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A8DF55" w14:textId="77777777" w:rsidR="00D07FBB" w:rsidRDefault="00D07FBB" w:rsidP="00D07FBB">
      <w:pPr>
        <w:pStyle w:val="BodyText"/>
        <w:spacing w:before="0"/>
        <w:rPr>
          <w:ins w:id="0" w:author="MinhHieu" w:date="2024-12-20T14:18:00Z"/>
          <w:sz w:val="28"/>
        </w:rPr>
      </w:pPr>
      <w:ins w:id="1" w:author="MinhHieu" w:date="2024-12-20T14:18:00Z">
        <w:r>
          <w:rPr>
            <w:noProof/>
          </w:rPr>
          <mc:AlternateContent>
            <mc:Choice Requires="wpg">
              <w:drawing>
                <wp:anchor distT="0" distB="0" distL="0" distR="0" simplePos="0" relativeHeight="251674624" behindDoc="1" locked="0" layoutInCell="1" allowOverlap="1" wp14:anchorId="28672C01" wp14:editId="49E8FBD6">
                  <wp:simplePos x="0" y="0"/>
                  <wp:positionH relativeFrom="page">
                    <wp:posOffset>891540</wp:posOffset>
                  </wp:positionH>
                  <wp:positionV relativeFrom="page">
                    <wp:posOffset>1021080</wp:posOffset>
                  </wp:positionV>
                  <wp:extent cx="5981065" cy="8828405"/>
                  <wp:effectExtent l="0" t="0" r="19685" b="1079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1065" cy="8828405"/>
                            <a:chOff x="0" y="0"/>
                            <a:chExt cx="5981065" cy="8828405"/>
                          </a:xfrm>
                        </wpg:grpSpPr>
                        <pic:pic xmlns:pic="http://schemas.openxmlformats.org/drawingml/2006/picture">
                          <pic:nvPicPr>
                            <pic:cNvPr id="2" name="Image 2"/>
                            <pic:cNvPicPr/>
                          </pic:nvPicPr>
                          <pic:blipFill>
                            <a:blip r:embed="rId9" cstate="print"/>
                            <a:stretch>
                              <a:fillRect/>
                            </a:stretch>
                          </pic:blipFill>
                          <pic:spPr>
                            <a:xfrm>
                              <a:off x="9525" y="8254"/>
                              <a:ext cx="5962650" cy="8810625"/>
                            </a:xfrm>
                            <a:prstGeom prst="rect">
                              <a:avLst/>
                            </a:prstGeom>
                          </pic:spPr>
                        </pic:pic>
                        <wps:wsp>
                          <wps:cNvPr id="3" name="Graphic 3"/>
                          <wps:cNvSpPr/>
                          <wps:spPr>
                            <a:xfrm>
                              <a:off x="0" y="0"/>
                              <a:ext cx="5981065" cy="8828405"/>
                            </a:xfrm>
                            <a:custGeom>
                              <a:avLst/>
                              <a:gdLst/>
                              <a:ahLst/>
                              <a:cxnLst/>
                              <a:rect l="l" t="t" r="r" b="b"/>
                              <a:pathLst>
                                <a:path w="5981065" h="8828405">
                                  <a:moveTo>
                                    <a:pt x="0" y="5080"/>
                                  </a:moveTo>
                                  <a:lnTo>
                                    <a:pt x="5981065" y="5080"/>
                                  </a:lnTo>
                                </a:path>
                                <a:path w="5981065" h="8828405">
                                  <a:moveTo>
                                    <a:pt x="5976620" y="0"/>
                                  </a:moveTo>
                                  <a:lnTo>
                                    <a:pt x="5976620" y="8828405"/>
                                  </a:lnTo>
                                </a:path>
                                <a:path w="5981065" h="8828405">
                                  <a:moveTo>
                                    <a:pt x="5981065" y="8823960"/>
                                  </a:moveTo>
                                  <a:lnTo>
                                    <a:pt x="0" y="8823960"/>
                                  </a:lnTo>
                                </a:path>
                                <a:path w="5981065" h="8828405">
                                  <a:moveTo>
                                    <a:pt x="5080" y="8828405"/>
                                  </a:moveTo>
                                  <a:lnTo>
                                    <a:pt x="5080" y="0"/>
                                  </a:lnTo>
                                </a:path>
                              </a:pathLst>
                            </a:custGeom>
                            <a:ln w="9525">
                              <a:solidFill>
                                <a:srgbClr val="0000FF"/>
                              </a:solidFill>
                              <a:prstDash val="solid"/>
                            </a:ln>
                          </wps:spPr>
                          <wps:bodyPr wrap="square" lIns="0" tIns="0" rIns="0" bIns="0" rtlCol="0">
                            <a:prstTxWarp prst="textNoShape">
                              <a:avLst/>
                            </a:prstTxWarp>
                            <a:noAutofit/>
                          </wps:bodyPr>
                        </wps:wsp>
                        <wps:wsp>
                          <wps:cNvPr id="4" name="Graphic 4"/>
                          <wps:cNvSpPr/>
                          <wps:spPr>
                            <a:xfrm>
                              <a:off x="1958149" y="1292542"/>
                              <a:ext cx="2031364" cy="1270"/>
                            </a:xfrm>
                            <a:custGeom>
                              <a:avLst/>
                              <a:gdLst/>
                              <a:ahLst/>
                              <a:cxnLst/>
                              <a:rect l="l" t="t" r="r" b="b"/>
                              <a:pathLst>
                                <a:path w="2031364">
                                  <a:moveTo>
                                    <a:pt x="0" y="0"/>
                                  </a:moveTo>
                                  <a:lnTo>
                                    <a:pt x="2031226" y="0"/>
                                  </a:lnTo>
                                </a:path>
                              </a:pathLst>
                            </a:custGeom>
                            <a:ln w="12217">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5" name="Image 5"/>
                            <pic:cNvPicPr/>
                          </pic:nvPicPr>
                          <pic:blipFill>
                            <a:blip r:embed="rId10" cstate="print"/>
                            <a:stretch>
                              <a:fillRect/>
                            </a:stretch>
                          </pic:blipFill>
                          <pic:spPr>
                            <a:xfrm>
                              <a:off x="2167890" y="1508760"/>
                              <a:ext cx="1609089" cy="1894204"/>
                            </a:xfrm>
                            <a:prstGeom prst="rect">
                              <a:avLst/>
                            </a:prstGeom>
                          </pic:spPr>
                        </pic:pic>
                      </wpg:wgp>
                    </a:graphicData>
                  </a:graphic>
                </wp:anchor>
              </w:drawing>
            </mc:Choice>
            <mc:Fallback xmlns:w16du="http://schemas.microsoft.com/office/word/2023/wordml/word16du" xmlns:oel="http://schemas.microsoft.com/office/2019/extlst">
              <w:pict>
                <v:group w14:anchorId="09BE5FB4" id="Group 1" o:spid="_x0000_s1026" style="position:absolute;margin-left:70.2pt;margin-top:80.4pt;width:470.95pt;height:695.15pt;z-index:-251641856;mso-wrap-distance-left:0;mso-wrap-distance-right:0;mso-position-horizontal-relative:page;mso-position-vertical-relative:page" coordsize="59810,8828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Y9fDnj/8A5SPeFP8AsFV9&#10;xvXw54//AOUj3hT/ALBVAH3FH9yvn39vD/k1jx7/ANef/s1fQUf3K+ff28P+TWPHv/Xn/wCzUFR3&#10;Pxr+An/I33f/AF4N/wChxUUfAT/kb7v/AK8G/wDQ4qKgso23/Jcl/wCxi/8Abiv6F9F/5B1p/wBc&#10;Er+ei2/5Lkv/AGMX/txX9C+i/wDIOtP+uCURJkY/xN/5J74j/wCvGX/0Gvmr/gmb/wAkR1P/ALDF&#10;1/6HX0r8Tf8AknviP/rxl/8AQa+av+CZv/JEdT/7DF1/6HQQfX1FFFW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Bj18OeP/APlI&#10;94U/7BVfcb18OeP/APlI94U/7BVAH3FH9yvn39vD/k1jx7/15/8As1fQUf3K+ff28P8Ak1jx7/15&#10;/wDs1BUdz8a/gJ/yN93/ANeDf+hxUUfAT/kb7v8A68G/9DioqCyjbf8AJcl/7GL/ANuK/oX0X/kH&#10;Wn/XBK/notv+S5L/ANjF/wC3Ff0L6L/yDrT/AK4JREmRj/E3/knviP8A68Zf/Qa+av8Agmb/AMkR&#10;1P8A7DF1/wCh19K/E3/knviP/rxl/wDQa+av+CZv/JEdT/7DF1/6HQQfX1FFFW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GPXw54/wD+Uj3hT/sFV9xvXw54/wD+Uj3hT/sFUAfcUf3K+ff28P8Ak1jx7/15/wDs1fQUf3K+&#10;ff28P+TWPHv/AF5/+zUFR3Pxr+An/I33f/Xg3/ocVFHwE/5G+7/68G/9DioqCyjbf8lyX/sYv/bi&#10;v6F9F/5B1p/1wSv56Lb/AJLkv/Yxf+3Ff0L6L/yDrT/rglESZGP8Tf8AknviP/rxl/8AQa+av+CZ&#10;v/JEdT/7DF1/6HX0r8Tf+Se+I/8Arxl/9Br5q/4Jm/8AJEdT/wCwxdf+h0EH19RRRVg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x6+HPH/wDyke8Kf9gqvuN6+HPH/wDyke8Kf9gq&#10;gD7ij+5Xz7+3h/yax49/68//AGavoKP7lfPv7eH/ACax49/68/8A2agqO5+NfwE/5G+7/wCvBv8A&#10;0OKij4Cf8jfd/wDXg3/ocVFQWUbb/kuS/wDYxf8AtxX9C+i/8g60/wCuCV/PRbf8lyX/ALGL/wBu&#10;K/oX0X/kHWn/AFwSiJMjH+Jv/JPfEf8A14y/+g181f8ABM3/AJIjqf8A2GLr/wBDr6V+Jv8AyT3x&#10;H/14y/8AoNfNX/BM3/kiOp/9hi6/9DoIPr6iiir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x6+HPH/APyke8Kf9gqvuN6+&#10;HPH/APyke8Kf9gqgD7ij+5Xz7+3h/wAmsePf+vP/ANmr6Cj+5Xz7+3h/yax49/68/wD2agqO5+Nf&#10;wE/5G+7/AOvBv/Q4qKPgJ/yN93/14N/6HFRUFlG2/wCS5L/2MX/txX9C+i/8g60/64JX89Ft/wAl&#10;yX/sYv8A24r+hfRf+Qdaf9cEoiTIx/ib/wAk98R/9eMv/oNfNX/BM3/kiOp/9hi6/wDQ6+lfib/y&#10;T3xH/wBeMv8A6DXzV/wTN/5Ijqf/AGGLr/0Ogg+vqKKKs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x6+HPH//ACke&#10;8Kf9gqvuN6+HPH//ACke8Kf9gqgD7ij+5Xz7+3h/yax49/68/wD2avoKP7lfPv7eH/JrHj3/AK8/&#10;/ZqCo7n41/AT/kb7v/rwb/0OKij4Cf8AI33f/Xg3/ocVFQWUbb/kuS/9jF/7cV/Qvov/ACDrT/rg&#10;lfz0W3/Jcl/7GL/24r+hfRf+Qdaf9cEoiTIx/ib/AMk98R/9eMv/AKDXzV/wTN/5Ijqf/YYuv/Q6&#10;+lfib/yT3xH/ANeMv/oNfNX/AATN/wCSI6n/ANhi6/8AQ6CD6+oooqw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x6+HP&#10;H/8Ayke8Kf8AYKr7jevhzx//AMpHvCn/AGCqAPuKP7lfPv7eH/JrHj3/AK8//Zq+go/uV8+/t4f8&#10;msePf+vP/wBmoKjufjX8BP8Akb7v/rwb/wBDioo+An/I33f/AF4N/wChxUVBZRtv+S5L/wBjF/7c&#10;V/Qvov8AyDrT/rglfz0W3/Jcl/7GL/24r+hfRf8AkHWn/XBKIkyMf4m/8k98R/8AXjL/AOg181f8&#10;Ezf+SI6n/wBhi6/9Dr6V+Jv/ACT3xH/14y/+g181f8Ezf+SI6n/2GLr/ANDoIPr6iiir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Bj18OeP8A/lI94U/7BVfcb18OeP8A/lI94U/7&#10;BVAH3FH9yvn39vD/AJNY8e/9ef8A7NX0FH9yvn39vD/k1jx7/wBef/s1BUdz8a/gJ/yN93/14N/6&#10;HFRR8BP+Rvu/+vBv/Q4qKgso23/Jcl/7GL/24r+hfRf+Qdaf9cEr+ei2/wCS5L/2MX/txX9C+i/8&#10;g60/64JREmRj/E3/AJJ74j/68Zf/AEGvmr/gmb/yRHU/+wxdf+h19K/E3/knviP/AK8Zf/Qa+av+&#10;CZv/ACRHU/8AsMXX/odBB9fUUUVY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Y9fDnj//AJSPeFP+wVX3G9fDnj//&#10;AJSPeFP+wVQB9xR/cr59/bw/5NY8e/8AXn/7NX0FH9yvn39vD/k1jx7/ANef/s1BUdz8a/gJ/wAj&#10;fd/9eDf+hxUUfAT/AJG+7/68G/8AQ4qKgso23/Jcl/7GL/24r+hfRf8AkHWn/XBK/notv+S5L/2M&#10;X/txX9C+i/8AIOtP+uCURJkY/wATf+Se+I/+vGX/ANBr5q/4Jm/8kR1P/sMXX/odfSvxN/5J74j/&#10;AOvGX/0Gvmr/AIJm/wDJEdT/AOwxdf8AodBB9fUUUVY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Bj18OeP/wDlI94U/wCwVX3G&#10;9fDnj/8A5SPeFP8AsFUAfcUf3K+ff28P+TWPHv8A15/+zV9BR/cr59/bw/5NY8e/9ef/ALNQVHc/&#10;Gv4Cf8jfd/8AXg3/AKHFRR8BP+Rvu/8Arwb/ANDioqCyjbf8lyX/ALGL/wBuK/oX0X/kHWn/AFwS&#10;v56Lb/kuS/8AYxf+3Ff0L6L/AMg60/64JREmRj/E3/knviP/AK8Zf/Qa+av+CZv/ACRHU/8AsMXX&#10;/odfSvxN/wCSe+I/+vGX/wBBr5q/4Jm/8kR1P/sMXX/odBB9fUUUVY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GPXw54/8A+Uj3&#10;hT/sFV9xvXw54/8A+Uj3hT/sFUAfcUf3K+ff28P+TWPHv/Xn/wCzV9BR/cr59/bw/wCTWPHv/Xn/&#10;AOzUFR3Pxr+An/I33f8A14N/6HFRR8BP+Rvu/wDrwb/0OKioLKNt/wAlyX/sYv8A24r+hfRf+Qda&#10;f9cEr+ei2/5Lkv8A2MX/ALcV/Qvov/IOtP8ArglESZGP8Tf+Se+I/wDrxl/9Br5q/wCCZv8AyRHU&#10;/wDsMXX/AKHX0r8Tf+Se+I/+vGX/ANBr5q/4Jm/8kR1P/sMXX/odBB9fUUUVY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Y9fDnj/AP5SPeFP+wVX3G9fDnj/AP5SPeFP+wVQB9xR/cr59/bw/wCTWPHv/Xn/AOzV9BR/cr59&#10;/bw/5NY8e/8AXn/7NQVHc/Gv4Cf8jfd/9eDf+hxUUfAT/kb7v/rwb/0OKioLKNt/yXJf+xi/9uK/&#10;oX0X/kHWn/XBK/notv8AkuS/9jF/7cV/Qvov/IOtP+uCURJkY/xN/wCSe+I/+vGX/wBBr5q/4Jm/&#10;8kR1P/sMXX/odfSvxN/5J74j/wCvGX/0Gvmr/gmb/wAkR1P/ALDF1/6HQQfX1FFFW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DHr4c8f8A/KR7wp/2Cq+43r4c&#10;8f8A/KR7wp/2CqAPuKP7lfPv7eH/ACax49/68/8A2avoKP7lfPv7eH/JrHj3/rz/APZqCo7n41/A&#10;T/kb7v8A68G/9Dioo+An/I33f/Xg3/ocVFQWUbb/AJLkv/Yxf+3Ff0L6L/yDrT/rglfz0W3/ACXJ&#10;f+xi/wDbiv6F9F/5B1p/1wSiJMjH+Jv/ACT3xH/14y/+g181f8Ezf+SI6n/2GLr/ANDr6V+Jv/JP&#10;fEf/AF4y/wDoNfNX/BM3/kiOp/8AYYuv/Q6CD6+oooqw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DHr4c8f/8AKR7w&#10;p/2Cq+43r4c8f/8AKR7wp/2CqAPuKP7lfPv7eH/JrHj3/rz/APZq+go/uV8+/t4f8msePf8Arz/9&#10;moKjufjX8BP+Rvu/+vBv/Q4qKPgJ/wAjfd/9eDf+hxUVBZRtv+S5L/2MX/txX9C+i/8AIOtP+uCV&#10;/PRbf8lyX/sYv/biv6F9F/5B1p/1wSiJMjH+Jv8AyT3xH/14y/8AoNfNX/BM3/kiOp/9hi6/9Dr6&#10;V+Jv/JPfEf8A14y/+g181f8ABM3/AJIjqf8A2GLr/wBDoIPr6iiir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DHr4c8f&#10;/wDKR7wp/wBgqvuN6+HPH/8Ayke8Kf8AYKoA+4o/uV8+/t4f8msePf8Arz/9mr6Cj+5Xz7+3h/ya&#10;x49/68//AGagqO5+NfwE/wCRvu/+vBv/AEOKij4Cf8jfd/8AXg3/AKHFRUFlG2/5Lkv/AGMX/txX&#10;9C+i/wDIOtP+uCV/PRbf8lyX/sYv/biv6F9F/wCQdaf9cEoiTIx/ib/yT3xH/wBeMv8A6DXzV/wT&#10;N/5Ijqf/AGGLr/0OvpX4m/8AJPfEf/XjL/6DXzV/wTN/5Ijqf/YYuv8A0Ogg+vqKKKs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GPXw54/wD+Uj3hT/sFV9xvXw54/wD+Uj3hT/sF&#10;UAfcUf3K+ff28P8Ak1jx7/15/wDs1fQUf3K+ff28P+TWPHv/AF5/+zUFR3Pxr+An/I33f/Xg3/oc&#10;VFHwE/5G+7/68G/9DioqCyjbf8lyX/sYv/biv6F9F/5B1p/1wSv56Lb/AJLkv/Yxf+3Ff0L6L/yD&#10;rT/rglESZGP8Tf8AknviP/rxl/8AQa+av+CZv/JEdT/7DF1/6HX0r8Tf+Se+I/8Arxl/9Br5q/4J&#10;m/8AJEdT/wCwxdf+h0EH19RRRV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x6&#10;+HPH/wDyke8Kf9gqvuN6+HPH/wDyke8Kf9gqgD7ij+5Xz7+3h/yax49/68//AGavoKP7lfPv7eH/&#10;ACax49/68/8A2agqO5+NfwE/5G+7/wCvBv8A0OKij4Cf8jfd/wDXg3/ocVFQWUbb/kuS/wDYxf8A&#10;txX9C+i/8g60/wCuCV/PRbf8lyX/ALGL/wBuK/oX0X/kHWn/AFwSiJMjH+Jv/JPfEf8A14y/+g18&#10;1f8ABM3/AJIjqf8A2GLr/wBDr6V+Jv8AyT3xH/14y/8AoNfNX/BM3/kiOp/9hi6/9DoIPr6iiir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Bj18OeP/8AlI94U/7BVfcb18OeP/8A&#10;lI94U/7BVAH3FH9yvn39vD/k1jx7/wBef/s1fQUf3K+ff28P+TWPHv8A15/+zUFR3Pxr+An/ACN9&#10;3/14N/6HFRR8BP8Akb7v/rwb/wBDioqCyjbf8lyX/sYv/biv6F9F/wCQdaf9cEr+ei2/5Lkv/Yxf&#10;+3Ff0L6L/wAg60/64JREmRj/ABN/5J74j/68Zf8A0Gvmr/gmb/yRHU/+wxdf+h19K/E3/knviP8A&#10;68Zf/Qa+av8Agmb/AMkR1P8A7DF1/wCh0EH19RRRVg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GPXw54//AOUj3hT/ALBVfcb1&#10;8OeP/wDlI94U/wCwVQB9xR/cr59/bw/5NY8e/wDXn/7NX0FH9yvn39vD/k1jx7/15/8As1BUdz8a&#10;/gJ/yN93/wBeDf8AocVFHwE/5G+7/wCvBv8A0OKioLKNt/yXJf8AsYv/AG4r+hfRf+Qdaf8AXBK/&#10;notv+S5L/wBjF/7cV/Qvov8AyDrT/rglESZGP8Tf+Se+I/8Arxl/9Br5q/4Jm/8AJEdT/wCwxdf+&#10;h19K/E3/AJJ74j/68Zf/AEGvmr/gmb/yRHU/+wxdf+h0EH19RRRVg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Y9fDnj/wD5SPeF&#10;P+wVX3G9fDnj/wD5SPeFP+wVQB9xR/cr59/bw/5NY8e/9ef/ALNX0FH9yvn39vD/AJNY8e/9ef8A&#10;7NQVHc/Gv4Cf8jfd/wDXg3/ocVFHwE/5G+7/AOvBv/Q4qKgso23/ACXJf+xi/wDbiv6F9F/5B1p/&#10;1wSv56Lb/kuS/wDYxf8AtxX9C+i/8g60/wCuCURJkY/xN/5J74j/AOvGX/0Gvmr/AIJm/wDJEdT/&#10;AOwxdf8AodfSvxN/5J74j/68Zf8A0Gvmr/gmb/yRHU/+wxdf+h0EH19RRRVg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B&#10;j18OeP8A/lI94U/7BVfcb18OeP8A/lI94U/7BVAH3FH9yvn39vD/AJNY8e/9ef8A7NX0FH9yvn39&#10;vD/k1jx7/wBef/s1BUdz8a/gJ/yN93/14N/6HFRR8BP+Rvu/+vBv/Q4qKgso23/Jcl/7GL/24r+h&#10;fRf+Qdaf9cEr+ei2/wCS5L/2MX/txX9C+i/8g60/64JREmRj/E3/AJJ74j/68Zf/AEGvmr/gmb/y&#10;RHU/+wxdf+h19K/E3/knviP/AK8Zf/Qa+av+CZv/ACRHU/8AsMXX/odBB9fUUUVY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Mevhzx/wD8pHvCn/YKr7jevhzx&#10;/wD8pHvCn/YKoA+4o/uV8+/t4f8AJrHj3/rz/wDZq+go/uV8+/t4f8msePf+vP8A9moKjufjX8BP&#10;+Rvu/wDrwb/0OKij4Cf8jfd/9eDf+hxUVBZRtv8AkuS/9jF/7cV/Qvov/IOtP+uCV/PRbf8AJcl/&#10;7GL/ANuK/oX0X/kHWn/XBKIkyMf4m/8AJPfEf/XjL/6DXzV/wTN/5Ijqf/YYuv8A0OvpX4m/8k98&#10;R/8AXjL/AOg181f8Ezf+SI6n/wBhi6/9DoIPr6iiir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Mevhzx//wApHvCn&#10;/YKr7jevhzx//wApHvCn/YKoA+4o/uV8+/t4f8msePf+vP8A9mr6Cj+5Xz7+3h/yax49/wCvP/2a&#10;gqO5+NfwE/5G+7/68G/9Dioo+An/ACN93/14N/6HFRUFlG2/5Lkv/Yxf+3Ff0L6L/wAg60/64JX8&#10;9Ft/yXJf+xi/9uK/oX0X/kHWn/XBKIkyMf4m/wDJPfEf/XjL/wCg181f8Ezf+SI6n/2GLr/0OvpX&#10;4m/8k98R/wDXjL/6DXzV/wAEzf8AkiOp/wDYYuv/AEOgg+vqKKKs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Mevhzx//&#10;AMpHvCn/AGCq+43r4c8f/wDKR7wp/wBgqgD7ij+5Xz7+3h/yax49/wCvP/2avoKP7lfPv7eH/JrH&#10;j3/rz/8AZqCo7n41/AT/AJG+7/68G/8AQ4qKPgJ/yN93/wBeDf8AocVFQWUbb/kuS/8AYxf+3Ff0&#10;L6L/AMg60/64JX89Ft/yXJf+xi/9uK/oX0X/AJB1p/1wSiJMjH+Jv/JPfEf/AF4y/wDoNfNX/BM3&#10;/kiOp/8AYYuv/Q6+lfib/wAk98R/9eMv/oNfNX/BM3/kiOp/9hi6/wDQ6CD6+oooqw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Y9fDnj/AP5SPeFP+wVX3G9fDnj/AP5SPeFP+wVQ&#10;B9xR/cr59/bw/wCTWPHv/Xn/AOzV9BR/cr59/bw/5NY8e/8AXn/7NQVHc/Gv4Cf8jfd/9eDf+hxU&#10;UfAT/kb7v/rwb/0OKioLKNt/yXJf+xi/9uK/oX0X/kHWn/XBK/notv8AkuS/9jF/7cV/Qvov/IOt&#10;P+uCURJkY/xN/wCSe+I/+vGX/wBBr5q/4Jm/8kR1P/sMXX/odfSvxN/5J74j/wCvGX/0Gvmr/gmb&#10;/wAkR1P/ALDF1/6HQQfX1FFFW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DHr4&#10;c8f/APKR7wp/2Cq+43r4c8f/APKR7wp/2CqAPuKP7lfPv7eH/JrHj3/rz/8AZq+go/uV8+/t4f8A&#10;JrHj3/rz/wDZqCo7n41/AT/kb7v/AK8G/wDQ4qKPgJ/yN93/ANeDf+hxUVBZRtv+S5L/ANjF/wC3&#10;Ff0L6L/yDrT/AK4JX89Ft/yXJf8AsYv/AG4r+hfRf+Qdaf8AXBKIkyMf4m/8k98R/wDXjL/6DXzV&#10;/wAEzf8AkiOp/wDYYuv/AEOvpX4m/wDJPfEf/XjL/wCg181f8Ezf+SI6n/2GLr/0Ogg+vqKKKs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GPXw54//wCUj3hT/sFV9xvXw54//wCU&#10;j3hT/sFUAfcUf3K+ff28P+TWPHv/AF5/+zV9BR/cr59/bw/5NY8e/wDXn/7NQVHc/Gv4Cf8AI33f&#10;/Xg3/ocVFHwE/wCRvu/+vBv/AEOKioLKNt/yXJf+xi/9uK/oX0X/AJB1p/1wSv56Lb/kuS/9jF/7&#10;cV/Qvov/ACDrT/rglESZGP8AE3/knviP/rxl/wDQa+av+CZv/JEdT/7DF1/6HX0r8Tf+Se+I/wDr&#10;xl/9Br5q/wCCZv8AyRHU/wDsMXX/AKHQQfX1FFFW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Y9fDnj/8A5SPeFP8AsFV9xvXw&#10;54//AOUj3hT/ALBVAH3FH9yvn39vD/k1jx7/ANef/s1fQUf3K+ff28P+TWPHv/Xn/wCzUFR3Pxr+&#10;An/I33f/AF4N/wChxUUfAT/kb7v/AK8G/wDQ4qKgso23/Jcl/wCxi/8Abiv6F9F/5B1p/wBcEr+e&#10;i2/5Lkv/AGMX/txX9C+i/wDIOtP+uCURJkY/xN/5J74j/wCvGX/0Gvmr/gmb/wAkR1P/ALDF1/6H&#10;X0r8Tf8AknviP/rxl/8AQa+av+CZv/JEdT/7DF1/6HQQfX1FFFW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Bj18OeP/APlI94U/&#10;7BVfcb18OeP/APlI94U/7BVAH3FH9yvn39vD/k1jx7/15/8As1fQUf3K+ff28P8Ak1jx7/15/wDs&#10;1BUdz8a/gJ/yN93/ANeDf+hxUUfAT/kb7v8A68G/9DioqCyjbf8AJcl/7GL/ANuK/oX0X/kHWn/X&#10;BK/notv+S5L/ANjF/wC3Ff0L6L/yDrT/AK4JREmRj/E3/knviP8A68Zf/Qa+av8Agmb/AMkR1P8A&#10;7DF1/wCh19K/E3/knviP/rxl/wDQa+av+CZv/JEdT/7DF1/6HQQfX1FFFW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GP&#10;Xw54/wD+Uj3hT/sFV9xvXw54/wD+Uj3hT/sFUAfcUf3K+ff28P8Ak1jx7/15/wDs1fQUf3K+ff28&#10;P+TWPHv/AF5/+zUFR3Pxr+An/I33f/Xg3/ocVFHwE/5G+7/68G/9DioqCyjbf8lyX/sYv/biv6F9&#10;F/5B1p/1wSv56Lb/AJLkv/Yxf+3Ff0L6L/yDrT/rglESZGP8Tf8AknviP/rxl/8AQa+av+CZv/JE&#10;dT/7DF1/6HX0r8Tf+Se+I/8Arxl/9Br5q/4Jm/8AJEdT/wCwxdf+h0EH19RRRVg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x6+HPH/APyke8Kf9gqvuN6+HPH/&#10;APyke8Kf9gqgD7ij+5Xz7+3h/wAmsePf+vP/ANmr6Cj+5Xz7+3h/yax49/68/wD2agqO5+NfwE/5&#10;G+7/AOvBv/Q4qKPgJ/yN93/14N/6HFRUFlG2/wCS5L/2MX/txX9C+i/8g60/64JX89Ft/wAlyX/s&#10;Yv8A24r+hfRf+Qdaf9cEoiTIx/ib/wAk98R/9eMv/oNfNX/BM3/kiOp/9hi6/wDQ6+lfib/yT3xH&#10;/wBeMv8A6DXzV/wTN/5Ijqf/AGGLr/0Ogg+vqKKKs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x6+HPH//ACke8Kf9&#10;gqvuN6+HPH//ACke8Kf9gqgD7ij+5Xz7+3h/yax49/68/wD2avoKP7lfPv7eH/JrHj3/AK8//ZqC&#10;o7n41/AT/kb7v/rwb/0OKij4Cf8AI33f/Xg3/ocVFQWUbb/kuS/9jF/7cV/Qvov/ACDrT/rglfz0&#10;W3/Jcl/7GL/24r+hfRf+Qdaf9cEoiTIx/ib/AMk98R/9eMv/AKDXzV/wTN/5Ijqf/YYuv/Q6+lfi&#10;b/yT3xH/ANeMv/oNfNX/AATN/wCSI6n/ANhi6/8AQ6CD6+oooqw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x6+HPH/8A&#10;yke8Kf8AYKr7jevhzx//AMpHvCn/AGCqAPuKP7lfPv7eH/JrHj3/AK8//Zq+go/uV8+/t4f8mseP&#10;f+vP/wBmoKjufjX8BP8Akb7v/rwb/wBDioo+An/I33f/AF4N/wChxUVBZRtv+S5L/wBjF/7cV/Qv&#10;ov8AyDrT/rglfz0W3/Jcl/7GL/24r+hfRf8AkHWn/XBKIkyMf4m/8k98R/8AXjL/AOg181f8Ezf+&#10;SI6n/wBhi6/9Dr6V+Jv/ACT3xH/14y/+g181f8Ezf+SI6n/2GLr/ANDoIPr6iiir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Mevhz&#10;x/8A8pHvCn/YKr7jevhzx/8A8pHvCn/YKoA+4o/uV8+/t4f8msePf+vP/wBmr6Cj+5Xz7+3h/wAm&#10;sePf+vP/ANmoKjufjX8BP+Rvu/8Arwb/ANDioo+An/I33f8A14N/6HFRUFlG2/5Lkv8A2MX/ALcV&#10;/Qvov/IOtP8Arglfz0W3/Jcl/wCxi/8Abiv6F9F/5B1p/wBcEoiTIx/ib/yT3xH/ANeMv/oNfNX/&#10;AATN/wCSI6n/ANhi6/8AQ6+lfib/AMk98R/9eMv/AKDXzV/wTN/5Ijqf/YYuv/Q6CD6+oooqw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Y9fDnj//AJSPeFP+wVX3G9fDnj//AJSP&#10;eFP+wVQB9xR/cr59/bw/5NY8e/8AXn/7NX0FH9yvn39vD/k1jx7/ANef/s1BUdz8a/gJ/wAjfd/9&#10;eDf+hxUUfAT/AJG+7/68G/8AQ4qKgso23/Jcl/7GL/24r+hfRf8AkHWn/XBK/notv+S5L/2MX/tx&#10;X9C+i/8AIOtP+uCURJkY/wATf+Se+I/+vGX/ANBr5q/4Jm/8kR1P/sMXX/odfSvxN/5J74j/AOvG&#10;X/0Gvmr/AIJm/wDJEdT/AOwxdf8AodBB9f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Bj18OeP/wDlI94U/wCwVX3G9fDn&#10;j/8A5SPeFP8AsFUAfcUf3K+ff28P+TWPHv8A15/+zV9BR/cr59/bw/5NY8e/9ef/ALNQVHc/Gv4C&#10;f8jfd/8AXg3/AKHFRR8BP+Rvu/8Arwb/ANDioqCyjbf8lyX/ALGL/wBuK/oX0X/kHWn/AFwSv56L&#10;b/kuS/8AYxf+3Ff0L6L/AMg60/64JREmRj/E3/knviP/AK8Zf/Qa+av+CZv/ACRHU/8AsMXX/odf&#10;SvxN/wCSe+I/+vGX/wBBr5q/4Jm/8kR1P/sMXX/odBB9fUUUVY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GPXw54/8A+Uj3hT/s&#10;FV9xvXw54/8A+Uj3hT/sFUAfcUf3K+ff28P+TWPHv/Xn/wCzV9BR/cr59/bw/wCTWPHv/Xn/AOzU&#10;FR3Pxr+An/I33f8A14N/6HFRR8BP+Rvu/wDrwb/0OKioLKNt/wAlyX/sYv8A24r+hfRf+Qdaf9cE&#10;r+ei2/5Lkv8A2MX/ALcV/Qvov/IOtP8ArglESZGP8Tf+Se+I/wDrxl/9Br5q/wCCZv8AyRHU/wDs&#10;MXX/AKHX0r8Tf+Se+I/+vGX/ANBr5q/4Jm/8kR1P/sMXX/odBB9fUUUVY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Y9f&#10;Dnj/AP5SPeFP+wVX3G9fDnj/AP5SPeFP+wVQB9xR/cr59/bw/wCTWPHv/Xn/AOzV9BR/cr59/bw/&#10;5NY8e/8AXn/7NQVHc/Gv4Cf8jfd/9eDf+hxUUfAT/kb7v/rwb/0OKioLKNt/yXJf+xi/9uK/oX0X&#10;/kHWn/XBK/notv8AkuS/9jF/7cV/Qvov/IOtP+uCURJkY/xN/wCSe+I/+vGX/wBBr5q/4Jm/8kR1&#10;P/sMXX/odfSvxN/5J74j/wCvGX/0Gvmr/gmb/wAkR1P/ALDF1/6HQQfX1FFFW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GPXw54//wCUj3hT/sFV9xvXw54//wCUj3hT/sFUAfcUf3K+ff28P+TWPHv/AF5/+zV9BR/c&#10;r59/bw/5NY8e/wDXn/7NQVHc/Gv4Cf8AI33f/Xg3/ocVFHwE/wCRvu/+vBv/AEOKioLKNt/yXJf+&#10;xi/9uK/oX0X/AJB1p/1wSv56Lb/kuS/9jF/7cV/Qvov/ACDrT/rglESZGP8AE3/knviP/rxl/wDQ&#10;a+av+CZv/JEdT/7DF1/6HX0r8Tf+Se+I/wDrxl/9Br5q/wCCZv8AyRHU/wDsMXX/AKHQQfX1FFFW&#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DHr4c8f8A/KR7wp/2Cq+43r4c8f8A&#10;/KR7wp/2CqAPuKP7lfPv7eH/ACax49/68/8A2avoKP7lfPv7eH/JrHj3/rz/APZqCo7n41/AT/kb&#10;7v8A68G/9Dioo+An/I33f/Xg3/ocVFQWUbb/AJLkv/Yxf+3Ff0L6L/yDrT/rglfz0W3/ACXJf+xi&#10;/wDbiv6F9F/5B1p/1wSiJMjH+Jv/ACT3xH/14y/+g181f8Ezf+SI6n/2GLr/ANDr6V+Jv/JPfEf/&#10;AF4y/wDoNfNX/BM3/kiOp/8AYYuv/Q6CD6+oooqw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DHr4c8f/8AKR7wp/2C&#10;q+43r4c8f/8AKR7wp/2CqAPuKP7lfPv7eH/JrHj3/rz/APZq+go/uV8+/t4f8msePf8Arz/9moKj&#10;ufjX8BP+Rvu/+vBv/Q4qKPgJ/wAjfd/9eDf+hxUVBZRtv+S5L/2MX/txX9C+i/8AIOtP+uCV/PRb&#10;f8lyX/sYv/biv6F9F/5B1p/1wSiJMjH+Jv8AyT3xH/14y/8AoNfNX/BM3/kiOp/9hi6/9Dr6V+Jv&#10;/JPfEf8A14y/+g181f8ABM3/AJIjqf8A2GLr/wBDoIPr6iiir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DHr4c8f/wDK&#10;R7wp/wBgqvuN6+HPH/8Ayke8Kf8AYKoA+4o/uV8+/t4f8msePf8Arz/9mr6Cj+5Xz7+3h/yax49/&#10;68//AGagqO5+NfwE/wCRvu/+vBv/AEOKij4Cf8jfd/8AXg3/AKHFRUFlG2/5Lkv/AGMX/txX9C+i&#10;/wDIOtP+uCV/PRbf8lyX/sYv/biv6F9F/wCQdaf9cEoiTIx/ib/yT3xH/wBeMv8A6DXzV/wTN/5I&#10;jqf/AGGLr/0OvpX4m/8AJPfEf/XjL/6DXzV/wTN/5Ijqf/YYuv8A0Ogg+vqKKKs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x6+HPH&#10;/wDyke8Kf9gqvuN6+HPH/wDyke8Kf9gqgD7ij+5Xz7+3h/yax49/68//AGavoKP7lfPv7eH/ACax&#10;49/68/8A2agqO5+NfwE/5G+7/wCvBv8A0OKij4Cf8jfd/wDXg3/ocVFQWUbb/kuS/wDYxf8AtxX9&#10;C+i/8g60/wCuCV/PRbf8lyX/ALGL/wBuK/oX0X/kHWn/AFwSiJMjH+Jv/JPfEf8A14y/+g181f8A&#10;BM3/AJIjqf8A2GLr/wBDr6V+Jv8AyT3xH/14y/8AoNfNX/BM3/kiOp/9hi6/9DoIPr6iiir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Bj18OeP/8AlI94U/7BVfcb18OeP/8AlI94&#10;U/7BVAH3FH9yvn39vD/k1jx7/wBef/s1fQUf3K+ff28P+TWPHv8A15/+zUFR3Pxr+An/ACN93/14&#10;N/6HFRR8BP8Akb7v/rwb/wBDioqCyjbf8lyX/sYv/biv6F9F/wCQdaf9cEr+ei2/5Lkv/Yxf+3Ff&#10;0L6L/wAg60/64JREmRj/ABN/5J74j/68Zf8A0Gvmr/gmb/yRHU/+wxdf+h19K/E3/knviP8A68Zf&#10;/Qa+av8Agmb/AMkR1P8A7DF1/wCh0EH19RRRVg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GPXw54//AOUj3hT/ALBVfcb18OeP&#10;/wDlI94U/wCwVQB9xR/cr59/bw/5NY8e/wDXn/7NX0FH9yvn39vD/k1jx7/15/8As1BUdz8a/gJ/&#10;yN93/wBeDf8AocVFHwE/5G+7/wCvBv8A0OKioLKNt/yXJf8AsYv/AG4r+hfRf+Qdaf8AXBK/notv&#10;+S5L/wBjF/7cV/Qvov8AyDrT/rglESZGP8Tf+Se+I/8Arxl/9Br5q/4Jm/8AJEdT/wCwxdf+h19K&#10;/E3/AJJ74j/68Zf/AEGvmr/gmb/yRHU/+wxdf+h0EH19RRRVg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Y9fDnj/wD5SPeFP+wV&#10;X3G9fDnj/wD5SPeFP+wVQB9xR/cr59/bw/5NY8e/9ef/ALNX0FH9yvn39vD/AJNY8e/9ef8A7NQV&#10;Hc/Gv4Cf8jfd/wDXg3/ocVFHwE/5G+7/AOvBv/Q4qKgso23/ACXJf+xi/wDbiv6F9F/5B1p/1wSv&#10;56Lb/kuS/wDYxf8AtxX9C+i/8g60/wCuCURJkY/xN/5J74j/AOvGX/0Gvmr/AIJm/wDJEdT/AOwx&#10;df8AodfSvxN/5J74j/68Zf8A0Gvmr/gmb/yRHU/+wxdf+h0EH19RRRVg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Bj18O&#10;eP8A/lI94U/7BVfcb18OeP8A/lI94U/7BVAH3FH9yvn39vD/AJNY8e/9ef8A7NX0FH9yvn39vD/k&#10;1jx7/wBef/s1BUdz8a/gJ/yN93/14N/6HFRR8BP+Rvu/+vBv/Q4qKgso23/Jcl/7GL/24r+hfRf+&#10;Qdaf9cEr+ei2/wCS5L/2MX/txX9C+i/8g60/64JREmRj/E3/AJJ74j/68Zf/AEGvmr/gmb/yRHU/&#10;+wxdf+h19K/E3/knviP/AK8Zf/Qa+av+CZv/ACRHU/8AsMXX/odBB9fUUUVY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Y9fDnj//AJSPeFP+wVX3G9fDnj//AJSPeFP+wVQB9xR/cr59/bw/5NY8e/8AXn/7NX0FH9yv&#10;n39vD/k1jx7/ANef/s1BUdz8a/gJ/wAjfd/9eDf+hxUUfAT/AJG+7/68G/8AQ4qKgso23/Jcl/7G&#10;L/24r+hfRf8AkHWn/XBK/notv+S5L/2MX/txX9C+i/8AIOtP+uCURJkY/wATf+Se+I/+vGX/ANBr&#10;5q/4Jm/8kR1P/sMXX/odfSvxN/5J74j/AOvGX/0Gvmr/AIJm/wDJEdT/AOwxdf8AodBB9fUUUVY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Mevhzx/wD8pHvCn/YKr7jevhzx/wD8&#10;pHvCn/YKoA+4o/uV8+/t4f8AJrHj3/rz/wDZq+go/uV8+/t4f8msePf+vP8A9moKjufjX8BP+Rvu&#10;/wDrwb/0OKij4Cf8jfd/9eDf+hxUVBZRtv8AkuS/9jF/7cV/Qvov/IOtP+uCV/PRbf8AJcl/7GL/&#10;ANuK/oX0X/kHWn/XBKIkyMf4m/8AJPfEf/XjL/6DXzV/wTN/5Ijqf/YYuv8A0OvpX4m/8k98R/8A&#10;XjL/AOg181f8Ezf+SI6n/wBhi6/9DoIPr6iiir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95;top:82;width:59626;height:88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">
                    <v:imagedata r:id="rId11" o:title=""/>
                  </v:shape>
                  <v:shape id="Graphic 3" o:spid="_x0000_s1028" style="position:absolute;width:59810;height:88284;visibility:visible;mso-wrap-style:square;v-text-anchor:top" coordsize="5981065,8828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" path="m,5080r5981065,em5976620,r,8828405em5981065,8823960l,8823960em5080,8828405l5080,e" filled="f" strokecolor="blue">
                    <v:path arrowok="t"/>
                  </v:shape>
                  <v:shape id="Graphic 4" o:spid="_x0000_s1029" style="position:absolute;left:19581;top:12925;width:20314;height:13;visibility:visible;mso-wrap-style:square;v-text-anchor:top" coordsize="203136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" path="m,l2031226,e" filled="f" strokeweight=".33936mm">
                    <v:stroke dashstyle="3 1"/>
                    <v:path arrowok="t"/>
                  </v:shape>
                  <v:shape id="Image 5" o:spid="_x0000_s1030" type="#_x0000_t75" style="position:absolute;left:21678;top:15087;width:16091;height:18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">
                    <v:imagedata r:id="rId12" o:title=""/>
                  </v:shape>
                  <w10:wrap anchorx="page" anchory="page"/>
                </v:group>
              </w:pict>
            </mc:Fallback>
          </mc:AlternateContent>
        </w:r>
      </w:ins>
    </w:p>
    <w:p w14:paraId="508C7D3F" w14:textId="77777777" w:rsidR="00D07FBB" w:rsidRDefault="00D07FBB" w:rsidP="00D07FBB">
      <w:pPr>
        <w:pStyle w:val="BodyText"/>
        <w:spacing w:before="80"/>
        <w:rPr>
          <w:ins w:id="2" w:author="MinhHieu" w:date="2024-12-20T14:18:00Z"/>
          <w:sz w:val="28"/>
        </w:rPr>
      </w:pPr>
    </w:p>
    <w:p w14:paraId="38ADAAA9" w14:textId="77777777" w:rsidR="00D07FBB" w:rsidRDefault="00D07FBB" w:rsidP="00D07FBB">
      <w:pPr>
        <w:spacing w:before="1" w:line="420" w:lineRule="auto"/>
        <w:ind w:left="2172" w:right="887" w:hanging="1122"/>
        <w:rPr>
          <w:ins w:id="3" w:author="MinhHieu" w:date="2024-12-20T14:18:00Z"/>
          <w:b/>
          <w:sz w:val="28"/>
        </w:rPr>
      </w:pPr>
      <w:ins w:id="4" w:author="MinhHieu" w:date="2024-12-20T14:18:00Z">
        <w:r>
          <w:rPr>
            <w:b/>
            <w:sz w:val="28"/>
          </w:rPr>
          <w:t>HỌC</w:t>
        </w:r>
        <w:r>
          <w:rPr>
            <w:b/>
            <w:spacing w:val="-7"/>
            <w:sz w:val="28"/>
          </w:rPr>
          <w:t xml:space="preserve"> </w:t>
        </w:r>
        <w:r>
          <w:rPr>
            <w:b/>
            <w:sz w:val="28"/>
          </w:rPr>
          <w:t>VIỆN</w:t>
        </w:r>
        <w:r>
          <w:rPr>
            <w:b/>
            <w:spacing w:val="-5"/>
            <w:sz w:val="28"/>
          </w:rPr>
          <w:t xml:space="preserve"> </w:t>
        </w:r>
        <w:r>
          <w:rPr>
            <w:b/>
            <w:sz w:val="28"/>
          </w:rPr>
          <w:t>CÔNG</w:t>
        </w:r>
        <w:r>
          <w:rPr>
            <w:b/>
            <w:spacing w:val="-6"/>
            <w:sz w:val="28"/>
          </w:rPr>
          <w:t xml:space="preserve"> </w:t>
        </w:r>
        <w:r>
          <w:rPr>
            <w:b/>
            <w:sz w:val="28"/>
          </w:rPr>
          <w:t>NGHỆ</w:t>
        </w:r>
        <w:r>
          <w:rPr>
            <w:b/>
            <w:spacing w:val="-7"/>
            <w:sz w:val="28"/>
          </w:rPr>
          <w:t xml:space="preserve"> </w:t>
        </w:r>
        <w:r>
          <w:rPr>
            <w:b/>
            <w:sz w:val="28"/>
          </w:rPr>
          <w:t>BƯU</w:t>
        </w:r>
        <w:r>
          <w:rPr>
            <w:b/>
            <w:spacing w:val="-5"/>
            <w:sz w:val="28"/>
          </w:rPr>
          <w:t xml:space="preserve"> </w:t>
        </w:r>
        <w:r>
          <w:rPr>
            <w:b/>
            <w:sz w:val="28"/>
          </w:rPr>
          <w:t>CHÍNH</w:t>
        </w:r>
        <w:r>
          <w:rPr>
            <w:b/>
            <w:spacing w:val="-4"/>
            <w:sz w:val="28"/>
          </w:rPr>
          <w:t xml:space="preserve"> </w:t>
        </w:r>
        <w:r>
          <w:rPr>
            <w:b/>
            <w:sz w:val="28"/>
          </w:rPr>
          <w:t>VIỄN</w:t>
        </w:r>
        <w:r>
          <w:rPr>
            <w:b/>
            <w:spacing w:val="-5"/>
            <w:sz w:val="28"/>
          </w:rPr>
          <w:t xml:space="preserve"> </w:t>
        </w:r>
        <w:r>
          <w:rPr>
            <w:b/>
            <w:sz w:val="28"/>
          </w:rPr>
          <w:t>THÔNG KHOA CÔNG NGHỆ THÔNG TIN 1</w:t>
        </w:r>
      </w:ins>
    </w:p>
    <w:p w14:paraId="7978E7E3" w14:textId="77777777" w:rsidR="00D07FBB" w:rsidRDefault="00D07FBB" w:rsidP="00D07FBB">
      <w:pPr>
        <w:pStyle w:val="BodyText"/>
        <w:spacing w:before="0"/>
        <w:rPr>
          <w:ins w:id="5" w:author="MinhHieu" w:date="2024-12-20T14:18:00Z"/>
          <w:b/>
          <w:sz w:val="60"/>
        </w:rPr>
      </w:pPr>
    </w:p>
    <w:p w14:paraId="2E64EF25" w14:textId="77777777" w:rsidR="00D07FBB" w:rsidRDefault="00D07FBB" w:rsidP="00D07FBB">
      <w:pPr>
        <w:pStyle w:val="BodyText"/>
        <w:spacing w:before="0"/>
        <w:rPr>
          <w:ins w:id="6" w:author="MinhHieu" w:date="2024-12-20T14:18:00Z"/>
          <w:b/>
          <w:sz w:val="60"/>
        </w:rPr>
      </w:pPr>
    </w:p>
    <w:p w14:paraId="713725B2" w14:textId="77777777" w:rsidR="00D07FBB" w:rsidRDefault="00D07FBB">
      <w:pPr>
        <w:pStyle w:val="BodyText"/>
        <w:spacing w:before="0"/>
        <w:jc w:val="center"/>
        <w:rPr>
          <w:ins w:id="7" w:author="MinhHieu" w:date="2024-12-20T14:18:00Z"/>
          <w:b/>
          <w:sz w:val="60"/>
        </w:rPr>
        <w:pPrChange w:id="8" w:author="MinhHieu" w:date="2024-12-20T14:26:00Z">
          <w:pPr>
            <w:pStyle w:val="BodyText"/>
            <w:spacing w:before="0"/>
          </w:pPr>
        </w:pPrChange>
      </w:pPr>
    </w:p>
    <w:p w14:paraId="6BAE13E6" w14:textId="77777777" w:rsidR="00D07FBB" w:rsidRDefault="00D07FBB">
      <w:pPr>
        <w:pStyle w:val="BodyText"/>
        <w:spacing w:before="0"/>
        <w:jc w:val="center"/>
        <w:rPr>
          <w:ins w:id="9" w:author="MinhHieu" w:date="2024-12-20T14:18:00Z"/>
          <w:b/>
          <w:sz w:val="60"/>
        </w:rPr>
        <w:pPrChange w:id="10" w:author="MinhHieu" w:date="2024-12-20T14:26:00Z">
          <w:pPr>
            <w:pStyle w:val="BodyText"/>
            <w:spacing w:before="0"/>
          </w:pPr>
        </w:pPrChange>
      </w:pPr>
    </w:p>
    <w:p w14:paraId="103E50AC" w14:textId="77777777" w:rsidR="00D07FBB" w:rsidRDefault="00D07FBB" w:rsidP="00D07FBB">
      <w:pPr>
        <w:pStyle w:val="BodyText"/>
        <w:spacing w:before="310"/>
        <w:rPr>
          <w:ins w:id="11" w:author="MinhHieu" w:date="2024-12-20T14:18:00Z"/>
          <w:b/>
          <w:sz w:val="60"/>
        </w:rPr>
      </w:pPr>
    </w:p>
    <w:p w14:paraId="23CD499F" w14:textId="77777777" w:rsidR="00D07FBB" w:rsidRPr="00D07FBB" w:rsidRDefault="00D07FBB">
      <w:pPr>
        <w:pStyle w:val="Title"/>
        <w:spacing w:line="240" w:lineRule="auto"/>
        <w:rPr>
          <w:ins w:id="12" w:author="MinhHieu" w:date="2024-12-20T14:18:00Z"/>
        </w:rPr>
        <w:pPrChange w:id="13" w:author="MinhHieu" w:date="2024-12-20T14:26:00Z">
          <w:pPr>
            <w:pStyle w:val="Title"/>
          </w:pPr>
        </w:pPrChange>
      </w:pPr>
      <w:ins w:id="14" w:author="MinhHieu" w:date="2024-12-20T14:18:00Z">
        <w:r w:rsidRPr="00D07FBB">
          <w:t>ĐỒ</w:t>
        </w:r>
        <w:r w:rsidRPr="00D07FBB">
          <w:rPr>
            <w:spacing w:val="-2"/>
          </w:rPr>
          <w:t xml:space="preserve"> </w:t>
        </w:r>
        <w:r w:rsidRPr="00D07FBB">
          <w:rPr>
            <w:spacing w:val="-5"/>
          </w:rPr>
          <w:t>ÁN</w:t>
        </w:r>
      </w:ins>
    </w:p>
    <w:p w14:paraId="158E292A" w14:textId="77777777" w:rsidR="00D07FBB" w:rsidRPr="00D07FBB" w:rsidRDefault="00D07FBB">
      <w:pPr>
        <w:pStyle w:val="Title"/>
        <w:spacing w:before="240" w:line="240" w:lineRule="auto"/>
        <w:ind w:right="778"/>
        <w:rPr>
          <w:ins w:id="15" w:author="MinhHieu" w:date="2024-12-20T14:18:00Z"/>
        </w:rPr>
        <w:pPrChange w:id="16" w:author="MinhHieu" w:date="2024-12-20T14:26:00Z">
          <w:pPr>
            <w:pStyle w:val="Title"/>
            <w:spacing w:before="240"/>
            <w:ind w:right="778"/>
          </w:pPr>
        </w:pPrChange>
      </w:pPr>
      <w:ins w:id="17" w:author="MinhHieu" w:date="2024-12-20T14:18:00Z">
        <w:r w:rsidRPr="00D07FBB">
          <w:t>TỐT</w:t>
        </w:r>
        <w:r w:rsidRPr="00D07FBB">
          <w:rPr>
            <w:spacing w:val="-3"/>
          </w:rPr>
          <w:t xml:space="preserve"> </w:t>
        </w:r>
        <w:r w:rsidRPr="00D07FBB">
          <w:t>NGHIỆP</w:t>
        </w:r>
        <w:r w:rsidRPr="00D07FBB">
          <w:rPr>
            <w:spacing w:val="-4"/>
          </w:rPr>
          <w:t xml:space="preserve"> </w:t>
        </w:r>
        <w:r w:rsidRPr="00D07FBB">
          <w:t>ĐẠI</w:t>
        </w:r>
        <w:r w:rsidRPr="00D07FBB">
          <w:rPr>
            <w:spacing w:val="-4"/>
          </w:rPr>
          <w:t xml:space="preserve"> </w:t>
        </w:r>
        <w:r w:rsidRPr="00D07FBB">
          <w:rPr>
            <w:spacing w:val="-5"/>
          </w:rPr>
          <w:t>HỌC</w:t>
        </w:r>
      </w:ins>
    </w:p>
    <w:p w14:paraId="3A13DB91" w14:textId="341DC184" w:rsidR="00D07FBB" w:rsidRPr="00DB2D34" w:rsidRDefault="00D07FBB" w:rsidP="00D07FBB">
      <w:pPr>
        <w:spacing w:before="242" w:line="240" w:lineRule="auto"/>
        <w:ind w:left="-142" w:firstLine="0"/>
        <w:jc w:val="center"/>
        <w:rPr>
          <w:ins w:id="18" w:author="MinhHieu" w:date="2024-12-20T14:26:00Z"/>
          <w:b/>
          <w:spacing w:val="-4"/>
          <w:sz w:val="32"/>
        </w:rPr>
      </w:pPr>
      <w:ins w:id="19" w:author="MinhHieu" w:date="2024-12-20T14:18:00Z">
        <w:r>
          <w:rPr>
            <w:b/>
            <w:sz w:val="32"/>
          </w:rPr>
          <w:t>XÂY</w:t>
        </w:r>
        <w:r>
          <w:rPr>
            <w:b/>
            <w:spacing w:val="-2"/>
            <w:sz w:val="32"/>
          </w:rPr>
          <w:t xml:space="preserve"> </w:t>
        </w:r>
        <w:r>
          <w:rPr>
            <w:b/>
            <w:sz w:val="32"/>
          </w:rPr>
          <w:t>DỰNG</w:t>
        </w:r>
        <w:r>
          <w:rPr>
            <w:b/>
            <w:spacing w:val="-3"/>
            <w:sz w:val="32"/>
          </w:rPr>
          <w:t xml:space="preserve"> </w:t>
        </w:r>
        <w:r>
          <w:rPr>
            <w:b/>
            <w:sz w:val="32"/>
          </w:rPr>
          <w:t>WEBSITE</w:t>
        </w:r>
        <w:r>
          <w:rPr>
            <w:b/>
            <w:spacing w:val="-2"/>
            <w:sz w:val="32"/>
          </w:rPr>
          <w:t xml:space="preserve"> </w:t>
        </w:r>
        <w:r>
          <w:rPr>
            <w:b/>
            <w:sz w:val="32"/>
          </w:rPr>
          <w:t>BÁN</w:t>
        </w:r>
        <w:r>
          <w:rPr>
            <w:b/>
            <w:spacing w:val="-2"/>
            <w:sz w:val="32"/>
          </w:rPr>
          <w:t xml:space="preserve"> </w:t>
        </w:r>
        <w:r w:rsidRPr="00DB2D34">
          <w:rPr>
            <w:b/>
            <w:spacing w:val="-4"/>
            <w:sz w:val="32"/>
          </w:rPr>
          <w:t>QUẦN ÁO</w:t>
        </w:r>
      </w:ins>
    </w:p>
    <w:p w14:paraId="27B81134" w14:textId="77777777" w:rsidR="00DD03AB" w:rsidRPr="00DB2D34" w:rsidRDefault="00DD03AB">
      <w:pPr>
        <w:spacing w:before="242" w:line="240" w:lineRule="auto"/>
        <w:ind w:left="-142" w:firstLine="0"/>
        <w:jc w:val="center"/>
        <w:rPr>
          <w:ins w:id="20" w:author="MinhHieu" w:date="2024-12-20T14:25:00Z"/>
          <w:b/>
          <w:spacing w:val="-4"/>
          <w:sz w:val="2"/>
          <w:szCs w:val="2"/>
          <w:rPrChange w:id="21" w:author="MinhHieu" w:date="2024-12-20T14:26:00Z">
            <w:rPr>
              <w:ins w:id="22" w:author="MinhHieu" w:date="2024-12-20T14:25:00Z"/>
              <w:b/>
              <w:spacing w:val="-4"/>
              <w:sz w:val="32"/>
              <w:lang w:val="en-US"/>
            </w:rPr>
          </w:rPrChange>
        </w:rPr>
        <w:pPrChange w:id="23" w:author="MinhHieu" w:date="2024-12-20T14:26:00Z">
          <w:pPr>
            <w:spacing w:before="242"/>
            <w:ind w:left="-142" w:firstLine="0"/>
            <w:jc w:val="center"/>
          </w:pPr>
        </w:pPrChange>
      </w:pPr>
    </w:p>
    <w:p w14:paraId="26DB0F10" w14:textId="1905D2AF" w:rsidR="00D07FBB" w:rsidRPr="00DB2D34" w:rsidRDefault="00D07FBB">
      <w:pPr>
        <w:tabs>
          <w:tab w:val="clear" w:pos="903"/>
          <w:tab w:val="left" w:pos="993"/>
          <w:tab w:val="left" w:pos="4395"/>
        </w:tabs>
        <w:spacing w:line="360" w:lineRule="auto"/>
        <w:ind w:left="1134" w:right="741" w:firstLine="0"/>
        <w:rPr>
          <w:ins w:id="24" w:author="MinhHieu" w:date="2024-12-20T14:18:00Z"/>
          <w:b/>
          <w:sz w:val="28"/>
        </w:rPr>
        <w:pPrChange w:id="25" w:author="MinhHieu" w:date="2024-12-20T14:26:00Z">
          <w:pPr>
            <w:tabs>
              <w:tab w:val="left" w:pos="4962"/>
            </w:tabs>
            <w:spacing w:line="420" w:lineRule="auto"/>
            <w:ind w:left="1701" w:right="2120"/>
          </w:pPr>
        </w:pPrChange>
      </w:pPr>
      <w:ins w:id="26" w:author="MinhHieu" w:date="2024-12-20T14:18:00Z">
        <w:r>
          <w:rPr>
            <w:b/>
            <w:sz w:val="28"/>
          </w:rPr>
          <w:t>Giảng viên hướng dẫn:</w:t>
        </w:r>
      </w:ins>
      <w:r w:rsidR="00471BE4" w:rsidRPr="00DB2D34">
        <w:rPr>
          <w:b/>
          <w:sz w:val="28"/>
        </w:rPr>
        <w:t xml:space="preserve"> </w:t>
      </w:r>
      <w:r w:rsidR="00471BE4" w:rsidRPr="00DB2D34">
        <w:rPr>
          <w:b/>
          <w:sz w:val="28"/>
        </w:rPr>
        <w:tab/>
      </w:r>
      <w:r w:rsidR="00471BE4" w:rsidRPr="00471BE4">
        <w:rPr>
          <w:b/>
          <w:sz w:val="28"/>
        </w:rPr>
        <w:t>ThS. Bùi Văn Kiê</w:t>
      </w:r>
      <w:r w:rsidR="00471BE4" w:rsidRPr="00DB2D34">
        <w:rPr>
          <w:b/>
          <w:sz w:val="28"/>
        </w:rPr>
        <w:t>n</w:t>
      </w:r>
    </w:p>
    <w:p w14:paraId="3CDD93EE" w14:textId="66920640" w:rsidR="00D07FBB" w:rsidRPr="00DB2D34" w:rsidRDefault="00D07FBB">
      <w:pPr>
        <w:tabs>
          <w:tab w:val="clear" w:pos="903"/>
          <w:tab w:val="left" w:pos="993"/>
          <w:tab w:val="left" w:pos="4395"/>
        </w:tabs>
        <w:spacing w:line="360" w:lineRule="auto"/>
        <w:ind w:left="1134" w:right="741" w:firstLine="0"/>
        <w:rPr>
          <w:ins w:id="27" w:author="MinhHieu" w:date="2024-12-20T14:18:00Z"/>
          <w:b/>
          <w:sz w:val="28"/>
        </w:rPr>
        <w:pPrChange w:id="28" w:author="MinhHieu" w:date="2024-12-20T14:26:00Z">
          <w:pPr>
            <w:tabs>
              <w:tab w:val="left" w:pos="4962"/>
            </w:tabs>
            <w:spacing w:line="420" w:lineRule="auto"/>
            <w:ind w:left="1701" w:right="2120"/>
          </w:pPr>
        </w:pPrChange>
      </w:pPr>
      <w:ins w:id="29" w:author="MinhHieu" w:date="2024-12-20T14:18:00Z">
        <w:r w:rsidRPr="00DB2D34">
          <w:rPr>
            <w:b/>
            <w:sz w:val="28"/>
          </w:rPr>
          <w:t>Nhóm s</w:t>
        </w:r>
        <w:r>
          <w:rPr>
            <w:b/>
            <w:sz w:val="28"/>
          </w:rPr>
          <w:t>inh viên thực hiện:</w:t>
        </w:r>
        <w:r>
          <w:rPr>
            <w:b/>
            <w:sz w:val="28"/>
          </w:rPr>
          <w:tab/>
          <w:t xml:space="preserve">Nguyễn </w:t>
        </w:r>
        <w:r w:rsidRPr="00DB2D34">
          <w:rPr>
            <w:b/>
            <w:sz w:val="28"/>
          </w:rPr>
          <w:t>Minh</w:t>
        </w:r>
      </w:ins>
      <w:r w:rsidR="00471BE4" w:rsidRPr="00DB2D34">
        <w:rPr>
          <w:b/>
          <w:sz w:val="28"/>
        </w:rPr>
        <w:t xml:space="preserve"> </w:t>
      </w:r>
      <w:ins w:id="30" w:author="MinhHieu" w:date="2024-12-20T14:18:00Z">
        <w:r w:rsidRPr="00DB2D34">
          <w:rPr>
            <w:b/>
            <w:sz w:val="28"/>
          </w:rPr>
          <w:t>Hiếu</w:t>
        </w:r>
      </w:ins>
      <w:r w:rsidR="00471BE4" w:rsidRPr="00DB2D34">
        <w:rPr>
          <w:b/>
          <w:sz w:val="28"/>
        </w:rPr>
        <w:t xml:space="preserve"> </w:t>
      </w:r>
      <w:r w:rsidR="00DB2D34" w:rsidRPr="00DB2D34">
        <w:rPr>
          <w:b/>
          <w:sz w:val="28"/>
        </w:rPr>
        <w:t>-</w:t>
      </w:r>
      <w:r w:rsidR="00471BE4" w:rsidRPr="00DB2D34">
        <w:rPr>
          <w:b/>
          <w:sz w:val="28"/>
        </w:rPr>
        <w:t xml:space="preserve"> B20DCCN253</w:t>
      </w:r>
    </w:p>
    <w:p w14:paraId="1B80F75E" w14:textId="5F76F8F7" w:rsidR="00D07FBB" w:rsidRPr="003D2692" w:rsidRDefault="00D07FBB">
      <w:pPr>
        <w:tabs>
          <w:tab w:val="clear" w:pos="903"/>
          <w:tab w:val="left" w:pos="993"/>
          <w:tab w:val="left" w:pos="4395"/>
        </w:tabs>
        <w:spacing w:line="360" w:lineRule="auto"/>
        <w:ind w:left="1134" w:right="741" w:firstLine="0"/>
        <w:rPr>
          <w:ins w:id="31" w:author="MinhHieu" w:date="2024-12-20T14:18:00Z"/>
          <w:b/>
          <w:sz w:val="28"/>
          <w:lang w:val="en-US"/>
        </w:rPr>
        <w:pPrChange w:id="32" w:author="MinhHieu" w:date="2024-12-20T14:26:00Z">
          <w:pPr>
            <w:tabs>
              <w:tab w:val="left" w:pos="4962"/>
            </w:tabs>
            <w:spacing w:line="420" w:lineRule="auto"/>
            <w:ind w:left="1701" w:right="2120"/>
          </w:pPr>
        </w:pPrChange>
      </w:pPr>
      <w:ins w:id="33" w:author="MinhHieu" w:date="2024-12-20T14:18:00Z">
        <w:r w:rsidRPr="00DB2D34">
          <w:rPr>
            <w:b/>
            <w:sz w:val="28"/>
          </w:rPr>
          <w:tab/>
        </w:r>
        <w:r>
          <w:rPr>
            <w:b/>
            <w:sz w:val="28"/>
            <w:lang w:val="en-US"/>
          </w:rPr>
          <w:t xml:space="preserve">Lê </w:t>
        </w:r>
      </w:ins>
      <w:r w:rsidR="00471BE4">
        <w:rPr>
          <w:b/>
          <w:sz w:val="28"/>
          <w:lang w:val="en-US"/>
        </w:rPr>
        <w:t>Minh</w:t>
      </w:r>
      <w:ins w:id="34" w:author="MinhHieu" w:date="2024-12-20T14:18:00Z">
        <w:r>
          <w:rPr>
            <w:b/>
            <w:sz w:val="28"/>
            <w:lang w:val="en-US"/>
          </w:rPr>
          <w:t xml:space="preserve"> Nhật</w:t>
        </w:r>
      </w:ins>
      <w:r w:rsidR="00471BE4">
        <w:rPr>
          <w:b/>
          <w:sz w:val="28"/>
          <w:lang w:val="en-US"/>
        </w:rPr>
        <w:t xml:space="preserve"> </w:t>
      </w:r>
      <w:r w:rsidR="00DB2D34">
        <w:rPr>
          <w:b/>
          <w:sz w:val="28"/>
          <w:lang w:val="en-US"/>
        </w:rPr>
        <w:t>-</w:t>
      </w:r>
      <w:r w:rsidR="00471BE4">
        <w:rPr>
          <w:b/>
          <w:sz w:val="28"/>
          <w:lang w:val="en-US"/>
        </w:rPr>
        <w:t xml:space="preserve"> B20DCCN482</w:t>
      </w:r>
    </w:p>
    <w:p w14:paraId="36FB6CC0" w14:textId="77777777" w:rsidR="00D07FBB" w:rsidRPr="003D2692" w:rsidRDefault="00D07FBB">
      <w:pPr>
        <w:tabs>
          <w:tab w:val="clear" w:pos="903"/>
          <w:tab w:val="left" w:pos="993"/>
          <w:tab w:val="left" w:pos="4395"/>
          <w:tab w:val="left" w:pos="4536"/>
          <w:tab w:val="right" w:pos="5755"/>
        </w:tabs>
        <w:spacing w:before="240" w:line="360" w:lineRule="auto"/>
        <w:ind w:left="1134" w:right="741" w:firstLine="0"/>
        <w:rPr>
          <w:ins w:id="35" w:author="MinhHieu" w:date="2024-12-20T14:18:00Z"/>
          <w:b/>
          <w:sz w:val="28"/>
          <w:lang w:val="en-US"/>
        </w:rPr>
        <w:pPrChange w:id="36" w:author="MinhHieu" w:date="2024-12-20T14:26:00Z">
          <w:pPr>
            <w:tabs>
              <w:tab w:val="left" w:pos="4536"/>
              <w:tab w:val="right" w:pos="5755"/>
            </w:tabs>
            <w:spacing w:before="240"/>
            <w:ind w:left="2268"/>
          </w:pPr>
        </w:pPrChange>
      </w:pPr>
      <w:ins w:id="37" w:author="MinhHieu" w:date="2024-12-20T14:18:00Z">
        <w:r>
          <w:rPr>
            <w:b/>
            <w:sz w:val="28"/>
          </w:rPr>
          <w:t>Niên</w:t>
        </w:r>
        <w:r>
          <w:rPr>
            <w:b/>
            <w:spacing w:val="-3"/>
            <w:sz w:val="28"/>
          </w:rPr>
          <w:t xml:space="preserve"> </w:t>
        </w:r>
        <w:r>
          <w:rPr>
            <w:b/>
            <w:spacing w:val="-2"/>
            <w:sz w:val="28"/>
          </w:rPr>
          <w:t>khóa:</w:t>
        </w:r>
        <w:r>
          <w:rPr>
            <w:sz w:val="28"/>
            <w:lang w:val="en-US"/>
          </w:rPr>
          <w:tab/>
        </w:r>
        <w:r>
          <w:rPr>
            <w:b/>
            <w:spacing w:val="-2"/>
            <w:sz w:val="28"/>
          </w:rPr>
          <w:t>20</w:t>
        </w:r>
        <w:r>
          <w:rPr>
            <w:b/>
            <w:spacing w:val="-2"/>
            <w:sz w:val="28"/>
            <w:lang w:val="en-US"/>
          </w:rPr>
          <w:t>20</w:t>
        </w:r>
        <w:r>
          <w:rPr>
            <w:b/>
            <w:spacing w:val="-2"/>
            <w:sz w:val="28"/>
          </w:rPr>
          <w:t>-</w:t>
        </w:r>
        <w:r>
          <w:rPr>
            <w:b/>
            <w:sz w:val="28"/>
          </w:rPr>
          <w:t>202</w:t>
        </w:r>
        <w:r>
          <w:rPr>
            <w:b/>
            <w:sz w:val="28"/>
            <w:lang w:val="en-US"/>
          </w:rPr>
          <w:t>5</w:t>
        </w:r>
      </w:ins>
    </w:p>
    <w:p w14:paraId="04286B3B" w14:textId="46B4AE51" w:rsidR="00D07FBB" w:rsidRDefault="00D07FBB" w:rsidP="00471BE4">
      <w:pPr>
        <w:tabs>
          <w:tab w:val="clear" w:pos="903"/>
          <w:tab w:val="left" w:pos="993"/>
          <w:tab w:val="left" w:pos="4395"/>
          <w:tab w:val="left" w:pos="4536"/>
        </w:tabs>
        <w:spacing w:before="240" w:line="360" w:lineRule="auto"/>
        <w:ind w:left="1134" w:right="741" w:firstLine="0"/>
        <w:rPr>
          <w:b/>
          <w:spacing w:val="-5"/>
          <w:sz w:val="28"/>
          <w:lang w:val="en-US"/>
        </w:rPr>
      </w:pPr>
      <w:ins w:id="38" w:author="MinhHieu" w:date="2024-12-20T14:18:00Z">
        <w:r>
          <w:rPr>
            <w:b/>
            <w:sz w:val="28"/>
          </w:rPr>
          <w:t>Hệ</w:t>
        </w:r>
        <w:r>
          <w:rPr>
            <w:b/>
            <w:spacing w:val="-1"/>
            <w:sz w:val="28"/>
          </w:rPr>
          <w:t xml:space="preserve"> </w:t>
        </w:r>
        <w:r>
          <w:rPr>
            <w:b/>
            <w:sz w:val="28"/>
          </w:rPr>
          <w:t xml:space="preserve">đào </w:t>
        </w:r>
        <w:r>
          <w:rPr>
            <w:b/>
            <w:spacing w:val="-4"/>
            <w:sz w:val="28"/>
          </w:rPr>
          <w:t>tạo:</w:t>
        </w:r>
        <w:r>
          <w:rPr>
            <w:b/>
            <w:sz w:val="28"/>
          </w:rPr>
          <w:tab/>
          <w:t>Đại</w:t>
        </w:r>
        <w:r>
          <w:rPr>
            <w:b/>
            <w:spacing w:val="-5"/>
            <w:sz w:val="28"/>
          </w:rPr>
          <w:t xml:space="preserve"> </w:t>
        </w:r>
        <w:r>
          <w:rPr>
            <w:b/>
            <w:sz w:val="28"/>
          </w:rPr>
          <w:t>học</w:t>
        </w:r>
        <w:r>
          <w:rPr>
            <w:b/>
            <w:spacing w:val="-3"/>
            <w:sz w:val="28"/>
          </w:rPr>
          <w:t xml:space="preserve"> </w:t>
        </w:r>
        <w:r>
          <w:rPr>
            <w:b/>
            <w:sz w:val="28"/>
          </w:rPr>
          <w:t>chính</w:t>
        </w:r>
        <w:r>
          <w:rPr>
            <w:b/>
            <w:spacing w:val="-3"/>
            <w:sz w:val="28"/>
          </w:rPr>
          <w:t xml:space="preserve"> </w:t>
        </w:r>
        <w:r>
          <w:rPr>
            <w:b/>
            <w:spacing w:val="-5"/>
            <w:sz w:val="28"/>
          </w:rPr>
          <w:t>quy</w:t>
        </w:r>
      </w:ins>
    </w:p>
    <w:p w14:paraId="61BB3881" w14:textId="77777777" w:rsidR="00471BE4" w:rsidRPr="00471BE4" w:rsidRDefault="00471BE4" w:rsidP="00471BE4">
      <w:pPr>
        <w:tabs>
          <w:tab w:val="left" w:pos="4536"/>
        </w:tabs>
        <w:spacing w:before="240" w:line="360" w:lineRule="auto"/>
        <w:ind w:left="1418" w:right="741" w:firstLine="0"/>
        <w:rPr>
          <w:ins w:id="39" w:author="MinhHieu" w:date="2024-12-20T14:18:00Z"/>
          <w:b/>
          <w:spacing w:val="-5"/>
          <w:sz w:val="10"/>
          <w:szCs w:val="10"/>
          <w:lang w:val="en-US"/>
        </w:rPr>
      </w:pPr>
    </w:p>
    <w:p w14:paraId="1DA66BA3" w14:textId="77777777" w:rsidR="00D07FBB" w:rsidRPr="008D2EFD" w:rsidRDefault="00D07FBB" w:rsidP="00D07FBB">
      <w:pPr>
        <w:tabs>
          <w:tab w:val="left" w:pos="4536"/>
        </w:tabs>
        <w:spacing w:before="240"/>
        <w:rPr>
          <w:ins w:id="40" w:author="MinhHieu" w:date="2024-12-20T14:18:00Z"/>
          <w:b/>
          <w:sz w:val="20"/>
          <w:szCs w:val="20"/>
          <w:lang w:val="en-US"/>
        </w:rPr>
      </w:pPr>
    </w:p>
    <w:p w14:paraId="147BFE58" w14:textId="77777777" w:rsidR="00D07FBB" w:rsidRDefault="00D07FBB" w:rsidP="00D07FBB">
      <w:pPr>
        <w:pStyle w:val="BodyText"/>
        <w:tabs>
          <w:tab w:val="left" w:pos="4395"/>
        </w:tabs>
        <w:spacing w:before="0"/>
        <w:ind w:left="1701"/>
        <w:rPr>
          <w:ins w:id="41" w:author="MinhHieu" w:date="2024-12-20T14:18:00Z"/>
          <w:b/>
          <w:sz w:val="28"/>
        </w:rPr>
      </w:pPr>
    </w:p>
    <w:p w14:paraId="73D93D4C" w14:textId="77777777" w:rsidR="00E141ED" w:rsidRPr="00DB2D34" w:rsidRDefault="00D07FBB">
      <w:pPr>
        <w:jc w:val="center"/>
        <w:rPr>
          <w:ins w:id="42" w:author="MinhHieu" w:date="2024-12-20T14:18:00Z"/>
          <w:b/>
          <w:bCs/>
        </w:rPr>
        <w:sectPr w:rsidR="00E141ED" w:rsidRPr="00DB2D34" w:rsidSect="00D07FBB">
          <w:headerReference w:type="even" r:id="rId13"/>
          <w:headerReference w:type="default" r:id="rId14"/>
          <w:footerReference w:type="even" r:id="rId15"/>
          <w:footerReference w:type="default" r:id="rId16"/>
          <w:headerReference w:type="first" r:id="rId17"/>
          <w:footerReference w:type="first" r:id="rId18"/>
          <w:pgSz w:w="11910" w:h="16840"/>
          <w:pgMar w:top="1500" w:right="800" w:bottom="280" w:left="1580" w:header="720" w:footer="720" w:gutter="0"/>
          <w:cols w:space="720"/>
        </w:sectPr>
        <w:pPrChange w:id="49" w:author="MinhHieu" w:date="2024-12-20T14:34:00Z">
          <w:pPr>
            <w:pStyle w:val="Heading2"/>
            <w:ind w:left="3686" w:right="772" w:firstLine="0"/>
          </w:pPr>
        </w:pPrChange>
      </w:pPr>
      <w:bookmarkStart w:id="50" w:name="_Toc185597670"/>
      <w:ins w:id="51" w:author="MinhHieu" w:date="2024-12-20T14:18:00Z">
        <w:r w:rsidRPr="00DD03AB">
          <w:rPr>
            <w:b/>
            <w:bCs/>
          </w:rPr>
          <w:t>Hà</w:t>
        </w:r>
        <w:r w:rsidRPr="00DD03AB">
          <w:rPr>
            <w:b/>
            <w:bCs/>
            <w:spacing w:val="-1"/>
          </w:rPr>
          <w:t xml:space="preserve"> </w:t>
        </w:r>
        <w:r w:rsidRPr="00DD03AB">
          <w:rPr>
            <w:b/>
            <w:bCs/>
          </w:rPr>
          <w:t>Nội</w:t>
        </w:r>
        <w:r w:rsidRPr="00DD03AB">
          <w:rPr>
            <w:b/>
            <w:bCs/>
            <w:spacing w:val="-3"/>
          </w:rPr>
          <w:t xml:space="preserve"> </w:t>
        </w:r>
        <w:r w:rsidRPr="00DD03AB">
          <w:rPr>
            <w:b/>
            <w:bCs/>
          </w:rPr>
          <w:t xml:space="preserve">– </w:t>
        </w:r>
        <w:r w:rsidRPr="00DD03AB">
          <w:rPr>
            <w:b/>
            <w:bCs/>
            <w:spacing w:val="-4"/>
          </w:rPr>
          <w:t>202</w:t>
        </w:r>
        <w:r w:rsidRPr="00DB2D34">
          <w:rPr>
            <w:b/>
            <w:bCs/>
            <w:spacing w:val="-4"/>
          </w:rPr>
          <w:t>4</w:t>
        </w:r>
        <w:bookmarkEnd w:id="50"/>
      </w:ins>
    </w:p>
    <w:p w14:paraId="701189D0" w14:textId="77777777" w:rsidR="00D07FBB" w:rsidRPr="00D07FBB" w:rsidRDefault="00D07FBB">
      <w:pPr>
        <w:spacing w:before="101"/>
        <w:ind w:left="231" w:right="115" w:hanging="231"/>
        <w:jc w:val="center"/>
        <w:rPr>
          <w:ins w:id="52" w:author="MinhHieu" w:date="2024-12-20T14:18:00Z"/>
          <w:rPrChange w:id="53" w:author="MinhHieu" w:date="2024-12-20T14:20:00Z">
            <w:rPr>
              <w:ins w:id="54" w:author="MinhHieu" w:date="2024-12-20T14:18:00Z"/>
              <w:sz w:val="19"/>
            </w:rPr>
          </w:rPrChange>
        </w:rPr>
        <w:pPrChange w:id="55" w:author="MinhHieu" w:date="2024-12-20T14:21:00Z">
          <w:pPr>
            <w:spacing w:before="101"/>
            <w:ind w:left="231"/>
          </w:pPr>
        </w:pPrChange>
      </w:pPr>
      <w:ins w:id="56" w:author="MinhHieu" w:date="2024-12-20T14:18:00Z">
        <w:r w:rsidRPr="00D07FBB">
          <w:rPr>
            <w:rPrChange w:id="57" w:author="MinhHieu" w:date="2024-12-20T14:20:00Z">
              <w:rPr>
                <w:sz w:val="19"/>
              </w:rPr>
            </w:rPrChange>
          </w:rPr>
          <w:lastRenderedPageBreak/>
          <w:t>HỌC</w:t>
        </w:r>
        <w:r w:rsidRPr="00D07FBB">
          <w:rPr>
            <w:spacing w:val="-4"/>
            <w:rPrChange w:id="58" w:author="MinhHieu" w:date="2024-12-20T14:20:00Z">
              <w:rPr>
                <w:spacing w:val="-4"/>
                <w:sz w:val="19"/>
              </w:rPr>
            </w:rPrChange>
          </w:rPr>
          <w:t xml:space="preserve"> </w:t>
        </w:r>
        <w:r w:rsidRPr="00D07FBB">
          <w:rPr>
            <w:rPrChange w:id="59" w:author="MinhHieu" w:date="2024-12-20T14:20:00Z">
              <w:rPr>
                <w:sz w:val="19"/>
              </w:rPr>
            </w:rPrChange>
          </w:rPr>
          <w:t>VIỆN</w:t>
        </w:r>
        <w:r w:rsidRPr="00D07FBB">
          <w:rPr>
            <w:spacing w:val="-2"/>
            <w:rPrChange w:id="60" w:author="MinhHieu" w:date="2024-12-20T14:20:00Z">
              <w:rPr>
                <w:spacing w:val="-2"/>
                <w:sz w:val="19"/>
              </w:rPr>
            </w:rPrChange>
          </w:rPr>
          <w:t xml:space="preserve"> </w:t>
        </w:r>
        <w:r w:rsidRPr="00D07FBB">
          <w:rPr>
            <w:rPrChange w:id="61" w:author="MinhHieu" w:date="2024-12-20T14:20:00Z">
              <w:rPr>
                <w:sz w:val="19"/>
              </w:rPr>
            </w:rPrChange>
          </w:rPr>
          <w:t>CÔNG</w:t>
        </w:r>
        <w:r w:rsidRPr="00D07FBB">
          <w:rPr>
            <w:spacing w:val="-4"/>
            <w:rPrChange w:id="62" w:author="MinhHieu" w:date="2024-12-20T14:20:00Z">
              <w:rPr>
                <w:spacing w:val="-4"/>
                <w:sz w:val="19"/>
              </w:rPr>
            </w:rPrChange>
          </w:rPr>
          <w:t xml:space="preserve"> </w:t>
        </w:r>
        <w:r w:rsidRPr="00D07FBB">
          <w:rPr>
            <w:rPrChange w:id="63" w:author="MinhHieu" w:date="2024-12-20T14:20:00Z">
              <w:rPr>
                <w:sz w:val="19"/>
              </w:rPr>
            </w:rPrChange>
          </w:rPr>
          <w:t>NGHỆ</w:t>
        </w:r>
        <w:r w:rsidRPr="00D07FBB">
          <w:rPr>
            <w:spacing w:val="-2"/>
            <w:rPrChange w:id="64" w:author="MinhHieu" w:date="2024-12-20T14:20:00Z">
              <w:rPr>
                <w:spacing w:val="-2"/>
                <w:sz w:val="19"/>
              </w:rPr>
            </w:rPrChange>
          </w:rPr>
          <w:t xml:space="preserve"> </w:t>
        </w:r>
        <w:r w:rsidRPr="00D07FBB">
          <w:rPr>
            <w:rPrChange w:id="65" w:author="MinhHieu" w:date="2024-12-20T14:20:00Z">
              <w:rPr>
                <w:sz w:val="19"/>
              </w:rPr>
            </w:rPrChange>
          </w:rPr>
          <w:t>BƯU</w:t>
        </w:r>
        <w:r w:rsidRPr="00D07FBB">
          <w:rPr>
            <w:spacing w:val="-4"/>
            <w:rPrChange w:id="66" w:author="MinhHieu" w:date="2024-12-20T14:20:00Z">
              <w:rPr>
                <w:spacing w:val="-4"/>
                <w:sz w:val="19"/>
              </w:rPr>
            </w:rPrChange>
          </w:rPr>
          <w:t xml:space="preserve"> </w:t>
        </w:r>
        <w:r w:rsidRPr="00D07FBB">
          <w:rPr>
            <w:rPrChange w:id="67" w:author="MinhHieu" w:date="2024-12-20T14:20:00Z">
              <w:rPr>
                <w:sz w:val="19"/>
              </w:rPr>
            </w:rPrChange>
          </w:rPr>
          <w:t>CHÍNH</w:t>
        </w:r>
        <w:r w:rsidRPr="00D07FBB">
          <w:rPr>
            <w:spacing w:val="-2"/>
            <w:rPrChange w:id="68" w:author="MinhHieu" w:date="2024-12-20T14:20:00Z">
              <w:rPr>
                <w:spacing w:val="-2"/>
                <w:sz w:val="19"/>
              </w:rPr>
            </w:rPrChange>
          </w:rPr>
          <w:t xml:space="preserve"> </w:t>
        </w:r>
        <w:r w:rsidRPr="00D07FBB">
          <w:rPr>
            <w:rPrChange w:id="69" w:author="MinhHieu" w:date="2024-12-20T14:20:00Z">
              <w:rPr>
                <w:sz w:val="19"/>
              </w:rPr>
            </w:rPrChange>
          </w:rPr>
          <w:t>VIỄN</w:t>
        </w:r>
        <w:r w:rsidRPr="00D07FBB">
          <w:rPr>
            <w:spacing w:val="-3"/>
            <w:rPrChange w:id="70" w:author="MinhHieu" w:date="2024-12-20T14:20:00Z">
              <w:rPr>
                <w:spacing w:val="-3"/>
                <w:sz w:val="19"/>
              </w:rPr>
            </w:rPrChange>
          </w:rPr>
          <w:t xml:space="preserve"> </w:t>
        </w:r>
        <w:r w:rsidRPr="00D07FBB">
          <w:rPr>
            <w:spacing w:val="-4"/>
            <w:rPrChange w:id="71" w:author="MinhHieu" w:date="2024-12-20T14:20:00Z">
              <w:rPr>
                <w:spacing w:val="-4"/>
                <w:sz w:val="19"/>
              </w:rPr>
            </w:rPrChange>
          </w:rPr>
          <w:t>THÔNG</w:t>
        </w:r>
      </w:ins>
    </w:p>
    <w:p w14:paraId="6BE0DE7B" w14:textId="77777777" w:rsidR="00D07FBB" w:rsidRPr="00D07FBB" w:rsidRDefault="00D07FBB">
      <w:pPr>
        <w:tabs>
          <w:tab w:val="clear" w:pos="903"/>
          <w:tab w:val="left" w:pos="851"/>
        </w:tabs>
        <w:spacing w:before="110"/>
        <w:ind w:left="142" w:right="115" w:firstLine="0"/>
        <w:rPr>
          <w:ins w:id="72" w:author="MinhHieu" w:date="2024-12-20T14:18:00Z"/>
          <w:b/>
          <w:rPrChange w:id="73" w:author="MinhHieu" w:date="2024-12-20T14:20:00Z">
            <w:rPr>
              <w:ins w:id="74" w:author="MinhHieu" w:date="2024-12-20T14:18:00Z"/>
              <w:b/>
              <w:sz w:val="20"/>
            </w:rPr>
          </w:rPrChange>
        </w:rPr>
        <w:pPrChange w:id="75" w:author="MinhHieu" w:date="2024-12-20T14:21:00Z">
          <w:pPr>
            <w:spacing w:before="110"/>
            <w:ind w:left="914"/>
          </w:pPr>
        </w:pPrChange>
      </w:pPr>
      <w:ins w:id="76" w:author="MinhHieu" w:date="2024-12-20T14:18:00Z">
        <w:r w:rsidRPr="00D07FBB">
          <w:rPr>
            <w:b/>
            <w:rPrChange w:id="77" w:author="MinhHieu" w:date="2024-12-20T14:20:00Z">
              <w:rPr>
                <w:b/>
                <w:sz w:val="20"/>
              </w:rPr>
            </w:rPrChange>
          </w:rPr>
          <w:t>KHOA</w:t>
        </w:r>
        <w:r w:rsidRPr="00D07FBB">
          <w:rPr>
            <w:b/>
            <w:spacing w:val="-5"/>
            <w:rPrChange w:id="78" w:author="MinhHieu" w:date="2024-12-20T14:20:00Z">
              <w:rPr>
                <w:b/>
                <w:spacing w:val="-5"/>
                <w:sz w:val="20"/>
              </w:rPr>
            </w:rPrChange>
          </w:rPr>
          <w:t xml:space="preserve"> </w:t>
        </w:r>
        <w:r w:rsidRPr="00D07FBB">
          <w:rPr>
            <w:b/>
            <w:rPrChange w:id="79" w:author="MinhHieu" w:date="2024-12-20T14:20:00Z">
              <w:rPr>
                <w:b/>
                <w:sz w:val="20"/>
              </w:rPr>
            </w:rPrChange>
          </w:rPr>
          <w:t>CÔNG</w:t>
        </w:r>
        <w:r w:rsidRPr="00D07FBB">
          <w:rPr>
            <w:b/>
            <w:spacing w:val="-2"/>
            <w:rPrChange w:id="80" w:author="MinhHieu" w:date="2024-12-20T14:20:00Z">
              <w:rPr>
                <w:b/>
                <w:spacing w:val="-2"/>
                <w:sz w:val="20"/>
              </w:rPr>
            </w:rPrChange>
          </w:rPr>
          <w:t xml:space="preserve"> </w:t>
        </w:r>
        <w:r w:rsidRPr="00D07FBB">
          <w:rPr>
            <w:b/>
            <w:rPrChange w:id="81" w:author="MinhHieu" w:date="2024-12-20T14:20:00Z">
              <w:rPr>
                <w:b/>
                <w:sz w:val="20"/>
              </w:rPr>
            </w:rPrChange>
          </w:rPr>
          <w:t>NGHỆ</w:t>
        </w:r>
        <w:r w:rsidRPr="00D07FBB">
          <w:rPr>
            <w:b/>
            <w:spacing w:val="-2"/>
            <w:rPrChange w:id="82" w:author="MinhHieu" w:date="2024-12-20T14:20:00Z">
              <w:rPr>
                <w:b/>
                <w:spacing w:val="-2"/>
                <w:sz w:val="20"/>
              </w:rPr>
            </w:rPrChange>
          </w:rPr>
          <w:t xml:space="preserve"> </w:t>
        </w:r>
        <w:r w:rsidRPr="00D07FBB">
          <w:rPr>
            <w:b/>
            <w:rPrChange w:id="83" w:author="MinhHieu" w:date="2024-12-20T14:20:00Z">
              <w:rPr>
                <w:b/>
                <w:sz w:val="20"/>
              </w:rPr>
            </w:rPrChange>
          </w:rPr>
          <w:t>THÔNG</w:t>
        </w:r>
        <w:r w:rsidRPr="00D07FBB">
          <w:rPr>
            <w:b/>
            <w:spacing w:val="-2"/>
            <w:rPrChange w:id="84" w:author="MinhHieu" w:date="2024-12-20T14:20:00Z">
              <w:rPr>
                <w:b/>
                <w:spacing w:val="-2"/>
                <w:sz w:val="20"/>
              </w:rPr>
            </w:rPrChange>
          </w:rPr>
          <w:t xml:space="preserve"> </w:t>
        </w:r>
        <w:r w:rsidRPr="00D07FBB">
          <w:rPr>
            <w:b/>
            <w:rPrChange w:id="85" w:author="MinhHieu" w:date="2024-12-20T14:20:00Z">
              <w:rPr>
                <w:b/>
                <w:sz w:val="20"/>
              </w:rPr>
            </w:rPrChange>
          </w:rPr>
          <w:t>TIN</w:t>
        </w:r>
        <w:r w:rsidRPr="00D07FBB">
          <w:rPr>
            <w:b/>
            <w:spacing w:val="-2"/>
            <w:rPrChange w:id="86" w:author="MinhHieu" w:date="2024-12-20T14:20:00Z">
              <w:rPr>
                <w:b/>
                <w:spacing w:val="-2"/>
                <w:sz w:val="20"/>
              </w:rPr>
            </w:rPrChange>
          </w:rPr>
          <w:t xml:space="preserve"> </w:t>
        </w:r>
        <w:r w:rsidRPr="00D07FBB">
          <w:rPr>
            <w:b/>
            <w:spacing w:val="-10"/>
            <w:rPrChange w:id="87" w:author="MinhHieu" w:date="2024-12-20T14:20:00Z">
              <w:rPr>
                <w:b/>
                <w:spacing w:val="-10"/>
                <w:sz w:val="20"/>
              </w:rPr>
            </w:rPrChange>
          </w:rPr>
          <w:t>1</w:t>
        </w:r>
      </w:ins>
    </w:p>
    <w:p w14:paraId="2CC40082" w14:textId="77777777" w:rsidR="00D07FBB" w:rsidRPr="00D07FBB" w:rsidRDefault="00D07FBB">
      <w:pPr>
        <w:spacing w:before="101"/>
        <w:ind w:left="142" w:right="162" w:firstLine="0"/>
        <w:jc w:val="center"/>
        <w:rPr>
          <w:ins w:id="88" w:author="MinhHieu" w:date="2024-12-20T14:18:00Z"/>
          <w:rPrChange w:id="89" w:author="MinhHieu" w:date="2024-12-20T14:21:00Z">
            <w:rPr>
              <w:ins w:id="90" w:author="MinhHieu" w:date="2024-12-20T14:18:00Z"/>
              <w:sz w:val="20"/>
            </w:rPr>
          </w:rPrChange>
        </w:rPr>
        <w:pPrChange w:id="91" w:author="MinhHieu" w:date="2024-12-20T14:22:00Z">
          <w:pPr>
            <w:spacing w:before="101"/>
            <w:ind w:left="231"/>
          </w:pPr>
        </w:pPrChange>
      </w:pPr>
      <w:ins w:id="92" w:author="MinhHieu" w:date="2024-12-20T14:18:00Z">
        <w:r>
          <w:br w:type="column"/>
        </w:r>
        <w:r w:rsidRPr="00D07FBB">
          <w:rPr>
            <w:rPrChange w:id="93" w:author="MinhHieu" w:date="2024-12-20T14:21:00Z">
              <w:rPr>
                <w:sz w:val="20"/>
              </w:rPr>
            </w:rPrChange>
          </w:rPr>
          <w:t>CỘNG</w:t>
        </w:r>
        <w:r w:rsidRPr="00D07FBB">
          <w:rPr>
            <w:spacing w:val="-4"/>
            <w:rPrChange w:id="94" w:author="MinhHieu" w:date="2024-12-20T14:21:00Z">
              <w:rPr>
                <w:spacing w:val="-4"/>
                <w:sz w:val="20"/>
              </w:rPr>
            </w:rPrChange>
          </w:rPr>
          <w:t xml:space="preserve"> </w:t>
        </w:r>
        <w:r w:rsidRPr="00D07FBB">
          <w:rPr>
            <w:rPrChange w:id="95" w:author="MinhHieu" w:date="2024-12-20T14:21:00Z">
              <w:rPr>
                <w:sz w:val="20"/>
              </w:rPr>
            </w:rPrChange>
          </w:rPr>
          <w:t>HÒA</w:t>
        </w:r>
        <w:r w:rsidRPr="00D07FBB">
          <w:rPr>
            <w:spacing w:val="-1"/>
            <w:rPrChange w:id="96" w:author="MinhHieu" w:date="2024-12-20T14:21:00Z">
              <w:rPr>
                <w:spacing w:val="-1"/>
                <w:sz w:val="20"/>
              </w:rPr>
            </w:rPrChange>
          </w:rPr>
          <w:t xml:space="preserve"> </w:t>
        </w:r>
        <w:r w:rsidRPr="00D07FBB">
          <w:rPr>
            <w:rPrChange w:id="97" w:author="MinhHieu" w:date="2024-12-20T14:21:00Z">
              <w:rPr>
                <w:sz w:val="20"/>
              </w:rPr>
            </w:rPrChange>
          </w:rPr>
          <w:t>XÃ</w:t>
        </w:r>
        <w:r w:rsidRPr="00D07FBB">
          <w:rPr>
            <w:spacing w:val="-3"/>
            <w:rPrChange w:id="98" w:author="MinhHieu" w:date="2024-12-20T14:21:00Z">
              <w:rPr>
                <w:spacing w:val="-3"/>
                <w:sz w:val="20"/>
              </w:rPr>
            </w:rPrChange>
          </w:rPr>
          <w:t xml:space="preserve"> </w:t>
        </w:r>
        <w:r w:rsidRPr="00D07FBB">
          <w:rPr>
            <w:rPrChange w:id="99" w:author="MinhHieu" w:date="2024-12-20T14:21:00Z">
              <w:rPr>
                <w:sz w:val="20"/>
              </w:rPr>
            </w:rPrChange>
          </w:rPr>
          <w:t>HỘI</w:t>
        </w:r>
        <w:r w:rsidRPr="00D07FBB">
          <w:rPr>
            <w:spacing w:val="-1"/>
            <w:rPrChange w:id="100" w:author="MinhHieu" w:date="2024-12-20T14:21:00Z">
              <w:rPr>
                <w:spacing w:val="-1"/>
                <w:sz w:val="20"/>
              </w:rPr>
            </w:rPrChange>
          </w:rPr>
          <w:t xml:space="preserve"> </w:t>
        </w:r>
        <w:r w:rsidRPr="00D07FBB">
          <w:rPr>
            <w:rPrChange w:id="101" w:author="MinhHieu" w:date="2024-12-20T14:21:00Z">
              <w:rPr>
                <w:sz w:val="20"/>
              </w:rPr>
            </w:rPrChange>
          </w:rPr>
          <w:t>CHỦ</w:t>
        </w:r>
        <w:r w:rsidRPr="00D07FBB">
          <w:rPr>
            <w:spacing w:val="-3"/>
            <w:rPrChange w:id="102" w:author="MinhHieu" w:date="2024-12-20T14:21:00Z">
              <w:rPr>
                <w:spacing w:val="-3"/>
                <w:sz w:val="20"/>
              </w:rPr>
            </w:rPrChange>
          </w:rPr>
          <w:t xml:space="preserve"> </w:t>
        </w:r>
        <w:r w:rsidRPr="00D07FBB">
          <w:rPr>
            <w:rPrChange w:id="103" w:author="MinhHieu" w:date="2024-12-20T14:21:00Z">
              <w:rPr>
                <w:sz w:val="20"/>
              </w:rPr>
            </w:rPrChange>
          </w:rPr>
          <w:t>NGHĨA</w:t>
        </w:r>
        <w:r w:rsidRPr="00D07FBB">
          <w:rPr>
            <w:spacing w:val="1"/>
            <w:rPrChange w:id="104" w:author="MinhHieu" w:date="2024-12-20T14:21:00Z">
              <w:rPr>
                <w:spacing w:val="1"/>
                <w:sz w:val="20"/>
              </w:rPr>
            </w:rPrChange>
          </w:rPr>
          <w:t xml:space="preserve"> </w:t>
        </w:r>
        <w:r w:rsidRPr="00D07FBB">
          <w:rPr>
            <w:rPrChange w:id="105" w:author="MinhHieu" w:date="2024-12-20T14:21:00Z">
              <w:rPr>
                <w:sz w:val="20"/>
              </w:rPr>
            </w:rPrChange>
          </w:rPr>
          <w:t>VIỆT</w:t>
        </w:r>
        <w:r w:rsidRPr="00D07FBB">
          <w:rPr>
            <w:spacing w:val="-1"/>
            <w:rPrChange w:id="106" w:author="MinhHieu" w:date="2024-12-20T14:21:00Z">
              <w:rPr>
                <w:spacing w:val="-1"/>
                <w:sz w:val="20"/>
              </w:rPr>
            </w:rPrChange>
          </w:rPr>
          <w:t xml:space="preserve"> </w:t>
        </w:r>
        <w:r w:rsidRPr="00D07FBB">
          <w:rPr>
            <w:spacing w:val="-5"/>
            <w:rPrChange w:id="107" w:author="MinhHieu" w:date="2024-12-20T14:21:00Z">
              <w:rPr>
                <w:spacing w:val="-5"/>
                <w:sz w:val="20"/>
              </w:rPr>
            </w:rPrChange>
          </w:rPr>
          <w:t>NAM</w:t>
        </w:r>
      </w:ins>
    </w:p>
    <w:p w14:paraId="76543D63" w14:textId="77777777" w:rsidR="00D07FBB" w:rsidRPr="00D07FBB" w:rsidRDefault="00D07FBB" w:rsidP="00D07FBB">
      <w:pPr>
        <w:spacing w:before="116"/>
        <w:ind w:left="1093"/>
        <w:rPr>
          <w:ins w:id="108" w:author="MinhHieu" w:date="2024-12-20T14:18:00Z"/>
          <w:b/>
          <w:rPrChange w:id="109" w:author="MinhHieu" w:date="2024-12-20T14:21:00Z">
            <w:rPr>
              <w:ins w:id="110" w:author="MinhHieu" w:date="2024-12-20T14:18:00Z"/>
              <w:b/>
              <w:sz w:val="20"/>
            </w:rPr>
          </w:rPrChange>
        </w:rPr>
      </w:pPr>
      <w:ins w:id="111" w:author="MinhHieu" w:date="2024-12-20T14:18:00Z">
        <w:r w:rsidRPr="00D07FBB">
          <w:rPr>
            <w:b/>
            <w:rPrChange w:id="112" w:author="MinhHieu" w:date="2024-12-20T14:21:00Z">
              <w:rPr>
                <w:b/>
                <w:sz w:val="20"/>
              </w:rPr>
            </w:rPrChange>
          </w:rPr>
          <w:t>Độc</w:t>
        </w:r>
        <w:r w:rsidRPr="00D07FBB">
          <w:rPr>
            <w:b/>
            <w:spacing w:val="-4"/>
            <w:rPrChange w:id="113" w:author="MinhHieu" w:date="2024-12-20T14:21:00Z">
              <w:rPr>
                <w:b/>
                <w:spacing w:val="-4"/>
                <w:sz w:val="20"/>
              </w:rPr>
            </w:rPrChange>
          </w:rPr>
          <w:t xml:space="preserve"> </w:t>
        </w:r>
        <w:r w:rsidRPr="00D07FBB">
          <w:rPr>
            <w:b/>
            <w:rPrChange w:id="114" w:author="MinhHieu" w:date="2024-12-20T14:21:00Z">
              <w:rPr>
                <w:b/>
                <w:sz w:val="20"/>
              </w:rPr>
            </w:rPrChange>
          </w:rPr>
          <w:t>lập</w:t>
        </w:r>
        <w:r w:rsidRPr="00D07FBB">
          <w:rPr>
            <w:b/>
            <w:spacing w:val="-1"/>
            <w:rPrChange w:id="115" w:author="MinhHieu" w:date="2024-12-20T14:21:00Z">
              <w:rPr>
                <w:b/>
                <w:spacing w:val="-1"/>
                <w:sz w:val="20"/>
              </w:rPr>
            </w:rPrChange>
          </w:rPr>
          <w:t xml:space="preserve"> </w:t>
        </w:r>
        <w:r w:rsidRPr="00D07FBB">
          <w:rPr>
            <w:b/>
            <w:rPrChange w:id="116" w:author="MinhHieu" w:date="2024-12-20T14:21:00Z">
              <w:rPr>
                <w:b/>
                <w:sz w:val="20"/>
              </w:rPr>
            </w:rPrChange>
          </w:rPr>
          <w:t>–</w:t>
        </w:r>
        <w:r w:rsidRPr="00D07FBB">
          <w:rPr>
            <w:b/>
            <w:spacing w:val="-1"/>
            <w:rPrChange w:id="117" w:author="MinhHieu" w:date="2024-12-20T14:21:00Z">
              <w:rPr>
                <w:b/>
                <w:spacing w:val="-1"/>
                <w:sz w:val="20"/>
              </w:rPr>
            </w:rPrChange>
          </w:rPr>
          <w:t xml:space="preserve"> </w:t>
        </w:r>
        <w:r w:rsidRPr="00D07FBB">
          <w:rPr>
            <w:b/>
            <w:rPrChange w:id="118" w:author="MinhHieu" w:date="2024-12-20T14:21:00Z">
              <w:rPr>
                <w:b/>
                <w:sz w:val="20"/>
              </w:rPr>
            </w:rPrChange>
          </w:rPr>
          <w:t>Tự</w:t>
        </w:r>
        <w:r w:rsidRPr="00D07FBB">
          <w:rPr>
            <w:b/>
            <w:spacing w:val="-2"/>
            <w:rPrChange w:id="119" w:author="MinhHieu" w:date="2024-12-20T14:21:00Z">
              <w:rPr>
                <w:b/>
                <w:spacing w:val="-2"/>
                <w:sz w:val="20"/>
              </w:rPr>
            </w:rPrChange>
          </w:rPr>
          <w:t xml:space="preserve"> </w:t>
        </w:r>
        <w:r w:rsidRPr="00D07FBB">
          <w:rPr>
            <w:b/>
            <w:rPrChange w:id="120" w:author="MinhHieu" w:date="2024-12-20T14:21:00Z">
              <w:rPr>
                <w:b/>
                <w:sz w:val="20"/>
              </w:rPr>
            </w:rPrChange>
          </w:rPr>
          <w:t>do</w:t>
        </w:r>
        <w:r w:rsidRPr="00D07FBB">
          <w:rPr>
            <w:b/>
            <w:spacing w:val="-1"/>
            <w:rPrChange w:id="121" w:author="MinhHieu" w:date="2024-12-20T14:21:00Z">
              <w:rPr>
                <w:b/>
                <w:spacing w:val="-1"/>
                <w:sz w:val="20"/>
              </w:rPr>
            </w:rPrChange>
          </w:rPr>
          <w:t xml:space="preserve"> </w:t>
        </w:r>
        <w:r w:rsidRPr="00D07FBB">
          <w:rPr>
            <w:b/>
            <w:rPrChange w:id="122" w:author="MinhHieu" w:date="2024-12-20T14:21:00Z">
              <w:rPr>
                <w:b/>
                <w:sz w:val="20"/>
              </w:rPr>
            </w:rPrChange>
          </w:rPr>
          <w:t>–</w:t>
        </w:r>
        <w:r w:rsidRPr="00D07FBB">
          <w:rPr>
            <w:b/>
            <w:spacing w:val="-1"/>
            <w:rPrChange w:id="123" w:author="MinhHieu" w:date="2024-12-20T14:21:00Z">
              <w:rPr>
                <w:b/>
                <w:spacing w:val="-1"/>
                <w:sz w:val="20"/>
              </w:rPr>
            </w:rPrChange>
          </w:rPr>
          <w:t xml:space="preserve"> </w:t>
        </w:r>
        <w:r w:rsidRPr="00D07FBB">
          <w:rPr>
            <w:b/>
            <w:rPrChange w:id="124" w:author="MinhHieu" w:date="2024-12-20T14:21:00Z">
              <w:rPr>
                <w:b/>
                <w:sz w:val="20"/>
              </w:rPr>
            </w:rPrChange>
          </w:rPr>
          <w:t>Hạnh</w:t>
        </w:r>
        <w:r w:rsidRPr="00D07FBB">
          <w:rPr>
            <w:b/>
            <w:spacing w:val="-1"/>
            <w:rPrChange w:id="125" w:author="MinhHieu" w:date="2024-12-20T14:21:00Z">
              <w:rPr>
                <w:b/>
                <w:spacing w:val="-1"/>
                <w:sz w:val="20"/>
              </w:rPr>
            </w:rPrChange>
          </w:rPr>
          <w:t xml:space="preserve"> </w:t>
        </w:r>
        <w:r w:rsidRPr="00D07FBB">
          <w:rPr>
            <w:b/>
            <w:spacing w:val="-4"/>
            <w:rPrChange w:id="126" w:author="MinhHieu" w:date="2024-12-20T14:21:00Z">
              <w:rPr>
                <w:b/>
                <w:spacing w:val="-4"/>
                <w:sz w:val="20"/>
              </w:rPr>
            </w:rPrChange>
          </w:rPr>
          <w:t>phúc</w:t>
        </w:r>
      </w:ins>
    </w:p>
    <w:p w14:paraId="18C3E7B8" w14:textId="77777777" w:rsidR="00D07FBB" w:rsidRDefault="00D07FBB" w:rsidP="00D07FBB">
      <w:pPr>
        <w:rPr>
          <w:ins w:id="127" w:author="MinhHieu" w:date="2024-12-20T14:18:00Z"/>
          <w:sz w:val="20"/>
        </w:rPr>
        <w:sectPr w:rsidR="00D07FBB" w:rsidSect="00DD03AB">
          <w:headerReference w:type="default" r:id="rId19"/>
          <w:footerReference w:type="default" r:id="rId20"/>
          <w:pgSz w:w="11910" w:h="16840"/>
          <w:pgMar w:top="1500" w:right="800" w:bottom="1000" w:left="1580" w:header="732" w:footer="807" w:gutter="0"/>
          <w:pgNumType w:fmt="lowerRoman" w:start="1"/>
          <w:cols w:num="2" w:space="720" w:equalWidth="0">
            <w:col w:w="4651" w:space="181"/>
            <w:col w:w="4698"/>
          </w:cols>
          <w:sectPrChange w:id="131" w:author="MinhHieu" w:date="2024-12-20T14:28:00Z">
            <w:sectPr w:rsidR="00D07FBB" w:rsidSect="00DD03AB">
              <w:pgMar w:top="1500" w:right="800" w:bottom="1000" w:left="1580" w:header="732" w:footer="807" w:gutter="0"/>
              <w:pgNumType w:fmt="decimal"/>
            </w:sectPr>
          </w:sectPrChange>
        </w:sectPr>
      </w:pPr>
    </w:p>
    <w:p w14:paraId="2E9D2EEC" w14:textId="77777777" w:rsidR="00D07FBB" w:rsidRPr="00471BE4" w:rsidRDefault="00D07FBB" w:rsidP="00D07FBB">
      <w:pPr>
        <w:pStyle w:val="BodyText"/>
        <w:spacing w:before="324"/>
        <w:rPr>
          <w:ins w:id="132" w:author="MinhHieu" w:date="2024-12-20T14:18:00Z"/>
          <w:b/>
          <w:sz w:val="10"/>
          <w:szCs w:val="10"/>
        </w:rPr>
      </w:pPr>
    </w:p>
    <w:p w14:paraId="5F1DEC99" w14:textId="77777777" w:rsidR="00D07FBB" w:rsidRDefault="00D07FBB" w:rsidP="00D07FBB">
      <w:pPr>
        <w:ind w:left="593" w:right="803"/>
        <w:jc w:val="center"/>
        <w:rPr>
          <w:ins w:id="133" w:author="MinhHieu" w:date="2024-12-20T14:18:00Z"/>
          <w:b/>
          <w:sz w:val="32"/>
        </w:rPr>
      </w:pPr>
      <w:ins w:id="134" w:author="MinhHieu" w:date="2024-12-20T14:18:00Z">
        <w:r>
          <w:rPr>
            <w:b/>
            <w:sz w:val="32"/>
          </w:rPr>
          <w:t>ĐỀ</w:t>
        </w:r>
        <w:r>
          <w:rPr>
            <w:b/>
            <w:spacing w:val="-1"/>
            <w:sz w:val="32"/>
          </w:rPr>
          <w:t xml:space="preserve"> </w:t>
        </w:r>
        <w:r>
          <w:rPr>
            <w:b/>
            <w:sz w:val="32"/>
          </w:rPr>
          <w:t>TÀI</w:t>
        </w:r>
        <w:r>
          <w:rPr>
            <w:b/>
            <w:spacing w:val="-2"/>
            <w:sz w:val="32"/>
          </w:rPr>
          <w:t xml:space="preserve"> </w:t>
        </w:r>
        <w:r>
          <w:rPr>
            <w:b/>
            <w:sz w:val="32"/>
          </w:rPr>
          <w:t>ĐỒ</w:t>
        </w:r>
        <w:r>
          <w:rPr>
            <w:b/>
            <w:spacing w:val="-2"/>
            <w:sz w:val="32"/>
          </w:rPr>
          <w:t xml:space="preserve"> </w:t>
        </w:r>
        <w:r>
          <w:rPr>
            <w:b/>
            <w:sz w:val="32"/>
          </w:rPr>
          <w:t>ÁN</w:t>
        </w:r>
        <w:r>
          <w:rPr>
            <w:b/>
            <w:spacing w:val="-3"/>
            <w:sz w:val="32"/>
          </w:rPr>
          <w:t xml:space="preserve"> </w:t>
        </w:r>
        <w:r>
          <w:rPr>
            <w:b/>
            <w:sz w:val="32"/>
          </w:rPr>
          <w:t>TỐT</w:t>
        </w:r>
        <w:r>
          <w:rPr>
            <w:b/>
            <w:spacing w:val="-1"/>
            <w:sz w:val="32"/>
          </w:rPr>
          <w:t xml:space="preserve"> </w:t>
        </w:r>
        <w:r>
          <w:rPr>
            <w:b/>
            <w:sz w:val="32"/>
          </w:rPr>
          <w:t>NGHIỆP</w:t>
        </w:r>
        <w:r>
          <w:rPr>
            <w:b/>
            <w:spacing w:val="-1"/>
            <w:sz w:val="32"/>
          </w:rPr>
          <w:t xml:space="preserve"> </w:t>
        </w:r>
        <w:r>
          <w:rPr>
            <w:b/>
            <w:sz w:val="32"/>
          </w:rPr>
          <w:t>ĐẠI</w:t>
        </w:r>
        <w:r>
          <w:rPr>
            <w:b/>
            <w:spacing w:val="-1"/>
            <w:sz w:val="32"/>
          </w:rPr>
          <w:t xml:space="preserve"> </w:t>
        </w:r>
        <w:r>
          <w:rPr>
            <w:b/>
            <w:spacing w:val="-5"/>
            <w:sz w:val="32"/>
          </w:rPr>
          <w:t>HỌC</w:t>
        </w:r>
      </w:ins>
    </w:p>
    <w:p w14:paraId="1A0A93C2" w14:textId="77777777" w:rsidR="00D07FBB" w:rsidRDefault="00D07FBB" w:rsidP="00D07FBB">
      <w:pPr>
        <w:pStyle w:val="BodyText"/>
        <w:spacing w:before="184"/>
        <w:rPr>
          <w:ins w:id="135" w:author="MinhHieu" w:date="2024-12-20T14:18:00Z"/>
          <w:b/>
          <w:sz w:val="32"/>
        </w:rPr>
      </w:pPr>
    </w:p>
    <w:p w14:paraId="019F8701" w14:textId="38EFC146" w:rsidR="00471BE4" w:rsidRPr="00DB2D34" w:rsidRDefault="00D07FBB" w:rsidP="00471BE4">
      <w:pPr>
        <w:pStyle w:val="BodyText"/>
        <w:tabs>
          <w:tab w:val="clear" w:pos="903"/>
          <w:tab w:val="left" w:pos="5670"/>
        </w:tabs>
        <w:spacing w:before="9"/>
        <w:ind w:left="142" w:firstLine="0"/>
      </w:pPr>
      <w:ins w:id="136" w:author="MinhHieu" w:date="2024-12-20T14:18:00Z">
        <w:r>
          <w:rPr>
            <w:b/>
          </w:rPr>
          <w:t>Họ</w:t>
        </w:r>
        <w:r>
          <w:rPr>
            <w:b/>
            <w:spacing w:val="-4"/>
          </w:rPr>
          <w:t xml:space="preserve"> </w:t>
        </w:r>
        <w:r>
          <w:rPr>
            <w:b/>
          </w:rPr>
          <w:t>và</w:t>
        </w:r>
        <w:r>
          <w:rPr>
            <w:b/>
            <w:spacing w:val="-1"/>
          </w:rPr>
          <w:t xml:space="preserve"> </w:t>
        </w:r>
        <w:r>
          <w:rPr>
            <w:b/>
          </w:rPr>
          <w:t>tên:</w:t>
        </w:r>
        <w:r>
          <w:rPr>
            <w:b/>
            <w:spacing w:val="-2"/>
          </w:rPr>
          <w:t xml:space="preserve"> </w:t>
        </w:r>
        <w:r>
          <w:t>Nguyễn</w:t>
        </w:r>
        <w:r>
          <w:rPr>
            <w:spacing w:val="-2"/>
          </w:rPr>
          <w:t xml:space="preserve"> </w:t>
        </w:r>
        <w:r w:rsidRPr="00DB2D34">
          <w:t xml:space="preserve">Minh Hiếu </w:t>
        </w:r>
      </w:ins>
      <w:r w:rsidR="00DB2D34" w:rsidRPr="00DB2D34">
        <w:t>-</w:t>
      </w:r>
      <w:r w:rsidR="00471BE4" w:rsidRPr="00DB2D34">
        <w:t xml:space="preserve"> B20DCCN253</w:t>
      </w:r>
      <w:ins w:id="137" w:author="MinhHieu" w:date="2024-12-20T14:18:00Z">
        <w:r w:rsidRPr="00DB2D34">
          <w:t xml:space="preserve"> </w:t>
        </w:r>
      </w:ins>
      <w:r w:rsidR="00471BE4" w:rsidRPr="00DB2D34">
        <w:tab/>
      </w:r>
      <w:ins w:id="138" w:author="MinhHieu" w:date="2024-12-20T14:18:00Z">
        <w:r w:rsidR="00471BE4">
          <w:rPr>
            <w:b/>
          </w:rPr>
          <w:t>Khóa:</w:t>
        </w:r>
        <w:r w:rsidR="00471BE4">
          <w:rPr>
            <w:b/>
            <w:spacing w:val="-4"/>
          </w:rPr>
          <w:t xml:space="preserve"> </w:t>
        </w:r>
        <w:r w:rsidR="00471BE4">
          <w:rPr>
            <w:spacing w:val="-4"/>
          </w:rPr>
          <w:t>20</w:t>
        </w:r>
        <w:r w:rsidR="00471BE4" w:rsidRPr="00DB2D34">
          <w:rPr>
            <w:spacing w:val="-4"/>
          </w:rPr>
          <w:t>20</w:t>
        </w:r>
      </w:ins>
    </w:p>
    <w:p w14:paraId="1CA6A4D6" w14:textId="1EC14688" w:rsidR="00D07FBB" w:rsidRPr="00DB2D34" w:rsidRDefault="00471BE4" w:rsidP="00471BE4">
      <w:pPr>
        <w:pStyle w:val="BodyText"/>
        <w:tabs>
          <w:tab w:val="clear" w:pos="903"/>
          <w:tab w:val="left" w:pos="5670"/>
        </w:tabs>
        <w:spacing w:before="9"/>
        <w:ind w:left="142" w:firstLine="0"/>
        <w:rPr>
          <w:ins w:id="139" w:author="MinhHieu" w:date="2024-12-20T14:18:00Z"/>
        </w:rPr>
      </w:pPr>
      <w:r w:rsidRPr="00DB2D34">
        <w:t xml:space="preserve">                   </w:t>
      </w:r>
      <w:ins w:id="140" w:author="MinhHieu" w:date="2024-12-20T14:18:00Z">
        <w:r w:rsidR="00D07FBB" w:rsidRPr="00DB2D34">
          <w:t xml:space="preserve">Lê </w:t>
        </w:r>
      </w:ins>
      <w:r w:rsidR="007707C7" w:rsidRPr="00DB2D34">
        <w:t>Minh</w:t>
      </w:r>
      <w:ins w:id="141" w:author="MinhHieu" w:date="2024-12-20T14:18:00Z">
        <w:r w:rsidR="00D07FBB" w:rsidRPr="00DB2D34">
          <w:t xml:space="preserve"> Nhật</w:t>
        </w:r>
      </w:ins>
      <w:r w:rsidRPr="00DB2D34">
        <w:t xml:space="preserve"> </w:t>
      </w:r>
      <w:r w:rsidR="00DB2D34">
        <w:rPr>
          <w:lang w:val="en-US"/>
        </w:rPr>
        <w:t>-</w:t>
      </w:r>
      <w:r w:rsidRPr="00DB2D34">
        <w:t xml:space="preserve"> B20DCCN482</w:t>
      </w:r>
      <w:ins w:id="142" w:author="MinhHieu" w:date="2024-12-20T14:18:00Z">
        <w:r w:rsidR="00D07FBB" w:rsidRPr="00DB2D34">
          <w:tab/>
        </w:r>
      </w:ins>
    </w:p>
    <w:p w14:paraId="1817E999" w14:textId="3CA9E439" w:rsidR="00D07FBB" w:rsidRPr="00DB2D34" w:rsidRDefault="00D07FBB" w:rsidP="00471BE4">
      <w:pPr>
        <w:tabs>
          <w:tab w:val="clear" w:pos="903"/>
          <w:tab w:val="left" w:pos="5670"/>
          <w:tab w:val="left" w:pos="5709"/>
        </w:tabs>
        <w:spacing w:before="229"/>
        <w:ind w:left="142" w:firstLine="0"/>
        <w:rPr>
          <w:spacing w:val="-5"/>
        </w:rPr>
      </w:pPr>
      <w:ins w:id="143" w:author="MinhHieu" w:date="2024-12-20T14:18:00Z">
        <w:r>
          <w:rPr>
            <w:b/>
          </w:rPr>
          <w:t>Ngành</w:t>
        </w:r>
        <w:r>
          <w:rPr>
            <w:b/>
            <w:spacing w:val="-2"/>
          </w:rPr>
          <w:t xml:space="preserve"> </w:t>
        </w:r>
        <w:r>
          <w:rPr>
            <w:b/>
          </w:rPr>
          <w:t>đào</w:t>
        </w:r>
        <w:r>
          <w:rPr>
            <w:b/>
            <w:spacing w:val="-2"/>
          </w:rPr>
          <w:t xml:space="preserve"> </w:t>
        </w:r>
        <w:r>
          <w:rPr>
            <w:b/>
          </w:rPr>
          <w:t xml:space="preserve">tạo: </w:t>
        </w:r>
        <w:r>
          <w:t>Công</w:t>
        </w:r>
        <w:r>
          <w:rPr>
            <w:spacing w:val="-3"/>
          </w:rPr>
          <w:t xml:space="preserve"> </w:t>
        </w:r>
        <w:r>
          <w:t>nghệ</w:t>
        </w:r>
        <w:r>
          <w:rPr>
            <w:spacing w:val="-3"/>
          </w:rPr>
          <w:t xml:space="preserve"> </w:t>
        </w:r>
        <w:r>
          <w:t>thông</w:t>
        </w:r>
        <w:r>
          <w:rPr>
            <w:spacing w:val="-1"/>
          </w:rPr>
          <w:t xml:space="preserve"> </w:t>
        </w:r>
        <w:r>
          <w:rPr>
            <w:spacing w:val="-5"/>
          </w:rPr>
          <w:t>tin</w:t>
        </w:r>
        <w:r>
          <w:tab/>
        </w:r>
        <w:r>
          <w:rPr>
            <w:b/>
          </w:rPr>
          <w:t>Hệ</w:t>
        </w:r>
        <w:r>
          <w:rPr>
            <w:b/>
            <w:spacing w:val="-5"/>
          </w:rPr>
          <w:t xml:space="preserve"> </w:t>
        </w:r>
        <w:r>
          <w:rPr>
            <w:b/>
          </w:rPr>
          <w:t>đào</w:t>
        </w:r>
        <w:r>
          <w:rPr>
            <w:b/>
            <w:spacing w:val="-1"/>
          </w:rPr>
          <w:t xml:space="preserve"> </w:t>
        </w:r>
        <w:r>
          <w:rPr>
            <w:b/>
          </w:rPr>
          <w:t>tạo:</w:t>
        </w:r>
        <w:r>
          <w:rPr>
            <w:b/>
            <w:spacing w:val="-1"/>
          </w:rPr>
          <w:t xml:space="preserve"> </w:t>
        </w:r>
        <w:r>
          <w:t>Đại</w:t>
        </w:r>
        <w:r>
          <w:rPr>
            <w:spacing w:val="-1"/>
          </w:rPr>
          <w:t xml:space="preserve"> </w:t>
        </w:r>
        <w:r>
          <w:t>học</w:t>
        </w:r>
        <w:r>
          <w:rPr>
            <w:spacing w:val="-2"/>
          </w:rPr>
          <w:t xml:space="preserve"> </w:t>
        </w:r>
        <w:r>
          <w:t>chính</w:t>
        </w:r>
        <w:r>
          <w:rPr>
            <w:spacing w:val="-3"/>
          </w:rPr>
          <w:t xml:space="preserve"> </w:t>
        </w:r>
        <w:r>
          <w:rPr>
            <w:spacing w:val="-5"/>
          </w:rPr>
          <w:t>quy</w:t>
        </w:r>
      </w:ins>
    </w:p>
    <w:p w14:paraId="4B430FD7" w14:textId="77777777" w:rsidR="00471BE4" w:rsidRPr="00DB2D34" w:rsidRDefault="00471BE4" w:rsidP="00471BE4">
      <w:pPr>
        <w:tabs>
          <w:tab w:val="clear" w:pos="903"/>
          <w:tab w:val="left" w:pos="5670"/>
          <w:tab w:val="left" w:pos="5709"/>
        </w:tabs>
        <w:spacing w:before="229"/>
        <w:ind w:left="142" w:firstLine="0"/>
        <w:rPr>
          <w:ins w:id="144" w:author="MinhHieu" w:date="2024-12-20T14:18:00Z"/>
          <w:sz w:val="10"/>
          <w:szCs w:val="10"/>
        </w:rPr>
      </w:pPr>
    </w:p>
    <w:p w14:paraId="68693F76" w14:textId="77777777" w:rsidR="00D07FBB" w:rsidRPr="00DB2D34" w:rsidRDefault="00D07FBB">
      <w:pPr>
        <w:tabs>
          <w:tab w:val="clear" w:pos="903"/>
        </w:tabs>
        <w:ind w:left="426"/>
        <w:rPr>
          <w:ins w:id="145" w:author="MinhHieu" w:date="2024-12-20T14:18:00Z"/>
        </w:rPr>
        <w:pPrChange w:id="146" w:author="MinhHieu" w:date="2024-12-20T14:35:00Z">
          <w:pPr>
            <w:pStyle w:val="Heading2"/>
            <w:spacing w:line="360" w:lineRule="auto"/>
            <w:ind w:left="124" w:right="1668" w:firstLine="0"/>
          </w:pPr>
        </w:pPrChange>
      </w:pPr>
      <w:bookmarkStart w:id="147" w:name="_Toc185597671"/>
      <w:ins w:id="148" w:author="MinhHieu" w:date="2024-12-20T14:18:00Z">
        <w:r w:rsidRPr="00DD03AB">
          <w:rPr>
            <w:b/>
            <w:bCs/>
          </w:rPr>
          <w:t>1/</w:t>
        </w:r>
        <w:r w:rsidRPr="00DD03AB">
          <w:rPr>
            <w:b/>
            <w:bCs/>
            <w:spacing w:val="-4"/>
          </w:rPr>
          <w:t xml:space="preserve"> </w:t>
        </w:r>
        <w:r w:rsidRPr="00DD03AB">
          <w:rPr>
            <w:b/>
            <w:bCs/>
          </w:rPr>
          <w:t>Tên</w:t>
        </w:r>
        <w:r w:rsidRPr="00DD03AB">
          <w:rPr>
            <w:b/>
            <w:bCs/>
            <w:spacing w:val="-4"/>
          </w:rPr>
          <w:t xml:space="preserve"> </w:t>
        </w:r>
        <w:r w:rsidRPr="00DD03AB">
          <w:rPr>
            <w:b/>
            <w:bCs/>
          </w:rPr>
          <w:t>đồ</w:t>
        </w:r>
        <w:r w:rsidRPr="00DD03AB">
          <w:rPr>
            <w:b/>
            <w:bCs/>
            <w:spacing w:val="-4"/>
          </w:rPr>
          <w:t xml:space="preserve"> </w:t>
        </w:r>
        <w:r w:rsidRPr="00DD03AB">
          <w:rPr>
            <w:b/>
            <w:bCs/>
          </w:rPr>
          <w:t>án</w:t>
        </w:r>
        <w:r w:rsidRPr="00DD03AB">
          <w:rPr>
            <w:b/>
            <w:bCs/>
            <w:spacing w:val="-4"/>
          </w:rPr>
          <w:t xml:space="preserve"> </w:t>
        </w:r>
        <w:r w:rsidRPr="00DD03AB">
          <w:rPr>
            <w:b/>
            <w:bCs/>
          </w:rPr>
          <w:t>tốt</w:t>
        </w:r>
        <w:r w:rsidRPr="00DD03AB">
          <w:rPr>
            <w:b/>
            <w:bCs/>
            <w:spacing w:val="-4"/>
          </w:rPr>
          <w:t xml:space="preserve"> </w:t>
        </w:r>
        <w:r w:rsidRPr="00DD03AB">
          <w:rPr>
            <w:b/>
            <w:bCs/>
          </w:rPr>
          <w:t>nghiệp:</w:t>
        </w:r>
        <w:r w:rsidRPr="00DD03AB">
          <w:rPr>
            <w:b/>
            <w:bCs/>
            <w:spacing w:val="-3"/>
          </w:rPr>
          <w:t xml:space="preserve"> </w:t>
        </w:r>
        <w:r w:rsidRPr="00DD03AB">
          <w:rPr>
            <w:b/>
            <w:bCs/>
          </w:rPr>
          <w:t>XÂY</w:t>
        </w:r>
        <w:r w:rsidRPr="00DD03AB">
          <w:rPr>
            <w:b/>
            <w:bCs/>
            <w:spacing w:val="-4"/>
          </w:rPr>
          <w:t xml:space="preserve"> </w:t>
        </w:r>
        <w:r w:rsidRPr="00DD03AB">
          <w:rPr>
            <w:b/>
            <w:bCs/>
          </w:rPr>
          <w:t>DỰNG</w:t>
        </w:r>
        <w:r w:rsidRPr="00DD03AB">
          <w:rPr>
            <w:b/>
            <w:bCs/>
            <w:spacing w:val="-5"/>
          </w:rPr>
          <w:t xml:space="preserve"> </w:t>
        </w:r>
        <w:r w:rsidRPr="00DD03AB">
          <w:rPr>
            <w:b/>
            <w:bCs/>
          </w:rPr>
          <w:t>WEBSITE</w:t>
        </w:r>
        <w:r w:rsidRPr="00DD03AB">
          <w:rPr>
            <w:b/>
            <w:bCs/>
            <w:spacing w:val="-3"/>
          </w:rPr>
          <w:t xml:space="preserve"> </w:t>
        </w:r>
        <w:r w:rsidRPr="00DD03AB">
          <w:rPr>
            <w:b/>
            <w:bCs/>
          </w:rPr>
          <w:t>BÁN</w:t>
        </w:r>
        <w:r w:rsidRPr="00DD03AB">
          <w:rPr>
            <w:b/>
            <w:bCs/>
            <w:spacing w:val="-4"/>
          </w:rPr>
          <w:t xml:space="preserve"> </w:t>
        </w:r>
        <w:r w:rsidRPr="00DB2D34">
          <w:rPr>
            <w:b/>
            <w:bCs/>
            <w:spacing w:val="-4"/>
          </w:rPr>
          <w:t>QUẦN ÁO</w:t>
        </w:r>
        <w:bookmarkEnd w:id="147"/>
      </w:ins>
    </w:p>
    <w:p w14:paraId="28B48A81" w14:textId="77777777" w:rsidR="00D07FBB" w:rsidRPr="00DD03AB" w:rsidRDefault="00D07FBB">
      <w:pPr>
        <w:tabs>
          <w:tab w:val="clear" w:pos="903"/>
        </w:tabs>
        <w:ind w:left="426"/>
        <w:rPr>
          <w:ins w:id="149" w:author="MinhHieu" w:date="2024-12-20T14:18:00Z"/>
        </w:rPr>
        <w:pPrChange w:id="150" w:author="MinhHieu" w:date="2024-12-20T14:35:00Z">
          <w:pPr>
            <w:pStyle w:val="Heading2"/>
            <w:spacing w:line="360" w:lineRule="auto"/>
            <w:ind w:left="124" w:right="1668" w:firstLine="0"/>
          </w:pPr>
        </w:pPrChange>
      </w:pPr>
      <w:bookmarkStart w:id="151" w:name="_Toc185597672"/>
      <w:ins w:id="152" w:author="MinhHieu" w:date="2024-12-20T14:18:00Z">
        <w:r w:rsidRPr="00DD03AB">
          <w:rPr>
            <w:b/>
            <w:bCs/>
          </w:rPr>
          <w:t>2/ Nội dung chính của đồ án:</w:t>
        </w:r>
        <w:bookmarkEnd w:id="151"/>
      </w:ins>
    </w:p>
    <w:p w14:paraId="31323B46" w14:textId="77777777" w:rsidR="00D07FBB" w:rsidRDefault="00D07FBB" w:rsidP="00D07FBB">
      <w:pPr>
        <w:pStyle w:val="ListParagraph"/>
        <w:numPr>
          <w:ilvl w:val="0"/>
          <w:numId w:val="112"/>
        </w:numPr>
        <w:tabs>
          <w:tab w:val="clear" w:pos="903"/>
          <w:tab w:val="left" w:pos="995"/>
        </w:tabs>
        <w:autoSpaceDE w:val="0"/>
        <w:autoSpaceDN w:val="0"/>
        <w:spacing w:before="0" w:line="298" w:lineRule="exact"/>
        <w:ind w:left="995" w:right="0" w:hanging="151"/>
        <w:rPr>
          <w:ins w:id="153" w:author="MinhHieu" w:date="2024-12-20T14:18:00Z"/>
        </w:rPr>
      </w:pPr>
      <w:ins w:id="154" w:author="MinhHieu" w:date="2024-12-20T14:18:00Z">
        <w:r>
          <w:t>Tìm</w:t>
        </w:r>
        <w:r>
          <w:rPr>
            <w:spacing w:val="-3"/>
          </w:rPr>
          <w:t xml:space="preserve"> </w:t>
        </w:r>
        <w:r>
          <w:t>hiểu</w:t>
        </w:r>
        <w:r>
          <w:rPr>
            <w:spacing w:val="-2"/>
          </w:rPr>
          <w:t xml:space="preserve"> </w:t>
        </w:r>
        <w:r>
          <w:t>yêu</w:t>
        </w:r>
        <w:r>
          <w:rPr>
            <w:spacing w:val="-4"/>
          </w:rPr>
          <w:t xml:space="preserve"> </w:t>
        </w:r>
        <w:r>
          <w:t>cầu</w:t>
        </w:r>
        <w:r>
          <w:rPr>
            <w:spacing w:val="-2"/>
          </w:rPr>
          <w:t xml:space="preserve"> </w:t>
        </w:r>
        <w:r>
          <w:t>ứng</w:t>
        </w:r>
        <w:r>
          <w:rPr>
            <w:spacing w:val="-2"/>
          </w:rPr>
          <w:t xml:space="preserve"> </w:t>
        </w:r>
        <w:r>
          <w:rPr>
            <w:spacing w:val="-4"/>
          </w:rPr>
          <w:t>dụng</w:t>
        </w:r>
      </w:ins>
    </w:p>
    <w:p w14:paraId="6F18C00C" w14:textId="77777777" w:rsidR="00D07FBB" w:rsidRDefault="00D07FBB" w:rsidP="00D07FBB">
      <w:pPr>
        <w:pStyle w:val="ListParagraph"/>
        <w:numPr>
          <w:ilvl w:val="0"/>
          <w:numId w:val="112"/>
        </w:numPr>
        <w:tabs>
          <w:tab w:val="clear" w:pos="903"/>
          <w:tab w:val="left" w:pos="995"/>
        </w:tabs>
        <w:autoSpaceDE w:val="0"/>
        <w:autoSpaceDN w:val="0"/>
        <w:spacing w:line="240" w:lineRule="auto"/>
        <w:ind w:left="995" w:right="0" w:hanging="151"/>
        <w:rPr>
          <w:ins w:id="155" w:author="MinhHieu" w:date="2024-12-20T14:18:00Z"/>
        </w:rPr>
      </w:pPr>
      <w:ins w:id="156" w:author="MinhHieu" w:date="2024-12-20T14:18:00Z">
        <w:r>
          <w:t>Tìm</w:t>
        </w:r>
        <w:r>
          <w:rPr>
            <w:spacing w:val="-3"/>
          </w:rPr>
          <w:t xml:space="preserve"> </w:t>
        </w:r>
        <w:r>
          <w:t>hiểu</w:t>
        </w:r>
        <w:r>
          <w:rPr>
            <w:spacing w:val="-2"/>
          </w:rPr>
          <w:t xml:space="preserve"> </w:t>
        </w:r>
        <w:r>
          <w:t>công</w:t>
        </w:r>
        <w:r>
          <w:rPr>
            <w:spacing w:val="-3"/>
          </w:rPr>
          <w:t xml:space="preserve"> </w:t>
        </w:r>
        <w:r>
          <w:rPr>
            <w:spacing w:val="-4"/>
          </w:rPr>
          <w:t>nghệ</w:t>
        </w:r>
      </w:ins>
    </w:p>
    <w:p w14:paraId="238C8179" w14:textId="77777777" w:rsidR="00D07FBB" w:rsidRDefault="00D07FBB" w:rsidP="00D07FBB">
      <w:pPr>
        <w:pStyle w:val="ListParagraph"/>
        <w:numPr>
          <w:ilvl w:val="0"/>
          <w:numId w:val="112"/>
        </w:numPr>
        <w:tabs>
          <w:tab w:val="clear" w:pos="903"/>
          <w:tab w:val="left" w:pos="995"/>
        </w:tabs>
        <w:autoSpaceDE w:val="0"/>
        <w:autoSpaceDN w:val="0"/>
        <w:spacing w:line="240" w:lineRule="auto"/>
        <w:ind w:left="995" w:right="0" w:hanging="151"/>
        <w:rPr>
          <w:ins w:id="157" w:author="MinhHieu" w:date="2024-12-20T14:18:00Z"/>
        </w:rPr>
      </w:pPr>
      <w:ins w:id="158" w:author="MinhHieu" w:date="2024-12-20T14:18:00Z">
        <w:r>
          <w:t>Phân</w:t>
        </w:r>
        <w:r>
          <w:rPr>
            <w:spacing w:val="-5"/>
          </w:rPr>
          <w:t xml:space="preserve"> </w:t>
        </w:r>
        <w:r>
          <w:t>tích</w:t>
        </w:r>
        <w:r>
          <w:rPr>
            <w:spacing w:val="-4"/>
          </w:rPr>
          <w:t xml:space="preserve"> </w:t>
        </w:r>
        <w:r>
          <w:t>thiết</w:t>
        </w:r>
        <w:r>
          <w:rPr>
            <w:spacing w:val="-3"/>
          </w:rPr>
          <w:t xml:space="preserve"> </w:t>
        </w:r>
        <w:r>
          <w:t>kế</w:t>
        </w:r>
        <w:r>
          <w:rPr>
            <w:spacing w:val="-1"/>
          </w:rPr>
          <w:t xml:space="preserve"> </w:t>
        </w:r>
        <w:r>
          <w:t>ứng</w:t>
        </w:r>
        <w:r>
          <w:rPr>
            <w:spacing w:val="-2"/>
          </w:rPr>
          <w:t xml:space="preserve"> </w:t>
        </w:r>
        <w:r>
          <w:rPr>
            <w:spacing w:val="-4"/>
          </w:rPr>
          <w:t>dụng</w:t>
        </w:r>
      </w:ins>
    </w:p>
    <w:p w14:paraId="604FD533" w14:textId="77777777" w:rsidR="00D07FBB" w:rsidRDefault="00D07FBB" w:rsidP="00D07FBB">
      <w:pPr>
        <w:pStyle w:val="ListParagraph"/>
        <w:numPr>
          <w:ilvl w:val="0"/>
          <w:numId w:val="112"/>
        </w:numPr>
        <w:tabs>
          <w:tab w:val="clear" w:pos="903"/>
          <w:tab w:val="left" w:pos="995"/>
        </w:tabs>
        <w:autoSpaceDE w:val="0"/>
        <w:autoSpaceDN w:val="0"/>
        <w:spacing w:before="150" w:line="360" w:lineRule="auto"/>
        <w:ind w:right="6603" w:firstLine="720"/>
        <w:rPr>
          <w:ins w:id="159" w:author="MinhHieu" w:date="2024-12-20T14:18:00Z"/>
          <w:b/>
        </w:rPr>
      </w:pPr>
      <w:ins w:id="160" w:author="MinhHieu" w:date="2024-12-20T14:18:00Z">
        <w:r>
          <w:t xml:space="preserve">Cài đặt ứng dụng </w:t>
        </w:r>
        <w:r>
          <w:rPr>
            <w:b/>
          </w:rPr>
          <w:t>3/</w:t>
        </w:r>
        <w:r>
          <w:rPr>
            <w:b/>
            <w:spacing w:val="-8"/>
          </w:rPr>
          <w:t xml:space="preserve"> </w:t>
        </w:r>
        <w:r>
          <w:rPr>
            <w:b/>
          </w:rPr>
          <w:t>Cơ</w:t>
        </w:r>
        <w:r>
          <w:rPr>
            <w:b/>
            <w:spacing w:val="-6"/>
          </w:rPr>
          <w:t xml:space="preserve"> </w:t>
        </w:r>
        <w:r>
          <w:rPr>
            <w:b/>
          </w:rPr>
          <w:t>sở</w:t>
        </w:r>
        <w:r>
          <w:rPr>
            <w:b/>
            <w:spacing w:val="-6"/>
          </w:rPr>
          <w:t xml:space="preserve"> </w:t>
        </w:r>
        <w:r>
          <w:rPr>
            <w:b/>
          </w:rPr>
          <w:t>dữ</w:t>
        </w:r>
        <w:r>
          <w:rPr>
            <w:b/>
            <w:spacing w:val="-6"/>
          </w:rPr>
          <w:t xml:space="preserve"> </w:t>
        </w:r>
        <w:r>
          <w:rPr>
            <w:b/>
          </w:rPr>
          <w:t>liệu</w:t>
        </w:r>
        <w:r>
          <w:rPr>
            <w:b/>
            <w:spacing w:val="-8"/>
          </w:rPr>
          <w:t xml:space="preserve"> </w:t>
        </w:r>
        <w:r>
          <w:rPr>
            <w:b/>
          </w:rPr>
          <w:t>ban</w:t>
        </w:r>
        <w:r>
          <w:rPr>
            <w:b/>
            <w:spacing w:val="-4"/>
          </w:rPr>
          <w:t xml:space="preserve"> </w:t>
        </w:r>
        <w:r>
          <w:rPr>
            <w:b/>
          </w:rPr>
          <w:t>đầu: 4/ Ngày giao đồ án:</w:t>
        </w:r>
      </w:ins>
    </w:p>
    <w:p w14:paraId="71B2E1FC" w14:textId="77777777" w:rsidR="00D07FBB" w:rsidRDefault="00D07FBB" w:rsidP="00D07FBB">
      <w:pPr>
        <w:spacing w:line="298" w:lineRule="exact"/>
        <w:ind w:left="124"/>
        <w:rPr>
          <w:ins w:id="161" w:author="MinhHieu" w:date="2024-12-20T14:18:00Z"/>
          <w:b/>
        </w:rPr>
      </w:pPr>
      <w:ins w:id="162" w:author="MinhHieu" w:date="2024-12-20T14:18:00Z">
        <w:r>
          <w:rPr>
            <w:b/>
          </w:rPr>
          <w:t>5/</w:t>
        </w:r>
        <w:r>
          <w:rPr>
            <w:b/>
            <w:spacing w:val="-5"/>
          </w:rPr>
          <w:t xml:space="preserve"> </w:t>
        </w:r>
        <w:r>
          <w:rPr>
            <w:b/>
          </w:rPr>
          <w:t>Ngày</w:t>
        </w:r>
        <w:r>
          <w:rPr>
            <w:b/>
            <w:spacing w:val="-1"/>
          </w:rPr>
          <w:t xml:space="preserve"> </w:t>
        </w:r>
        <w:r>
          <w:rPr>
            <w:b/>
          </w:rPr>
          <w:t>nộp</w:t>
        </w:r>
        <w:r>
          <w:rPr>
            <w:b/>
            <w:spacing w:val="-1"/>
          </w:rPr>
          <w:t xml:space="preserve"> </w:t>
        </w:r>
        <w:r>
          <w:rPr>
            <w:b/>
          </w:rPr>
          <w:t>đồ</w:t>
        </w:r>
        <w:r>
          <w:rPr>
            <w:b/>
            <w:spacing w:val="-1"/>
          </w:rPr>
          <w:t xml:space="preserve"> </w:t>
        </w:r>
        <w:r>
          <w:rPr>
            <w:b/>
            <w:spacing w:val="-5"/>
          </w:rPr>
          <w:t>án:</w:t>
        </w:r>
      </w:ins>
    </w:p>
    <w:p w14:paraId="539E4680" w14:textId="77777777" w:rsidR="00D07FBB" w:rsidRPr="00DB2D34" w:rsidRDefault="00D07FBB" w:rsidP="00D07FBB">
      <w:pPr>
        <w:spacing w:line="298" w:lineRule="exact"/>
      </w:pPr>
    </w:p>
    <w:p w14:paraId="7694864A" w14:textId="77777777" w:rsidR="00471BE4" w:rsidRPr="00DB2D34" w:rsidRDefault="00471BE4" w:rsidP="00D07FBB">
      <w:pPr>
        <w:spacing w:line="298" w:lineRule="exact"/>
        <w:rPr>
          <w:ins w:id="163" w:author="MinhHieu" w:date="2024-12-20T14:18:00Z"/>
        </w:rPr>
        <w:sectPr w:rsidR="00471BE4" w:rsidRPr="00DB2D34" w:rsidSect="00D07FBB">
          <w:type w:val="continuous"/>
          <w:pgSz w:w="11910" w:h="16840"/>
          <w:pgMar w:top="1500" w:right="800" w:bottom="280" w:left="1580" w:header="732" w:footer="807" w:gutter="0"/>
          <w:cols w:space="720"/>
        </w:sectPr>
      </w:pPr>
    </w:p>
    <w:p w14:paraId="3AF0CDED" w14:textId="77777777" w:rsidR="00D07FBB" w:rsidRPr="00DD03AB" w:rsidRDefault="00D07FBB">
      <w:pPr>
        <w:tabs>
          <w:tab w:val="clear" w:pos="903"/>
          <w:tab w:val="left" w:pos="1134"/>
        </w:tabs>
        <w:ind w:left="993"/>
        <w:rPr>
          <w:ins w:id="164" w:author="MinhHieu" w:date="2024-12-20T14:18:00Z"/>
        </w:rPr>
        <w:pPrChange w:id="165" w:author="MinhHieu" w:date="2024-12-20T14:36:00Z">
          <w:pPr>
            <w:pStyle w:val="Heading1"/>
            <w:spacing w:before="149"/>
            <w:ind w:left="951"/>
          </w:pPr>
        </w:pPrChange>
      </w:pPr>
      <w:bookmarkStart w:id="166" w:name="_Toc185597673"/>
      <w:ins w:id="167" w:author="MinhHieu" w:date="2024-12-20T14:18:00Z">
        <w:r w:rsidRPr="00DD03AB">
          <w:rPr>
            <w:b/>
            <w:bCs/>
          </w:rPr>
          <w:t>GIÁO</w:t>
        </w:r>
        <w:r w:rsidRPr="00DD03AB">
          <w:rPr>
            <w:b/>
            <w:bCs/>
            <w:spacing w:val="-4"/>
          </w:rPr>
          <w:t xml:space="preserve"> </w:t>
        </w:r>
        <w:r w:rsidRPr="00DD03AB">
          <w:rPr>
            <w:b/>
            <w:bCs/>
          </w:rPr>
          <w:t>VIÊN</w:t>
        </w:r>
        <w:r w:rsidRPr="00DD03AB">
          <w:rPr>
            <w:b/>
            <w:bCs/>
            <w:spacing w:val="-4"/>
          </w:rPr>
          <w:t xml:space="preserve"> </w:t>
        </w:r>
        <w:r w:rsidRPr="00DD03AB">
          <w:rPr>
            <w:b/>
            <w:bCs/>
          </w:rPr>
          <w:t>HƯỚNG</w:t>
        </w:r>
        <w:r w:rsidRPr="00DD03AB">
          <w:rPr>
            <w:b/>
            <w:bCs/>
            <w:spacing w:val="-3"/>
          </w:rPr>
          <w:t xml:space="preserve"> </w:t>
        </w:r>
        <w:r w:rsidRPr="00DD03AB">
          <w:rPr>
            <w:b/>
            <w:bCs/>
            <w:spacing w:val="-5"/>
          </w:rPr>
          <w:t>DẪN</w:t>
        </w:r>
        <w:bookmarkEnd w:id="166"/>
      </w:ins>
    </w:p>
    <w:p w14:paraId="4318DF7B" w14:textId="77777777" w:rsidR="00D07FBB" w:rsidRDefault="00D07FBB">
      <w:pPr>
        <w:spacing w:before="149"/>
        <w:ind w:left="951"/>
        <w:jc w:val="center"/>
        <w:rPr>
          <w:ins w:id="168" w:author="MinhHieu" w:date="2024-12-20T14:18:00Z"/>
          <w:i/>
        </w:rPr>
        <w:pPrChange w:id="169" w:author="MinhHieu" w:date="2024-12-20T14:22:00Z">
          <w:pPr>
            <w:spacing w:before="149"/>
            <w:ind w:left="951"/>
          </w:pPr>
        </w:pPrChange>
      </w:pPr>
      <w:ins w:id="170" w:author="MinhHieu" w:date="2024-12-20T14:18:00Z">
        <w:r>
          <w:rPr>
            <w:i/>
          </w:rPr>
          <w:t>(Ký,</w:t>
        </w:r>
        <w:r>
          <w:rPr>
            <w:i/>
            <w:spacing w:val="-5"/>
          </w:rPr>
          <w:t xml:space="preserve"> </w:t>
        </w:r>
        <w:r>
          <w:rPr>
            <w:i/>
          </w:rPr>
          <w:t>ghi</w:t>
        </w:r>
        <w:r>
          <w:rPr>
            <w:i/>
            <w:spacing w:val="-1"/>
          </w:rPr>
          <w:t xml:space="preserve"> </w:t>
        </w:r>
        <w:r>
          <w:rPr>
            <w:i/>
          </w:rPr>
          <w:t>rõ</w:t>
        </w:r>
        <w:r>
          <w:rPr>
            <w:i/>
            <w:spacing w:val="-3"/>
          </w:rPr>
          <w:t xml:space="preserve"> </w:t>
        </w:r>
        <w:r>
          <w:rPr>
            <w:i/>
          </w:rPr>
          <w:t>họ</w:t>
        </w:r>
        <w:r>
          <w:rPr>
            <w:i/>
            <w:spacing w:val="-1"/>
          </w:rPr>
          <w:t xml:space="preserve"> </w:t>
        </w:r>
        <w:r>
          <w:rPr>
            <w:i/>
            <w:spacing w:val="-4"/>
          </w:rPr>
          <w:t>tên)</w:t>
        </w:r>
      </w:ins>
    </w:p>
    <w:p w14:paraId="2C42381E" w14:textId="77777777" w:rsidR="00D07FBB" w:rsidRPr="009302C5" w:rsidRDefault="00D07FBB">
      <w:pPr>
        <w:rPr>
          <w:ins w:id="171" w:author="MinhHieu" w:date="2024-12-20T14:18:00Z"/>
        </w:rPr>
        <w:pPrChange w:id="172" w:author="MinhHieu" w:date="2024-12-20T14:35:00Z">
          <w:pPr>
            <w:pStyle w:val="Heading1"/>
            <w:spacing w:before="149"/>
            <w:ind w:left="951"/>
          </w:pPr>
        </w:pPrChange>
      </w:pPr>
      <w:ins w:id="173" w:author="MinhHieu" w:date="2024-12-20T14:18:00Z">
        <w:r>
          <w:br w:type="column"/>
        </w:r>
        <w:bookmarkStart w:id="174" w:name="_Toc185597674"/>
        <w:r w:rsidRPr="00DD03AB">
          <w:rPr>
            <w:b/>
            <w:bCs/>
          </w:rPr>
          <w:t>SINH</w:t>
        </w:r>
        <w:r w:rsidRPr="00DD03AB">
          <w:rPr>
            <w:b/>
            <w:bCs/>
            <w:spacing w:val="-3"/>
          </w:rPr>
          <w:t xml:space="preserve"> </w:t>
        </w:r>
        <w:r w:rsidRPr="00DD03AB">
          <w:rPr>
            <w:b/>
            <w:bCs/>
          </w:rPr>
          <w:t>VIÊN</w:t>
        </w:r>
        <w:r w:rsidRPr="00DD03AB">
          <w:rPr>
            <w:b/>
            <w:bCs/>
            <w:spacing w:val="-4"/>
          </w:rPr>
          <w:t xml:space="preserve"> </w:t>
        </w:r>
        <w:r w:rsidRPr="00DD03AB">
          <w:rPr>
            <w:b/>
            <w:bCs/>
          </w:rPr>
          <w:t>THỰC</w:t>
        </w:r>
        <w:r w:rsidRPr="00DD03AB">
          <w:rPr>
            <w:b/>
            <w:bCs/>
            <w:spacing w:val="-1"/>
          </w:rPr>
          <w:t xml:space="preserve"> </w:t>
        </w:r>
        <w:r w:rsidRPr="00DD03AB">
          <w:rPr>
            <w:b/>
            <w:bCs/>
            <w:spacing w:val="-4"/>
          </w:rPr>
          <w:t>HIỆN</w:t>
        </w:r>
        <w:bookmarkEnd w:id="174"/>
      </w:ins>
    </w:p>
    <w:p w14:paraId="036FA6DA" w14:textId="77777777" w:rsidR="00D07FBB" w:rsidRDefault="00D07FBB">
      <w:pPr>
        <w:tabs>
          <w:tab w:val="clear" w:pos="903"/>
        </w:tabs>
        <w:spacing w:before="149"/>
        <w:ind w:left="0" w:right="919" w:firstLine="0"/>
        <w:jc w:val="center"/>
        <w:rPr>
          <w:ins w:id="175" w:author="MinhHieu" w:date="2024-12-20T14:18:00Z"/>
          <w:i/>
        </w:rPr>
        <w:pPrChange w:id="176" w:author="MinhHieu" w:date="2024-12-20T14:22:00Z">
          <w:pPr>
            <w:spacing w:before="149"/>
            <w:ind w:left="951"/>
          </w:pPr>
        </w:pPrChange>
      </w:pPr>
      <w:ins w:id="177" w:author="MinhHieu" w:date="2024-12-20T14:18:00Z">
        <w:r>
          <w:rPr>
            <w:i/>
          </w:rPr>
          <w:t>(Ký,</w:t>
        </w:r>
        <w:r>
          <w:rPr>
            <w:i/>
            <w:spacing w:val="-1"/>
          </w:rPr>
          <w:t xml:space="preserve"> </w:t>
        </w:r>
        <w:r>
          <w:rPr>
            <w:i/>
          </w:rPr>
          <w:t>ghi</w:t>
        </w:r>
        <w:r>
          <w:rPr>
            <w:i/>
            <w:spacing w:val="-2"/>
          </w:rPr>
          <w:t xml:space="preserve"> </w:t>
        </w:r>
        <w:r>
          <w:rPr>
            <w:i/>
          </w:rPr>
          <w:t>rõ</w:t>
        </w:r>
        <w:r>
          <w:rPr>
            <w:i/>
            <w:spacing w:val="-2"/>
          </w:rPr>
          <w:t xml:space="preserve"> </w:t>
        </w:r>
        <w:r>
          <w:rPr>
            <w:i/>
          </w:rPr>
          <w:t>họ</w:t>
        </w:r>
        <w:r>
          <w:rPr>
            <w:i/>
            <w:spacing w:val="-3"/>
          </w:rPr>
          <w:t xml:space="preserve"> </w:t>
        </w:r>
        <w:r>
          <w:rPr>
            <w:i/>
            <w:spacing w:val="-4"/>
          </w:rPr>
          <w:t>tên)</w:t>
        </w:r>
      </w:ins>
    </w:p>
    <w:p w14:paraId="6D60A567" w14:textId="77777777" w:rsidR="00D07FBB" w:rsidRDefault="00D07FBB" w:rsidP="00D07FBB">
      <w:pPr>
        <w:rPr>
          <w:ins w:id="178" w:author="MinhHieu" w:date="2024-12-20T14:18:00Z"/>
        </w:rPr>
        <w:sectPr w:rsidR="00D07FBB" w:rsidSect="00D07FBB">
          <w:type w:val="continuous"/>
          <w:pgSz w:w="11910" w:h="16840"/>
          <w:pgMar w:top="1500" w:right="800" w:bottom="280" w:left="1580" w:header="732" w:footer="807" w:gutter="0"/>
          <w:cols w:num="2" w:space="720" w:equalWidth="0">
            <w:col w:w="4093" w:space="549"/>
            <w:col w:w="4888"/>
          </w:cols>
        </w:sectPr>
      </w:pPr>
    </w:p>
    <w:p w14:paraId="2FB640B4" w14:textId="77777777" w:rsidR="00D07FBB" w:rsidRDefault="00D07FBB" w:rsidP="00D07FBB">
      <w:pPr>
        <w:pStyle w:val="BodyText"/>
        <w:spacing w:before="0"/>
        <w:rPr>
          <w:ins w:id="179" w:author="MinhHieu" w:date="2024-12-20T14:18:00Z"/>
          <w:i/>
        </w:rPr>
      </w:pPr>
      <w:ins w:id="180" w:author="MinhHieu" w:date="2024-12-20T14:18:00Z">
        <w:r>
          <w:rPr>
            <w:noProof/>
          </w:rPr>
          <mc:AlternateContent>
            <mc:Choice Requires="wps">
              <w:drawing>
                <wp:anchor distT="0" distB="0" distL="0" distR="0" simplePos="0" relativeHeight="251673600" behindDoc="0" locked="0" layoutInCell="1" allowOverlap="1" wp14:anchorId="1217ED6C" wp14:editId="3AFC12DD">
                  <wp:simplePos x="0" y="0"/>
                  <wp:positionH relativeFrom="page">
                    <wp:posOffset>1080770</wp:posOffset>
                  </wp:positionH>
                  <wp:positionV relativeFrom="page">
                    <wp:posOffset>9987610</wp:posOffset>
                  </wp:positionV>
                  <wp:extent cx="5758815" cy="58419"/>
                  <wp:effectExtent l="0" t="0" r="0" b="0"/>
                  <wp:wrapNone/>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58419"/>
                          </a:xfrm>
                          <a:custGeom>
                            <a:avLst/>
                            <a:gdLst/>
                            <a:ahLst/>
                            <a:cxnLst/>
                            <a:rect l="l" t="t" r="r" b="b"/>
                            <a:pathLst>
                              <a:path w="5758815" h="58419">
                                <a:moveTo>
                                  <a:pt x="5758815" y="43180"/>
                                </a:moveTo>
                                <a:lnTo>
                                  <a:pt x="0" y="43180"/>
                                </a:lnTo>
                                <a:lnTo>
                                  <a:pt x="0" y="57797"/>
                                </a:lnTo>
                                <a:lnTo>
                                  <a:pt x="5758815" y="57797"/>
                                </a:lnTo>
                                <a:lnTo>
                                  <a:pt x="5758815" y="43180"/>
                                </a:lnTo>
                                <a:close/>
                              </a:path>
                              <a:path w="5758815" h="58419">
                                <a:moveTo>
                                  <a:pt x="5758815" y="0"/>
                                </a:moveTo>
                                <a:lnTo>
                                  <a:pt x="0" y="0"/>
                                </a:lnTo>
                                <a:lnTo>
                                  <a:pt x="0" y="28575"/>
                                </a:lnTo>
                                <a:lnTo>
                                  <a:pt x="5758815" y="28575"/>
                                </a:lnTo>
                                <a:lnTo>
                                  <a:pt x="575881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xmlns:oel="http://schemas.microsoft.com/office/2019/extlst">
              <w:pict>
                <v:shape w14:anchorId="367894C1" id="Graphic 10" o:spid="_x0000_s1026" style="position:absolute;margin-left:85.1pt;margin-top:786.45pt;width:453.45pt;height:4.6pt;z-index:251673600;visibility:visible;mso-wrap-style:square;mso-wrap-distance-left:0;mso-wrap-distance-top:0;mso-wrap-distance-right:0;mso-wrap-distance-bottom:0;mso-position-horizontal:absolute;mso-position-horizontal-relative:page;mso-position-vertical:absolute;mso-position-vertical-relative:page;v-text-anchor:top" coordsize="5758815,58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" path="m5758815,43180l,43180,,57797r5758815,l5758815,43180xem5758815,l,,,28575r5758815,l5758815,xe" fillcolor="black" stroked="f">
                  <v:path arrowok="t"/>
                  <w10:wrap anchorx="page" anchory="page"/>
                </v:shape>
              </w:pict>
            </mc:Fallback>
          </mc:AlternateContent>
        </w:r>
      </w:ins>
    </w:p>
    <w:p w14:paraId="0FAFAD6F" w14:textId="77777777" w:rsidR="00D07FBB" w:rsidRPr="0052050F" w:rsidRDefault="00D07FBB">
      <w:pPr>
        <w:pStyle w:val="BodyText"/>
        <w:spacing w:before="49"/>
        <w:ind w:left="0" w:firstLine="0"/>
        <w:rPr>
          <w:ins w:id="181" w:author="MinhHieu" w:date="2024-12-20T14:18:00Z"/>
          <w:i/>
        </w:rPr>
        <w:pPrChange w:id="182" w:author="MinhHieu" w:date="2024-12-20T14:22:00Z">
          <w:pPr>
            <w:pStyle w:val="BodyText"/>
            <w:spacing w:before="49"/>
          </w:pPr>
        </w:pPrChange>
      </w:pPr>
    </w:p>
    <w:p w14:paraId="619D28E1" w14:textId="77777777" w:rsidR="00D07FBB" w:rsidRPr="00DD03AB" w:rsidRDefault="00D07FBB">
      <w:pPr>
        <w:tabs>
          <w:tab w:val="clear" w:pos="903"/>
        </w:tabs>
        <w:ind w:left="993"/>
        <w:rPr>
          <w:ins w:id="183" w:author="MinhHieu" w:date="2024-12-20T14:18:00Z"/>
        </w:rPr>
        <w:pPrChange w:id="184" w:author="MinhHieu" w:date="2024-12-20T14:36:00Z">
          <w:pPr>
            <w:pStyle w:val="Heading2"/>
            <w:ind w:left="844" w:firstLine="0"/>
          </w:pPr>
        </w:pPrChange>
      </w:pPr>
      <w:bookmarkStart w:id="185" w:name="_Toc185597675"/>
      <w:ins w:id="186" w:author="MinhHieu" w:date="2024-12-20T14:18:00Z">
        <w:r w:rsidRPr="00DD03AB">
          <w:rPr>
            <w:b/>
            <w:bCs/>
          </w:rPr>
          <w:t>TRƯỞNG</w:t>
        </w:r>
        <w:r w:rsidRPr="00DD03AB">
          <w:rPr>
            <w:b/>
            <w:bCs/>
            <w:spacing w:val="-4"/>
          </w:rPr>
          <w:t xml:space="preserve"> </w:t>
        </w:r>
        <w:r w:rsidRPr="00DD03AB">
          <w:rPr>
            <w:b/>
            <w:bCs/>
          </w:rPr>
          <w:t>KHOA</w:t>
        </w:r>
        <w:r w:rsidRPr="00DD03AB">
          <w:rPr>
            <w:b/>
            <w:bCs/>
            <w:spacing w:val="-6"/>
          </w:rPr>
          <w:t xml:space="preserve"> </w:t>
        </w:r>
        <w:r w:rsidRPr="00DD03AB">
          <w:rPr>
            <w:b/>
            <w:bCs/>
            <w:spacing w:val="-2"/>
          </w:rPr>
          <w:t>(duyệt)</w:t>
        </w:r>
        <w:bookmarkEnd w:id="185"/>
      </w:ins>
    </w:p>
    <w:p w14:paraId="65362A5C" w14:textId="77777777" w:rsidR="00D07FBB" w:rsidRDefault="00D07FBB">
      <w:pPr>
        <w:tabs>
          <w:tab w:val="clear" w:pos="903"/>
        </w:tabs>
        <w:spacing w:before="149"/>
        <w:ind w:left="567" w:right="5844" w:firstLine="7"/>
        <w:jc w:val="center"/>
        <w:rPr>
          <w:ins w:id="187" w:author="MinhHieu" w:date="2024-12-20T14:18:00Z"/>
          <w:i/>
        </w:rPr>
        <w:pPrChange w:id="188" w:author="MinhHieu" w:date="2024-12-20T14:36:00Z">
          <w:pPr>
            <w:spacing w:before="149"/>
            <w:ind w:left="844"/>
          </w:pPr>
        </w:pPrChange>
      </w:pPr>
      <w:ins w:id="189" w:author="MinhHieu" w:date="2024-12-20T14:18:00Z">
        <w:r>
          <w:rPr>
            <w:i/>
          </w:rPr>
          <w:t>(Ký,</w:t>
        </w:r>
        <w:r>
          <w:rPr>
            <w:i/>
            <w:spacing w:val="-5"/>
          </w:rPr>
          <w:t xml:space="preserve"> </w:t>
        </w:r>
        <w:r>
          <w:rPr>
            <w:i/>
          </w:rPr>
          <w:t>ghi</w:t>
        </w:r>
        <w:r>
          <w:rPr>
            <w:i/>
            <w:spacing w:val="-1"/>
          </w:rPr>
          <w:t xml:space="preserve"> </w:t>
        </w:r>
        <w:r>
          <w:rPr>
            <w:i/>
          </w:rPr>
          <w:t>rõ</w:t>
        </w:r>
        <w:r>
          <w:rPr>
            <w:i/>
            <w:spacing w:val="-3"/>
          </w:rPr>
          <w:t xml:space="preserve"> </w:t>
        </w:r>
        <w:r>
          <w:rPr>
            <w:i/>
          </w:rPr>
          <w:t>họ</w:t>
        </w:r>
        <w:r>
          <w:rPr>
            <w:i/>
            <w:spacing w:val="-1"/>
          </w:rPr>
          <w:t xml:space="preserve"> </w:t>
        </w:r>
        <w:r>
          <w:rPr>
            <w:i/>
            <w:spacing w:val="-4"/>
          </w:rPr>
          <w:t>tên)</w:t>
        </w:r>
      </w:ins>
    </w:p>
    <w:p w14:paraId="6A03F777" w14:textId="77777777" w:rsidR="00D07FBB" w:rsidRDefault="00D07FBB" w:rsidP="00D07FBB">
      <w:pPr>
        <w:rPr>
          <w:ins w:id="190" w:author="MinhHieu" w:date="2024-12-20T14:18:00Z"/>
        </w:rPr>
        <w:sectPr w:rsidR="00D07FBB" w:rsidSect="00D07FBB">
          <w:type w:val="continuous"/>
          <w:pgSz w:w="11910" w:h="16840"/>
          <w:pgMar w:top="1500" w:right="800" w:bottom="280" w:left="1580" w:header="732" w:footer="807" w:gutter="0"/>
          <w:cols w:space="720"/>
        </w:sectPr>
      </w:pPr>
    </w:p>
    <w:p w14:paraId="35398D96" w14:textId="77777777" w:rsidR="00D07FBB" w:rsidRPr="000E3F2A" w:rsidRDefault="00D07FBB">
      <w:pPr>
        <w:pStyle w:val="Heading1"/>
        <w:jc w:val="center"/>
        <w:rPr>
          <w:ins w:id="191" w:author="MinhHieu" w:date="2024-12-20T14:18:00Z"/>
          <w:b w:val="0"/>
          <w:sz w:val="32"/>
          <w:szCs w:val="32"/>
          <w:rPrChange w:id="192" w:author="MinhHieu" w:date="2024-12-20T14:39:00Z">
            <w:rPr>
              <w:ins w:id="193" w:author="MinhHieu" w:date="2024-12-20T14:18:00Z"/>
              <w:b/>
            </w:rPr>
          </w:rPrChange>
        </w:rPr>
        <w:pPrChange w:id="194" w:author="MinhHieu" w:date="2024-12-20T14:39:00Z">
          <w:pPr>
            <w:spacing w:before="101"/>
            <w:ind w:left="596" w:right="803"/>
            <w:jc w:val="center"/>
          </w:pPr>
        </w:pPrChange>
      </w:pPr>
      <w:bookmarkStart w:id="195" w:name="_Toc185598033"/>
      <w:bookmarkStart w:id="196" w:name="_Toc185598211"/>
      <w:ins w:id="197" w:author="MinhHieu" w:date="2024-12-20T14:18:00Z">
        <w:r w:rsidRPr="000E3F2A">
          <w:rPr>
            <w:sz w:val="32"/>
            <w:szCs w:val="32"/>
            <w:rPrChange w:id="198" w:author="MinhHieu" w:date="2024-12-20T14:39:00Z">
              <w:rPr>
                <w:b/>
              </w:rPr>
            </w:rPrChange>
          </w:rPr>
          <w:lastRenderedPageBreak/>
          <w:t>LỜI</w:t>
        </w:r>
        <w:r w:rsidRPr="000E3F2A">
          <w:rPr>
            <w:spacing w:val="-3"/>
            <w:sz w:val="32"/>
            <w:szCs w:val="32"/>
            <w:rPrChange w:id="199" w:author="MinhHieu" w:date="2024-12-20T14:39:00Z">
              <w:rPr>
                <w:b/>
                <w:spacing w:val="-3"/>
              </w:rPr>
            </w:rPrChange>
          </w:rPr>
          <w:t xml:space="preserve"> </w:t>
        </w:r>
        <w:r w:rsidRPr="000E3F2A">
          <w:rPr>
            <w:sz w:val="32"/>
            <w:szCs w:val="32"/>
            <w:rPrChange w:id="200" w:author="MinhHieu" w:date="2024-12-20T14:39:00Z">
              <w:rPr>
                <w:b/>
              </w:rPr>
            </w:rPrChange>
          </w:rPr>
          <w:t>CẢM</w:t>
        </w:r>
        <w:r w:rsidRPr="000E3F2A">
          <w:rPr>
            <w:spacing w:val="-2"/>
            <w:sz w:val="32"/>
            <w:szCs w:val="32"/>
            <w:rPrChange w:id="201" w:author="MinhHieu" w:date="2024-12-20T14:39:00Z">
              <w:rPr>
                <w:b/>
                <w:spacing w:val="-2"/>
              </w:rPr>
            </w:rPrChange>
          </w:rPr>
          <w:t xml:space="preserve"> </w:t>
        </w:r>
        <w:r w:rsidRPr="000E3F2A">
          <w:rPr>
            <w:spacing w:val="-5"/>
            <w:sz w:val="32"/>
            <w:szCs w:val="32"/>
            <w:rPrChange w:id="202" w:author="MinhHieu" w:date="2024-12-20T14:39:00Z">
              <w:rPr>
                <w:b/>
                <w:spacing w:val="-5"/>
              </w:rPr>
            </w:rPrChange>
          </w:rPr>
          <w:t>ƠN</w:t>
        </w:r>
        <w:bookmarkEnd w:id="195"/>
        <w:bookmarkEnd w:id="196"/>
      </w:ins>
    </w:p>
    <w:p w14:paraId="7BF988E8" w14:textId="77777777" w:rsidR="00D07FBB" w:rsidRDefault="00D07FBB" w:rsidP="00D07FBB">
      <w:pPr>
        <w:pStyle w:val="BodyText"/>
        <w:spacing w:before="0"/>
        <w:rPr>
          <w:ins w:id="203" w:author="MinhHieu" w:date="2024-12-20T14:18:00Z"/>
          <w:b/>
          <w:sz w:val="32"/>
        </w:rPr>
      </w:pPr>
    </w:p>
    <w:p w14:paraId="2F062F2F" w14:textId="77777777" w:rsidR="00D07FBB" w:rsidRDefault="00D07FBB" w:rsidP="00D07FBB">
      <w:pPr>
        <w:pStyle w:val="BodyText"/>
        <w:spacing w:before="0" w:line="360" w:lineRule="auto"/>
        <w:ind w:left="124" w:right="346" w:firstLine="680"/>
        <w:jc w:val="both"/>
        <w:rPr>
          <w:ins w:id="204" w:author="MinhHieu" w:date="2024-12-20T14:18:00Z"/>
        </w:rPr>
      </w:pPr>
      <w:ins w:id="205" w:author="MinhHieu" w:date="2024-12-20T14:18:00Z">
        <w:r>
          <w:t>Lời đầu tiên, cho</w:t>
        </w:r>
        <w:r w:rsidRPr="00DB2D34">
          <w:t xml:space="preserve"> chúng</w:t>
        </w:r>
        <w:r>
          <w:t xml:space="preserve"> em xin gửi lời cảm ơn chân thành đến các thầy cô của Học viện Công nghệ Bưu chính Viễn thông, đặc biệt là các thầy cô khoa Công nghệ thông tin I đã trang bị cho </w:t>
        </w:r>
        <w:r w:rsidRPr="00DB2D34">
          <w:t xml:space="preserve">chúng </w:t>
        </w:r>
        <w:r>
          <w:t>em những kiến thức quý báu trong suốt quá trình học tập tại trường, tạo điều kiện thuận lợi nhất để</w:t>
        </w:r>
        <w:r w:rsidRPr="00DB2D34">
          <w:t xml:space="preserve"> chúng</w:t>
        </w:r>
        <w:r>
          <w:t xml:space="preserve"> em hoàn thành đồ án.</w:t>
        </w:r>
      </w:ins>
    </w:p>
    <w:p w14:paraId="1B4CDE24" w14:textId="7123EF7F" w:rsidR="00D07FBB" w:rsidRDefault="00D07FBB" w:rsidP="00D07FBB">
      <w:pPr>
        <w:pStyle w:val="BodyText"/>
        <w:spacing w:before="0" w:line="360" w:lineRule="auto"/>
        <w:ind w:left="124" w:right="352" w:firstLine="680"/>
        <w:jc w:val="both"/>
        <w:rPr>
          <w:ins w:id="206" w:author="MinhHieu" w:date="2024-12-20T14:18:00Z"/>
        </w:rPr>
      </w:pPr>
      <w:ins w:id="207" w:author="MinhHieu" w:date="2024-12-20T14:18:00Z">
        <w:r>
          <w:t>Em xin trân trọng gửi lời cảm ơn đặc biệt đến thầy giá</w:t>
        </w:r>
        <w:r w:rsidRPr="00DB2D34">
          <w:t xml:space="preserve">o </w:t>
        </w:r>
      </w:ins>
      <w:ins w:id="208" w:author="MinhHieu" w:date="2024-12-20T14:27:00Z">
        <w:r w:rsidR="00DD03AB" w:rsidRPr="00DD03AB">
          <w:t>ThS. Bùi Văn Kiên</w:t>
        </w:r>
      </w:ins>
      <w:ins w:id="209" w:author="MinhHieu" w:date="2024-12-20T14:18:00Z">
        <w:r>
          <w:t>, người đã hướng dẫn và đề xuất hướng giải quyết khi</w:t>
        </w:r>
        <w:r w:rsidRPr="00DB2D34">
          <w:t xml:space="preserve"> chúng</w:t>
        </w:r>
        <w:r>
          <w:t xml:space="preserve"> em gặp khó khăn, giúp em hoàn thành đồ án đúng tiến độ.</w:t>
        </w:r>
      </w:ins>
    </w:p>
    <w:p w14:paraId="6EF2CA2A" w14:textId="77777777" w:rsidR="00D07FBB" w:rsidRDefault="00D07FBB" w:rsidP="00D07FBB">
      <w:pPr>
        <w:pStyle w:val="BodyText"/>
        <w:spacing w:before="0" w:line="360" w:lineRule="auto"/>
        <w:ind w:left="124" w:right="352" w:firstLine="680"/>
        <w:jc w:val="both"/>
        <w:rPr>
          <w:ins w:id="210" w:author="MinhHieu" w:date="2024-12-20T14:18:00Z"/>
        </w:rPr>
      </w:pPr>
      <w:ins w:id="211" w:author="MinhHieu" w:date="2024-12-20T14:18:00Z">
        <w:r>
          <w:t>Dù đã cố gắng nhưng do thời gian và kinh nghiệm còn hạn chế nên trong đồ án chắc</w:t>
        </w:r>
        <w:r>
          <w:rPr>
            <w:spacing w:val="-1"/>
          </w:rPr>
          <w:t xml:space="preserve"> </w:t>
        </w:r>
        <w:r>
          <w:t>chắn</w:t>
        </w:r>
        <w:r>
          <w:rPr>
            <w:spacing w:val="-2"/>
          </w:rPr>
          <w:t xml:space="preserve"> </w:t>
        </w:r>
        <w:r>
          <w:t>còn</w:t>
        </w:r>
        <w:r>
          <w:rPr>
            <w:spacing w:val="-2"/>
          </w:rPr>
          <w:t xml:space="preserve"> </w:t>
        </w:r>
        <w:r>
          <w:t>nhiều</w:t>
        </w:r>
        <w:r>
          <w:rPr>
            <w:spacing w:val="-2"/>
          </w:rPr>
          <w:t xml:space="preserve"> </w:t>
        </w:r>
        <w:r>
          <w:t>điều</w:t>
        </w:r>
        <w:r>
          <w:rPr>
            <w:spacing w:val="-2"/>
          </w:rPr>
          <w:t xml:space="preserve"> </w:t>
        </w:r>
        <w:r>
          <w:t>thiếu</w:t>
        </w:r>
        <w:r>
          <w:rPr>
            <w:spacing w:val="-2"/>
          </w:rPr>
          <w:t xml:space="preserve"> </w:t>
        </w:r>
        <w:r>
          <w:t>sót,</w:t>
        </w:r>
        <w:r w:rsidRPr="00DB2D34">
          <w:t xml:space="preserve"> chúng</w:t>
        </w:r>
        <w:r>
          <w:rPr>
            <w:spacing w:val="-1"/>
          </w:rPr>
          <w:t xml:space="preserve"> </w:t>
        </w:r>
        <w:r>
          <w:t>em</w:t>
        </w:r>
        <w:r>
          <w:rPr>
            <w:spacing w:val="-2"/>
          </w:rPr>
          <w:t xml:space="preserve"> </w:t>
        </w:r>
        <w:r>
          <w:t>mong</w:t>
        </w:r>
        <w:r>
          <w:rPr>
            <w:spacing w:val="-2"/>
          </w:rPr>
          <w:t xml:space="preserve"> </w:t>
        </w:r>
        <w:r>
          <w:t>nhận</w:t>
        </w:r>
        <w:r>
          <w:rPr>
            <w:spacing w:val="-2"/>
          </w:rPr>
          <w:t xml:space="preserve"> </w:t>
        </w:r>
        <w:r>
          <w:t>được</w:t>
        </w:r>
        <w:r>
          <w:rPr>
            <w:spacing w:val="-1"/>
          </w:rPr>
          <w:t xml:space="preserve"> </w:t>
        </w:r>
        <w:r>
          <w:t>sự</w:t>
        </w:r>
        <w:r>
          <w:rPr>
            <w:spacing w:val="-3"/>
          </w:rPr>
          <w:t xml:space="preserve"> </w:t>
        </w:r>
        <w:r>
          <w:t>góp</w:t>
        </w:r>
        <w:r>
          <w:rPr>
            <w:spacing w:val="-2"/>
          </w:rPr>
          <w:t xml:space="preserve"> </w:t>
        </w:r>
        <w:r>
          <w:t>ý</w:t>
        </w:r>
        <w:r>
          <w:rPr>
            <w:spacing w:val="-2"/>
          </w:rPr>
          <w:t xml:space="preserve"> </w:t>
        </w:r>
        <w:r>
          <w:t>cũng</w:t>
        </w:r>
        <w:r>
          <w:rPr>
            <w:spacing w:val="-2"/>
          </w:rPr>
          <w:t xml:space="preserve"> </w:t>
        </w:r>
        <w:r>
          <w:t>như</w:t>
        </w:r>
        <w:r>
          <w:rPr>
            <w:spacing w:val="-1"/>
          </w:rPr>
          <w:t xml:space="preserve"> </w:t>
        </w:r>
        <w:r>
          <w:t>chỉ</w:t>
        </w:r>
        <w:r>
          <w:rPr>
            <w:spacing w:val="-2"/>
          </w:rPr>
          <w:t xml:space="preserve"> </w:t>
        </w:r>
        <w:r>
          <w:t>bảo</w:t>
        </w:r>
        <w:r>
          <w:rPr>
            <w:spacing w:val="-2"/>
          </w:rPr>
          <w:t xml:space="preserve"> </w:t>
        </w:r>
        <w:r>
          <w:t>tận tình từ các thầy cô.</w:t>
        </w:r>
      </w:ins>
    </w:p>
    <w:p w14:paraId="7342AB36" w14:textId="77777777" w:rsidR="00D07FBB" w:rsidRDefault="00D07FBB" w:rsidP="00D07FBB">
      <w:pPr>
        <w:spacing w:line="298" w:lineRule="exact"/>
        <w:ind w:left="804"/>
        <w:jc w:val="both"/>
        <w:rPr>
          <w:ins w:id="212" w:author="MinhHieu" w:date="2024-12-20T14:18:00Z"/>
          <w:i/>
        </w:rPr>
      </w:pPr>
      <w:ins w:id="213" w:author="MinhHieu" w:date="2024-12-20T14:18:00Z">
        <w:r w:rsidRPr="00DB2D34">
          <w:rPr>
            <w:i/>
          </w:rPr>
          <w:t>Chúng e</w:t>
        </w:r>
        <w:r>
          <w:rPr>
            <w:i/>
          </w:rPr>
          <w:t>m</w:t>
        </w:r>
        <w:r>
          <w:rPr>
            <w:i/>
            <w:spacing w:val="-2"/>
          </w:rPr>
          <w:t xml:space="preserve"> </w:t>
        </w:r>
        <w:r>
          <w:rPr>
            <w:i/>
          </w:rPr>
          <w:t>xin</w:t>
        </w:r>
        <w:r>
          <w:rPr>
            <w:i/>
            <w:spacing w:val="-1"/>
          </w:rPr>
          <w:t xml:space="preserve"> </w:t>
        </w:r>
        <w:r>
          <w:rPr>
            <w:i/>
          </w:rPr>
          <w:t>chân</w:t>
        </w:r>
        <w:r>
          <w:rPr>
            <w:i/>
            <w:spacing w:val="-3"/>
          </w:rPr>
          <w:t xml:space="preserve"> </w:t>
        </w:r>
        <w:r>
          <w:rPr>
            <w:i/>
          </w:rPr>
          <w:t>thành</w:t>
        </w:r>
        <w:r>
          <w:rPr>
            <w:i/>
            <w:spacing w:val="-1"/>
          </w:rPr>
          <w:t xml:space="preserve"> </w:t>
        </w:r>
        <w:r>
          <w:rPr>
            <w:i/>
          </w:rPr>
          <w:t>cảm</w:t>
        </w:r>
        <w:r>
          <w:rPr>
            <w:i/>
            <w:spacing w:val="-1"/>
          </w:rPr>
          <w:t xml:space="preserve"> </w:t>
        </w:r>
        <w:r>
          <w:rPr>
            <w:i/>
            <w:spacing w:val="-5"/>
          </w:rPr>
          <w:t>ơn!</w:t>
        </w:r>
      </w:ins>
    </w:p>
    <w:p w14:paraId="5FAF1D7E" w14:textId="77777777" w:rsidR="00D07FBB" w:rsidRPr="00DB2D34" w:rsidRDefault="00D07FBB" w:rsidP="00D07FBB">
      <w:pPr>
        <w:spacing w:before="145" w:line="360" w:lineRule="auto"/>
        <w:ind w:left="6268"/>
        <w:jc w:val="center"/>
        <w:rPr>
          <w:ins w:id="214" w:author="MinhHieu" w:date="2024-12-20T14:18:00Z"/>
          <w:i/>
        </w:rPr>
      </w:pPr>
      <w:ins w:id="215" w:author="MinhHieu" w:date="2024-12-20T14:18:00Z">
        <w:r>
          <w:rPr>
            <w:i/>
          </w:rPr>
          <w:t>Hà</w:t>
        </w:r>
        <w:r>
          <w:rPr>
            <w:i/>
            <w:spacing w:val="-8"/>
          </w:rPr>
          <w:t xml:space="preserve"> </w:t>
        </w:r>
        <w:r>
          <w:rPr>
            <w:i/>
          </w:rPr>
          <w:t>Nội,</w:t>
        </w:r>
        <w:r>
          <w:rPr>
            <w:i/>
            <w:spacing w:val="-7"/>
          </w:rPr>
          <w:t xml:space="preserve"> </w:t>
        </w:r>
        <w:r>
          <w:rPr>
            <w:i/>
          </w:rPr>
          <w:t>tháng</w:t>
        </w:r>
        <w:r>
          <w:rPr>
            <w:i/>
            <w:spacing w:val="-7"/>
          </w:rPr>
          <w:t xml:space="preserve"> </w:t>
        </w:r>
        <w:r>
          <w:rPr>
            <w:i/>
          </w:rPr>
          <w:t>12</w:t>
        </w:r>
        <w:r>
          <w:rPr>
            <w:i/>
            <w:spacing w:val="-8"/>
          </w:rPr>
          <w:t xml:space="preserve"> </w:t>
        </w:r>
        <w:r>
          <w:rPr>
            <w:i/>
          </w:rPr>
          <w:t>năm</w:t>
        </w:r>
        <w:r>
          <w:rPr>
            <w:i/>
            <w:spacing w:val="-7"/>
          </w:rPr>
          <w:t xml:space="preserve"> </w:t>
        </w:r>
        <w:r>
          <w:rPr>
            <w:i/>
          </w:rPr>
          <w:t>202</w:t>
        </w:r>
        <w:r w:rsidRPr="00DB2D34">
          <w:rPr>
            <w:i/>
          </w:rPr>
          <w:t>4</w:t>
        </w:r>
      </w:ins>
    </w:p>
    <w:p w14:paraId="5C0B53BF" w14:textId="77777777" w:rsidR="00D07FBB" w:rsidRPr="00DB2D34" w:rsidRDefault="00D07FBB" w:rsidP="00D07FBB">
      <w:pPr>
        <w:spacing w:before="145"/>
        <w:ind w:left="6268"/>
        <w:jc w:val="center"/>
        <w:rPr>
          <w:ins w:id="216" w:author="MinhHieu" w:date="2024-12-20T14:18:00Z"/>
          <w:b/>
        </w:rPr>
      </w:pPr>
      <w:ins w:id="217" w:author="MinhHieu" w:date="2024-12-20T14:18:00Z">
        <w:r>
          <w:rPr>
            <w:b/>
          </w:rPr>
          <w:t xml:space="preserve">Sinh viên thực hiện </w:t>
        </w:r>
      </w:ins>
    </w:p>
    <w:p w14:paraId="3998B295" w14:textId="018C5258" w:rsidR="00D07FBB" w:rsidRPr="00DB2D34" w:rsidRDefault="00D07FBB" w:rsidP="00D07FBB">
      <w:pPr>
        <w:spacing w:before="145"/>
        <w:ind w:left="6268"/>
        <w:jc w:val="center"/>
        <w:rPr>
          <w:ins w:id="218" w:author="MinhHieu" w:date="2024-12-20T14:18:00Z"/>
          <w:b/>
        </w:rPr>
      </w:pPr>
      <w:ins w:id="219" w:author="MinhHieu" w:date="2024-12-20T14:18:00Z">
        <w:r w:rsidRPr="00DB2D34">
          <w:rPr>
            <w:b/>
          </w:rPr>
          <w:t xml:space="preserve">Lê </w:t>
        </w:r>
      </w:ins>
      <w:r w:rsidR="00DB2D34">
        <w:rPr>
          <w:b/>
          <w:lang w:val="en-US"/>
        </w:rPr>
        <w:t>Minh</w:t>
      </w:r>
      <w:ins w:id="220" w:author="MinhHieu" w:date="2024-12-20T14:18:00Z">
        <w:r w:rsidRPr="00DB2D34">
          <w:rPr>
            <w:b/>
          </w:rPr>
          <w:t xml:space="preserve"> Nhật</w:t>
        </w:r>
      </w:ins>
    </w:p>
    <w:p w14:paraId="3207E30F" w14:textId="77777777" w:rsidR="00D07FBB" w:rsidRPr="00DB2D34" w:rsidRDefault="00D07FBB" w:rsidP="00D07FBB">
      <w:pPr>
        <w:spacing w:before="145"/>
        <w:ind w:left="6268"/>
        <w:jc w:val="center"/>
        <w:rPr>
          <w:ins w:id="221" w:author="MinhHieu" w:date="2024-12-20T14:18:00Z"/>
          <w:b/>
        </w:rPr>
      </w:pPr>
      <w:ins w:id="222" w:author="MinhHieu" w:date="2024-12-20T14:18:00Z">
        <w:r>
          <w:rPr>
            <w:b/>
          </w:rPr>
          <w:t>Nguyễn M</w:t>
        </w:r>
        <w:r w:rsidRPr="00DB2D34">
          <w:rPr>
            <w:b/>
          </w:rPr>
          <w:t>inh Hiếu</w:t>
        </w:r>
      </w:ins>
    </w:p>
    <w:p w14:paraId="739E839F" w14:textId="77777777" w:rsidR="00D07FBB" w:rsidRPr="00DB2D34" w:rsidRDefault="00D07FBB" w:rsidP="00D07FBB">
      <w:pPr>
        <w:spacing w:before="145" w:line="360" w:lineRule="auto"/>
        <w:ind w:left="6268"/>
        <w:jc w:val="center"/>
        <w:rPr>
          <w:ins w:id="223" w:author="MinhHieu" w:date="2024-12-20T14:18:00Z"/>
          <w:b/>
        </w:rPr>
      </w:pPr>
    </w:p>
    <w:p w14:paraId="232C6E6A" w14:textId="77777777" w:rsidR="00D07FBB" w:rsidRPr="00DB2D34" w:rsidRDefault="00D07FBB" w:rsidP="00D07FBB">
      <w:pPr>
        <w:spacing w:before="145" w:line="360" w:lineRule="auto"/>
        <w:ind w:left="6268"/>
        <w:jc w:val="center"/>
        <w:rPr>
          <w:ins w:id="224" w:author="MinhHieu" w:date="2024-12-20T14:18:00Z"/>
          <w:b/>
        </w:rPr>
        <w:sectPr w:rsidR="00D07FBB" w:rsidRPr="00DB2D34" w:rsidSect="00DD03AB">
          <w:headerReference w:type="default" r:id="rId21"/>
          <w:footerReference w:type="default" r:id="rId22"/>
          <w:pgSz w:w="11910" w:h="16840"/>
          <w:pgMar w:top="1500" w:right="800" w:bottom="1340" w:left="1580" w:header="732" w:footer="1153" w:gutter="0"/>
          <w:pgNumType w:fmt="lowerRoman" w:start="1"/>
          <w:cols w:space="720"/>
        </w:sectPr>
      </w:pPr>
    </w:p>
    <w:p w14:paraId="7A949186" w14:textId="77777777" w:rsidR="00D07FBB" w:rsidRPr="00DD03AB" w:rsidRDefault="00D07FBB">
      <w:pPr>
        <w:pStyle w:val="Heading1"/>
        <w:jc w:val="center"/>
        <w:rPr>
          <w:ins w:id="232" w:author="MinhHieu" w:date="2024-12-20T14:18:00Z"/>
          <w:b w:val="0"/>
          <w:sz w:val="32"/>
          <w:szCs w:val="32"/>
          <w:rPrChange w:id="233" w:author="MinhHieu" w:date="2024-12-20T14:38:00Z">
            <w:rPr>
              <w:ins w:id="234" w:author="MinhHieu" w:date="2024-12-20T14:18:00Z"/>
              <w:b/>
            </w:rPr>
          </w:rPrChange>
        </w:rPr>
        <w:pPrChange w:id="235" w:author="MinhHieu" w:date="2024-12-20T14:37:00Z">
          <w:pPr>
            <w:spacing w:before="101" w:line="360" w:lineRule="auto"/>
            <w:ind w:left="593" w:right="803"/>
            <w:jc w:val="center"/>
          </w:pPr>
        </w:pPrChange>
      </w:pPr>
      <w:bookmarkStart w:id="236" w:name="_Toc185598034"/>
      <w:bookmarkStart w:id="237" w:name="_Toc185598212"/>
      <w:ins w:id="238" w:author="MinhHieu" w:date="2024-12-20T14:18:00Z">
        <w:r w:rsidRPr="00DD03AB">
          <w:rPr>
            <w:sz w:val="32"/>
            <w:szCs w:val="32"/>
            <w:rPrChange w:id="239" w:author="MinhHieu" w:date="2024-12-20T14:38:00Z">
              <w:rPr>
                <w:b/>
              </w:rPr>
            </w:rPrChange>
          </w:rPr>
          <w:lastRenderedPageBreak/>
          <w:t>NHẬN</w:t>
        </w:r>
        <w:r w:rsidRPr="00DD03AB">
          <w:rPr>
            <w:spacing w:val="-5"/>
            <w:sz w:val="32"/>
            <w:szCs w:val="32"/>
            <w:rPrChange w:id="240" w:author="MinhHieu" w:date="2024-12-20T14:38:00Z">
              <w:rPr>
                <w:b/>
                <w:spacing w:val="-5"/>
              </w:rPr>
            </w:rPrChange>
          </w:rPr>
          <w:t xml:space="preserve"> </w:t>
        </w:r>
        <w:r w:rsidRPr="00DD03AB">
          <w:rPr>
            <w:sz w:val="32"/>
            <w:szCs w:val="32"/>
            <w:rPrChange w:id="241" w:author="MinhHieu" w:date="2024-12-20T14:38:00Z">
              <w:rPr>
                <w:b/>
              </w:rPr>
            </w:rPrChange>
          </w:rPr>
          <w:t>XÉT</w:t>
        </w:r>
        <w:r w:rsidRPr="00DD03AB">
          <w:rPr>
            <w:spacing w:val="-5"/>
            <w:sz w:val="32"/>
            <w:szCs w:val="32"/>
            <w:rPrChange w:id="242" w:author="MinhHieu" w:date="2024-12-20T14:38:00Z">
              <w:rPr>
                <w:b/>
                <w:spacing w:val="-5"/>
              </w:rPr>
            </w:rPrChange>
          </w:rPr>
          <w:t xml:space="preserve"> </w:t>
        </w:r>
        <w:r w:rsidRPr="00DD03AB">
          <w:rPr>
            <w:sz w:val="32"/>
            <w:szCs w:val="32"/>
            <w:rPrChange w:id="243" w:author="MinhHieu" w:date="2024-12-20T14:38:00Z">
              <w:rPr>
                <w:b/>
              </w:rPr>
            </w:rPrChange>
          </w:rPr>
          <w:t>ĐỒ</w:t>
        </w:r>
        <w:r w:rsidRPr="00DD03AB">
          <w:rPr>
            <w:spacing w:val="-6"/>
            <w:sz w:val="32"/>
            <w:szCs w:val="32"/>
            <w:rPrChange w:id="244" w:author="MinhHieu" w:date="2024-12-20T14:38:00Z">
              <w:rPr>
                <w:b/>
                <w:spacing w:val="-6"/>
              </w:rPr>
            </w:rPrChange>
          </w:rPr>
          <w:t xml:space="preserve"> </w:t>
        </w:r>
        <w:r w:rsidRPr="00DD03AB">
          <w:rPr>
            <w:sz w:val="32"/>
            <w:szCs w:val="32"/>
            <w:rPrChange w:id="245" w:author="MinhHieu" w:date="2024-12-20T14:38:00Z">
              <w:rPr>
                <w:b/>
              </w:rPr>
            </w:rPrChange>
          </w:rPr>
          <w:t>ÁN</w:t>
        </w:r>
        <w:r w:rsidRPr="00DD03AB">
          <w:rPr>
            <w:spacing w:val="-5"/>
            <w:sz w:val="32"/>
            <w:szCs w:val="32"/>
            <w:rPrChange w:id="246" w:author="MinhHieu" w:date="2024-12-20T14:38:00Z">
              <w:rPr>
                <w:b/>
                <w:spacing w:val="-5"/>
              </w:rPr>
            </w:rPrChange>
          </w:rPr>
          <w:t xml:space="preserve"> </w:t>
        </w:r>
        <w:r w:rsidRPr="00DD03AB">
          <w:rPr>
            <w:sz w:val="32"/>
            <w:szCs w:val="32"/>
            <w:rPrChange w:id="247" w:author="MinhHieu" w:date="2024-12-20T14:38:00Z">
              <w:rPr>
                <w:b/>
              </w:rPr>
            </w:rPrChange>
          </w:rPr>
          <w:t>TỐT</w:t>
        </w:r>
        <w:r w:rsidRPr="00DD03AB">
          <w:rPr>
            <w:spacing w:val="-5"/>
            <w:sz w:val="32"/>
            <w:szCs w:val="32"/>
            <w:rPrChange w:id="248" w:author="MinhHieu" w:date="2024-12-20T14:38:00Z">
              <w:rPr>
                <w:b/>
                <w:spacing w:val="-5"/>
              </w:rPr>
            </w:rPrChange>
          </w:rPr>
          <w:t xml:space="preserve"> </w:t>
        </w:r>
        <w:r w:rsidRPr="00DD03AB">
          <w:rPr>
            <w:sz w:val="32"/>
            <w:szCs w:val="32"/>
            <w:rPrChange w:id="249" w:author="MinhHieu" w:date="2024-12-20T14:38:00Z">
              <w:rPr>
                <w:b/>
              </w:rPr>
            </w:rPrChange>
          </w:rPr>
          <w:t>NGHIỆP</w:t>
        </w:r>
        <w:r w:rsidRPr="00DD03AB">
          <w:rPr>
            <w:spacing w:val="-5"/>
            <w:sz w:val="32"/>
            <w:szCs w:val="32"/>
            <w:rPrChange w:id="250" w:author="MinhHieu" w:date="2024-12-20T14:38:00Z">
              <w:rPr>
                <w:b/>
                <w:spacing w:val="-5"/>
              </w:rPr>
            </w:rPrChange>
          </w:rPr>
          <w:t xml:space="preserve"> </w:t>
        </w:r>
        <w:r w:rsidRPr="00DD03AB">
          <w:rPr>
            <w:sz w:val="32"/>
            <w:szCs w:val="32"/>
            <w:rPrChange w:id="251" w:author="MinhHieu" w:date="2024-12-20T14:38:00Z">
              <w:rPr>
                <w:b/>
              </w:rPr>
            </w:rPrChange>
          </w:rPr>
          <w:t>ĐẠI</w:t>
        </w:r>
        <w:r w:rsidRPr="00DD03AB">
          <w:rPr>
            <w:spacing w:val="-6"/>
            <w:sz w:val="32"/>
            <w:szCs w:val="32"/>
            <w:rPrChange w:id="252" w:author="MinhHieu" w:date="2024-12-20T14:38:00Z">
              <w:rPr>
                <w:b/>
                <w:spacing w:val="-6"/>
              </w:rPr>
            </w:rPrChange>
          </w:rPr>
          <w:t xml:space="preserve"> </w:t>
        </w:r>
        <w:r w:rsidRPr="00DD03AB">
          <w:rPr>
            <w:sz w:val="32"/>
            <w:szCs w:val="32"/>
            <w:rPrChange w:id="253" w:author="MinhHieu" w:date="2024-12-20T14:38:00Z">
              <w:rPr>
                <w:b/>
              </w:rPr>
            </w:rPrChange>
          </w:rPr>
          <w:t>HỌC</w:t>
        </w:r>
        <w:r w:rsidRPr="00DD03AB">
          <w:rPr>
            <w:spacing w:val="-3"/>
            <w:sz w:val="32"/>
            <w:szCs w:val="32"/>
            <w:rPrChange w:id="254" w:author="MinhHieu" w:date="2024-12-20T14:38:00Z">
              <w:rPr>
                <w:b/>
                <w:spacing w:val="-3"/>
              </w:rPr>
            </w:rPrChange>
          </w:rPr>
          <w:t xml:space="preserve"> </w:t>
        </w:r>
        <w:r w:rsidRPr="00DD03AB">
          <w:rPr>
            <w:sz w:val="32"/>
            <w:szCs w:val="32"/>
            <w:rPrChange w:id="255" w:author="MinhHieu" w:date="2024-12-20T14:38:00Z">
              <w:rPr>
                <w:b/>
              </w:rPr>
            </w:rPrChange>
          </w:rPr>
          <w:t>CỦA GIẢNG VIÊN HƯỚNG DẪN</w:t>
        </w:r>
        <w:bookmarkEnd w:id="236"/>
        <w:bookmarkEnd w:id="237"/>
      </w:ins>
    </w:p>
    <w:p w14:paraId="309FCAA6" w14:textId="6185AE1D" w:rsidR="00D07FBB" w:rsidRDefault="00D07FBB" w:rsidP="00C40D5A">
      <w:pPr>
        <w:ind w:left="284" w:firstLine="18"/>
        <w:rPr>
          <w:ins w:id="256" w:author="MinhHieu" w:date="2024-12-20T14:18:00Z"/>
          <w:b/>
        </w:rPr>
      </w:pPr>
      <w:ins w:id="257" w:author="MinhHieu" w:date="2024-12-20T14:18:00Z">
        <w:r>
          <w:t>Giảng</w:t>
        </w:r>
        <w:r>
          <w:rPr>
            <w:spacing w:val="-3"/>
          </w:rPr>
          <w:t xml:space="preserve"> </w:t>
        </w:r>
        <w:r>
          <w:t>viên</w:t>
        </w:r>
        <w:r>
          <w:rPr>
            <w:spacing w:val="-5"/>
          </w:rPr>
          <w:t xml:space="preserve"> </w:t>
        </w:r>
        <w:r>
          <w:t>hướng</w:t>
        </w:r>
        <w:r>
          <w:rPr>
            <w:spacing w:val="-3"/>
          </w:rPr>
          <w:t xml:space="preserve"> </w:t>
        </w:r>
        <w:r>
          <w:t>dẫn:</w:t>
        </w:r>
        <w:r>
          <w:rPr>
            <w:spacing w:val="-2"/>
          </w:rPr>
          <w:t xml:space="preserve"> </w:t>
        </w:r>
      </w:ins>
      <w:ins w:id="258" w:author="MinhHieu" w:date="2024-12-20T14:27:00Z">
        <w:r w:rsidR="00DD03AB" w:rsidRPr="00DD03AB">
          <w:rPr>
            <w:b/>
            <w:bCs/>
            <w:spacing w:val="-2"/>
            <w:rPrChange w:id="259" w:author="MinhHieu" w:date="2024-12-20T14:27:00Z">
              <w:rPr>
                <w:spacing w:val="-2"/>
              </w:rPr>
            </w:rPrChange>
          </w:rPr>
          <w:t>ThS. Bùi Văn Kiên</w:t>
        </w:r>
      </w:ins>
    </w:p>
    <w:p w14:paraId="7D2E1DA4" w14:textId="1BC34762" w:rsidR="00D07FBB" w:rsidRPr="00DB2D34" w:rsidRDefault="00D07FBB" w:rsidP="00C40D5A">
      <w:pPr>
        <w:spacing w:before="149"/>
        <w:ind w:left="284" w:firstLine="18"/>
        <w:rPr>
          <w:ins w:id="260" w:author="MinhHieu" w:date="2024-12-20T14:18:00Z"/>
          <w:b/>
        </w:rPr>
      </w:pPr>
      <w:ins w:id="261" w:author="MinhHieu" w:date="2024-12-20T14:18:00Z">
        <w:r w:rsidRPr="00DB2D34">
          <w:t>Nhóm s</w:t>
        </w:r>
        <w:r>
          <w:t>inh</w:t>
        </w:r>
        <w:r>
          <w:rPr>
            <w:spacing w:val="-4"/>
          </w:rPr>
          <w:t xml:space="preserve"> </w:t>
        </w:r>
        <w:r>
          <w:t>viên</w:t>
        </w:r>
        <w:r>
          <w:rPr>
            <w:spacing w:val="-3"/>
          </w:rPr>
          <w:t xml:space="preserve"> </w:t>
        </w:r>
        <w:r>
          <w:t>thực</w:t>
        </w:r>
        <w:r>
          <w:rPr>
            <w:spacing w:val="-2"/>
          </w:rPr>
          <w:t xml:space="preserve"> </w:t>
        </w:r>
        <w:r>
          <w:t>hiện:</w:t>
        </w:r>
        <w:r>
          <w:rPr>
            <w:spacing w:val="-1"/>
          </w:rPr>
          <w:t xml:space="preserve"> </w:t>
        </w:r>
        <w:r>
          <w:rPr>
            <w:b/>
          </w:rPr>
          <w:t>Nguyễn</w:t>
        </w:r>
        <w:r>
          <w:rPr>
            <w:b/>
            <w:spacing w:val="-3"/>
          </w:rPr>
          <w:t xml:space="preserve"> </w:t>
        </w:r>
        <w:r>
          <w:rPr>
            <w:b/>
          </w:rPr>
          <w:t>M</w:t>
        </w:r>
        <w:r w:rsidRPr="00DB2D34">
          <w:rPr>
            <w:b/>
          </w:rPr>
          <w:t xml:space="preserve">inh Hiếu – Lê </w:t>
        </w:r>
      </w:ins>
      <w:r w:rsidR="007707C7" w:rsidRPr="00DB2D34">
        <w:rPr>
          <w:b/>
        </w:rPr>
        <w:t>Minh</w:t>
      </w:r>
      <w:ins w:id="262" w:author="MinhHieu" w:date="2024-12-20T14:18:00Z">
        <w:r w:rsidRPr="00DB2D34">
          <w:rPr>
            <w:b/>
          </w:rPr>
          <w:t xml:space="preserve"> Nhật</w:t>
        </w:r>
      </w:ins>
    </w:p>
    <w:p w14:paraId="6D340686" w14:textId="77777777" w:rsidR="00D07FBB" w:rsidRPr="00DB2D34" w:rsidRDefault="00D07FBB" w:rsidP="00C40D5A">
      <w:pPr>
        <w:spacing w:before="149"/>
        <w:ind w:left="284" w:firstLine="18"/>
        <w:rPr>
          <w:ins w:id="263" w:author="MinhHieu" w:date="2024-12-20T14:18:00Z"/>
          <w:b/>
          <w:sz w:val="28"/>
        </w:rPr>
      </w:pPr>
      <w:ins w:id="264" w:author="MinhHieu" w:date="2024-12-20T14:18:00Z">
        <w:r>
          <w:t>Tên</w:t>
        </w:r>
        <w:r>
          <w:rPr>
            <w:spacing w:val="-6"/>
          </w:rPr>
          <w:t xml:space="preserve"> </w:t>
        </w:r>
        <w:r>
          <w:t>đồ</w:t>
        </w:r>
        <w:r>
          <w:rPr>
            <w:spacing w:val="-1"/>
          </w:rPr>
          <w:t xml:space="preserve"> </w:t>
        </w:r>
        <w:r>
          <w:t>án:</w:t>
        </w:r>
        <w:r>
          <w:rPr>
            <w:spacing w:val="-2"/>
          </w:rPr>
          <w:t xml:space="preserve"> </w:t>
        </w:r>
        <w:r>
          <w:rPr>
            <w:b/>
            <w:sz w:val="28"/>
          </w:rPr>
          <w:t>Xây</w:t>
        </w:r>
        <w:r>
          <w:rPr>
            <w:b/>
            <w:spacing w:val="-1"/>
            <w:sz w:val="28"/>
          </w:rPr>
          <w:t xml:space="preserve"> </w:t>
        </w:r>
        <w:r>
          <w:rPr>
            <w:b/>
            <w:sz w:val="28"/>
          </w:rPr>
          <w:t>dựng</w:t>
        </w:r>
        <w:r>
          <w:rPr>
            <w:b/>
            <w:spacing w:val="-1"/>
            <w:sz w:val="28"/>
          </w:rPr>
          <w:t xml:space="preserve"> </w:t>
        </w:r>
        <w:r>
          <w:rPr>
            <w:b/>
            <w:sz w:val="28"/>
          </w:rPr>
          <w:t>website</w:t>
        </w:r>
        <w:r>
          <w:rPr>
            <w:b/>
            <w:spacing w:val="-2"/>
            <w:sz w:val="28"/>
          </w:rPr>
          <w:t xml:space="preserve"> </w:t>
        </w:r>
        <w:r>
          <w:rPr>
            <w:b/>
            <w:sz w:val="28"/>
          </w:rPr>
          <w:t>bán</w:t>
        </w:r>
        <w:r>
          <w:rPr>
            <w:b/>
            <w:spacing w:val="-2"/>
            <w:sz w:val="28"/>
          </w:rPr>
          <w:t xml:space="preserve"> </w:t>
        </w:r>
        <w:r w:rsidRPr="00DB2D34">
          <w:rPr>
            <w:b/>
            <w:sz w:val="28"/>
          </w:rPr>
          <w:t>quần áo</w:t>
        </w:r>
      </w:ins>
    </w:p>
    <w:p w14:paraId="7FEB3CE2" w14:textId="77777777" w:rsidR="00D07FBB" w:rsidRPr="00DD03AB" w:rsidRDefault="00D07FBB">
      <w:pPr>
        <w:ind w:left="284" w:firstLine="18"/>
        <w:jc w:val="center"/>
        <w:rPr>
          <w:ins w:id="265" w:author="MinhHieu" w:date="2024-12-20T14:18:00Z"/>
        </w:rPr>
        <w:pPrChange w:id="266" w:author="MinhHieu" w:date="2024-12-20T14:37:00Z">
          <w:pPr>
            <w:pStyle w:val="Heading1"/>
            <w:spacing w:before="160"/>
            <w:ind w:left="96"/>
            <w:jc w:val="center"/>
          </w:pPr>
        </w:pPrChange>
      </w:pPr>
      <w:bookmarkStart w:id="267" w:name="_Toc185597676"/>
      <w:bookmarkStart w:id="268" w:name="_Toc185597857"/>
      <w:ins w:id="269" w:author="MinhHieu" w:date="2024-12-20T14:18:00Z">
        <w:r w:rsidRPr="00DD03AB">
          <w:rPr>
            <w:b/>
            <w:bCs/>
          </w:rPr>
          <w:t>NỘI</w:t>
        </w:r>
        <w:r w:rsidRPr="00DD03AB">
          <w:rPr>
            <w:b/>
            <w:bCs/>
            <w:spacing w:val="-3"/>
          </w:rPr>
          <w:t xml:space="preserve"> </w:t>
        </w:r>
        <w:r w:rsidRPr="00DD03AB">
          <w:rPr>
            <w:b/>
            <w:bCs/>
          </w:rPr>
          <w:t>DUNG</w:t>
        </w:r>
        <w:r w:rsidRPr="00DD03AB">
          <w:rPr>
            <w:b/>
            <w:bCs/>
            <w:spacing w:val="-5"/>
          </w:rPr>
          <w:t xml:space="preserve"> </w:t>
        </w:r>
        <w:r w:rsidRPr="00DD03AB">
          <w:rPr>
            <w:b/>
            <w:bCs/>
          </w:rPr>
          <w:t>NHẬN</w:t>
        </w:r>
        <w:r w:rsidRPr="00DD03AB">
          <w:rPr>
            <w:b/>
            <w:bCs/>
            <w:spacing w:val="-3"/>
          </w:rPr>
          <w:t xml:space="preserve"> </w:t>
        </w:r>
        <w:r w:rsidRPr="00DD03AB">
          <w:rPr>
            <w:b/>
            <w:bCs/>
            <w:spacing w:val="-4"/>
          </w:rPr>
          <w:t>XÉT:</w:t>
        </w:r>
        <w:bookmarkEnd w:id="267"/>
        <w:bookmarkEnd w:id="268"/>
      </w:ins>
    </w:p>
    <w:p w14:paraId="7E8BB431" w14:textId="77777777" w:rsidR="00D07FBB" w:rsidRDefault="00D07FBB" w:rsidP="00C40D5A">
      <w:pPr>
        <w:pStyle w:val="ListParagraph"/>
        <w:numPr>
          <w:ilvl w:val="0"/>
          <w:numId w:val="111"/>
        </w:numPr>
        <w:tabs>
          <w:tab w:val="clear" w:pos="903"/>
          <w:tab w:val="left" w:pos="338"/>
        </w:tabs>
        <w:autoSpaceDE w:val="0"/>
        <w:autoSpaceDN w:val="0"/>
        <w:spacing w:line="240" w:lineRule="auto"/>
        <w:ind w:left="284" w:right="0" w:firstLine="18"/>
        <w:rPr>
          <w:ins w:id="270" w:author="MinhHieu" w:date="2024-12-20T14:18:00Z"/>
        </w:rPr>
      </w:pPr>
      <w:ins w:id="271" w:author="MinhHieu" w:date="2024-12-20T14:18:00Z">
        <w:r>
          <w:t>Nội</w:t>
        </w:r>
        <w:r>
          <w:rPr>
            <w:spacing w:val="-2"/>
          </w:rPr>
          <w:t xml:space="preserve"> </w:t>
        </w:r>
        <w:r>
          <w:t>dung</w:t>
        </w:r>
        <w:r>
          <w:rPr>
            <w:spacing w:val="-3"/>
          </w:rPr>
          <w:t xml:space="preserve"> </w:t>
        </w:r>
        <w:r>
          <w:t>báo</w:t>
        </w:r>
        <w:r>
          <w:rPr>
            <w:spacing w:val="-2"/>
          </w:rPr>
          <w:t xml:space="preserve"> </w:t>
        </w:r>
        <w:r>
          <w:rPr>
            <w:spacing w:val="-5"/>
          </w:rPr>
          <w:t>cáo</w:t>
        </w:r>
      </w:ins>
    </w:p>
    <w:p w14:paraId="508CB303" w14:textId="77777777" w:rsidR="00D07FBB" w:rsidRDefault="00D07FBB" w:rsidP="00C40D5A">
      <w:pPr>
        <w:spacing w:before="149"/>
        <w:ind w:left="284" w:firstLine="18"/>
        <w:rPr>
          <w:ins w:id="272" w:author="MinhHieu" w:date="2024-12-20T14:18:00Z"/>
        </w:rPr>
      </w:pPr>
      <w:ins w:id="273" w:author="MinhHieu" w:date="2024-12-20T14:18:00Z">
        <w:r>
          <w:rPr>
            <w:spacing w:val="-2"/>
          </w:rPr>
          <w:t>................................................................................................................................</w:t>
        </w:r>
      </w:ins>
    </w:p>
    <w:p w14:paraId="40BC53A1" w14:textId="77777777" w:rsidR="00D07FBB" w:rsidRDefault="00D07FBB" w:rsidP="00C40D5A">
      <w:pPr>
        <w:spacing w:before="149"/>
        <w:ind w:left="284" w:firstLine="18"/>
        <w:rPr>
          <w:ins w:id="274" w:author="MinhHieu" w:date="2024-12-20T14:18:00Z"/>
        </w:rPr>
      </w:pPr>
      <w:ins w:id="275" w:author="MinhHieu" w:date="2024-12-20T14:18:00Z">
        <w:r>
          <w:rPr>
            <w:spacing w:val="-2"/>
          </w:rPr>
          <w:t>................................................................................................................................</w:t>
        </w:r>
      </w:ins>
    </w:p>
    <w:p w14:paraId="13E123A7" w14:textId="77777777" w:rsidR="00D07FBB" w:rsidRDefault="00D07FBB" w:rsidP="00C40D5A">
      <w:pPr>
        <w:pStyle w:val="ListParagraph"/>
        <w:numPr>
          <w:ilvl w:val="0"/>
          <w:numId w:val="111"/>
        </w:numPr>
        <w:tabs>
          <w:tab w:val="clear" w:pos="903"/>
          <w:tab w:val="left" w:pos="424"/>
        </w:tabs>
        <w:autoSpaceDE w:val="0"/>
        <w:autoSpaceDN w:val="0"/>
        <w:spacing w:line="240" w:lineRule="auto"/>
        <w:ind w:left="284" w:right="0" w:firstLine="18"/>
        <w:rPr>
          <w:ins w:id="276" w:author="MinhHieu" w:date="2024-12-20T14:18:00Z"/>
        </w:rPr>
      </w:pPr>
      <w:ins w:id="277" w:author="MinhHieu" w:date="2024-12-20T14:18:00Z">
        <w:r>
          <w:t>Sản</w:t>
        </w:r>
        <w:r>
          <w:rPr>
            <w:spacing w:val="-1"/>
          </w:rPr>
          <w:t xml:space="preserve"> </w:t>
        </w:r>
        <w:r>
          <w:rPr>
            <w:spacing w:val="-4"/>
          </w:rPr>
          <w:t>phẩm</w:t>
        </w:r>
      </w:ins>
    </w:p>
    <w:p w14:paraId="3F21812E" w14:textId="77777777" w:rsidR="00D07FBB" w:rsidRDefault="00D07FBB" w:rsidP="00C40D5A">
      <w:pPr>
        <w:spacing w:before="149"/>
        <w:ind w:left="284" w:firstLine="18"/>
        <w:rPr>
          <w:ins w:id="278" w:author="MinhHieu" w:date="2024-12-20T14:18:00Z"/>
        </w:rPr>
      </w:pPr>
      <w:ins w:id="279" w:author="MinhHieu" w:date="2024-12-20T14:18:00Z">
        <w:r>
          <w:rPr>
            <w:spacing w:val="-2"/>
          </w:rPr>
          <w:t>................................................................................................................................</w:t>
        </w:r>
      </w:ins>
    </w:p>
    <w:p w14:paraId="03658E71" w14:textId="77777777" w:rsidR="00D07FBB" w:rsidRDefault="00D07FBB" w:rsidP="00C40D5A">
      <w:pPr>
        <w:spacing w:before="150"/>
        <w:ind w:left="284" w:firstLine="18"/>
        <w:rPr>
          <w:ins w:id="280" w:author="MinhHieu" w:date="2024-12-20T14:18:00Z"/>
        </w:rPr>
      </w:pPr>
      <w:ins w:id="281" w:author="MinhHieu" w:date="2024-12-20T14:18:00Z">
        <w:r>
          <w:rPr>
            <w:spacing w:val="-2"/>
          </w:rPr>
          <w:t>................................................................................................................................</w:t>
        </w:r>
      </w:ins>
    </w:p>
    <w:p w14:paraId="6A163886" w14:textId="77777777" w:rsidR="00D07FBB" w:rsidRDefault="00D07FBB" w:rsidP="00C40D5A">
      <w:pPr>
        <w:pStyle w:val="ListParagraph"/>
        <w:numPr>
          <w:ilvl w:val="0"/>
          <w:numId w:val="111"/>
        </w:numPr>
        <w:tabs>
          <w:tab w:val="clear" w:pos="903"/>
          <w:tab w:val="left" w:pos="511"/>
        </w:tabs>
        <w:autoSpaceDE w:val="0"/>
        <w:autoSpaceDN w:val="0"/>
        <w:spacing w:line="240" w:lineRule="auto"/>
        <w:ind w:left="284" w:right="0" w:firstLine="18"/>
        <w:rPr>
          <w:ins w:id="282" w:author="MinhHieu" w:date="2024-12-20T14:18:00Z"/>
        </w:rPr>
      </w:pPr>
      <w:ins w:id="283" w:author="MinhHieu" w:date="2024-12-20T14:18:00Z">
        <w:r>
          <w:t>Ưu</w:t>
        </w:r>
        <w:r>
          <w:rPr>
            <w:spacing w:val="-4"/>
          </w:rPr>
          <w:t xml:space="preserve"> </w:t>
        </w:r>
        <w:r>
          <w:t>nhược</w:t>
        </w:r>
        <w:r>
          <w:rPr>
            <w:spacing w:val="-3"/>
          </w:rPr>
          <w:t xml:space="preserve"> </w:t>
        </w:r>
        <w:r>
          <w:rPr>
            <w:spacing w:val="-4"/>
          </w:rPr>
          <w:t>điểm</w:t>
        </w:r>
      </w:ins>
    </w:p>
    <w:p w14:paraId="718364B6" w14:textId="77777777" w:rsidR="00D07FBB" w:rsidRDefault="00D07FBB" w:rsidP="00C40D5A">
      <w:pPr>
        <w:spacing w:before="149"/>
        <w:ind w:left="284" w:firstLine="18"/>
        <w:rPr>
          <w:ins w:id="284" w:author="MinhHieu" w:date="2024-12-20T14:18:00Z"/>
        </w:rPr>
      </w:pPr>
      <w:ins w:id="285" w:author="MinhHieu" w:date="2024-12-20T14:18:00Z">
        <w:r>
          <w:rPr>
            <w:spacing w:val="-2"/>
          </w:rPr>
          <w:t>................................................................................................................................</w:t>
        </w:r>
      </w:ins>
    </w:p>
    <w:p w14:paraId="58BB99DE" w14:textId="77777777" w:rsidR="00D07FBB" w:rsidRDefault="00D07FBB" w:rsidP="00C40D5A">
      <w:pPr>
        <w:spacing w:before="149"/>
        <w:ind w:left="284" w:firstLine="18"/>
        <w:rPr>
          <w:ins w:id="286" w:author="MinhHieu" w:date="2024-12-20T14:18:00Z"/>
        </w:rPr>
      </w:pPr>
      <w:ins w:id="287" w:author="MinhHieu" w:date="2024-12-20T14:18:00Z">
        <w:r>
          <w:rPr>
            <w:spacing w:val="-2"/>
          </w:rPr>
          <w:t>................................................................................................................................</w:t>
        </w:r>
      </w:ins>
    </w:p>
    <w:p w14:paraId="300ACE50" w14:textId="77777777" w:rsidR="00D07FBB" w:rsidRDefault="00D07FBB" w:rsidP="00C40D5A">
      <w:pPr>
        <w:pStyle w:val="ListParagraph"/>
        <w:numPr>
          <w:ilvl w:val="0"/>
          <w:numId w:val="111"/>
        </w:numPr>
        <w:tabs>
          <w:tab w:val="clear" w:pos="903"/>
          <w:tab w:val="left" w:pos="526"/>
        </w:tabs>
        <w:autoSpaceDE w:val="0"/>
        <w:autoSpaceDN w:val="0"/>
        <w:spacing w:line="240" w:lineRule="auto"/>
        <w:ind w:left="284" w:right="0" w:firstLine="18"/>
        <w:rPr>
          <w:ins w:id="288" w:author="MinhHieu" w:date="2024-12-20T14:18:00Z"/>
        </w:rPr>
      </w:pPr>
      <w:ins w:id="289" w:author="MinhHieu" w:date="2024-12-20T14:18:00Z">
        <w:r>
          <w:t>Kết</w:t>
        </w:r>
        <w:r>
          <w:rPr>
            <w:spacing w:val="-5"/>
          </w:rPr>
          <w:t xml:space="preserve"> </w:t>
        </w:r>
        <w:r>
          <w:rPr>
            <w:spacing w:val="-2"/>
          </w:rPr>
          <w:t>luận:</w:t>
        </w:r>
      </w:ins>
    </w:p>
    <w:p w14:paraId="2999A5C9" w14:textId="61562DCE" w:rsidR="00D07FBB" w:rsidRPr="000076E4" w:rsidRDefault="00D07FBB" w:rsidP="000076E4">
      <w:pPr>
        <w:pStyle w:val="BodyText"/>
        <w:tabs>
          <w:tab w:val="left" w:leader="dot" w:pos="3238"/>
        </w:tabs>
        <w:spacing w:line="360" w:lineRule="auto"/>
        <w:ind w:left="284" w:right="1166" w:firstLine="18"/>
        <w:rPr>
          <w:ins w:id="290" w:author="MinhHieu" w:date="2024-12-20T14:18:00Z"/>
          <w:lang w:val="en-US"/>
        </w:rPr>
      </w:pPr>
      <w:ins w:id="291" w:author="MinhHieu" w:date="2024-12-20T14:18:00Z">
        <w:r>
          <w:rPr>
            <w:spacing w:val="-2"/>
          </w:rPr>
          <w:t>.........................................................................................................................</w:t>
        </w:r>
      </w:ins>
      <w:r w:rsidR="000076E4">
        <w:rPr>
          <w:spacing w:val="-2"/>
          <w:lang w:val="en-US"/>
        </w:rPr>
        <w:t>......</w:t>
      </w:r>
      <w:ins w:id="292" w:author="MinhHieu" w:date="2024-12-20T14:18:00Z">
        <w:r>
          <w:rPr>
            <w:spacing w:val="-2"/>
          </w:rPr>
          <w:t>Điểm:</w:t>
        </w:r>
        <w:r>
          <w:tab/>
          <w:t>Bằng chữ</w:t>
        </w:r>
        <w:r w:rsidR="000076E4">
          <w:rPr>
            <w:spacing w:val="-2"/>
            <w:sz w:val="28"/>
          </w:rPr>
          <w:t>..........................................................</w:t>
        </w:r>
      </w:ins>
      <w:r w:rsidR="000076E4">
        <w:rPr>
          <w:spacing w:val="-2"/>
          <w:sz w:val="28"/>
          <w:lang w:val="en-US"/>
        </w:rPr>
        <w:t>..</w:t>
      </w:r>
    </w:p>
    <w:p w14:paraId="0679D7E1" w14:textId="77777777" w:rsidR="00D07FBB" w:rsidRDefault="00D07FBB" w:rsidP="00C40D5A">
      <w:pPr>
        <w:ind w:left="284" w:firstLine="18"/>
        <w:rPr>
          <w:ins w:id="293" w:author="MinhHieu" w:date="2024-12-20T14:18:00Z"/>
          <w:sz w:val="25"/>
        </w:rPr>
      </w:pPr>
      <w:ins w:id="294" w:author="MinhHieu" w:date="2024-12-20T14:18:00Z">
        <w:r>
          <w:rPr>
            <w:sz w:val="25"/>
          </w:rPr>
          <w:t>Đồng</w:t>
        </w:r>
        <w:r>
          <w:rPr>
            <w:spacing w:val="-2"/>
            <w:sz w:val="25"/>
          </w:rPr>
          <w:t xml:space="preserve"> </w:t>
        </w:r>
        <w:r>
          <w:rPr>
            <w:sz w:val="25"/>
          </w:rPr>
          <w:t>ý/Không</w:t>
        </w:r>
        <w:r>
          <w:rPr>
            <w:spacing w:val="1"/>
            <w:sz w:val="25"/>
          </w:rPr>
          <w:t xml:space="preserve"> </w:t>
        </w:r>
        <w:r>
          <w:rPr>
            <w:sz w:val="25"/>
          </w:rPr>
          <w:t>đồng</w:t>
        </w:r>
        <w:r>
          <w:rPr>
            <w:spacing w:val="-2"/>
            <w:sz w:val="25"/>
          </w:rPr>
          <w:t xml:space="preserve"> </w:t>
        </w:r>
        <w:r>
          <w:rPr>
            <w:sz w:val="25"/>
          </w:rPr>
          <w:t>ý</w:t>
        </w:r>
        <w:r>
          <w:rPr>
            <w:spacing w:val="-1"/>
            <w:sz w:val="25"/>
          </w:rPr>
          <w:t xml:space="preserve"> </w:t>
        </w:r>
        <w:r>
          <w:rPr>
            <w:sz w:val="25"/>
          </w:rPr>
          <w:t>cho</w:t>
        </w:r>
        <w:r>
          <w:rPr>
            <w:sz w:val="25"/>
            <w:lang w:val="en-US"/>
          </w:rPr>
          <w:t xml:space="preserve"> </w:t>
        </w:r>
        <w:proofErr w:type="spellStart"/>
        <w:r>
          <w:rPr>
            <w:sz w:val="25"/>
            <w:lang w:val="en-US"/>
          </w:rPr>
          <w:t>nhóm</w:t>
        </w:r>
        <w:proofErr w:type="spellEnd"/>
        <w:r>
          <w:rPr>
            <w:spacing w:val="-2"/>
            <w:sz w:val="25"/>
          </w:rPr>
          <w:t xml:space="preserve"> </w:t>
        </w:r>
        <w:r>
          <w:rPr>
            <w:sz w:val="25"/>
          </w:rPr>
          <w:t>sinh</w:t>
        </w:r>
        <w:r>
          <w:rPr>
            <w:spacing w:val="-1"/>
            <w:sz w:val="25"/>
          </w:rPr>
          <w:t xml:space="preserve"> </w:t>
        </w:r>
        <w:r>
          <w:rPr>
            <w:sz w:val="25"/>
          </w:rPr>
          <w:t>viên</w:t>
        </w:r>
        <w:r>
          <w:rPr>
            <w:spacing w:val="-2"/>
            <w:sz w:val="25"/>
          </w:rPr>
          <w:t xml:space="preserve"> </w:t>
        </w:r>
        <w:r>
          <w:rPr>
            <w:sz w:val="25"/>
          </w:rPr>
          <w:t>bảo</w:t>
        </w:r>
        <w:r>
          <w:rPr>
            <w:spacing w:val="-1"/>
            <w:sz w:val="25"/>
          </w:rPr>
          <w:t xml:space="preserve"> </w:t>
        </w:r>
        <w:r>
          <w:rPr>
            <w:sz w:val="25"/>
          </w:rPr>
          <w:t>vệ</w:t>
        </w:r>
        <w:r>
          <w:rPr>
            <w:spacing w:val="-3"/>
            <w:sz w:val="25"/>
          </w:rPr>
          <w:t xml:space="preserve"> </w:t>
        </w:r>
        <w:r>
          <w:rPr>
            <w:sz w:val="25"/>
          </w:rPr>
          <w:t>trước</w:t>
        </w:r>
        <w:r>
          <w:rPr>
            <w:spacing w:val="-4"/>
            <w:sz w:val="25"/>
          </w:rPr>
          <w:t xml:space="preserve"> </w:t>
        </w:r>
        <w:r>
          <w:rPr>
            <w:sz w:val="25"/>
          </w:rPr>
          <w:t>hội</w:t>
        </w:r>
        <w:r>
          <w:rPr>
            <w:spacing w:val="-2"/>
            <w:sz w:val="25"/>
          </w:rPr>
          <w:t xml:space="preserve"> </w:t>
        </w:r>
        <w:r>
          <w:rPr>
            <w:sz w:val="25"/>
          </w:rPr>
          <w:t>đồng</w:t>
        </w:r>
        <w:r>
          <w:rPr>
            <w:spacing w:val="-2"/>
            <w:sz w:val="25"/>
          </w:rPr>
          <w:t xml:space="preserve"> </w:t>
        </w:r>
        <w:r>
          <w:rPr>
            <w:sz w:val="25"/>
          </w:rPr>
          <w:t>chấm</w:t>
        </w:r>
        <w:r>
          <w:rPr>
            <w:spacing w:val="-1"/>
            <w:sz w:val="25"/>
          </w:rPr>
          <w:t xml:space="preserve"> </w:t>
        </w:r>
        <w:r>
          <w:rPr>
            <w:sz w:val="25"/>
          </w:rPr>
          <w:t>đồ</w:t>
        </w:r>
        <w:r>
          <w:rPr>
            <w:spacing w:val="-2"/>
            <w:sz w:val="25"/>
          </w:rPr>
          <w:t xml:space="preserve"> </w:t>
        </w:r>
        <w:r>
          <w:rPr>
            <w:sz w:val="25"/>
          </w:rPr>
          <w:t>án</w:t>
        </w:r>
        <w:r>
          <w:rPr>
            <w:spacing w:val="-1"/>
            <w:sz w:val="25"/>
          </w:rPr>
          <w:t xml:space="preserve"> </w:t>
        </w:r>
        <w:r>
          <w:rPr>
            <w:sz w:val="25"/>
          </w:rPr>
          <w:t>tốt</w:t>
        </w:r>
        <w:r>
          <w:rPr>
            <w:spacing w:val="-2"/>
            <w:sz w:val="25"/>
          </w:rPr>
          <w:t xml:space="preserve"> nghiệp?</w:t>
        </w:r>
      </w:ins>
    </w:p>
    <w:p w14:paraId="0B5B8DA3" w14:textId="77777777" w:rsidR="00D07FBB" w:rsidRPr="00DB2D34" w:rsidRDefault="00D07FBB" w:rsidP="00D07FBB">
      <w:pPr>
        <w:tabs>
          <w:tab w:val="left" w:leader="dot" w:pos="7177"/>
        </w:tabs>
        <w:spacing w:before="143"/>
        <w:ind w:left="5462"/>
        <w:rPr>
          <w:ins w:id="295" w:author="MinhHieu" w:date="2024-12-20T14:18:00Z"/>
          <w:i/>
        </w:rPr>
      </w:pPr>
      <w:ins w:id="296" w:author="MinhHieu" w:date="2024-12-20T14:18:00Z">
        <w:r>
          <w:rPr>
            <w:i/>
          </w:rPr>
          <w:t>Hà</w:t>
        </w:r>
        <w:r>
          <w:rPr>
            <w:i/>
            <w:spacing w:val="-2"/>
          </w:rPr>
          <w:t xml:space="preserve"> </w:t>
        </w:r>
        <w:r>
          <w:rPr>
            <w:i/>
          </w:rPr>
          <w:t>Nội,</w:t>
        </w:r>
        <w:r>
          <w:rPr>
            <w:i/>
            <w:spacing w:val="-1"/>
          </w:rPr>
          <w:t xml:space="preserve"> </w:t>
        </w:r>
        <w:r>
          <w:rPr>
            <w:i/>
            <w:spacing w:val="-4"/>
          </w:rPr>
          <w:t>ngày</w:t>
        </w:r>
        <w:r>
          <w:tab/>
        </w:r>
        <w:r>
          <w:rPr>
            <w:i/>
          </w:rPr>
          <w:t>tháng</w:t>
        </w:r>
        <w:r>
          <w:rPr>
            <w:i/>
            <w:spacing w:val="-3"/>
          </w:rPr>
          <w:t xml:space="preserve"> </w:t>
        </w:r>
        <w:r>
          <w:rPr>
            <w:i/>
          </w:rPr>
          <w:t>12</w:t>
        </w:r>
        <w:r>
          <w:rPr>
            <w:i/>
            <w:spacing w:val="-3"/>
          </w:rPr>
          <w:t xml:space="preserve"> </w:t>
        </w:r>
        <w:r>
          <w:rPr>
            <w:i/>
          </w:rPr>
          <w:t xml:space="preserve">năm </w:t>
        </w:r>
        <w:r>
          <w:rPr>
            <w:i/>
            <w:spacing w:val="-4"/>
          </w:rPr>
          <w:t>202</w:t>
        </w:r>
        <w:r w:rsidRPr="00DB2D34">
          <w:rPr>
            <w:i/>
            <w:spacing w:val="-4"/>
          </w:rPr>
          <w:t>4</w:t>
        </w:r>
      </w:ins>
    </w:p>
    <w:p w14:paraId="2E0B7C3C" w14:textId="54891645" w:rsidR="005B441E" w:rsidRPr="00DB2D34" w:rsidRDefault="00D07FBB" w:rsidP="005B441E">
      <w:pPr>
        <w:tabs>
          <w:tab w:val="clear" w:pos="903"/>
        </w:tabs>
        <w:ind w:left="5103" w:firstLine="0"/>
        <w:jc w:val="center"/>
        <w:rPr>
          <w:ins w:id="297" w:author="MinhHieu" w:date="2024-12-20T14:18:00Z"/>
          <w:b/>
          <w:bCs/>
          <w:rPrChange w:id="298" w:author="MinhHieu" w:date="2024-12-20T14:41:00Z">
            <w:rPr>
              <w:ins w:id="299" w:author="MinhHieu" w:date="2024-12-20T14:18:00Z"/>
            </w:rPr>
          </w:rPrChange>
        </w:rPr>
        <w:sectPr w:rsidR="005B441E" w:rsidRPr="00DB2D34" w:rsidSect="00D07FBB">
          <w:pgSz w:w="11910" w:h="16840"/>
          <w:pgMar w:top="1500" w:right="800" w:bottom="1340" w:left="1580" w:header="732" w:footer="1153" w:gutter="0"/>
          <w:pgNumType w:fmt="lowerRoman"/>
          <w:cols w:space="720"/>
        </w:sectPr>
        <w:pPrChange w:id="300" w:author="MinhHieu" w:date="2024-12-20T14:41:00Z">
          <w:pPr/>
        </w:pPrChange>
      </w:pPr>
      <w:bookmarkStart w:id="301" w:name="_Toc185597677"/>
      <w:bookmarkStart w:id="302" w:name="_Toc185597858"/>
      <w:bookmarkStart w:id="303" w:name="_Toc185598035"/>
      <w:ins w:id="304" w:author="MinhHieu" w:date="2024-12-20T14:18:00Z">
        <w:r w:rsidRPr="000E3F2A">
          <w:rPr>
            <w:b/>
            <w:bCs/>
            <w:rPrChange w:id="305" w:author="MinhHieu" w:date="2024-12-20T14:41:00Z">
              <w:rPr/>
            </w:rPrChange>
          </w:rPr>
          <w:t>GIẢNG</w:t>
        </w:r>
        <w:r w:rsidRPr="000E3F2A">
          <w:rPr>
            <w:b/>
            <w:bCs/>
            <w:spacing w:val="-5"/>
            <w:rPrChange w:id="306" w:author="MinhHieu" w:date="2024-12-20T14:41:00Z">
              <w:rPr>
                <w:spacing w:val="-5"/>
              </w:rPr>
            </w:rPrChange>
          </w:rPr>
          <w:t xml:space="preserve"> </w:t>
        </w:r>
        <w:r w:rsidRPr="000E3F2A">
          <w:rPr>
            <w:b/>
            <w:bCs/>
            <w:rPrChange w:id="307" w:author="MinhHieu" w:date="2024-12-20T14:41:00Z">
              <w:rPr/>
            </w:rPrChange>
          </w:rPr>
          <w:t>VIÊN</w:t>
        </w:r>
        <w:r w:rsidRPr="000E3F2A">
          <w:rPr>
            <w:b/>
            <w:bCs/>
            <w:spacing w:val="-5"/>
            <w:rPrChange w:id="308" w:author="MinhHieu" w:date="2024-12-20T14:41:00Z">
              <w:rPr>
                <w:spacing w:val="-5"/>
              </w:rPr>
            </w:rPrChange>
          </w:rPr>
          <w:t xml:space="preserve"> </w:t>
        </w:r>
        <w:r w:rsidRPr="000E3F2A">
          <w:rPr>
            <w:b/>
            <w:bCs/>
            <w:rPrChange w:id="309" w:author="MinhHieu" w:date="2024-12-20T14:41:00Z">
              <w:rPr/>
            </w:rPrChange>
          </w:rPr>
          <w:t>HƯỚNG</w:t>
        </w:r>
        <w:r w:rsidRPr="000E3F2A">
          <w:rPr>
            <w:b/>
            <w:bCs/>
            <w:spacing w:val="-3"/>
            <w:rPrChange w:id="310" w:author="MinhHieu" w:date="2024-12-20T14:41:00Z">
              <w:rPr>
                <w:spacing w:val="-3"/>
              </w:rPr>
            </w:rPrChange>
          </w:rPr>
          <w:t xml:space="preserve"> </w:t>
        </w:r>
        <w:r w:rsidRPr="000E3F2A">
          <w:rPr>
            <w:b/>
            <w:bCs/>
            <w:spacing w:val="-5"/>
            <w:rPrChange w:id="311" w:author="MinhHieu" w:date="2024-12-20T14:41:00Z">
              <w:rPr>
                <w:spacing w:val="-5"/>
              </w:rPr>
            </w:rPrChange>
          </w:rPr>
          <w:t>DẪN</w:t>
        </w:r>
        <w:bookmarkEnd w:id="301"/>
        <w:bookmarkEnd w:id="302"/>
        <w:bookmarkEnd w:id="303"/>
      </w:ins>
    </w:p>
    <w:p w14:paraId="09A9D6C0" w14:textId="77777777" w:rsidR="00D07FBB" w:rsidRPr="00DD03AB" w:rsidRDefault="00D07FBB">
      <w:pPr>
        <w:pStyle w:val="Heading1"/>
        <w:jc w:val="center"/>
        <w:rPr>
          <w:ins w:id="312" w:author="MinhHieu" w:date="2024-12-20T14:18:00Z"/>
          <w:b w:val="0"/>
          <w:sz w:val="32"/>
          <w:szCs w:val="32"/>
          <w:rPrChange w:id="313" w:author="MinhHieu" w:date="2024-12-20T14:38:00Z">
            <w:rPr>
              <w:ins w:id="314" w:author="MinhHieu" w:date="2024-12-20T14:18:00Z"/>
              <w:b/>
            </w:rPr>
          </w:rPrChange>
        </w:rPr>
        <w:pPrChange w:id="315" w:author="MinhHieu" w:date="2024-12-20T14:38:00Z">
          <w:pPr>
            <w:spacing w:before="101" w:line="360" w:lineRule="auto"/>
            <w:ind w:left="593" w:right="803"/>
            <w:jc w:val="center"/>
          </w:pPr>
        </w:pPrChange>
      </w:pPr>
      <w:bookmarkStart w:id="316" w:name="_Toc185598036"/>
      <w:bookmarkStart w:id="317" w:name="_Toc185598213"/>
      <w:ins w:id="318" w:author="MinhHieu" w:date="2024-12-20T14:18:00Z">
        <w:r w:rsidRPr="00DD03AB">
          <w:rPr>
            <w:sz w:val="32"/>
            <w:szCs w:val="32"/>
            <w:rPrChange w:id="319" w:author="MinhHieu" w:date="2024-12-20T14:38:00Z">
              <w:rPr>
                <w:b/>
              </w:rPr>
            </w:rPrChange>
          </w:rPr>
          <w:lastRenderedPageBreak/>
          <w:t>NHẬN</w:t>
        </w:r>
        <w:r w:rsidRPr="00DD03AB">
          <w:rPr>
            <w:spacing w:val="-5"/>
            <w:sz w:val="32"/>
            <w:szCs w:val="32"/>
            <w:rPrChange w:id="320" w:author="MinhHieu" w:date="2024-12-20T14:38:00Z">
              <w:rPr>
                <w:b/>
                <w:spacing w:val="-5"/>
              </w:rPr>
            </w:rPrChange>
          </w:rPr>
          <w:t xml:space="preserve"> </w:t>
        </w:r>
        <w:r w:rsidRPr="00DD03AB">
          <w:rPr>
            <w:sz w:val="32"/>
            <w:szCs w:val="32"/>
            <w:rPrChange w:id="321" w:author="MinhHieu" w:date="2024-12-20T14:38:00Z">
              <w:rPr>
                <w:b/>
              </w:rPr>
            </w:rPrChange>
          </w:rPr>
          <w:t>XÉT</w:t>
        </w:r>
        <w:r w:rsidRPr="00DD03AB">
          <w:rPr>
            <w:spacing w:val="-5"/>
            <w:sz w:val="32"/>
            <w:szCs w:val="32"/>
            <w:rPrChange w:id="322" w:author="MinhHieu" w:date="2024-12-20T14:38:00Z">
              <w:rPr>
                <w:b/>
                <w:spacing w:val="-5"/>
              </w:rPr>
            </w:rPrChange>
          </w:rPr>
          <w:t xml:space="preserve"> </w:t>
        </w:r>
        <w:r w:rsidRPr="00DD03AB">
          <w:rPr>
            <w:sz w:val="32"/>
            <w:szCs w:val="32"/>
            <w:rPrChange w:id="323" w:author="MinhHieu" w:date="2024-12-20T14:38:00Z">
              <w:rPr>
                <w:b/>
              </w:rPr>
            </w:rPrChange>
          </w:rPr>
          <w:t>ĐỒ</w:t>
        </w:r>
        <w:r w:rsidRPr="00DD03AB">
          <w:rPr>
            <w:spacing w:val="-6"/>
            <w:sz w:val="32"/>
            <w:szCs w:val="32"/>
            <w:rPrChange w:id="324" w:author="MinhHieu" w:date="2024-12-20T14:38:00Z">
              <w:rPr>
                <w:b/>
                <w:spacing w:val="-6"/>
              </w:rPr>
            </w:rPrChange>
          </w:rPr>
          <w:t xml:space="preserve"> </w:t>
        </w:r>
        <w:r w:rsidRPr="00DD03AB">
          <w:rPr>
            <w:sz w:val="32"/>
            <w:szCs w:val="32"/>
            <w:rPrChange w:id="325" w:author="MinhHieu" w:date="2024-12-20T14:38:00Z">
              <w:rPr>
                <w:b/>
              </w:rPr>
            </w:rPrChange>
          </w:rPr>
          <w:t>ÁN</w:t>
        </w:r>
        <w:r w:rsidRPr="00DD03AB">
          <w:rPr>
            <w:spacing w:val="-5"/>
            <w:sz w:val="32"/>
            <w:szCs w:val="32"/>
            <w:rPrChange w:id="326" w:author="MinhHieu" w:date="2024-12-20T14:38:00Z">
              <w:rPr>
                <w:b/>
                <w:spacing w:val="-5"/>
              </w:rPr>
            </w:rPrChange>
          </w:rPr>
          <w:t xml:space="preserve"> </w:t>
        </w:r>
        <w:r w:rsidRPr="00DD03AB">
          <w:rPr>
            <w:sz w:val="32"/>
            <w:szCs w:val="32"/>
            <w:rPrChange w:id="327" w:author="MinhHieu" w:date="2024-12-20T14:38:00Z">
              <w:rPr>
                <w:b/>
              </w:rPr>
            </w:rPrChange>
          </w:rPr>
          <w:t>TỐT</w:t>
        </w:r>
        <w:r w:rsidRPr="00DD03AB">
          <w:rPr>
            <w:spacing w:val="-5"/>
            <w:sz w:val="32"/>
            <w:szCs w:val="32"/>
            <w:rPrChange w:id="328" w:author="MinhHieu" w:date="2024-12-20T14:38:00Z">
              <w:rPr>
                <w:b/>
                <w:spacing w:val="-5"/>
              </w:rPr>
            </w:rPrChange>
          </w:rPr>
          <w:t xml:space="preserve"> </w:t>
        </w:r>
        <w:r w:rsidRPr="00DD03AB">
          <w:rPr>
            <w:sz w:val="32"/>
            <w:szCs w:val="32"/>
            <w:rPrChange w:id="329" w:author="MinhHieu" w:date="2024-12-20T14:38:00Z">
              <w:rPr>
                <w:b/>
              </w:rPr>
            </w:rPrChange>
          </w:rPr>
          <w:t>NGHIỆP</w:t>
        </w:r>
        <w:r w:rsidRPr="00DD03AB">
          <w:rPr>
            <w:spacing w:val="-5"/>
            <w:sz w:val="32"/>
            <w:szCs w:val="32"/>
            <w:rPrChange w:id="330" w:author="MinhHieu" w:date="2024-12-20T14:38:00Z">
              <w:rPr>
                <w:b/>
                <w:spacing w:val="-5"/>
              </w:rPr>
            </w:rPrChange>
          </w:rPr>
          <w:t xml:space="preserve"> </w:t>
        </w:r>
        <w:r w:rsidRPr="00DD03AB">
          <w:rPr>
            <w:sz w:val="32"/>
            <w:szCs w:val="32"/>
            <w:rPrChange w:id="331" w:author="MinhHieu" w:date="2024-12-20T14:38:00Z">
              <w:rPr>
                <w:b/>
              </w:rPr>
            </w:rPrChange>
          </w:rPr>
          <w:t>ĐẠI</w:t>
        </w:r>
        <w:r w:rsidRPr="00DD03AB">
          <w:rPr>
            <w:spacing w:val="-6"/>
            <w:sz w:val="32"/>
            <w:szCs w:val="32"/>
            <w:rPrChange w:id="332" w:author="MinhHieu" w:date="2024-12-20T14:38:00Z">
              <w:rPr>
                <w:b/>
                <w:spacing w:val="-6"/>
              </w:rPr>
            </w:rPrChange>
          </w:rPr>
          <w:t xml:space="preserve"> </w:t>
        </w:r>
        <w:r w:rsidRPr="00DD03AB">
          <w:rPr>
            <w:sz w:val="32"/>
            <w:szCs w:val="32"/>
            <w:rPrChange w:id="333" w:author="MinhHieu" w:date="2024-12-20T14:38:00Z">
              <w:rPr>
                <w:b/>
              </w:rPr>
            </w:rPrChange>
          </w:rPr>
          <w:t>HỌC</w:t>
        </w:r>
        <w:r w:rsidRPr="00DD03AB">
          <w:rPr>
            <w:spacing w:val="-3"/>
            <w:sz w:val="32"/>
            <w:szCs w:val="32"/>
            <w:rPrChange w:id="334" w:author="MinhHieu" w:date="2024-12-20T14:38:00Z">
              <w:rPr>
                <w:b/>
                <w:spacing w:val="-3"/>
              </w:rPr>
            </w:rPrChange>
          </w:rPr>
          <w:t xml:space="preserve"> </w:t>
        </w:r>
        <w:r w:rsidRPr="00DD03AB">
          <w:rPr>
            <w:sz w:val="32"/>
            <w:szCs w:val="32"/>
            <w:rPrChange w:id="335" w:author="MinhHieu" w:date="2024-12-20T14:38:00Z">
              <w:rPr>
                <w:b/>
              </w:rPr>
            </w:rPrChange>
          </w:rPr>
          <w:t>CỦA GIẢNG VIÊN PHẢN BIỆN</w:t>
        </w:r>
        <w:bookmarkEnd w:id="316"/>
        <w:bookmarkEnd w:id="317"/>
      </w:ins>
    </w:p>
    <w:p w14:paraId="53A04C21" w14:textId="77777777" w:rsidR="00D07FBB" w:rsidRDefault="00D07FBB" w:rsidP="00C40D5A">
      <w:pPr>
        <w:spacing w:line="356" w:lineRule="exact"/>
        <w:ind w:left="284" w:firstLine="18"/>
        <w:rPr>
          <w:ins w:id="336" w:author="MinhHieu" w:date="2024-12-20T14:18:00Z"/>
          <w:sz w:val="31"/>
        </w:rPr>
      </w:pPr>
      <w:ins w:id="337" w:author="MinhHieu" w:date="2024-12-20T14:18:00Z">
        <w:r>
          <w:rPr>
            <w:sz w:val="28"/>
          </w:rPr>
          <w:t>Giảng</w:t>
        </w:r>
        <w:r>
          <w:rPr>
            <w:spacing w:val="-4"/>
            <w:sz w:val="28"/>
          </w:rPr>
          <w:t xml:space="preserve"> </w:t>
        </w:r>
        <w:r>
          <w:rPr>
            <w:sz w:val="28"/>
          </w:rPr>
          <w:t>viên</w:t>
        </w:r>
        <w:r>
          <w:rPr>
            <w:spacing w:val="-1"/>
            <w:sz w:val="28"/>
          </w:rPr>
          <w:t xml:space="preserve"> </w:t>
        </w:r>
        <w:r>
          <w:rPr>
            <w:sz w:val="28"/>
          </w:rPr>
          <w:t>phản</w:t>
        </w:r>
        <w:r>
          <w:rPr>
            <w:spacing w:val="-1"/>
            <w:sz w:val="28"/>
          </w:rPr>
          <w:t xml:space="preserve"> </w:t>
        </w:r>
        <w:r>
          <w:rPr>
            <w:sz w:val="28"/>
          </w:rPr>
          <w:t>biện:</w:t>
        </w:r>
        <w:r>
          <w:rPr>
            <w:spacing w:val="-1"/>
            <w:sz w:val="28"/>
          </w:rPr>
          <w:t xml:space="preserve"> </w:t>
        </w:r>
        <w:r>
          <w:rPr>
            <w:spacing w:val="-2"/>
            <w:sz w:val="31"/>
          </w:rPr>
          <w:t>...........................................................................</w:t>
        </w:r>
      </w:ins>
    </w:p>
    <w:p w14:paraId="479579A9" w14:textId="05035407" w:rsidR="00D07FBB" w:rsidRPr="00DB2D34" w:rsidRDefault="00D07FBB" w:rsidP="00C40D5A">
      <w:pPr>
        <w:spacing w:before="178"/>
        <w:ind w:left="284" w:firstLine="18"/>
        <w:rPr>
          <w:ins w:id="338" w:author="MinhHieu" w:date="2024-12-20T14:18:00Z"/>
          <w:b/>
          <w:sz w:val="28"/>
        </w:rPr>
      </w:pPr>
      <w:ins w:id="339" w:author="MinhHieu" w:date="2024-12-20T14:18:00Z">
        <w:r w:rsidRPr="00DB2D34">
          <w:rPr>
            <w:sz w:val="28"/>
          </w:rPr>
          <w:t>Nhóm s</w:t>
        </w:r>
        <w:r>
          <w:rPr>
            <w:sz w:val="28"/>
          </w:rPr>
          <w:t>inh</w:t>
        </w:r>
        <w:r>
          <w:rPr>
            <w:spacing w:val="-5"/>
            <w:sz w:val="28"/>
          </w:rPr>
          <w:t xml:space="preserve"> </w:t>
        </w:r>
        <w:r>
          <w:rPr>
            <w:sz w:val="28"/>
          </w:rPr>
          <w:t>viên</w:t>
        </w:r>
        <w:r>
          <w:rPr>
            <w:spacing w:val="-2"/>
            <w:sz w:val="28"/>
          </w:rPr>
          <w:t xml:space="preserve"> </w:t>
        </w:r>
        <w:r>
          <w:rPr>
            <w:sz w:val="28"/>
          </w:rPr>
          <w:t>thực</w:t>
        </w:r>
        <w:r>
          <w:rPr>
            <w:spacing w:val="-2"/>
            <w:sz w:val="28"/>
          </w:rPr>
          <w:t xml:space="preserve"> </w:t>
        </w:r>
        <w:r>
          <w:rPr>
            <w:sz w:val="28"/>
          </w:rPr>
          <w:t xml:space="preserve">hiện: </w:t>
        </w:r>
        <w:r>
          <w:rPr>
            <w:b/>
            <w:sz w:val="28"/>
          </w:rPr>
          <w:t>Nguyễn</w:t>
        </w:r>
        <w:r>
          <w:rPr>
            <w:b/>
            <w:spacing w:val="-4"/>
            <w:sz w:val="28"/>
          </w:rPr>
          <w:t xml:space="preserve"> </w:t>
        </w:r>
        <w:r w:rsidRPr="00DB2D34">
          <w:rPr>
            <w:b/>
            <w:sz w:val="28"/>
          </w:rPr>
          <w:t xml:space="preserve">Minh Hiếu – Lê </w:t>
        </w:r>
      </w:ins>
      <w:r w:rsidR="007707C7" w:rsidRPr="00DB2D34">
        <w:rPr>
          <w:b/>
          <w:sz w:val="28"/>
        </w:rPr>
        <w:t>Minh</w:t>
      </w:r>
      <w:ins w:id="340" w:author="MinhHieu" w:date="2024-12-20T14:18:00Z">
        <w:r w:rsidRPr="00DB2D34">
          <w:rPr>
            <w:b/>
            <w:sz w:val="28"/>
          </w:rPr>
          <w:t xml:space="preserve"> Nhật</w:t>
        </w:r>
      </w:ins>
    </w:p>
    <w:p w14:paraId="4C6922E8" w14:textId="77777777" w:rsidR="00D07FBB" w:rsidRPr="00DB2D34" w:rsidRDefault="00D07FBB" w:rsidP="00C40D5A">
      <w:pPr>
        <w:spacing w:before="162"/>
        <w:ind w:left="284" w:firstLine="18"/>
        <w:rPr>
          <w:ins w:id="341" w:author="MinhHieu" w:date="2024-12-20T14:18:00Z"/>
          <w:b/>
          <w:sz w:val="28"/>
        </w:rPr>
      </w:pPr>
      <w:ins w:id="342" w:author="MinhHieu" w:date="2024-12-20T14:18:00Z">
        <w:r>
          <w:rPr>
            <w:sz w:val="28"/>
          </w:rPr>
          <w:t>Tên</w:t>
        </w:r>
        <w:r>
          <w:rPr>
            <w:spacing w:val="-4"/>
            <w:sz w:val="28"/>
          </w:rPr>
          <w:t xml:space="preserve"> </w:t>
        </w:r>
        <w:r>
          <w:rPr>
            <w:sz w:val="28"/>
          </w:rPr>
          <w:t>đồ</w:t>
        </w:r>
        <w:r>
          <w:rPr>
            <w:spacing w:val="-1"/>
            <w:sz w:val="28"/>
          </w:rPr>
          <w:t xml:space="preserve"> </w:t>
        </w:r>
        <w:r>
          <w:rPr>
            <w:sz w:val="28"/>
          </w:rPr>
          <w:t xml:space="preserve">án: </w:t>
        </w:r>
        <w:r>
          <w:rPr>
            <w:b/>
            <w:sz w:val="28"/>
          </w:rPr>
          <w:t>Xây</w:t>
        </w:r>
        <w:r>
          <w:rPr>
            <w:b/>
            <w:spacing w:val="-1"/>
            <w:sz w:val="28"/>
          </w:rPr>
          <w:t xml:space="preserve"> </w:t>
        </w:r>
        <w:r>
          <w:rPr>
            <w:b/>
            <w:sz w:val="28"/>
          </w:rPr>
          <w:t>dựng</w:t>
        </w:r>
        <w:r>
          <w:rPr>
            <w:b/>
            <w:spacing w:val="-1"/>
            <w:sz w:val="28"/>
          </w:rPr>
          <w:t xml:space="preserve"> </w:t>
        </w:r>
        <w:r>
          <w:rPr>
            <w:b/>
            <w:sz w:val="28"/>
          </w:rPr>
          <w:t>website</w:t>
        </w:r>
        <w:r>
          <w:rPr>
            <w:b/>
            <w:spacing w:val="-3"/>
            <w:sz w:val="28"/>
          </w:rPr>
          <w:t xml:space="preserve"> </w:t>
        </w:r>
        <w:r>
          <w:rPr>
            <w:b/>
            <w:sz w:val="28"/>
          </w:rPr>
          <w:t>bán</w:t>
        </w:r>
        <w:r>
          <w:rPr>
            <w:b/>
            <w:spacing w:val="-2"/>
            <w:sz w:val="28"/>
          </w:rPr>
          <w:t xml:space="preserve"> </w:t>
        </w:r>
        <w:r w:rsidRPr="00DB2D34">
          <w:rPr>
            <w:b/>
            <w:sz w:val="28"/>
          </w:rPr>
          <w:t>quần áo</w:t>
        </w:r>
      </w:ins>
    </w:p>
    <w:p w14:paraId="786D084D" w14:textId="77777777" w:rsidR="00D07FBB" w:rsidRDefault="00D07FBB" w:rsidP="00C40D5A">
      <w:pPr>
        <w:spacing w:before="160"/>
        <w:ind w:left="284" w:right="803" w:firstLine="18"/>
        <w:jc w:val="center"/>
        <w:rPr>
          <w:ins w:id="343" w:author="MinhHieu" w:date="2024-12-20T14:18:00Z"/>
          <w:b/>
          <w:sz w:val="28"/>
        </w:rPr>
      </w:pPr>
      <w:ins w:id="344" w:author="MinhHieu" w:date="2024-12-20T14:18:00Z">
        <w:r>
          <w:rPr>
            <w:b/>
            <w:sz w:val="28"/>
          </w:rPr>
          <w:t>NỘI</w:t>
        </w:r>
        <w:r>
          <w:rPr>
            <w:b/>
            <w:spacing w:val="-2"/>
            <w:sz w:val="28"/>
          </w:rPr>
          <w:t xml:space="preserve"> </w:t>
        </w:r>
        <w:r>
          <w:rPr>
            <w:b/>
            <w:sz w:val="28"/>
          </w:rPr>
          <w:t>DUNG</w:t>
        </w:r>
        <w:r>
          <w:rPr>
            <w:b/>
            <w:spacing w:val="-3"/>
            <w:sz w:val="28"/>
          </w:rPr>
          <w:t xml:space="preserve"> </w:t>
        </w:r>
        <w:r>
          <w:rPr>
            <w:b/>
            <w:sz w:val="28"/>
          </w:rPr>
          <w:t>NHẬN</w:t>
        </w:r>
        <w:r>
          <w:rPr>
            <w:b/>
            <w:spacing w:val="-2"/>
            <w:sz w:val="28"/>
          </w:rPr>
          <w:t xml:space="preserve"> </w:t>
        </w:r>
        <w:r>
          <w:rPr>
            <w:b/>
            <w:spacing w:val="-4"/>
            <w:sz w:val="28"/>
          </w:rPr>
          <w:t>XÉT:</w:t>
        </w:r>
      </w:ins>
    </w:p>
    <w:p w14:paraId="09E47301" w14:textId="77777777" w:rsidR="00D07FBB" w:rsidRDefault="00D07FBB" w:rsidP="00C40D5A">
      <w:pPr>
        <w:pStyle w:val="ListParagraph"/>
        <w:numPr>
          <w:ilvl w:val="0"/>
          <w:numId w:val="110"/>
        </w:numPr>
        <w:tabs>
          <w:tab w:val="clear" w:pos="903"/>
          <w:tab w:val="left" w:pos="355"/>
        </w:tabs>
        <w:autoSpaceDE w:val="0"/>
        <w:autoSpaceDN w:val="0"/>
        <w:spacing w:before="162" w:line="240" w:lineRule="auto"/>
        <w:ind w:left="284" w:right="0" w:firstLine="18"/>
        <w:rPr>
          <w:ins w:id="345" w:author="MinhHieu" w:date="2024-12-20T14:18:00Z"/>
          <w:sz w:val="28"/>
        </w:rPr>
      </w:pPr>
      <w:ins w:id="346" w:author="MinhHieu" w:date="2024-12-20T14:18:00Z">
        <w:r>
          <w:rPr>
            <w:sz w:val="28"/>
          </w:rPr>
          <w:t>Nội</w:t>
        </w:r>
        <w:r>
          <w:rPr>
            <w:spacing w:val="-1"/>
            <w:sz w:val="28"/>
          </w:rPr>
          <w:t xml:space="preserve"> </w:t>
        </w:r>
        <w:r>
          <w:rPr>
            <w:sz w:val="28"/>
          </w:rPr>
          <w:t>dung</w:t>
        </w:r>
        <w:r>
          <w:rPr>
            <w:spacing w:val="-1"/>
            <w:sz w:val="28"/>
          </w:rPr>
          <w:t xml:space="preserve"> </w:t>
        </w:r>
        <w:r>
          <w:rPr>
            <w:sz w:val="28"/>
          </w:rPr>
          <w:t>báo</w:t>
        </w:r>
        <w:r>
          <w:rPr>
            <w:spacing w:val="1"/>
            <w:sz w:val="28"/>
          </w:rPr>
          <w:t xml:space="preserve"> </w:t>
        </w:r>
        <w:r>
          <w:rPr>
            <w:spacing w:val="-5"/>
            <w:sz w:val="28"/>
          </w:rPr>
          <w:t>cáo</w:t>
        </w:r>
      </w:ins>
    </w:p>
    <w:p w14:paraId="1C1C98C0" w14:textId="77777777" w:rsidR="00D07FBB" w:rsidRDefault="00D07FBB" w:rsidP="00C40D5A">
      <w:pPr>
        <w:spacing w:before="160"/>
        <w:ind w:left="284" w:firstLine="18"/>
        <w:rPr>
          <w:ins w:id="347" w:author="MinhHieu" w:date="2024-12-20T14:18:00Z"/>
          <w:sz w:val="25"/>
        </w:rPr>
      </w:pPr>
      <w:ins w:id="348" w:author="MinhHieu" w:date="2024-12-20T14:18:00Z">
        <w:r>
          <w:rPr>
            <w:spacing w:val="-2"/>
            <w:sz w:val="25"/>
          </w:rPr>
          <w:t>.....................................................................................................................................</w:t>
        </w:r>
      </w:ins>
    </w:p>
    <w:p w14:paraId="101CB7BF" w14:textId="77777777" w:rsidR="00D07FBB" w:rsidRDefault="00D07FBB" w:rsidP="00C40D5A">
      <w:pPr>
        <w:spacing w:before="144"/>
        <w:ind w:left="284" w:firstLine="18"/>
        <w:rPr>
          <w:ins w:id="349" w:author="MinhHieu" w:date="2024-12-20T14:18:00Z"/>
          <w:sz w:val="25"/>
        </w:rPr>
      </w:pPr>
      <w:ins w:id="350" w:author="MinhHieu" w:date="2024-12-20T14:18:00Z">
        <w:r>
          <w:rPr>
            <w:spacing w:val="-2"/>
            <w:sz w:val="25"/>
          </w:rPr>
          <w:t>.....................................................................................................................................</w:t>
        </w:r>
      </w:ins>
    </w:p>
    <w:p w14:paraId="38C1E47E" w14:textId="77777777" w:rsidR="00D07FBB" w:rsidRDefault="00D07FBB" w:rsidP="00C40D5A">
      <w:pPr>
        <w:pStyle w:val="ListParagraph"/>
        <w:numPr>
          <w:ilvl w:val="0"/>
          <w:numId w:val="110"/>
        </w:numPr>
        <w:tabs>
          <w:tab w:val="clear" w:pos="903"/>
          <w:tab w:val="left" w:pos="448"/>
        </w:tabs>
        <w:autoSpaceDE w:val="0"/>
        <w:autoSpaceDN w:val="0"/>
        <w:spacing w:before="145" w:line="240" w:lineRule="auto"/>
        <w:ind w:left="284" w:right="0" w:firstLine="18"/>
        <w:rPr>
          <w:ins w:id="351" w:author="MinhHieu" w:date="2024-12-20T14:18:00Z"/>
          <w:sz w:val="28"/>
        </w:rPr>
      </w:pPr>
      <w:ins w:id="352" w:author="MinhHieu" w:date="2024-12-20T14:18:00Z">
        <w:r>
          <w:rPr>
            <w:sz w:val="28"/>
          </w:rPr>
          <w:t xml:space="preserve">Sản </w:t>
        </w:r>
        <w:r>
          <w:rPr>
            <w:spacing w:val="-4"/>
            <w:sz w:val="28"/>
          </w:rPr>
          <w:t>phẩm</w:t>
        </w:r>
      </w:ins>
    </w:p>
    <w:p w14:paraId="016781E8" w14:textId="77777777" w:rsidR="00D07FBB" w:rsidRDefault="00D07FBB" w:rsidP="00C40D5A">
      <w:pPr>
        <w:spacing w:before="162"/>
        <w:ind w:left="284" w:firstLine="18"/>
        <w:rPr>
          <w:ins w:id="353" w:author="MinhHieu" w:date="2024-12-20T14:18:00Z"/>
          <w:sz w:val="25"/>
        </w:rPr>
      </w:pPr>
      <w:ins w:id="354" w:author="MinhHieu" w:date="2024-12-20T14:18:00Z">
        <w:r>
          <w:rPr>
            <w:spacing w:val="-2"/>
            <w:sz w:val="25"/>
          </w:rPr>
          <w:t>.....................................................................................................................................</w:t>
        </w:r>
      </w:ins>
    </w:p>
    <w:p w14:paraId="7AEF435F" w14:textId="77777777" w:rsidR="00D07FBB" w:rsidRDefault="00D07FBB" w:rsidP="00C40D5A">
      <w:pPr>
        <w:spacing w:before="144"/>
        <w:ind w:left="284" w:firstLine="18"/>
        <w:rPr>
          <w:ins w:id="355" w:author="MinhHieu" w:date="2024-12-20T14:18:00Z"/>
          <w:sz w:val="25"/>
        </w:rPr>
      </w:pPr>
      <w:ins w:id="356" w:author="MinhHieu" w:date="2024-12-20T14:18:00Z">
        <w:r>
          <w:rPr>
            <w:spacing w:val="-2"/>
            <w:sz w:val="25"/>
          </w:rPr>
          <w:t>.....................................................................................................................................</w:t>
        </w:r>
      </w:ins>
    </w:p>
    <w:p w14:paraId="47F88627" w14:textId="77777777" w:rsidR="00D07FBB" w:rsidRDefault="00D07FBB" w:rsidP="00C40D5A">
      <w:pPr>
        <w:pStyle w:val="ListParagraph"/>
        <w:numPr>
          <w:ilvl w:val="0"/>
          <w:numId w:val="110"/>
        </w:numPr>
        <w:tabs>
          <w:tab w:val="clear" w:pos="903"/>
          <w:tab w:val="left" w:pos="541"/>
        </w:tabs>
        <w:autoSpaceDE w:val="0"/>
        <w:autoSpaceDN w:val="0"/>
        <w:spacing w:before="145" w:line="240" w:lineRule="auto"/>
        <w:ind w:left="284" w:right="0" w:firstLine="18"/>
        <w:rPr>
          <w:ins w:id="357" w:author="MinhHieu" w:date="2024-12-20T14:18:00Z"/>
          <w:sz w:val="28"/>
        </w:rPr>
      </w:pPr>
      <w:ins w:id="358" w:author="MinhHieu" w:date="2024-12-20T14:18:00Z">
        <w:r>
          <w:rPr>
            <w:sz w:val="28"/>
          </w:rPr>
          <w:t>Ưu</w:t>
        </w:r>
        <w:r>
          <w:rPr>
            <w:spacing w:val="-5"/>
            <w:sz w:val="28"/>
          </w:rPr>
          <w:t xml:space="preserve"> </w:t>
        </w:r>
        <w:r>
          <w:rPr>
            <w:sz w:val="28"/>
          </w:rPr>
          <w:t>nhược</w:t>
        </w:r>
        <w:r>
          <w:rPr>
            <w:spacing w:val="-3"/>
            <w:sz w:val="28"/>
          </w:rPr>
          <w:t xml:space="preserve"> </w:t>
        </w:r>
        <w:r>
          <w:rPr>
            <w:spacing w:val="-4"/>
            <w:sz w:val="28"/>
          </w:rPr>
          <w:t>điểm</w:t>
        </w:r>
      </w:ins>
    </w:p>
    <w:p w14:paraId="243F681A" w14:textId="77777777" w:rsidR="00D07FBB" w:rsidRDefault="00D07FBB" w:rsidP="00C40D5A">
      <w:pPr>
        <w:spacing w:before="160"/>
        <w:ind w:left="284" w:firstLine="18"/>
        <w:rPr>
          <w:ins w:id="359" w:author="MinhHieu" w:date="2024-12-20T14:18:00Z"/>
          <w:sz w:val="25"/>
        </w:rPr>
      </w:pPr>
      <w:ins w:id="360" w:author="MinhHieu" w:date="2024-12-20T14:18:00Z">
        <w:r>
          <w:rPr>
            <w:spacing w:val="-2"/>
            <w:sz w:val="25"/>
          </w:rPr>
          <w:t>.....................................................................................................................................</w:t>
        </w:r>
      </w:ins>
    </w:p>
    <w:p w14:paraId="2F89706F" w14:textId="77777777" w:rsidR="00D07FBB" w:rsidRDefault="00D07FBB" w:rsidP="00C40D5A">
      <w:pPr>
        <w:spacing w:before="145"/>
        <w:ind w:left="284" w:firstLine="18"/>
        <w:rPr>
          <w:ins w:id="361" w:author="MinhHieu" w:date="2024-12-20T14:18:00Z"/>
          <w:sz w:val="25"/>
        </w:rPr>
      </w:pPr>
      <w:ins w:id="362" w:author="MinhHieu" w:date="2024-12-20T14:18:00Z">
        <w:r>
          <w:rPr>
            <w:spacing w:val="-2"/>
            <w:sz w:val="25"/>
          </w:rPr>
          <w:t>.....................................................................................................................................</w:t>
        </w:r>
      </w:ins>
    </w:p>
    <w:p w14:paraId="46AB14A3" w14:textId="77777777" w:rsidR="00D07FBB" w:rsidRDefault="00D07FBB" w:rsidP="00C40D5A">
      <w:pPr>
        <w:pStyle w:val="ListParagraph"/>
        <w:numPr>
          <w:ilvl w:val="0"/>
          <w:numId w:val="110"/>
        </w:numPr>
        <w:tabs>
          <w:tab w:val="clear" w:pos="903"/>
          <w:tab w:val="left" w:pos="556"/>
        </w:tabs>
        <w:autoSpaceDE w:val="0"/>
        <w:autoSpaceDN w:val="0"/>
        <w:spacing w:before="144" w:line="240" w:lineRule="auto"/>
        <w:ind w:left="284" w:right="0" w:firstLine="18"/>
        <w:rPr>
          <w:ins w:id="363" w:author="MinhHieu" w:date="2024-12-20T14:18:00Z"/>
          <w:sz w:val="28"/>
        </w:rPr>
      </w:pPr>
      <w:ins w:id="364" w:author="MinhHieu" w:date="2024-12-20T14:18:00Z">
        <w:r>
          <w:rPr>
            <w:sz w:val="28"/>
          </w:rPr>
          <w:t xml:space="preserve">Kết </w:t>
        </w:r>
        <w:r>
          <w:rPr>
            <w:spacing w:val="-2"/>
            <w:sz w:val="28"/>
          </w:rPr>
          <w:t>luận:</w:t>
        </w:r>
      </w:ins>
    </w:p>
    <w:p w14:paraId="2C43818A" w14:textId="77777777" w:rsidR="00D07FBB" w:rsidRDefault="00D07FBB" w:rsidP="00C40D5A">
      <w:pPr>
        <w:spacing w:before="162"/>
        <w:ind w:left="284" w:firstLine="18"/>
        <w:rPr>
          <w:ins w:id="365" w:author="MinhHieu" w:date="2024-12-20T14:18:00Z"/>
          <w:sz w:val="28"/>
        </w:rPr>
      </w:pPr>
      <w:ins w:id="366" w:author="MinhHieu" w:date="2024-12-20T14:18:00Z">
        <w:r>
          <w:rPr>
            <w:spacing w:val="-2"/>
            <w:sz w:val="28"/>
          </w:rPr>
          <w:t>.......................................................................................................................</w:t>
        </w:r>
      </w:ins>
    </w:p>
    <w:p w14:paraId="34CD5A2F" w14:textId="7FBD23B0" w:rsidR="00D07FBB" w:rsidRPr="000076E4" w:rsidRDefault="00D07FBB" w:rsidP="00C40D5A">
      <w:pPr>
        <w:tabs>
          <w:tab w:val="left" w:leader="dot" w:pos="3121"/>
        </w:tabs>
        <w:spacing w:before="160"/>
        <w:ind w:left="284" w:firstLine="18"/>
        <w:rPr>
          <w:ins w:id="367" w:author="MinhHieu" w:date="2024-12-20T14:18:00Z"/>
          <w:sz w:val="25"/>
          <w:lang w:val="en-US"/>
        </w:rPr>
      </w:pPr>
      <w:ins w:id="368" w:author="MinhHieu" w:date="2024-12-20T14:18:00Z">
        <w:r>
          <w:rPr>
            <w:spacing w:val="-4"/>
            <w:sz w:val="25"/>
          </w:rPr>
          <w:t>Điểm</w:t>
        </w:r>
        <w:r w:rsidR="00471BE4">
          <w:rPr>
            <w:spacing w:val="-2"/>
            <w:sz w:val="28"/>
          </w:rPr>
          <w:t>....................</w:t>
        </w:r>
        <w:r>
          <w:rPr>
            <w:sz w:val="25"/>
          </w:rPr>
          <w:tab/>
          <w:t>Bằng</w:t>
        </w:r>
        <w:r>
          <w:rPr>
            <w:spacing w:val="-2"/>
            <w:sz w:val="25"/>
          </w:rPr>
          <w:t xml:space="preserve"> </w:t>
        </w:r>
        <w:r>
          <w:rPr>
            <w:spacing w:val="-5"/>
            <w:sz w:val="25"/>
          </w:rPr>
          <w:t>chữ</w:t>
        </w:r>
        <w:r w:rsidR="000076E4">
          <w:rPr>
            <w:spacing w:val="-2"/>
            <w:sz w:val="28"/>
          </w:rPr>
          <w:t>...............................................................</w:t>
        </w:r>
      </w:ins>
      <w:r w:rsidR="000076E4">
        <w:rPr>
          <w:spacing w:val="-2"/>
          <w:sz w:val="28"/>
          <w:lang w:val="en-US"/>
        </w:rPr>
        <w:t>.</w:t>
      </w:r>
    </w:p>
    <w:p w14:paraId="450988C0" w14:textId="77777777" w:rsidR="00D07FBB" w:rsidRDefault="00D07FBB" w:rsidP="00C40D5A">
      <w:pPr>
        <w:spacing w:before="145"/>
        <w:ind w:left="284" w:firstLine="18"/>
        <w:rPr>
          <w:ins w:id="369" w:author="MinhHieu" w:date="2024-12-20T14:18:00Z"/>
          <w:sz w:val="25"/>
        </w:rPr>
      </w:pPr>
      <w:ins w:id="370" w:author="MinhHieu" w:date="2024-12-20T14:18:00Z">
        <w:r>
          <w:rPr>
            <w:sz w:val="25"/>
          </w:rPr>
          <w:t>Đồng</w:t>
        </w:r>
        <w:r>
          <w:rPr>
            <w:spacing w:val="-2"/>
            <w:sz w:val="25"/>
          </w:rPr>
          <w:t xml:space="preserve"> </w:t>
        </w:r>
        <w:r>
          <w:rPr>
            <w:sz w:val="25"/>
          </w:rPr>
          <w:t>ý/Không</w:t>
        </w:r>
        <w:r>
          <w:rPr>
            <w:spacing w:val="1"/>
            <w:sz w:val="25"/>
          </w:rPr>
          <w:t xml:space="preserve"> </w:t>
        </w:r>
        <w:r>
          <w:rPr>
            <w:sz w:val="25"/>
          </w:rPr>
          <w:t>đồng</w:t>
        </w:r>
        <w:r>
          <w:rPr>
            <w:spacing w:val="-2"/>
            <w:sz w:val="25"/>
          </w:rPr>
          <w:t xml:space="preserve"> </w:t>
        </w:r>
        <w:r>
          <w:rPr>
            <w:sz w:val="25"/>
          </w:rPr>
          <w:t>ý</w:t>
        </w:r>
        <w:r>
          <w:rPr>
            <w:spacing w:val="-1"/>
            <w:sz w:val="25"/>
          </w:rPr>
          <w:t xml:space="preserve"> </w:t>
        </w:r>
        <w:r>
          <w:rPr>
            <w:sz w:val="25"/>
          </w:rPr>
          <w:t>cho</w:t>
        </w:r>
        <w:r>
          <w:rPr>
            <w:sz w:val="25"/>
            <w:lang w:val="en-US"/>
          </w:rPr>
          <w:t xml:space="preserve"> </w:t>
        </w:r>
        <w:proofErr w:type="spellStart"/>
        <w:r>
          <w:rPr>
            <w:sz w:val="25"/>
            <w:lang w:val="en-US"/>
          </w:rPr>
          <w:t>nhóm</w:t>
        </w:r>
        <w:proofErr w:type="spellEnd"/>
        <w:r>
          <w:rPr>
            <w:spacing w:val="-2"/>
            <w:sz w:val="25"/>
          </w:rPr>
          <w:t xml:space="preserve"> </w:t>
        </w:r>
        <w:r>
          <w:rPr>
            <w:sz w:val="25"/>
          </w:rPr>
          <w:t>sinh</w:t>
        </w:r>
        <w:r>
          <w:rPr>
            <w:spacing w:val="-1"/>
            <w:sz w:val="25"/>
          </w:rPr>
          <w:t xml:space="preserve"> </w:t>
        </w:r>
        <w:r>
          <w:rPr>
            <w:sz w:val="25"/>
          </w:rPr>
          <w:t>viên</w:t>
        </w:r>
        <w:r>
          <w:rPr>
            <w:spacing w:val="-2"/>
            <w:sz w:val="25"/>
          </w:rPr>
          <w:t xml:space="preserve"> </w:t>
        </w:r>
        <w:r>
          <w:rPr>
            <w:sz w:val="25"/>
          </w:rPr>
          <w:t>bảo</w:t>
        </w:r>
        <w:r>
          <w:rPr>
            <w:spacing w:val="-1"/>
            <w:sz w:val="25"/>
          </w:rPr>
          <w:t xml:space="preserve"> </w:t>
        </w:r>
        <w:r>
          <w:rPr>
            <w:sz w:val="25"/>
          </w:rPr>
          <w:t>vệ</w:t>
        </w:r>
        <w:r>
          <w:rPr>
            <w:spacing w:val="-3"/>
            <w:sz w:val="25"/>
          </w:rPr>
          <w:t xml:space="preserve"> </w:t>
        </w:r>
        <w:r>
          <w:rPr>
            <w:sz w:val="25"/>
          </w:rPr>
          <w:t>trước</w:t>
        </w:r>
        <w:r>
          <w:rPr>
            <w:spacing w:val="-4"/>
            <w:sz w:val="25"/>
          </w:rPr>
          <w:t xml:space="preserve"> </w:t>
        </w:r>
        <w:r>
          <w:rPr>
            <w:sz w:val="25"/>
          </w:rPr>
          <w:t>hội</w:t>
        </w:r>
        <w:r>
          <w:rPr>
            <w:spacing w:val="-2"/>
            <w:sz w:val="25"/>
          </w:rPr>
          <w:t xml:space="preserve"> </w:t>
        </w:r>
        <w:r>
          <w:rPr>
            <w:sz w:val="25"/>
          </w:rPr>
          <w:t>đồng</w:t>
        </w:r>
        <w:r>
          <w:rPr>
            <w:spacing w:val="-2"/>
            <w:sz w:val="25"/>
          </w:rPr>
          <w:t xml:space="preserve"> </w:t>
        </w:r>
        <w:r>
          <w:rPr>
            <w:sz w:val="25"/>
          </w:rPr>
          <w:t>chấm</w:t>
        </w:r>
        <w:r>
          <w:rPr>
            <w:spacing w:val="-1"/>
            <w:sz w:val="25"/>
          </w:rPr>
          <w:t xml:space="preserve"> </w:t>
        </w:r>
        <w:r>
          <w:rPr>
            <w:sz w:val="25"/>
          </w:rPr>
          <w:t>đồ</w:t>
        </w:r>
        <w:r>
          <w:rPr>
            <w:spacing w:val="-2"/>
            <w:sz w:val="25"/>
          </w:rPr>
          <w:t xml:space="preserve"> </w:t>
        </w:r>
        <w:r>
          <w:rPr>
            <w:sz w:val="25"/>
          </w:rPr>
          <w:t>án</w:t>
        </w:r>
        <w:r>
          <w:rPr>
            <w:spacing w:val="-1"/>
            <w:sz w:val="25"/>
          </w:rPr>
          <w:t xml:space="preserve"> </w:t>
        </w:r>
        <w:r>
          <w:rPr>
            <w:sz w:val="25"/>
          </w:rPr>
          <w:t>tốt</w:t>
        </w:r>
        <w:r>
          <w:rPr>
            <w:spacing w:val="-2"/>
            <w:sz w:val="25"/>
          </w:rPr>
          <w:t xml:space="preserve"> nghiệp?</w:t>
        </w:r>
      </w:ins>
    </w:p>
    <w:p w14:paraId="19D01920" w14:textId="77777777" w:rsidR="00D07FBB" w:rsidRPr="00DB2D34" w:rsidRDefault="00D07FBB" w:rsidP="00D07FBB">
      <w:pPr>
        <w:tabs>
          <w:tab w:val="left" w:leader="dot" w:pos="7023"/>
        </w:tabs>
        <w:spacing w:before="144"/>
        <w:ind w:left="5174"/>
        <w:rPr>
          <w:ins w:id="371" w:author="MinhHieu" w:date="2024-12-20T14:18:00Z"/>
          <w:i/>
          <w:sz w:val="28"/>
        </w:rPr>
      </w:pPr>
      <w:ins w:id="372" w:author="MinhHieu" w:date="2024-12-20T14:18:00Z">
        <w:r>
          <w:rPr>
            <w:i/>
            <w:sz w:val="28"/>
          </w:rPr>
          <w:t>Hà</w:t>
        </w:r>
        <w:r>
          <w:rPr>
            <w:i/>
            <w:spacing w:val="-4"/>
            <w:sz w:val="28"/>
          </w:rPr>
          <w:t xml:space="preserve"> </w:t>
        </w:r>
        <w:r>
          <w:rPr>
            <w:i/>
            <w:sz w:val="28"/>
          </w:rPr>
          <w:t xml:space="preserve">Nội, </w:t>
        </w:r>
        <w:r>
          <w:rPr>
            <w:i/>
            <w:spacing w:val="-4"/>
            <w:sz w:val="28"/>
          </w:rPr>
          <w:t>ngày.</w:t>
        </w:r>
        <w:r>
          <w:rPr>
            <w:sz w:val="28"/>
          </w:rPr>
          <w:tab/>
        </w:r>
        <w:r>
          <w:rPr>
            <w:i/>
            <w:sz w:val="28"/>
          </w:rPr>
          <w:t>tháng</w:t>
        </w:r>
        <w:r>
          <w:rPr>
            <w:i/>
            <w:spacing w:val="-3"/>
            <w:sz w:val="28"/>
          </w:rPr>
          <w:t xml:space="preserve"> </w:t>
        </w:r>
        <w:r>
          <w:rPr>
            <w:i/>
            <w:sz w:val="28"/>
          </w:rPr>
          <w:t>12</w:t>
        </w:r>
        <w:r>
          <w:rPr>
            <w:i/>
            <w:spacing w:val="-1"/>
            <w:sz w:val="28"/>
          </w:rPr>
          <w:t xml:space="preserve"> </w:t>
        </w:r>
        <w:r>
          <w:rPr>
            <w:i/>
            <w:sz w:val="28"/>
          </w:rPr>
          <w:t>năm</w:t>
        </w:r>
        <w:r>
          <w:rPr>
            <w:i/>
            <w:spacing w:val="-1"/>
            <w:sz w:val="28"/>
          </w:rPr>
          <w:t xml:space="preserve"> </w:t>
        </w:r>
        <w:r>
          <w:rPr>
            <w:i/>
            <w:spacing w:val="-4"/>
            <w:sz w:val="28"/>
          </w:rPr>
          <w:t>202</w:t>
        </w:r>
        <w:r w:rsidRPr="00DB2D34">
          <w:rPr>
            <w:i/>
            <w:spacing w:val="-4"/>
            <w:sz w:val="28"/>
          </w:rPr>
          <w:t>4</w:t>
        </w:r>
      </w:ins>
    </w:p>
    <w:p w14:paraId="5F609F43" w14:textId="77777777" w:rsidR="00D07FBB" w:rsidRDefault="00D07FBB" w:rsidP="00D07FBB">
      <w:pPr>
        <w:spacing w:before="162"/>
        <w:ind w:left="5858"/>
        <w:rPr>
          <w:ins w:id="373" w:author="MinhHieu" w:date="2024-12-20T14:18:00Z"/>
          <w:b/>
          <w:sz w:val="28"/>
        </w:rPr>
      </w:pPr>
      <w:ins w:id="374" w:author="MinhHieu" w:date="2024-12-20T14:18:00Z">
        <w:r>
          <w:rPr>
            <w:b/>
            <w:sz w:val="28"/>
          </w:rPr>
          <w:t>GIẢNG</w:t>
        </w:r>
        <w:r>
          <w:rPr>
            <w:b/>
            <w:spacing w:val="-4"/>
            <w:sz w:val="28"/>
          </w:rPr>
          <w:t xml:space="preserve"> </w:t>
        </w:r>
        <w:r>
          <w:rPr>
            <w:b/>
            <w:sz w:val="28"/>
          </w:rPr>
          <w:t>VIÊN</w:t>
        </w:r>
        <w:r>
          <w:rPr>
            <w:b/>
            <w:spacing w:val="-2"/>
            <w:sz w:val="28"/>
          </w:rPr>
          <w:t xml:space="preserve"> </w:t>
        </w:r>
        <w:r>
          <w:rPr>
            <w:b/>
            <w:sz w:val="28"/>
          </w:rPr>
          <w:t>PHẢN</w:t>
        </w:r>
        <w:r>
          <w:rPr>
            <w:b/>
            <w:spacing w:val="-3"/>
            <w:sz w:val="28"/>
          </w:rPr>
          <w:t xml:space="preserve"> </w:t>
        </w:r>
        <w:r>
          <w:rPr>
            <w:b/>
            <w:spacing w:val="-4"/>
            <w:sz w:val="28"/>
          </w:rPr>
          <w:t>BIỆN</w:t>
        </w:r>
      </w:ins>
    </w:p>
    <w:p w14:paraId="18CAC7DA" w14:textId="77777777" w:rsidR="00D07FBB" w:rsidRDefault="00D07FBB" w:rsidP="00D07FBB">
      <w:pPr>
        <w:rPr>
          <w:ins w:id="375" w:author="MinhHieu" w:date="2024-12-20T14:18:00Z"/>
          <w:sz w:val="28"/>
        </w:rPr>
        <w:sectPr w:rsidR="00D07FBB" w:rsidSect="00D07FBB">
          <w:pgSz w:w="11910" w:h="16840"/>
          <w:pgMar w:top="1500" w:right="800" w:bottom="1340" w:left="1580" w:header="732" w:footer="1153" w:gutter="0"/>
          <w:pgNumType w:fmt="lowerRoman"/>
          <w:cols w:space="720"/>
        </w:sectPr>
      </w:pPr>
    </w:p>
    <w:p w14:paraId="3661A8FF" w14:textId="77777777" w:rsidR="00D07FBB" w:rsidRPr="00DB2D34" w:rsidRDefault="00D07FBB" w:rsidP="00D07FBB">
      <w:pPr>
        <w:pStyle w:val="Heading1"/>
        <w:ind w:left="596" w:right="803"/>
        <w:jc w:val="center"/>
        <w:rPr>
          <w:ins w:id="376" w:author="MinhHieu" w:date="2024-12-20T14:37:00Z"/>
          <w:spacing w:val="-5"/>
        </w:rPr>
      </w:pPr>
      <w:bookmarkStart w:id="377" w:name="_Toc185597678"/>
      <w:bookmarkStart w:id="378" w:name="_Toc185597859"/>
      <w:bookmarkStart w:id="379" w:name="_Toc185598037"/>
      <w:bookmarkStart w:id="380" w:name="_Toc185598214"/>
      <w:ins w:id="381" w:author="MinhHieu" w:date="2024-12-20T14:18:00Z">
        <w:r>
          <w:lastRenderedPageBreak/>
          <w:t>MỤC</w:t>
        </w:r>
        <w:r>
          <w:rPr>
            <w:spacing w:val="-3"/>
          </w:rPr>
          <w:t xml:space="preserve"> </w:t>
        </w:r>
        <w:r>
          <w:rPr>
            <w:spacing w:val="-5"/>
          </w:rPr>
          <w:t>LỤC</w:t>
        </w:r>
      </w:ins>
      <w:bookmarkEnd w:id="377"/>
      <w:bookmarkEnd w:id="378"/>
      <w:bookmarkEnd w:id="379"/>
      <w:bookmarkEnd w:id="380"/>
    </w:p>
    <w:p w14:paraId="2D5B4721" w14:textId="03120AE7" w:rsidR="00DD03AB" w:rsidRPr="00DB2D34" w:rsidRDefault="00DD03AB" w:rsidP="00DD03AB">
      <w:pPr>
        <w:rPr>
          <w:ins w:id="382" w:author="MinhHieu" w:date="2024-12-20T14:38:00Z"/>
        </w:rPr>
      </w:pPr>
    </w:p>
    <w:p w14:paraId="39883562" w14:textId="598959E6" w:rsidR="000E3F2A" w:rsidRPr="000E3F2A" w:rsidRDefault="000E3F2A">
      <w:pPr>
        <w:pStyle w:val="TOC1"/>
        <w:tabs>
          <w:tab w:val="right" w:leader="dot" w:pos="9520"/>
        </w:tabs>
        <w:rPr>
          <w:ins w:id="383" w:author="MinhHieu" w:date="2024-12-20T14:41:00Z"/>
          <w:rFonts w:asciiTheme="majorHAnsi" w:eastAsiaTheme="minorEastAsia" w:hAnsiTheme="majorHAnsi" w:cstheme="majorHAnsi"/>
          <w:b w:val="0"/>
          <w:bCs w:val="0"/>
          <w:caps w:val="0"/>
          <w:noProof/>
          <w:color w:val="auto"/>
          <w:kern w:val="2"/>
          <w:sz w:val="26"/>
          <w:szCs w:val="26"/>
          <w:lang w:val="vi-VN"/>
          <w14:ligatures w14:val="standardContextual"/>
          <w:rPrChange w:id="384" w:author="MinhHieu" w:date="2024-12-20T14:42:00Z">
            <w:rPr>
              <w:ins w:id="385" w:author="MinhHieu" w:date="2024-12-20T14:41:00Z"/>
              <w:rFonts w:eastAsiaTheme="minorEastAsia" w:cstheme="minorBidi"/>
              <w:b w:val="0"/>
              <w:bCs w:val="0"/>
              <w:caps w:val="0"/>
              <w:noProof/>
              <w:color w:val="auto"/>
              <w:kern w:val="2"/>
              <w:sz w:val="22"/>
              <w:szCs w:val="22"/>
              <w:lang w:val="vi-VN"/>
              <w14:ligatures w14:val="standardContextual"/>
            </w:rPr>
          </w:rPrChange>
        </w:rPr>
      </w:pPr>
      <w:ins w:id="386" w:author="MinhHieu" w:date="2024-12-20T14:41:00Z">
        <w:r w:rsidRPr="000E3F2A">
          <w:rPr>
            <w:rFonts w:asciiTheme="majorHAnsi" w:hAnsiTheme="majorHAnsi" w:cstheme="majorHAnsi"/>
            <w:sz w:val="26"/>
            <w:szCs w:val="26"/>
            <w:lang w:val="en-US"/>
            <w:rPrChange w:id="387" w:author="MinhHieu" w:date="2024-12-20T14:42:00Z">
              <w:rPr>
                <w:sz w:val="18"/>
                <w:szCs w:val="18"/>
                <w:lang w:val="en-US"/>
              </w:rPr>
            </w:rPrChange>
          </w:rPr>
          <w:fldChar w:fldCharType="begin"/>
        </w:r>
        <w:r w:rsidRPr="000E3F2A">
          <w:rPr>
            <w:rFonts w:asciiTheme="majorHAnsi" w:hAnsiTheme="majorHAnsi" w:cstheme="majorHAnsi"/>
            <w:sz w:val="26"/>
            <w:szCs w:val="26"/>
            <w:lang w:val="en-US"/>
            <w:rPrChange w:id="388" w:author="MinhHieu" w:date="2024-12-20T14:42:00Z">
              <w:rPr>
                <w:sz w:val="18"/>
                <w:szCs w:val="18"/>
                <w:lang w:val="en-US"/>
              </w:rPr>
            </w:rPrChange>
          </w:rPr>
          <w:instrText xml:space="preserve"> TOC \o "1-3" \h \z \u </w:instrText>
        </w:r>
      </w:ins>
      <w:r w:rsidRPr="000E3F2A">
        <w:rPr>
          <w:rFonts w:asciiTheme="majorHAnsi" w:hAnsiTheme="majorHAnsi" w:cstheme="majorHAnsi"/>
          <w:sz w:val="26"/>
          <w:szCs w:val="26"/>
          <w:lang w:val="en-US"/>
          <w:rPrChange w:id="389" w:author="MinhHieu" w:date="2024-12-20T14:42:00Z">
            <w:rPr>
              <w:b w:val="0"/>
              <w:bCs w:val="0"/>
              <w:caps w:val="0"/>
              <w:sz w:val="18"/>
              <w:szCs w:val="18"/>
              <w:lang w:val="en-US"/>
            </w:rPr>
          </w:rPrChange>
        </w:rPr>
        <w:fldChar w:fldCharType="separate"/>
      </w:r>
      <w:ins w:id="390" w:author="MinhHieu" w:date="2024-12-20T14:41:00Z">
        <w:r w:rsidRPr="000E3F2A">
          <w:rPr>
            <w:rStyle w:val="Hyperlink"/>
            <w:rFonts w:asciiTheme="majorHAnsi" w:hAnsiTheme="majorHAnsi" w:cstheme="majorHAnsi"/>
            <w:noProof/>
            <w:sz w:val="26"/>
            <w:szCs w:val="26"/>
            <w:rPrChange w:id="391"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392"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393" w:author="MinhHieu" w:date="2024-12-20T14:42:00Z">
              <w:rPr>
                <w:noProof/>
              </w:rPr>
            </w:rPrChange>
          </w:rPr>
          <w:instrText>HYPERLINK \l "_Toc185598211"</w:instrText>
        </w:r>
        <w:r w:rsidRPr="000E3F2A">
          <w:rPr>
            <w:rStyle w:val="Hyperlink"/>
            <w:rFonts w:asciiTheme="majorHAnsi" w:hAnsiTheme="majorHAnsi" w:cstheme="majorHAnsi"/>
            <w:noProof/>
            <w:sz w:val="26"/>
            <w:szCs w:val="26"/>
            <w:rPrChange w:id="394"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395"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396" w:author="MinhHieu" w:date="2024-12-20T14:42:00Z">
              <w:rPr>
                <w:rStyle w:val="Hyperlink"/>
                <w:noProof/>
              </w:rPr>
            </w:rPrChange>
          </w:rPr>
          <w:t>LỜI</w:t>
        </w:r>
        <w:r w:rsidRPr="000E3F2A">
          <w:rPr>
            <w:rStyle w:val="Hyperlink"/>
            <w:rFonts w:asciiTheme="majorHAnsi" w:hAnsiTheme="majorHAnsi" w:cstheme="majorHAnsi"/>
            <w:noProof/>
            <w:spacing w:val="-3"/>
            <w:sz w:val="26"/>
            <w:szCs w:val="26"/>
            <w:rPrChange w:id="397" w:author="MinhHieu" w:date="2024-12-20T14:42:00Z">
              <w:rPr>
                <w:rStyle w:val="Hyperlink"/>
                <w:noProof/>
                <w:spacing w:val="-3"/>
              </w:rPr>
            </w:rPrChange>
          </w:rPr>
          <w:t xml:space="preserve"> </w:t>
        </w:r>
        <w:r w:rsidRPr="000E3F2A">
          <w:rPr>
            <w:rStyle w:val="Hyperlink"/>
            <w:rFonts w:asciiTheme="majorHAnsi" w:hAnsiTheme="majorHAnsi" w:cstheme="majorHAnsi"/>
            <w:noProof/>
            <w:sz w:val="26"/>
            <w:szCs w:val="26"/>
            <w:rPrChange w:id="398" w:author="MinhHieu" w:date="2024-12-20T14:42:00Z">
              <w:rPr>
                <w:rStyle w:val="Hyperlink"/>
                <w:noProof/>
              </w:rPr>
            </w:rPrChange>
          </w:rPr>
          <w:t>CẢM</w:t>
        </w:r>
        <w:r w:rsidRPr="000E3F2A">
          <w:rPr>
            <w:rStyle w:val="Hyperlink"/>
            <w:rFonts w:asciiTheme="majorHAnsi" w:hAnsiTheme="majorHAnsi" w:cstheme="majorHAnsi"/>
            <w:noProof/>
            <w:spacing w:val="-2"/>
            <w:sz w:val="26"/>
            <w:szCs w:val="26"/>
            <w:rPrChange w:id="399" w:author="MinhHieu" w:date="2024-12-20T14:42:00Z">
              <w:rPr>
                <w:rStyle w:val="Hyperlink"/>
                <w:noProof/>
                <w:spacing w:val="-2"/>
              </w:rPr>
            </w:rPrChange>
          </w:rPr>
          <w:t xml:space="preserve"> </w:t>
        </w:r>
        <w:r w:rsidRPr="000E3F2A">
          <w:rPr>
            <w:rStyle w:val="Hyperlink"/>
            <w:rFonts w:asciiTheme="majorHAnsi" w:hAnsiTheme="majorHAnsi" w:cstheme="majorHAnsi"/>
            <w:noProof/>
            <w:spacing w:val="-5"/>
            <w:sz w:val="26"/>
            <w:szCs w:val="26"/>
            <w:rPrChange w:id="400" w:author="MinhHieu" w:date="2024-12-20T14:42:00Z">
              <w:rPr>
                <w:rStyle w:val="Hyperlink"/>
                <w:noProof/>
                <w:spacing w:val="-5"/>
              </w:rPr>
            </w:rPrChange>
          </w:rPr>
          <w:t>ƠN</w:t>
        </w:r>
        <w:r w:rsidRPr="000E3F2A">
          <w:rPr>
            <w:rFonts w:asciiTheme="majorHAnsi" w:hAnsiTheme="majorHAnsi" w:cstheme="majorHAnsi"/>
            <w:noProof/>
            <w:webHidden/>
            <w:sz w:val="26"/>
            <w:szCs w:val="26"/>
            <w:rPrChange w:id="401" w:author="MinhHieu" w:date="2024-12-20T14:42:00Z">
              <w:rPr>
                <w:noProof/>
                <w:webHidden/>
              </w:rPr>
            </w:rPrChange>
          </w:rPr>
          <w:tab/>
        </w:r>
        <w:r w:rsidRPr="000E3F2A">
          <w:rPr>
            <w:rFonts w:asciiTheme="majorHAnsi" w:hAnsiTheme="majorHAnsi" w:cstheme="majorHAnsi"/>
            <w:noProof/>
            <w:webHidden/>
            <w:sz w:val="26"/>
            <w:szCs w:val="26"/>
            <w:rPrChange w:id="402" w:author="MinhHieu" w:date="2024-12-20T14:42:00Z">
              <w:rPr>
                <w:noProof/>
                <w:webHidden/>
              </w:rPr>
            </w:rPrChange>
          </w:rPr>
          <w:fldChar w:fldCharType="begin"/>
        </w:r>
        <w:r w:rsidRPr="000E3F2A">
          <w:rPr>
            <w:rFonts w:asciiTheme="majorHAnsi" w:hAnsiTheme="majorHAnsi" w:cstheme="majorHAnsi"/>
            <w:noProof/>
            <w:webHidden/>
            <w:sz w:val="26"/>
            <w:szCs w:val="26"/>
            <w:rPrChange w:id="403" w:author="MinhHieu" w:date="2024-12-20T14:42:00Z">
              <w:rPr>
                <w:noProof/>
                <w:webHidden/>
              </w:rPr>
            </w:rPrChange>
          </w:rPr>
          <w:instrText xml:space="preserve"> PAGEREF _Toc185598211 \h </w:instrText>
        </w:r>
      </w:ins>
      <w:r w:rsidRPr="000E3F2A">
        <w:rPr>
          <w:rFonts w:asciiTheme="majorHAnsi" w:hAnsiTheme="majorHAnsi" w:cstheme="majorHAnsi"/>
          <w:noProof/>
          <w:webHidden/>
          <w:sz w:val="26"/>
          <w:szCs w:val="26"/>
          <w:rPrChange w:id="404"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405" w:author="MinhHieu" w:date="2024-12-20T14:42:00Z">
            <w:rPr>
              <w:noProof/>
              <w:webHidden/>
            </w:rPr>
          </w:rPrChange>
        </w:rPr>
        <w:fldChar w:fldCharType="separate"/>
      </w:r>
      <w:ins w:id="406" w:author="MinhHieu" w:date="2024-12-20T14:41:00Z">
        <w:r w:rsidRPr="000E3F2A">
          <w:rPr>
            <w:rFonts w:asciiTheme="majorHAnsi" w:hAnsiTheme="majorHAnsi" w:cstheme="majorHAnsi"/>
            <w:noProof/>
            <w:webHidden/>
            <w:sz w:val="26"/>
            <w:szCs w:val="26"/>
            <w:rPrChange w:id="407" w:author="MinhHieu" w:date="2024-12-20T14:42:00Z">
              <w:rPr>
                <w:noProof/>
                <w:webHidden/>
              </w:rPr>
            </w:rPrChange>
          </w:rPr>
          <w:t>i</w:t>
        </w:r>
        <w:r w:rsidRPr="000E3F2A">
          <w:rPr>
            <w:rFonts w:asciiTheme="majorHAnsi" w:hAnsiTheme="majorHAnsi" w:cstheme="majorHAnsi"/>
            <w:noProof/>
            <w:webHidden/>
            <w:sz w:val="26"/>
            <w:szCs w:val="26"/>
            <w:rPrChange w:id="408" w:author="MinhHieu" w:date="2024-12-20T14:42:00Z">
              <w:rPr>
                <w:noProof/>
                <w:webHidden/>
              </w:rPr>
            </w:rPrChange>
          </w:rPr>
          <w:fldChar w:fldCharType="end"/>
        </w:r>
        <w:r w:rsidRPr="000E3F2A">
          <w:rPr>
            <w:rStyle w:val="Hyperlink"/>
            <w:rFonts w:asciiTheme="majorHAnsi" w:hAnsiTheme="majorHAnsi" w:cstheme="majorHAnsi"/>
            <w:noProof/>
            <w:sz w:val="26"/>
            <w:szCs w:val="26"/>
            <w:rPrChange w:id="409" w:author="MinhHieu" w:date="2024-12-20T14:42:00Z">
              <w:rPr>
                <w:rStyle w:val="Hyperlink"/>
                <w:noProof/>
              </w:rPr>
            </w:rPrChange>
          </w:rPr>
          <w:fldChar w:fldCharType="end"/>
        </w:r>
      </w:ins>
    </w:p>
    <w:p w14:paraId="3974B037" w14:textId="2C4281F0" w:rsidR="000E3F2A" w:rsidRPr="000E3F2A" w:rsidRDefault="000E3F2A">
      <w:pPr>
        <w:pStyle w:val="TOC1"/>
        <w:tabs>
          <w:tab w:val="right" w:leader="dot" w:pos="9520"/>
        </w:tabs>
        <w:rPr>
          <w:ins w:id="410" w:author="MinhHieu" w:date="2024-12-20T14:41:00Z"/>
          <w:rFonts w:asciiTheme="majorHAnsi" w:eastAsiaTheme="minorEastAsia" w:hAnsiTheme="majorHAnsi" w:cstheme="majorHAnsi"/>
          <w:b w:val="0"/>
          <w:bCs w:val="0"/>
          <w:caps w:val="0"/>
          <w:noProof/>
          <w:color w:val="auto"/>
          <w:kern w:val="2"/>
          <w:sz w:val="26"/>
          <w:szCs w:val="26"/>
          <w:lang w:val="vi-VN"/>
          <w14:ligatures w14:val="standardContextual"/>
          <w:rPrChange w:id="411" w:author="MinhHieu" w:date="2024-12-20T14:42:00Z">
            <w:rPr>
              <w:ins w:id="412" w:author="MinhHieu" w:date="2024-12-20T14:41:00Z"/>
              <w:rFonts w:eastAsiaTheme="minorEastAsia" w:cstheme="minorBidi"/>
              <w:b w:val="0"/>
              <w:bCs w:val="0"/>
              <w:caps w:val="0"/>
              <w:noProof/>
              <w:color w:val="auto"/>
              <w:kern w:val="2"/>
              <w:sz w:val="22"/>
              <w:szCs w:val="22"/>
              <w:lang w:val="vi-VN"/>
              <w14:ligatures w14:val="standardContextual"/>
            </w:rPr>
          </w:rPrChange>
        </w:rPr>
      </w:pPr>
      <w:ins w:id="413" w:author="MinhHieu" w:date="2024-12-20T14:41:00Z">
        <w:r w:rsidRPr="000E3F2A">
          <w:rPr>
            <w:rStyle w:val="Hyperlink"/>
            <w:rFonts w:asciiTheme="majorHAnsi" w:hAnsiTheme="majorHAnsi" w:cstheme="majorHAnsi"/>
            <w:noProof/>
            <w:sz w:val="26"/>
            <w:szCs w:val="26"/>
            <w:rPrChange w:id="414"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415"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416" w:author="MinhHieu" w:date="2024-12-20T14:42:00Z">
              <w:rPr>
                <w:noProof/>
              </w:rPr>
            </w:rPrChange>
          </w:rPr>
          <w:instrText>HYPERLINK \l "_Toc185598212"</w:instrText>
        </w:r>
        <w:r w:rsidRPr="000E3F2A">
          <w:rPr>
            <w:rStyle w:val="Hyperlink"/>
            <w:rFonts w:asciiTheme="majorHAnsi" w:hAnsiTheme="majorHAnsi" w:cstheme="majorHAnsi"/>
            <w:noProof/>
            <w:sz w:val="26"/>
            <w:szCs w:val="26"/>
            <w:rPrChange w:id="417"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418"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419" w:author="MinhHieu" w:date="2024-12-20T14:42:00Z">
              <w:rPr>
                <w:rStyle w:val="Hyperlink"/>
                <w:noProof/>
              </w:rPr>
            </w:rPrChange>
          </w:rPr>
          <w:t>NHẬN</w:t>
        </w:r>
        <w:r w:rsidRPr="000E3F2A">
          <w:rPr>
            <w:rStyle w:val="Hyperlink"/>
            <w:rFonts w:asciiTheme="majorHAnsi" w:hAnsiTheme="majorHAnsi" w:cstheme="majorHAnsi"/>
            <w:noProof/>
            <w:spacing w:val="-5"/>
            <w:sz w:val="26"/>
            <w:szCs w:val="26"/>
            <w:rPrChange w:id="420" w:author="MinhHieu" w:date="2024-12-20T14:42:00Z">
              <w:rPr>
                <w:rStyle w:val="Hyperlink"/>
                <w:noProof/>
                <w:spacing w:val="-5"/>
              </w:rPr>
            </w:rPrChange>
          </w:rPr>
          <w:t xml:space="preserve"> </w:t>
        </w:r>
        <w:r w:rsidRPr="000E3F2A">
          <w:rPr>
            <w:rStyle w:val="Hyperlink"/>
            <w:rFonts w:asciiTheme="majorHAnsi" w:hAnsiTheme="majorHAnsi" w:cstheme="majorHAnsi"/>
            <w:noProof/>
            <w:sz w:val="26"/>
            <w:szCs w:val="26"/>
            <w:rPrChange w:id="421" w:author="MinhHieu" w:date="2024-12-20T14:42:00Z">
              <w:rPr>
                <w:rStyle w:val="Hyperlink"/>
                <w:noProof/>
              </w:rPr>
            </w:rPrChange>
          </w:rPr>
          <w:t>XÉT</w:t>
        </w:r>
        <w:r w:rsidRPr="000E3F2A">
          <w:rPr>
            <w:rStyle w:val="Hyperlink"/>
            <w:rFonts w:asciiTheme="majorHAnsi" w:hAnsiTheme="majorHAnsi" w:cstheme="majorHAnsi"/>
            <w:noProof/>
            <w:spacing w:val="-5"/>
            <w:sz w:val="26"/>
            <w:szCs w:val="26"/>
            <w:rPrChange w:id="422" w:author="MinhHieu" w:date="2024-12-20T14:42:00Z">
              <w:rPr>
                <w:rStyle w:val="Hyperlink"/>
                <w:noProof/>
                <w:spacing w:val="-5"/>
              </w:rPr>
            </w:rPrChange>
          </w:rPr>
          <w:t xml:space="preserve"> </w:t>
        </w:r>
        <w:r w:rsidRPr="000E3F2A">
          <w:rPr>
            <w:rStyle w:val="Hyperlink"/>
            <w:rFonts w:asciiTheme="majorHAnsi" w:hAnsiTheme="majorHAnsi" w:cstheme="majorHAnsi"/>
            <w:noProof/>
            <w:sz w:val="26"/>
            <w:szCs w:val="26"/>
            <w:rPrChange w:id="423" w:author="MinhHieu" w:date="2024-12-20T14:42:00Z">
              <w:rPr>
                <w:rStyle w:val="Hyperlink"/>
                <w:noProof/>
              </w:rPr>
            </w:rPrChange>
          </w:rPr>
          <w:t>ĐỒ</w:t>
        </w:r>
        <w:r w:rsidRPr="000E3F2A">
          <w:rPr>
            <w:rStyle w:val="Hyperlink"/>
            <w:rFonts w:asciiTheme="majorHAnsi" w:hAnsiTheme="majorHAnsi" w:cstheme="majorHAnsi"/>
            <w:noProof/>
            <w:spacing w:val="-6"/>
            <w:sz w:val="26"/>
            <w:szCs w:val="26"/>
            <w:rPrChange w:id="424" w:author="MinhHieu" w:date="2024-12-20T14:42:00Z">
              <w:rPr>
                <w:rStyle w:val="Hyperlink"/>
                <w:noProof/>
                <w:spacing w:val="-6"/>
              </w:rPr>
            </w:rPrChange>
          </w:rPr>
          <w:t xml:space="preserve"> </w:t>
        </w:r>
        <w:r w:rsidRPr="000E3F2A">
          <w:rPr>
            <w:rStyle w:val="Hyperlink"/>
            <w:rFonts w:asciiTheme="majorHAnsi" w:hAnsiTheme="majorHAnsi" w:cstheme="majorHAnsi"/>
            <w:noProof/>
            <w:sz w:val="26"/>
            <w:szCs w:val="26"/>
            <w:rPrChange w:id="425" w:author="MinhHieu" w:date="2024-12-20T14:42:00Z">
              <w:rPr>
                <w:rStyle w:val="Hyperlink"/>
                <w:noProof/>
              </w:rPr>
            </w:rPrChange>
          </w:rPr>
          <w:t>ÁN</w:t>
        </w:r>
        <w:r w:rsidRPr="000E3F2A">
          <w:rPr>
            <w:rStyle w:val="Hyperlink"/>
            <w:rFonts w:asciiTheme="majorHAnsi" w:hAnsiTheme="majorHAnsi" w:cstheme="majorHAnsi"/>
            <w:noProof/>
            <w:spacing w:val="-5"/>
            <w:sz w:val="26"/>
            <w:szCs w:val="26"/>
            <w:rPrChange w:id="426" w:author="MinhHieu" w:date="2024-12-20T14:42:00Z">
              <w:rPr>
                <w:rStyle w:val="Hyperlink"/>
                <w:noProof/>
                <w:spacing w:val="-5"/>
              </w:rPr>
            </w:rPrChange>
          </w:rPr>
          <w:t xml:space="preserve"> </w:t>
        </w:r>
        <w:r w:rsidRPr="000E3F2A">
          <w:rPr>
            <w:rStyle w:val="Hyperlink"/>
            <w:rFonts w:asciiTheme="majorHAnsi" w:hAnsiTheme="majorHAnsi" w:cstheme="majorHAnsi"/>
            <w:noProof/>
            <w:sz w:val="26"/>
            <w:szCs w:val="26"/>
            <w:rPrChange w:id="427" w:author="MinhHieu" w:date="2024-12-20T14:42:00Z">
              <w:rPr>
                <w:rStyle w:val="Hyperlink"/>
                <w:noProof/>
              </w:rPr>
            </w:rPrChange>
          </w:rPr>
          <w:t>TỐT</w:t>
        </w:r>
        <w:r w:rsidRPr="000E3F2A">
          <w:rPr>
            <w:rStyle w:val="Hyperlink"/>
            <w:rFonts w:asciiTheme="majorHAnsi" w:hAnsiTheme="majorHAnsi" w:cstheme="majorHAnsi"/>
            <w:noProof/>
            <w:spacing w:val="-5"/>
            <w:sz w:val="26"/>
            <w:szCs w:val="26"/>
            <w:rPrChange w:id="428" w:author="MinhHieu" w:date="2024-12-20T14:42:00Z">
              <w:rPr>
                <w:rStyle w:val="Hyperlink"/>
                <w:noProof/>
                <w:spacing w:val="-5"/>
              </w:rPr>
            </w:rPrChange>
          </w:rPr>
          <w:t xml:space="preserve"> </w:t>
        </w:r>
        <w:r w:rsidRPr="000E3F2A">
          <w:rPr>
            <w:rStyle w:val="Hyperlink"/>
            <w:rFonts w:asciiTheme="majorHAnsi" w:hAnsiTheme="majorHAnsi" w:cstheme="majorHAnsi"/>
            <w:noProof/>
            <w:sz w:val="26"/>
            <w:szCs w:val="26"/>
            <w:rPrChange w:id="429" w:author="MinhHieu" w:date="2024-12-20T14:42:00Z">
              <w:rPr>
                <w:rStyle w:val="Hyperlink"/>
                <w:noProof/>
              </w:rPr>
            </w:rPrChange>
          </w:rPr>
          <w:t>NGHIỆP</w:t>
        </w:r>
        <w:r w:rsidRPr="000E3F2A">
          <w:rPr>
            <w:rStyle w:val="Hyperlink"/>
            <w:rFonts w:asciiTheme="majorHAnsi" w:hAnsiTheme="majorHAnsi" w:cstheme="majorHAnsi"/>
            <w:noProof/>
            <w:spacing w:val="-5"/>
            <w:sz w:val="26"/>
            <w:szCs w:val="26"/>
            <w:rPrChange w:id="430" w:author="MinhHieu" w:date="2024-12-20T14:42:00Z">
              <w:rPr>
                <w:rStyle w:val="Hyperlink"/>
                <w:noProof/>
                <w:spacing w:val="-5"/>
              </w:rPr>
            </w:rPrChange>
          </w:rPr>
          <w:t xml:space="preserve"> </w:t>
        </w:r>
        <w:r w:rsidRPr="000E3F2A">
          <w:rPr>
            <w:rStyle w:val="Hyperlink"/>
            <w:rFonts w:asciiTheme="majorHAnsi" w:hAnsiTheme="majorHAnsi" w:cstheme="majorHAnsi"/>
            <w:noProof/>
            <w:sz w:val="26"/>
            <w:szCs w:val="26"/>
            <w:rPrChange w:id="431" w:author="MinhHieu" w:date="2024-12-20T14:42:00Z">
              <w:rPr>
                <w:rStyle w:val="Hyperlink"/>
                <w:noProof/>
              </w:rPr>
            </w:rPrChange>
          </w:rPr>
          <w:t>ĐẠI</w:t>
        </w:r>
        <w:r w:rsidRPr="000E3F2A">
          <w:rPr>
            <w:rStyle w:val="Hyperlink"/>
            <w:rFonts w:asciiTheme="majorHAnsi" w:hAnsiTheme="majorHAnsi" w:cstheme="majorHAnsi"/>
            <w:noProof/>
            <w:spacing w:val="-6"/>
            <w:sz w:val="26"/>
            <w:szCs w:val="26"/>
            <w:rPrChange w:id="432" w:author="MinhHieu" w:date="2024-12-20T14:42:00Z">
              <w:rPr>
                <w:rStyle w:val="Hyperlink"/>
                <w:noProof/>
                <w:spacing w:val="-6"/>
              </w:rPr>
            </w:rPrChange>
          </w:rPr>
          <w:t xml:space="preserve"> </w:t>
        </w:r>
        <w:r w:rsidRPr="000E3F2A">
          <w:rPr>
            <w:rStyle w:val="Hyperlink"/>
            <w:rFonts w:asciiTheme="majorHAnsi" w:hAnsiTheme="majorHAnsi" w:cstheme="majorHAnsi"/>
            <w:noProof/>
            <w:sz w:val="26"/>
            <w:szCs w:val="26"/>
            <w:rPrChange w:id="433" w:author="MinhHieu" w:date="2024-12-20T14:42:00Z">
              <w:rPr>
                <w:rStyle w:val="Hyperlink"/>
                <w:noProof/>
              </w:rPr>
            </w:rPrChange>
          </w:rPr>
          <w:t>HỌC</w:t>
        </w:r>
        <w:r w:rsidRPr="000E3F2A">
          <w:rPr>
            <w:rStyle w:val="Hyperlink"/>
            <w:rFonts w:asciiTheme="majorHAnsi" w:hAnsiTheme="majorHAnsi" w:cstheme="majorHAnsi"/>
            <w:noProof/>
            <w:spacing w:val="-3"/>
            <w:sz w:val="26"/>
            <w:szCs w:val="26"/>
            <w:rPrChange w:id="434" w:author="MinhHieu" w:date="2024-12-20T14:42:00Z">
              <w:rPr>
                <w:rStyle w:val="Hyperlink"/>
                <w:noProof/>
                <w:spacing w:val="-3"/>
              </w:rPr>
            </w:rPrChange>
          </w:rPr>
          <w:t xml:space="preserve"> </w:t>
        </w:r>
        <w:r w:rsidRPr="000E3F2A">
          <w:rPr>
            <w:rStyle w:val="Hyperlink"/>
            <w:rFonts w:asciiTheme="majorHAnsi" w:hAnsiTheme="majorHAnsi" w:cstheme="majorHAnsi"/>
            <w:noProof/>
            <w:sz w:val="26"/>
            <w:szCs w:val="26"/>
            <w:rPrChange w:id="435" w:author="MinhHieu" w:date="2024-12-20T14:42:00Z">
              <w:rPr>
                <w:rStyle w:val="Hyperlink"/>
                <w:noProof/>
              </w:rPr>
            </w:rPrChange>
          </w:rPr>
          <w:t>CỦA GIẢNG VIÊN HƯỚNG DẪN</w:t>
        </w:r>
        <w:r w:rsidRPr="000E3F2A">
          <w:rPr>
            <w:rFonts w:asciiTheme="majorHAnsi" w:hAnsiTheme="majorHAnsi" w:cstheme="majorHAnsi"/>
            <w:noProof/>
            <w:webHidden/>
            <w:sz w:val="26"/>
            <w:szCs w:val="26"/>
            <w:rPrChange w:id="436" w:author="MinhHieu" w:date="2024-12-20T14:42:00Z">
              <w:rPr>
                <w:noProof/>
                <w:webHidden/>
              </w:rPr>
            </w:rPrChange>
          </w:rPr>
          <w:tab/>
        </w:r>
        <w:r w:rsidRPr="000E3F2A">
          <w:rPr>
            <w:rFonts w:asciiTheme="majorHAnsi" w:hAnsiTheme="majorHAnsi" w:cstheme="majorHAnsi"/>
            <w:noProof/>
            <w:webHidden/>
            <w:sz w:val="26"/>
            <w:szCs w:val="26"/>
            <w:rPrChange w:id="437" w:author="MinhHieu" w:date="2024-12-20T14:42:00Z">
              <w:rPr>
                <w:noProof/>
                <w:webHidden/>
              </w:rPr>
            </w:rPrChange>
          </w:rPr>
          <w:fldChar w:fldCharType="begin"/>
        </w:r>
        <w:r w:rsidRPr="000E3F2A">
          <w:rPr>
            <w:rFonts w:asciiTheme="majorHAnsi" w:hAnsiTheme="majorHAnsi" w:cstheme="majorHAnsi"/>
            <w:noProof/>
            <w:webHidden/>
            <w:sz w:val="26"/>
            <w:szCs w:val="26"/>
            <w:rPrChange w:id="438" w:author="MinhHieu" w:date="2024-12-20T14:42:00Z">
              <w:rPr>
                <w:noProof/>
                <w:webHidden/>
              </w:rPr>
            </w:rPrChange>
          </w:rPr>
          <w:instrText xml:space="preserve"> PAGEREF _Toc185598212 \h </w:instrText>
        </w:r>
      </w:ins>
      <w:r w:rsidRPr="000E3F2A">
        <w:rPr>
          <w:rFonts w:asciiTheme="majorHAnsi" w:hAnsiTheme="majorHAnsi" w:cstheme="majorHAnsi"/>
          <w:noProof/>
          <w:webHidden/>
          <w:sz w:val="26"/>
          <w:szCs w:val="26"/>
          <w:rPrChange w:id="439"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440" w:author="MinhHieu" w:date="2024-12-20T14:42:00Z">
            <w:rPr>
              <w:noProof/>
              <w:webHidden/>
            </w:rPr>
          </w:rPrChange>
        </w:rPr>
        <w:fldChar w:fldCharType="separate"/>
      </w:r>
      <w:ins w:id="441" w:author="MinhHieu" w:date="2024-12-20T14:41:00Z">
        <w:r w:rsidRPr="000E3F2A">
          <w:rPr>
            <w:rFonts w:asciiTheme="majorHAnsi" w:hAnsiTheme="majorHAnsi" w:cstheme="majorHAnsi"/>
            <w:noProof/>
            <w:webHidden/>
            <w:sz w:val="26"/>
            <w:szCs w:val="26"/>
            <w:rPrChange w:id="442" w:author="MinhHieu" w:date="2024-12-20T14:42:00Z">
              <w:rPr>
                <w:noProof/>
                <w:webHidden/>
              </w:rPr>
            </w:rPrChange>
          </w:rPr>
          <w:t>ii</w:t>
        </w:r>
        <w:r w:rsidRPr="000E3F2A">
          <w:rPr>
            <w:rFonts w:asciiTheme="majorHAnsi" w:hAnsiTheme="majorHAnsi" w:cstheme="majorHAnsi"/>
            <w:noProof/>
            <w:webHidden/>
            <w:sz w:val="26"/>
            <w:szCs w:val="26"/>
            <w:rPrChange w:id="443" w:author="MinhHieu" w:date="2024-12-20T14:42:00Z">
              <w:rPr>
                <w:noProof/>
                <w:webHidden/>
              </w:rPr>
            </w:rPrChange>
          </w:rPr>
          <w:fldChar w:fldCharType="end"/>
        </w:r>
        <w:r w:rsidRPr="000E3F2A">
          <w:rPr>
            <w:rStyle w:val="Hyperlink"/>
            <w:rFonts w:asciiTheme="majorHAnsi" w:hAnsiTheme="majorHAnsi" w:cstheme="majorHAnsi"/>
            <w:noProof/>
            <w:sz w:val="26"/>
            <w:szCs w:val="26"/>
            <w:rPrChange w:id="444" w:author="MinhHieu" w:date="2024-12-20T14:42:00Z">
              <w:rPr>
                <w:rStyle w:val="Hyperlink"/>
                <w:noProof/>
              </w:rPr>
            </w:rPrChange>
          </w:rPr>
          <w:fldChar w:fldCharType="end"/>
        </w:r>
      </w:ins>
    </w:p>
    <w:p w14:paraId="4C990FFC" w14:textId="4CBFA011" w:rsidR="000E3F2A" w:rsidRPr="000E3F2A" w:rsidRDefault="000E3F2A">
      <w:pPr>
        <w:pStyle w:val="TOC1"/>
        <w:tabs>
          <w:tab w:val="right" w:leader="dot" w:pos="9520"/>
        </w:tabs>
        <w:rPr>
          <w:ins w:id="445" w:author="MinhHieu" w:date="2024-12-20T14:41:00Z"/>
          <w:rFonts w:asciiTheme="majorHAnsi" w:eastAsiaTheme="minorEastAsia" w:hAnsiTheme="majorHAnsi" w:cstheme="majorHAnsi"/>
          <w:b w:val="0"/>
          <w:bCs w:val="0"/>
          <w:caps w:val="0"/>
          <w:noProof/>
          <w:color w:val="auto"/>
          <w:kern w:val="2"/>
          <w:sz w:val="26"/>
          <w:szCs w:val="26"/>
          <w:lang w:val="vi-VN"/>
          <w14:ligatures w14:val="standardContextual"/>
          <w:rPrChange w:id="446" w:author="MinhHieu" w:date="2024-12-20T14:42:00Z">
            <w:rPr>
              <w:ins w:id="447" w:author="MinhHieu" w:date="2024-12-20T14:41:00Z"/>
              <w:rFonts w:eastAsiaTheme="minorEastAsia" w:cstheme="minorBidi"/>
              <w:b w:val="0"/>
              <w:bCs w:val="0"/>
              <w:caps w:val="0"/>
              <w:noProof/>
              <w:color w:val="auto"/>
              <w:kern w:val="2"/>
              <w:sz w:val="22"/>
              <w:szCs w:val="22"/>
              <w:lang w:val="vi-VN"/>
              <w14:ligatures w14:val="standardContextual"/>
            </w:rPr>
          </w:rPrChange>
        </w:rPr>
      </w:pPr>
      <w:ins w:id="448" w:author="MinhHieu" w:date="2024-12-20T14:41:00Z">
        <w:r w:rsidRPr="000E3F2A">
          <w:rPr>
            <w:rStyle w:val="Hyperlink"/>
            <w:rFonts w:asciiTheme="majorHAnsi" w:hAnsiTheme="majorHAnsi" w:cstheme="majorHAnsi"/>
            <w:noProof/>
            <w:sz w:val="26"/>
            <w:szCs w:val="26"/>
            <w:rPrChange w:id="449"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450"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451" w:author="MinhHieu" w:date="2024-12-20T14:42:00Z">
              <w:rPr>
                <w:noProof/>
              </w:rPr>
            </w:rPrChange>
          </w:rPr>
          <w:instrText>HYPERLINK \l "_Toc185598213"</w:instrText>
        </w:r>
        <w:r w:rsidRPr="000E3F2A">
          <w:rPr>
            <w:rStyle w:val="Hyperlink"/>
            <w:rFonts w:asciiTheme="majorHAnsi" w:hAnsiTheme="majorHAnsi" w:cstheme="majorHAnsi"/>
            <w:noProof/>
            <w:sz w:val="26"/>
            <w:szCs w:val="26"/>
            <w:rPrChange w:id="452"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453"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454" w:author="MinhHieu" w:date="2024-12-20T14:42:00Z">
              <w:rPr>
                <w:rStyle w:val="Hyperlink"/>
                <w:noProof/>
              </w:rPr>
            </w:rPrChange>
          </w:rPr>
          <w:t>NHẬN</w:t>
        </w:r>
        <w:r w:rsidRPr="000E3F2A">
          <w:rPr>
            <w:rStyle w:val="Hyperlink"/>
            <w:rFonts w:asciiTheme="majorHAnsi" w:hAnsiTheme="majorHAnsi" w:cstheme="majorHAnsi"/>
            <w:noProof/>
            <w:spacing w:val="-5"/>
            <w:sz w:val="26"/>
            <w:szCs w:val="26"/>
            <w:rPrChange w:id="455" w:author="MinhHieu" w:date="2024-12-20T14:42:00Z">
              <w:rPr>
                <w:rStyle w:val="Hyperlink"/>
                <w:noProof/>
                <w:spacing w:val="-5"/>
              </w:rPr>
            </w:rPrChange>
          </w:rPr>
          <w:t xml:space="preserve"> </w:t>
        </w:r>
        <w:r w:rsidRPr="000E3F2A">
          <w:rPr>
            <w:rStyle w:val="Hyperlink"/>
            <w:rFonts w:asciiTheme="majorHAnsi" w:hAnsiTheme="majorHAnsi" w:cstheme="majorHAnsi"/>
            <w:noProof/>
            <w:sz w:val="26"/>
            <w:szCs w:val="26"/>
            <w:rPrChange w:id="456" w:author="MinhHieu" w:date="2024-12-20T14:42:00Z">
              <w:rPr>
                <w:rStyle w:val="Hyperlink"/>
                <w:noProof/>
              </w:rPr>
            </w:rPrChange>
          </w:rPr>
          <w:t>XÉT</w:t>
        </w:r>
        <w:r w:rsidRPr="000E3F2A">
          <w:rPr>
            <w:rStyle w:val="Hyperlink"/>
            <w:rFonts w:asciiTheme="majorHAnsi" w:hAnsiTheme="majorHAnsi" w:cstheme="majorHAnsi"/>
            <w:noProof/>
            <w:spacing w:val="-5"/>
            <w:sz w:val="26"/>
            <w:szCs w:val="26"/>
            <w:rPrChange w:id="457" w:author="MinhHieu" w:date="2024-12-20T14:42:00Z">
              <w:rPr>
                <w:rStyle w:val="Hyperlink"/>
                <w:noProof/>
                <w:spacing w:val="-5"/>
              </w:rPr>
            </w:rPrChange>
          </w:rPr>
          <w:t xml:space="preserve"> </w:t>
        </w:r>
        <w:r w:rsidRPr="000E3F2A">
          <w:rPr>
            <w:rStyle w:val="Hyperlink"/>
            <w:rFonts w:asciiTheme="majorHAnsi" w:hAnsiTheme="majorHAnsi" w:cstheme="majorHAnsi"/>
            <w:noProof/>
            <w:sz w:val="26"/>
            <w:szCs w:val="26"/>
            <w:rPrChange w:id="458" w:author="MinhHieu" w:date="2024-12-20T14:42:00Z">
              <w:rPr>
                <w:rStyle w:val="Hyperlink"/>
                <w:noProof/>
              </w:rPr>
            </w:rPrChange>
          </w:rPr>
          <w:t>ĐỒ</w:t>
        </w:r>
        <w:r w:rsidRPr="000E3F2A">
          <w:rPr>
            <w:rStyle w:val="Hyperlink"/>
            <w:rFonts w:asciiTheme="majorHAnsi" w:hAnsiTheme="majorHAnsi" w:cstheme="majorHAnsi"/>
            <w:noProof/>
            <w:spacing w:val="-6"/>
            <w:sz w:val="26"/>
            <w:szCs w:val="26"/>
            <w:rPrChange w:id="459" w:author="MinhHieu" w:date="2024-12-20T14:42:00Z">
              <w:rPr>
                <w:rStyle w:val="Hyperlink"/>
                <w:noProof/>
                <w:spacing w:val="-6"/>
              </w:rPr>
            </w:rPrChange>
          </w:rPr>
          <w:t xml:space="preserve"> </w:t>
        </w:r>
        <w:r w:rsidRPr="000E3F2A">
          <w:rPr>
            <w:rStyle w:val="Hyperlink"/>
            <w:rFonts w:asciiTheme="majorHAnsi" w:hAnsiTheme="majorHAnsi" w:cstheme="majorHAnsi"/>
            <w:noProof/>
            <w:sz w:val="26"/>
            <w:szCs w:val="26"/>
            <w:rPrChange w:id="460" w:author="MinhHieu" w:date="2024-12-20T14:42:00Z">
              <w:rPr>
                <w:rStyle w:val="Hyperlink"/>
                <w:noProof/>
              </w:rPr>
            </w:rPrChange>
          </w:rPr>
          <w:t>ÁN</w:t>
        </w:r>
        <w:r w:rsidRPr="000E3F2A">
          <w:rPr>
            <w:rStyle w:val="Hyperlink"/>
            <w:rFonts w:asciiTheme="majorHAnsi" w:hAnsiTheme="majorHAnsi" w:cstheme="majorHAnsi"/>
            <w:noProof/>
            <w:spacing w:val="-5"/>
            <w:sz w:val="26"/>
            <w:szCs w:val="26"/>
            <w:rPrChange w:id="461" w:author="MinhHieu" w:date="2024-12-20T14:42:00Z">
              <w:rPr>
                <w:rStyle w:val="Hyperlink"/>
                <w:noProof/>
                <w:spacing w:val="-5"/>
              </w:rPr>
            </w:rPrChange>
          </w:rPr>
          <w:t xml:space="preserve"> </w:t>
        </w:r>
        <w:r w:rsidRPr="000E3F2A">
          <w:rPr>
            <w:rStyle w:val="Hyperlink"/>
            <w:rFonts w:asciiTheme="majorHAnsi" w:hAnsiTheme="majorHAnsi" w:cstheme="majorHAnsi"/>
            <w:noProof/>
            <w:sz w:val="26"/>
            <w:szCs w:val="26"/>
            <w:rPrChange w:id="462" w:author="MinhHieu" w:date="2024-12-20T14:42:00Z">
              <w:rPr>
                <w:rStyle w:val="Hyperlink"/>
                <w:noProof/>
              </w:rPr>
            </w:rPrChange>
          </w:rPr>
          <w:t>TỐT</w:t>
        </w:r>
        <w:r w:rsidRPr="000E3F2A">
          <w:rPr>
            <w:rStyle w:val="Hyperlink"/>
            <w:rFonts w:asciiTheme="majorHAnsi" w:hAnsiTheme="majorHAnsi" w:cstheme="majorHAnsi"/>
            <w:noProof/>
            <w:spacing w:val="-5"/>
            <w:sz w:val="26"/>
            <w:szCs w:val="26"/>
            <w:rPrChange w:id="463" w:author="MinhHieu" w:date="2024-12-20T14:42:00Z">
              <w:rPr>
                <w:rStyle w:val="Hyperlink"/>
                <w:noProof/>
                <w:spacing w:val="-5"/>
              </w:rPr>
            </w:rPrChange>
          </w:rPr>
          <w:t xml:space="preserve"> </w:t>
        </w:r>
        <w:r w:rsidRPr="000E3F2A">
          <w:rPr>
            <w:rStyle w:val="Hyperlink"/>
            <w:rFonts w:asciiTheme="majorHAnsi" w:hAnsiTheme="majorHAnsi" w:cstheme="majorHAnsi"/>
            <w:noProof/>
            <w:sz w:val="26"/>
            <w:szCs w:val="26"/>
            <w:rPrChange w:id="464" w:author="MinhHieu" w:date="2024-12-20T14:42:00Z">
              <w:rPr>
                <w:rStyle w:val="Hyperlink"/>
                <w:noProof/>
              </w:rPr>
            </w:rPrChange>
          </w:rPr>
          <w:t>NGHIỆP</w:t>
        </w:r>
        <w:r w:rsidRPr="000E3F2A">
          <w:rPr>
            <w:rStyle w:val="Hyperlink"/>
            <w:rFonts w:asciiTheme="majorHAnsi" w:hAnsiTheme="majorHAnsi" w:cstheme="majorHAnsi"/>
            <w:noProof/>
            <w:spacing w:val="-5"/>
            <w:sz w:val="26"/>
            <w:szCs w:val="26"/>
            <w:rPrChange w:id="465" w:author="MinhHieu" w:date="2024-12-20T14:42:00Z">
              <w:rPr>
                <w:rStyle w:val="Hyperlink"/>
                <w:noProof/>
                <w:spacing w:val="-5"/>
              </w:rPr>
            </w:rPrChange>
          </w:rPr>
          <w:t xml:space="preserve"> </w:t>
        </w:r>
        <w:r w:rsidRPr="000E3F2A">
          <w:rPr>
            <w:rStyle w:val="Hyperlink"/>
            <w:rFonts w:asciiTheme="majorHAnsi" w:hAnsiTheme="majorHAnsi" w:cstheme="majorHAnsi"/>
            <w:noProof/>
            <w:sz w:val="26"/>
            <w:szCs w:val="26"/>
            <w:rPrChange w:id="466" w:author="MinhHieu" w:date="2024-12-20T14:42:00Z">
              <w:rPr>
                <w:rStyle w:val="Hyperlink"/>
                <w:noProof/>
              </w:rPr>
            </w:rPrChange>
          </w:rPr>
          <w:t>ĐẠI</w:t>
        </w:r>
        <w:r w:rsidRPr="000E3F2A">
          <w:rPr>
            <w:rStyle w:val="Hyperlink"/>
            <w:rFonts w:asciiTheme="majorHAnsi" w:hAnsiTheme="majorHAnsi" w:cstheme="majorHAnsi"/>
            <w:noProof/>
            <w:spacing w:val="-6"/>
            <w:sz w:val="26"/>
            <w:szCs w:val="26"/>
            <w:rPrChange w:id="467" w:author="MinhHieu" w:date="2024-12-20T14:42:00Z">
              <w:rPr>
                <w:rStyle w:val="Hyperlink"/>
                <w:noProof/>
                <w:spacing w:val="-6"/>
              </w:rPr>
            </w:rPrChange>
          </w:rPr>
          <w:t xml:space="preserve"> </w:t>
        </w:r>
        <w:r w:rsidRPr="000E3F2A">
          <w:rPr>
            <w:rStyle w:val="Hyperlink"/>
            <w:rFonts w:asciiTheme="majorHAnsi" w:hAnsiTheme="majorHAnsi" w:cstheme="majorHAnsi"/>
            <w:noProof/>
            <w:sz w:val="26"/>
            <w:szCs w:val="26"/>
            <w:rPrChange w:id="468" w:author="MinhHieu" w:date="2024-12-20T14:42:00Z">
              <w:rPr>
                <w:rStyle w:val="Hyperlink"/>
                <w:noProof/>
              </w:rPr>
            </w:rPrChange>
          </w:rPr>
          <w:t>HỌC</w:t>
        </w:r>
        <w:r w:rsidRPr="000E3F2A">
          <w:rPr>
            <w:rStyle w:val="Hyperlink"/>
            <w:rFonts w:asciiTheme="majorHAnsi" w:hAnsiTheme="majorHAnsi" w:cstheme="majorHAnsi"/>
            <w:noProof/>
            <w:spacing w:val="-3"/>
            <w:sz w:val="26"/>
            <w:szCs w:val="26"/>
            <w:rPrChange w:id="469" w:author="MinhHieu" w:date="2024-12-20T14:42:00Z">
              <w:rPr>
                <w:rStyle w:val="Hyperlink"/>
                <w:noProof/>
                <w:spacing w:val="-3"/>
              </w:rPr>
            </w:rPrChange>
          </w:rPr>
          <w:t xml:space="preserve"> </w:t>
        </w:r>
        <w:r w:rsidRPr="000E3F2A">
          <w:rPr>
            <w:rStyle w:val="Hyperlink"/>
            <w:rFonts w:asciiTheme="majorHAnsi" w:hAnsiTheme="majorHAnsi" w:cstheme="majorHAnsi"/>
            <w:noProof/>
            <w:sz w:val="26"/>
            <w:szCs w:val="26"/>
            <w:rPrChange w:id="470" w:author="MinhHieu" w:date="2024-12-20T14:42:00Z">
              <w:rPr>
                <w:rStyle w:val="Hyperlink"/>
                <w:noProof/>
              </w:rPr>
            </w:rPrChange>
          </w:rPr>
          <w:t>CỦA GIẢNG VIÊN PHẢN BIỆN</w:t>
        </w:r>
        <w:r w:rsidRPr="000E3F2A">
          <w:rPr>
            <w:rFonts w:asciiTheme="majorHAnsi" w:hAnsiTheme="majorHAnsi" w:cstheme="majorHAnsi"/>
            <w:noProof/>
            <w:webHidden/>
            <w:sz w:val="26"/>
            <w:szCs w:val="26"/>
            <w:rPrChange w:id="471" w:author="MinhHieu" w:date="2024-12-20T14:42:00Z">
              <w:rPr>
                <w:noProof/>
                <w:webHidden/>
              </w:rPr>
            </w:rPrChange>
          </w:rPr>
          <w:tab/>
        </w:r>
        <w:r w:rsidRPr="000E3F2A">
          <w:rPr>
            <w:rFonts w:asciiTheme="majorHAnsi" w:hAnsiTheme="majorHAnsi" w:cstheme="majorHAnsi"/>
            <w:noProof/>
            <w:webHidden/>
            <w:sz w:val="26"/>
            <w:szCs w:val="26"/>
            <w:rPrChange w:id="472" w:author="MinhHieu" w:date="2024-12-20T14:42:00Z">
              <w:rPr>
                <w:noProof/>
                <w:webHidden/>
              </w:rPr>
            </w:rPrChange>
          </w:rPr>
          <w:fldChar w:fldCharType="begin"/>
        </w:r>
        <w:r w:rsidRPr="000E3F2A">
          <w:rPr>
            <w:rFonts w:asciiTheme="majorHAnsi" w:hAnsiTheme="majorHAnsi" w:cstheme="majorHAnsi"/>
            <w:noProof/>
            <w:webHidden/>
            <w:sz w:val="26"/>
            <w:szCs w:val="26"/>
            <w:rPrChange w:id="473" w:author="MinhHieu" w:date="2024-12-20T14:42:00Z">
              <w:rPr>
                <w:noProof/>
                <w:webHidden/>
              </w:rPr>
            </w:rPrChange>
          </w:rPr>
          <w:instrText xml:space="preserve"> PAGEREF _Toc185598213 \h </w:instrText>
        </w:r>
      </w:ins>
      <w:r w:rsidRPr="000E3F2A">
        <w:rPr>
          <w:rFonts w:asciiTheme="majorHAnsi" w:hAnsiTheme="majorHAnsi" w:cstheme="majorHAnsi"/>
          <w:noProof/>
          <w:webHidden/>
          <w:sz w:val="26"/>
          <w:szCs w:val="26"/>
          <w:rPrChange w:id="474"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475" w:author="MinhHieu" w:date="2024-12-20T14:42:00Z">
            <w:rPr>
              <w:noProof/>
              <w:webHidden/>
            </w:rPr>
          </w:rPrChange>
        </w:rPr>
        <w:fldChar w:fldCharType="separate"/>
      </w:r>
      <w:ins w:id="476" w:author="MinhHieu" w:date="2024-12-20T14:41:00Z">
        <w:r w:rsidRPr="000E3F2A">
          <w:rPr>
            <w:rFonts w:asciiTheme="majorHAnsi" w:hAnsiTheme="majorHAnsi" w:cstheme="majorHAnsi"/>
            <w:noProof/>
            <w:webHidden/>
            <w:sz w:val="26"/>
            <w:szCs w:val="26"/>
            <w:rPrChange w:id="477" w:author="MinhHieu" w:date="2024-12-20T14:42:00Z">
              <w:rPr>
                <w:noProof/>
                <w:webHidden/>
              </w:rPr>
            </w:rPrChange>
          </w:rPr>
          <w:t>iii</w:t>
        </w:r>
        <w:r w:rsidRPr="000E3F2A">
          <w:rPr>
            <w:rFonts w:asciiTheme="majorHAnsi" w:hAnsiTheme="majorHAnsi" w:cstheme="majorHAnsi"/>
            <w:noProof/>
            <w:webHidden/>
            <w:sz w:val="26"/>
            <w:szCs w:val="26"/>
            <w:rPrChange w:id="478" w:author="MinhHieu" w:date="2024-12-20T14:42:00Z">
              <w:rPr>
                <w:noProof/>
                <w:webHidden/>
              </w:rPr>
            </w:rPrChange>
          </w:rPr>
          <w:fldChar w:fldCharType="end"/>
        </w:r>
        <w:r w:rsidRPr="000E3F2A">
          <w:rPr>
            <w:rStyle w:val="Hyperlink"/>
            <w:rFonts w:asciiTheme="majorHAnsi" w:hAnsiTheme="majorHAnsi" w:cstheme="majorHAnsi"/>
            <w:noProof/>
            <w:sz w:val="26"/>
            <w:szCs w:val="26"/>
            <w:rPrChange w:id="479" w:author="MinhHieu" w:date="2024-12-20T14:42:00Z">
              <w:rPr>
                <w:rStyle w:val="Hyperlink"/>
                <w:noProof/>
              </w:rPr>
            </w:rPrChange>
          </w:rPr>
          <w:fldChar w:fldCharType="end"/>
        </w:r>
      </w:ins>
    </w:p>
    <w:p w14:paraId="270726DE" w14:textId="40D0847C" w:rsidR="000E3F2A" w:rsidRPr="000E3F2A" w:rsidRDefault="000E3F2A">
      <w:pPr>
        <w:pStyle w:val="TOC1"/>
        <w:tabs>
          <w:tab w:val="right" w:leader="dot" w:pos="9520"/>
        </w:tabs>
        <w:rPr>
          <w:ins w:id="480" w:author="MinhHieu" w:date="2024-12-20T14:41:00Z"/>
          <w:rFonts w:asciiTheme="majorHAnsi" w:eastAsiaTheme="minorEastAsia" w:hAnsiTheme="majorHAnsi" w:cstheme="majorHAnsi"/>
          <w:b w:val="0"/>
          <w:bCs w:val="0"/>
          <w:caps w:val="0"/>
          <w:noProof/>
          <w:color w:val="auto"/>
          <w:kern w:val="2"/>
          <w:sz w:val="26"/>
          <w:szCs w:val="26"/>
          <w:lang w:val="vi-VN"/>
          <w14:ligatures w14:val="standardContextual"/>
          <w:rPrChange w:id="481" w:author="MinhHieu" w:date="2024-12-20T14:42:00Z">
            <w:rPr>
              <w:ins w:id="482" w:author="MinhHieu" w:date="2024-12-20T14:41:00Z"/>
              <w:rFonts w:eastAsiaTheme="minorEastAsia" w:cstheme="minorBidi"/>
              <w:b w:val="0"/>
              <w:bCs w:val="0"/>
              <w:caps w:val="0"/>
              <w:noProof/>
              <w:color w:val="auto"/>
              <w:kern w:val="2"/>
              <w:sz w:val="22"/>
              <w:szCs w:val="22"/>
              <w:lang w:val="vi-VN"/>
              <w14:ligatures w14:val="standardContextual"/>
            </w:rPr>
          </w:rPrChange>
        </w:rPr>
      </w:pPr>
      <w:ins w:id="483" w:author="MinhHieu" w:date="2024-12-20T14:41:00Z">
        <w:r w:rsidRPr="000E3F2A">
          <w:rPr>
            <w:rStyle w:val="Hyperlink"/>
            <w:rFonts w:asciiTheme="majorHAnsi" w:hAnsiTheme="majorHAnsi" w:cstheme="majorHAnsi"/>
            <w:noProof/>
            <w:sz w:val="26"/>
            <w:szCs w:val="26"/>
            <w:rPrChange w:id="484"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485"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486" w:author="MinhHieu" w:date="2024-12-20T14:42:00Z">
              <w:rPr>
                <w:noProof/>
              </w:rPr>
            </w:rPrChange>
          </w:rPr>
          <w:instrText>HYPERLINK \l "_Toc185598214"</w:instrText>
        </w:r>
        <w:r w:rsidRPr="000E3F2A">
          <w:rPr>
            <w:rStyle w:val="Hyperlink"/>
            <w:rFonts w:asciiTheme="majorHAnsi" w:hAnsiTheme="majorHAnsi" w:cstheme="majorHAnsi"/>
            <w:noProof/>
            <w:sz w:val="26"/>
            <w:szCs w:val="26"/>
            <w:rPrChange w:id="487"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488"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489" w:author="MinhHieu" w:date="2024-12-20T14:42:00Z">
              <w:rPr>
                <w:rStyle w:val="Hyperlink"/>
                <w:noProof/>
              </w:rPr>
            </w:rPrChange>
          </w:rPr>
          <w:t>MỤC</w:t>
        </w:r>
        <w:r w:rsidRPr="000E3F2A">
          <w:rPr>
            <w:rStyle w:val="Hyperlink"/>
            <w:rFonts w:asciiTheme="majorHAnsi" w:hAnsiTheme="majorHAnsi" w:cstheme="majorHAnsi"/>
            <w:noProof/>
            <w:spacing w:val="-3"/>
            <w:sz w:val="26"/>
            <w:szCs w:val="26"/>
            <w:rPrChange w:id="490" w:author="MinhHieu" w:date="2024-12-20T14:42:00Z">
              <w:rPr>
                <w:rStyle w:val="Hyperlink"/>
                <w:noProof/>
                <w:spacing w:val="-3"/>
              </w:rPr>
            </w:rPrChange>
          </w:rPr>
          <w:t xml:space="preserve"> </w:t>
        </w:r>
        <w:r w:rsidRPr="000E3F2A">
          <w:rPr>
            <w:rStyle w:val="Hyperlink"/>
            <w:rFonts w:asciiTheme="majorHAnsi" w:hAnsiTheme="majorHAnsi" w:cstheme="majorHAnsi"/>
            <w:noProof/>
            <w:spacing w:val="-5"/>
            <w:sz w:val="26"/>
            <w:szCs w:val="26"/>
            <w:rPrChange w:id="491" w:author="MinhHieu" w:date="2024-12-20T14:42:00Z">
              <w:rPr>
                <w:rStyle w:val="Hyperlink"/>
                <w:noProof/>
                <w:spacing w:val="-5"/>
              </w:rPr>
            </w:rPrChange>
          </w:rPr>
          <w:t>LỤC</w:t>
        </w:r>
        <w:r w:rsidRPr="000E3F2A">
          <w:rPr>
            <w:rFonts w:asciiTheme="majorHAnsi" w:hAnsiTheme="majorHAnsi" w:cstheme="majorHAnsi"/>
            <w:noProof/>
            <w:webHidden/>
            <w:sz w:val="26"/>
            <w:szCs w:val="26"/>
            <w:rPrChange w:id="492" w:author="MinhHieu" w:date="2024-12-20T14:42:00Z">
              <w:rPr>
                <w:noProof/>
                <w:webHidden/>
              </w:rPr>
            </w:rPrChange>
          </w:rPr>
          <w:tab/>
        </w:r>
        <w:r w:rsidRPr="000E3F2A">
          <w:rPr>
            <w:rFonts w:asciiTheme="majorHAnsi" w:hAnsiTheme="majorHAnsi" w:cstheme="majorHAnsi"/>
            <w:noProof/>
            <w:webHidden/>
            <w:sz w:val="26"/>
            <w:szCs w:val="26"/>
            <w:rPrChange w:id="493" w:author="MinhHieu" w:date="2024-12-20T14:42:00Z">
              <w:rPr>
                <w:noProof/>
                <w:webHidden/>
              </w:rPr>
            </w:rPrChange>
          </w:rPr>
          <w:fldChar w:fldCharType="begin"/>
        </w:r>
        <w:r w:rsidRPr="000E3F2A">
          <w:rPr>
            <w:rFonts w:asciiTheme="majorHAnsi" w:hAnsiTheme="majorHAnsi" w:cstheme="majorHAnsi"/>
            <w:noProof/>
            <w:webHidden/>
            <w:sz w:val="26"/>
            <w:szCs w:val="26"/>
            <w:rPrChange w:id="494" w:author="MinhHieu" w:date="2024-12-20T14:42:00Z">
              <w:rPr>
                <w:noProof/>
                <w:webHidden/>
              </w:rPr>
            </w:rPrChange>
          </w:rPr>
          <w:instrText xml:space="preserve"> PAGEREF _Toc185598214 \h </w:instrText>
        </w:r>
      </w:ins>
      <w:r w:rsidRPr="000E3F2A">
        <w:rPr>
          <w:rFonts w:asciiTheme="majorHAnsi" w:hAnsiTheme="majorHAnsi" w:cstheme="majorHAnsi"/>
          <w:noProof/>
          <w:webHidden/>
          <w:sz w:val="26"/>
          <w:szCs w:val="26"/>
          <w:rPrChange w:id="495"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496" w:author="MinhHieu" w:date="2024-12-20T14:42:00Z">
            <w:rPr>
              <w:noProof/>
              <w:webHidden/>
            </w:rPr>
          </w:rPrChange>
        </w:rPr>
        <w:fldChar w:fldCharType="separate"/>
      </w:r>
      <w:ins w:id="497" w:author="MinhHieu" w:date="2024-12-20T14:41:00Z">
        <w:r w:rsidRPr="000E3F2A">
          <w:rPr>
            <w:rFonts w:asciiTheme="majorHAnsi" w:hAnsiTheme="majorHAnsi" w:cstheme="majorHAnsi"/>
            <w:noProof/>
            <w:webHidden/>
            <w:sz w:val="26"/>
            <w:szCs w:val="26"/>
            <w:rPrChange w:id="498" w:author="MinhHieu" w:date="2024-12-20T14:42:00Z">
              <w:rPr>
                <w:noProof/>
                <w:webHidden/>
              </w:rPr>
            </w:rPrChange>
          </w:rPr>
          <w:t>iv</w:t>
        </w:r>
        <w:r w:rsidRPr="000E3F2A">
          <w:rPr>
            <w:rFonts w:asciiTheme="majorHAnsi" w:hAnsiTheme="majorHAnsi" w:cstheme="majorHAnsi"/>
            <w:noProof/>
            <w:webHidden/>
            <w:sz w:val="26"/>
            <w:szCs w:val="26"/>
            <w:rPrChange w:id="499" w:author="MinhHieu" w:date="2024-12-20T14:42:00Z">
              <w:rPr>
                <w:noProof/>
                <w:webHidden/>
              </w:rPr>
            </w:rPrChange>
          </w:rPr>
          <w:fldChar w:fldCharType="end"/>
        </w:r>
        <w:r w:rsidRPr="000E3F2A">
          <w:rPr>
            <w:rStyle w:val="Hyperlink"/>
            <w:rFonts w:asciiTheme="majorHAnsi" w:hAnsiTheme="majorHAnsi" w:cstheme="majorHAnsi"/>
            <w:noProof/>
            <w:sz w:val="26"/>
            <w:szCs w:val="26"/>
            <w:rPrChange w:id="500" w:author="MinhHieu" w:date="2024-12-20T14:42:00Z">
              <w:rPr>
                <w:rStyle w:val="Hyperlink"/>
                <w:noProof/>
              </w:rPr>
            </w:rPrChange>
          </w:rPr>
          <w:fldChar w:fldCharType="end"/>
        </w:r>
      </w:ins>
    </w:p>
    <w:p w14:paraId="586AD0D6" w14:textId="5A8E9F66" w:rsidR="000E3F2A" w:rsidRPr="000E3F2A" w:rsidRDefault="000E3F2A">
      <w:pPr>
        <w:pStyle w:val="TOC1"/>
        <w:tabs>
          <w:tab w:val="right" w:leader="dot" w:pos="9520"/>
        </w:tabs>
        <w:rPr>
          <w:ins w:id="501" w:author="MinhHieu" w:date="2024-12-20T14:41:00Z"/>
          <w:rFonts w:asciiTheme="majorHAnsi" w:eastAsiaTheme="minorEastAsia" w:hAnsiTheme="majorHAnsi" w:cstheme="majorHAnsi"/>
          <w:b w:val="0"/>
          <w:bCs w:val="0"/>
          <w:caps w:val="0"/>
          <w:noProof/>
          <w:color w:val="auto"/>
          <w:kern w:val="2"/>
          <w:sz w:val="26"/>
          <w:szCs w:val="26"/>
          <w:lang w:val="vi-VN"/>
          <w14:ligatures w14:val="standardContextual"/>
          <w:rPrChange w:id="502" w:author="MinhHieu" w:date="2024-12-20T14:42:00Z">
            <w:rPr>
              <w:ins w:id="503" w:author="MinhHieu" w:date="2024-12-20T14:41:00Z"/>
              <w:rFonts w:eastAsiaTheme="minorEastAsia" w:cstheme="minorBidi"/>
              <w:b w:val="0"/>
              <w:bCs w:val="0"/>
              <w:caps w:val="0"/>
              <w:noProof/>
              <w:color w:val="auto"/>
              <w:kern w:val="2"/>
              <w:sz w:val="22"/>
              <w:szCs w:val="22"/>
              <w:lang w:val="vi-VN"/>
              <w14:ligatures w14:val="standardContextual"/>
            </w:rPr>
          </w:rPrChange>
        </w:rPr>
      </w:pPr>
      <w:ins w:id="504" w:author="MinhHieu" w:date="2024-12-20T14:41:00Z">
        <w:r w:rsidRPr="000E3F2A">
          <w:rPr>
            <w:rStyle w:val="Hyperlink"/>
            <w:rFonts w:asciiTheme="majorHAnsi" w:hAnsiTheme="majorHAnsi" w:cstheme="majorHAnsi"/>
            <w:noProof/>
            <w:sz w:val="26"/>
            <w:szCs w:val="26"/>
            <w:rPrChange w:id="505"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506"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507" w:author="MinhHieu" w:date="2024-12-20T14:42:00Z">
              <w:rPr>
                <w:noProof/>
              </w:rPr>
            </w:rPrChange>
          </w:rPr>
          <w:instrText>HYPERLINK \l "_Toc185598215"</w:instrText>
        </w:r>
        <w:r w:rsidRPr="000E3F2A">
          <w:rPr>
            <w:rStyle w:val="Hyperlink"/>
            <w:rFonts w:asciiTheme="majorHAnsi" w:hAnsiTheme="majorHAnsi" w:cstheme="majorHAnsi"/>
            <w:noProof/>
            <w:sz w:val="26"/>
            <w:szCs w:val="26"/>
            <w:rPrChange w:id="508"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509"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510" w:author="MinhHieu" w:date="2024-12-20T14:42:00Z">
              <w:rPr>
                <w:rStyle w:val="Hyperlink"/>
                <w:noProof/>
              </w:rPr>
            </w:rPrChange>
          </w:rPr>
          <w:t>DANH</w:t>
        </w:r>
        <w:r w:rsidRPr="000E3F2A">
          <w:rPr>
            <w:rStyle w:val="Hyperlink"/>
            <w:rFonts w:asciiTheme="majorHAnsi" w:hAnsiTheme="majorHAnsi" w:cstheme="majorHAnsi"/>
            <w:noProof/>
            <w:spacing w:val="-4"/>
            <w:sz w:val="26"/>
            <w:szCs w:val="26"/>
            <w:rPrChange w:id="511" w:author="MinhHieu" w:date="2024-12-20T14:42:00Z">
              <w:rPr>
                <w:rStyle w:val="Hyperlink"/>
                <w:noProof/>
                <w:spacing w:val="-4"/>
              </w:rPr>
            </w:rPrChange>
          </w:rPr>
          <w:t xml:space="preserve"> </w:t>
        </w:r>
        <w:r w:rsidRPr="000E3F2A">
          <w:rPr>
            <w:rStyle w:val="Hyperlink"/>
            <w:rFonts w:asciiTheme="majorHAnsi" w:hAnsiTheme="majorHAnsi" w:cstheme="majorHAnsi"/>
            <w:noProof/>
            <w:sz w:val="26"/>
            <w:szCs w:val="26"/>
            <w:rPrChange w:id="512" w:author="MinhHieu" w:date="2024-12-20T14:42:00Z">
              <w:rPr>
                <w:rStyle w:val="Hyperlink"/>
                <w:noProof/>
              </w:rPr>
            </w:rPrChange>
          </w:rPr>
          <w:t>MỤC</w:t>
        </w:r>
        <w:r w:rsidRPr="000E3F2A">
          <w:rPr>
            <w:rStyle w:val="Hyperlink"/>
            <w:rFonts w:asciiTheme="majorHAnsi" w:hAnsiTheme="majorHAnsi" w:cstheme="majorHAnsi"/>
            <w:noProof/>
            <w:spacing w:val="-3"/>
            <w:sz w:val="26"/>
            <w:szCs w:val="26"/>
            <w:rPrChange w:id="513" w:author="MinhHieu" w:date="2024-12-20T14:42:00Z">
              <w:rPr>
                <w:rStyle w:val="Hyperlink"/>
                <w:noProof/>
                <w:spacing w:val="-3"/>
              </w:rPr>
            </w:rPrChange>
          </w:rPr>
          <w:t xml:space="preserve"> </w:t>
        </w:r>
        <w:r w:rsidRPr="000E3F2A">
          <w:rPr>
            <w:rStyle w:val="Hyperlink"/>
            <w:rFonts w:asciiTheme="majorHAnsi" w:hAnsiTheme="majorHAnsi" w:cstheme="majorHAnsi"/>
            <w:noProof/>
            <w:sz w:val="26"/>
            <w:szCs w:val="26"/>
            <w:rPrChange w:id="514" w:author="MinhHieu" w:date="2024-12-20T14:42:00Z">
              <w:rPr>
                <w:rStyle w:val="Hyperlink"/>
                <w:noProof/>
              </w:rPr>
            </w:rPrChange>
          </w:rPr>
          <w:t>BẢNG</w:t>
        </w:r>
        <w:r w:rsidRPr="000E3F2A">
          <w:rPr>
            <w:rStyle w:val="Hyperlink"/>
            <w:rFonts w:asciiTheme="majorHAnsi" w:hAnsiTheme="majorHAnsi" w:cstheme="majorHAnsi"/>
            <w:noProof/>
            <w:spacing w:val="-3"/>
            <w:sz w:val="26"/>
            <w:szCs w:val="26"/>
            <w:rPrChange w:id="515" w:author="MinhHieu" w:date="2024-12-20T14:42:00Z">
              <w:rPr>
                <w:rStyle w:val="Hyperlink"/>
                <w:noProof/>
                <w:spacing w:val="-3"/>
              </w:rPr>
            </w:rPrChange>
          </w:rPr>
          <w:t xml:space="preserve"> </w:t>
        </w:r>
        <w:r w:rsidRPr="000E3F2A">
          <w:rPr>
            <w:rStyle w:val="Hyperlink"/>
            <w:rFonts w:asciiTheme="majorHAnsi" w:hAnsiTheme="majorHAnsi" w:cstheme="majorHAnsi"/>
            <w:noProof/>
            <w:spacing w:val="-4"/>
            <w:sz w:val="26"/>
            <w:szCs w:val="26"/>
            <w:rPrChange w:id="516" w:author="MinhHieu" w:date="2024-12-20T14:42:00Z">
              <w:rPr>
                <w:rStyle w:val="Hyperlink"/>
                <w:noProof/>
                <w:spacing w:val="-4"/>
              </w:rPr>
            </w:rPrChange>
          </w:rPr>
          <w:t>BIỂU</w:t>
        </w:r>
        <w:r w:rsidRPr="000E3F2A">
          <w:rPr>
            <w:rFonts w:asciiTheme="majorHAnsi" w:hAnsiTheme="majorHAnsi" w:cstheme="majorHAnsi"/>
            <w:noProof/>
            <w:webHidden/>
            <w:sz w:val="26"/>
            <w:szCs w:val="26"/>
            <w:rPrChange w:id="517" w:author="MinhHieu" w:date="2024-12-20T14:42:00Z">
              <w:rPr>
                <w:noProof/>
                <w:webHidden/>
              </w:rPr>
            </w:rPrChange>
          </w:rPr>
          <w:tab/>
        </w:r>
        <w:r w:rsidRPr="000E3F2A">
          <w:rPr>
            <w:rFonts w:asciiTheme="majorHAnsi" w:hAnsiTheme="majorHAnsi" w:cstheme="majorHAnsi"/>
            <w:noProof/>
            <w:webHidden/>
            <w:sz w:val="26"/>
            <w:szCs w:val="26"/>
            <w:rPrChange w:id="518" w:author="MinhHieu" w:date="2024-12-20T14:42:00Z">
              <w:rPr>
                <w:noProof/>
                <w:webHidden/>
              </w:rPr>
            </w:rPrChange>
          </w:rPr>
          <w:fldChar w:fldCharType="begin"/>
        </w:r>
        <w:r w:rsidRPr="000E3F2A">
          <w:rPr>
            <w:rFonts w:asciiTheme="majorHAnsi" w:hAnsiTheme="majorHAnsi" w:cstheme="majorHAnsi"/>
            <w:noProof/>
            <w:webHidden/>
            <w:sz w:val="26"/>
            <w:szCs w:val="26"/>
            <w:rPrChange w:id="519" w:author="MinhHieu" w:date="2024-12-20T14:42:00Z">
              <w:rPr>
                <w:noProof/>
                <w:webHidden/>
              </w:rPr>
            </w:rPrChange>
          </w:rPr>
          <w:instrText xml:space="preserve"> PAGEREF _Toc185598215 \h </w:instrText>
        </w:r>
      </w:ins>
      <w:r w:rsidRPr="000E3F2A">
        <w:rPr>
          <w:rFonts w:asciiTheme="majorHAnsi" w:hAnsiTheme="majorHAnsi" w:cstheme="majorHAnsi"/>
          <w:noProof/>
          <w:webHidden/>
          <w:sz w:val="26"/>
          <w:szCs w:val="26"/>
          <w:rPrChange w:id="520"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521" w:author="MinhHieu" w:date="2024-12-20T14:42:00Z">
            <w:rPr>
              <w:noProof/>
              <w:webHidden/>
            </w:rPr>
          </w:rPrChange>
        </w:rPr>
        <w:fldChar w:fldCharType="separate"/>
      </w:r>
      <w:ins w:id="522" w:author="MinhHieu" w:date="2024-12-20T14:41:00Z">
        <w:r w:rsidRPr="000E3F2A">
          <w:rPr>
            <w:rFonts w:asciiTheme="majorHAnsi" w:hAnsiTheme="majorHAnsi" w:cstheme="majorHAnsi"/>
            <w:noProof/>
            <w:webHidden/>
            <w:sz w:val="26"/>
            <w:szCs w:val="26"/>
            <w:rPrChange w:id="523" w:author="MinhHieu" w:date="2024-12-20T14:42:00Z">
              <w:rPr>
                <w:noProof/>
                <w:webHidden/>
              </w:rPr>
            </w:rPrChange>
          </w:rPr>
          <w:t>vii</w:t>
        </w:r>
        <w:r w:rsidRPr="000E3F2A">
          <w:rPr>
            <w:rFonts w:asciiTheme="majorHAnsi" w:hAnsiTheme="majorHAnsi" w:cstheme="majorHAnsi"/>
            <w:noProof/>
            <w:webHidden/>
            <w:sz w:val="26"/>
            <w:szCs w:val="26"/>
            <w:rPrChange w:id="524" w:author="MinhHieu" w:date="2024-12-20T14:42:00Z">
              <w:rPr>
                <w:noProof/>
                <w:webHidden/>
              </w:rPr>
            </w:rPrChange>
          </w:rPr>
          <w:fldChar w:fldCharType="end"/>
        </w:r>
        <w:r w:rsidRPr="000E3F2A">
          <w:rPr>
            <w:rStyle w:val="Hyperlink"/>
            <w:rFonts w:asciiTheme="majorHAnsi" w:hAnsiTheme="majorHAnsi" w:cstheme="majorHAnsi"/>
            <w:noProof/>
            <w:sz w:val="26"/>
            <w:szCs w:val="26"/>
            <w:rPrChange w:id="525" w:author="MinhHieu" w:date="2024-12-20T14:42:00Z">
              <w:rPr>
                <w:rStyle w:val="Hyperlink"/>
                <w:noProof/>
              </w:rPr>
            </w:rPrChange>
          </w:rPr>
          <w:fldChar w:fldCharType="end"/>
        </w:r>
      </w:ins>
    </w:p>
    <w:p w14:paraId="14DA98CE" w14:textId="59D6FE1C" w:rsidR="000E3F2A" w:rsidRPr="000E3F2A" w:rsidRDefault="000E3F2A">
      <w:pPr>
        <w:pStyle w:val="TOC1"/>
        <w:tabs>
          <w:tab w:val="right" w:leader="dot" w:pos="9520"/>
        </w:tabs>
        <w:rPr>
          <w:ins w:id="526" w:author="MinhHieu" w:date="2024-12-20T14:41:00Z"/>
          <w:rFonts w:asciiTheme="majorHAnsi" w:eastAsiaTheme="minorEastAsia" w:hAnsiTheme="majorHAnsi" w:cstheme="majorHAnsi"/>
          <w:b w:val="0"/>
          <w:bCs w:val="0"/>
          <w:caps w:val="0"/>
          <w:noProof/>
          <w:color w:val="auto"/>
          <w:kern w:val="2"/>
          <w:sz w:val="26"/>
          <w:szCs w:val="26"/>
          <w:lang w:val="vi-VN"/>
          <w14:ligatures w14:val="standardContextual"/>
          <w:rPrChange w:id="527" w:author="MinhHieu" w:date="2024-12-20T14:42:00Z">
            <w:rPr>
              <w:ins w:id="528" w:author="MinhHieu" w:date="2024-12-20T14:41:00Z"/>
              <w:rFonts w:eastAsiaTheme="minorEastAsia" w:cstheme="minorBidi"/>
              <w:b w:val="0"/>
              <w:bCs w:val="0"/>
              <w:caps w:val="0"/>
              <w:noProof/>
              <w:color w:val="auto"/>
              <w:kern w:val="2"/>
              <w:sz w:val="22"/>
              <w:szCs w:val="22"/>
              <w:lang w:val="vi-VN"/>
              <w14:ligatures w14:val="standardContextual"/>
            </w:rPr>
          </w:rPrChange>
        </w:rPr>
      </w:pPr>
      <w:ins w:id="529" w:author="MinhHieu" w:date="2024-12-20T14:41:00Z">
        <w:r w:rsidRPr="000E3F2A">
          <w:rPr>
            <w:rStyle w:val="Hyperlink"/>
            <w:rFonts w:asciiTheme="majorHAnsi" w:hAnsiTheme="majorHAnsi" w:cstheme="majorHAnsi"/>
            <w:noProof/>
            <w:sz w:val="26"/>
            <w:szCs w:val="26"/>
            <w:rPrChange w:id="530"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531"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532" w:author="MinhHieu" w:date="2024-12-20T14:42:00Z">
              <w:rPr>
                <w:noProof/>
              </w:rPr>
            </w:rPrChange>
          </w:rPr>
          <w:instrText>HYPERLINK \l "_Toc185598216"</w:instrText>
        </w:r>
        <w:r w:rsidRPr="000E3F2A">
          <w:rPr>
            <w:rStyle w:val="Hyperlink"/>
            <w:rFonts w:asciiTheme="majorHAnsi" w:hAnsiTheme="majorHAnsi" w:cstheme="majorHAnsi"/>
            <w:noProof/>
            <w:sz w:val="26"/>
            <w:szCs w:val="26"/>
            <w:rPrChange w:id="533"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534"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535" w:author="MinhHieu" w:date="2024-12-20T14:42:00Z">
              <w:rPr>
                <w:rStyle w:val="Hyperlink"/>
                <w:noProof/>
              </w:rPr>
            </w:rPrChange>
          </w:rPr>
          <w:t>DANH</w:t>
        </w:r>
        <w:r w:rsidRPr="000E3F2A">
          <w:rPr>
            <w:rStyle w:val="Hyperlink"/>
            <w:rFonts w:asciiTheme="majorHAnsi" w:hAnsiTheme="majorHAnsi" w:cstheme="majorHAnsi"/>
            <w:noProof/>
            <w:spacing w:val="-4"/>
            <w:sz w:val="26"/>
            <w:szCs w:val="26"/>
            <w:rPrChange w:id="536" w:author="MinhHieu" w:date="2024-12-20T14:42:00Z">
              <w:rPr>
                <w:rStyle w:val="Hyperlink"/>
                <w:noProof/>
                <w:spacing w:val="-4"/>
              </w:rPr>
            </w:rPrChange>
          </w:rPr>
          <w:t xml:space="preserve"> </w:t>
        </w:r>
        <w:r w:rsidRPr="000E3F2A">
          <w:rPr>
            <w:rStyle w:val="Hyperlink"/>
            <w:rFonts w:asciiTheme="majorHAnsi" w:hAnsiTheme="majorHAnsi" w:cstheme="majorHAnsi"/>
            <w:noProof/>
            <w:sz w:val="26"/>
            <w:szCs w:val="26"/>
            <w:rPrChange w:id="537" w:author="MinhHieu" w:date="2024-12-20T14:42:00Z">
              <w:rPr>
                <w:rStyle w:val="Hyperlink"/>
                <w:noProof/>
              </w:rPr>
            </w:rPrChange>
          </w:rPr>
          <w:t>MỤC</w:t>
        </w:r>
        <w:r w:rsidRPr="000E3F2A">
          <w:rPr>
            <w:rStyle w:val="Hyperlink"/>
            <w:rFonts w:asciiTheme="majorHAnsi" w:hAnsiTheme="majorHAnsi" w:cstheme="majorHAnsi"/>
            <w:noProof/>
            <w:spacing w:val="-3"/>
            <w:sz w:val="26"/>
            <w:szCs w:val="26"/>
            <w:rPrChange w:id="538" w:author="MinhHieu" w:date="2024-12-20T14:42:00Z">
              <w:rPr>
                <w:rStyle w:val="Hyperlink"/>
                <w:noProof/>
                <w:spacing w:val="-3"/>
              </w:rPr>
            </w:rPrChange>
          </w:rPr>
          <w:t xml:space="preserve"> </w:t>
        </w:r>
        <w:r w:rsidRPr="000E3F2A">
          <w:rPr>
            <w:rStyle w:val="Hyperlink"/>
            <w:rFonts w:asciiTheme="majorHAnsi" w:hAnsiTheme="majorHAnsi" w:cstheme="majorHAnsi"/>
            <w:noProof/>
            <w:sz w:val="26"/>
            <w:szCs w:val="26"/>
            <w:rPrChange w:id="539" w:author="MinhHieu" w:date="2024-12-20T14:42:00Z">
              <w:rPr>
                <w:rStyle w:val="Hyperlink"/>
                <w:noProof/>
              </w:rPr>
            </w:rPrChange>
          </w:rPr>
          <w:t>HÌNH</w:t>
        </w:r>
        <w:r w:rsidRPr="000E3F2A">
          <w:rPr>
            <w:rStyle w:val="Hyperlink"/>
            <w:rFonts w:asciiTheme="majorHAnsi" w:hAnsiTheme="majorHAnsi" w:cstheme="majorHAnsi"/>
            <w:noProof/>
            <w:spacing w:val="-3"/>
            <w:sz w:val="26"/>
            <w:szCs w:val="26"/>
            <w:rPrChange w:id="540" w:author="MinhHieu" w:date="2024-12-20T14:42:00Z">
              <w:rPr>
                <w:rStyle w:val="Hyperlink"/>
                <w:noProof/>
                <w:spacing w:val="-3"/>
              </w:rPr>
            </w:rPrChange>
          </w:rPr>
          <w:t xml:space="preserve"> </w:t>
        </w:r>
        <w:r w:rsidRPr="000E3F2A">
          <w:rPr>
            <w:rStyle w:val="Hyperlink"/>
            <w:rFonts w:asciiTheme="majorHAnsi" w:hAnsiTheme="majorHAnsi" w:cstheme="majorHAnsi"/>
            <w:noProof/>
            <w:spacing w:val="-5"/>
            <w:sz w:val="26"/>
            <w:szCs w:val="26"/>
            <w:rPrChange w:id="541" w:author="MinhHieu" w:date="2024-12-20T14:42:00Z">
              <w:rPr>
                <w:rStyle w:val="Hyperlink"/>
                <w:noProof/>
                <w:spacing w:val="-5"/>
              </w:rPr>
            </w:rPrChange>
          </w:rPr>
          <w:t>ẢNH</w:t>
        </w:r>
        <w:r w:rsidRPr="000E3F2A">
          <w:rPr>
            <w:rFonts w:asciiTheme="majorHAnsi" w:hAnsiTheme="majorHAnsi" w:cstheme="majorHAnsi"/>
            <w:noProof/>
            <w:webHidden/>
            <w:sz w:val="26"/>
            <w:szCs w:val="26"/>
            <w:rPrChange w:id="542" w:author="MinhHieu" w:date="2024-12-20T14:42:00Z">
              <w:rPr>
                <w:noProof/>
                <w:webHidden/>
              </w:rPr>
            </w:rPrChange>
          </w:rPr>
          <w:tab/>
        </w:r>
        <w:r w:rsidRPr="000E3F2A">
          <w:rPr>
            <w:rFonts w:asciiTheme="majorHAnsi" w:hAnsiTheme="majorHAnsi" w:cstheme="majorHAnsi"/>
            <w:noProof/>
            <w:webHidden/>
            <w:sz w:val="26"/>
            <w:szCs w:val="26"/>
            <w:rPrChange w:id="543" w:author="MinhHieu" w:date="2024-12-20T14:42:00Z">
              <w:rPr>
                <w:noProof/>
                <w:webHidden/>
              </w:rPr>
            </w:rPrChange>
          </w:rPr>
          <w:fldChar w:fldCharType="begin"/>
        </w:r>
        <w:r w:rsidRPr="000E3F2A">
          <w:rPr>
            <w:rFonts w:asciiTheme="majorHAnsi" w:hAnsiTheme="majorHAnsi" w:cstheme="majorHAnsi"/>
            <w:noProof/>
            <w:webHidden/>
            <w:sz w:val="26"/>
            <w:szCs w:val="26"/>
            <w:rPrChange w:id="544" w:author="MinhHieu" w:date="2024-12-20T14:42:00Z">
              <w:rPr>
                <w:noProof/>
                <w:webHidden/>
              </w:rPr>
            </w:rPrChange>
          </w:rPr>
          <w:instrText xml:space="preserve"> PAGEREF _Toc185598216 \h </w:instrText>
        </w:r>
      </w:ins>
      <w:r w:rsidRPr="000E3F2A">
        <w:rPr>
          <w:rFonts w:asciiTheme="majorHAnsi" w:hAnsiTheme="majorHAnsi" w:cstheme="majorHAnsi"/>
          <w:noProof/>
          <w:webHidden/>
          <w:sz w:val="26"/>
          <w:szCs w:val="26"/>
          <w:rPrChange w:id="545"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546" w:author="MinhHieu" w:date="2024-12-20T14:42:00Z">
            <w:rPr>
              <w:noProof/>
              <w:webHidden/>
            </w:rPr>
          </w:rPrChange>
        </w:rPr>
        <w:fldChar w:fldCharType="separate"/>
      </w:r>
      <w:ins w:id="547" w:author="MinhHieu" w:date="2024-12-20T14:41:00Z">
        <w:r w:rsidRPr="000E3F2A">
          <w:rPr>
            <w:rFonts w:asciiTheme="majorHAnsi" w:hAnsiTheme="majorHAnsi" w:cstheme="majorHAnsi"/>
            <w:noProof/>
            <w:webHidden/>
            <w:sz w:val="26"/>
            <w:szCs w:val="26"/>
            <w:rPrChange w:id="548" w:author="MinhHieu" w:date="2024-12-20T14:42:00Z">
              <w:rPr>
                <w:noProof/>
                <w:webHidden/>
              </w:rPr>
            </w:rPrChange>
          </w:rPr>
          <w:t>ix</w:t>
        </w:r>
        <w:r w:rsidRPr="000E3F2A">
          <w:rPr>
            <w:rFonts w:asciiTheme="majorHAnsi" w:hAnsiTheme="majorHAnsi" w:cstheme="majorHAnsi"/>
            <w:noProof/>
            <w:webHidden/>
            <w:sz w:val="26"/>
            <w:szCs w:val="26"/>
            <w:rPrChange w:id="549" w:author="MinhHieu" w:date="2024-12-20T14:42:00Z">
              <w:rPr>
                <w:noProof/>
                <w:webHidden/>
              </w:rPr>
            </w:rPrChange>
          </w:rPr>
          <w:fldChar w:fldCharType="end"/>
        </w:r>
        <w:r w:rsidRPr="000E3F2A">
          <w:rPr>
            <w:rStyle w:val="Hyperlink"/>
            <w:rFonts w:asciiTheme="majorHAnsi" w:hAnsiTheme="majorHAnsi" w:cstheme="majorHAnsi"/>
            <w:noProof/>
            <w:sz w:val="26"/>
            <w:szCs w:val="26"/>
            <w:rPrChange w:id="550" w:author="MinhHieu" w:date="2024-12-20T14:42:00Z">
              <w:rPr>
                <w:rStyle w:val="Hyperlink"/>
                <w:noProof/>
              </w:rPr>
            </w:rPrChange>
          </w:rPr>
          <w:fldChar w:fldCharType="end"/>
        </w:r>
      </w:ins>
    </w:p>
    <w:p w14:paraId="2124E25E" w14:textId="15A23060" w:rsidR="000E3F2A" w:rsidRPr="000E3F2A" w:rsidRDefault="000E3F2A">
      <w:pPr>
        <w:pStyle w:val="TOC1"/>
        <w:tabs>
          <w:tab w:val="right" w:leader="dot" w:pos="9520"/>
        </w:tabs>
        <w:rPr>
          <w:ins w:id="551" w:author="MinhHieu" w:date="2024-12-20T14:41:00Z"/>
          <w:rFonts w:asciiTheme="majorHAnsi" w:eastAsiaTheme="minorEastAsia" w:hAnsiTheme="majorHAnsi" w:cstheme="majorHAnsi"/>
          <w:b w:val="0"/>
          <w:bCs w:val="0"/>
          <w:caps w:val="0"/>
          <w:noProof/>
          <w:color w:val="auto"/>
          <w:kern w:val="2"/>
          <w:sz w:val="26"/>
          <w:szCs w:val="26"/>
          <w:lang w:val="vi-VN"/>
          <w14:ligatures w14:val="standardContextual"/>
          <w:rPrChange w:id="552" w:author="MinhHieu" w:date="2024-12-20T14:42:00Z">
            <w:rPr>
              <w:ins w:id="553" w:author="MinhHieu" w:date="2024-12-20T14:41:00Z"/>
              <w:rFonts w:eastAsiaTheme="minorEastAsia" w:cstheme="minorBidi"/>
              <w:b w:val="0"/>
              <w:bCs w:val="0"/>
              <w:caps w:val="0"/>
              <w:noProof/>
              <w:color w:val="auto"/>
              <w:kern w:val="2"/>
              <w:sz w:val="22"/>
              <w:szCs w:val="22"/>
              <w:lang w:val="vi-VN"/>
              <w14:ligatures w14:val="standardContextual"/>
            </w:rPr>
          </w:rPrChange>
        </w:rPr>
      </w:pPr>
      <w:ins w:id="554" w:author="MinhHieu" w:date="2024-12-20T14:41:00Z">
        <w:r w:rsidRPr="000E3F2A">
          <w:rPr>
            <w:rStyle w:val="Hyperlink"/>
            <w:rFonts w:asciiTheme="majorHAnsi" w:hAnsiTheme="majorHAnsi" w:cstheme="majorHAnsi"/>
            <w:noProof/>
            <w:sz w:val="26"/>
            <w:szCs w:val="26"/>
            <w:rPrChange w:id="555"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556"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557" w:author="MinhHieu" w:date="2024-12-20T14:42:00Z">
              <w:rPr>
                <w:noProof/>
              </w:rPr>
            </w:rPrChange>
          </w:rPr>
          <w:instrText>HYPERLINK \l "_Toc185598217"</w:instrText>
        </w:r>
        <w:r w:rsidRPr="000E3F2A">
          <w:rPr>
            <w:rStyle w:val="Hyperlink"/>
            <w:rFonts w:asciiTheme="majorHAnsi" w:hAnsiTheme="majorHAnsi" w:cstheme="majorHAnsi"/>
            <w:noProof/>
            <w:sz w:val="26"/>
            <w:szCs w:val="26"/>
            <w:rPrChange w:id="558"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559"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560" w:author="MinhHieu" w:date="2024-12-20T14:42:00Z">
              <w:rPr>
                <w:rStyle w:val="Hyperlink"/>
                <w:noProof/>
              </w:rPr>
            </w:rPrChange>
          </w:rPr>
          <w:t>CHƯƠNG 1: GIỚI THIỆU ĐỀ TÀI VÀ CÔNG NGHỆ SỬ DỤNG</w:t>
        </w:r>
        <w:r w:rsidRPr="000E3F2A">
          <w:rPr>
            <w:rFonts w:asciiTheme="majorHAnsi" w:hAnsiTheme="majorHAnsi" w:cstheme="majorHAnsi"/>
            <w:noProof/>
            <w:webHidden/>
            <w:sz w:val="26"/>
            <w:szCs w:val="26"/>
            <w:rPrChange w:id="561" w:author="MinhHieu" w:date="2024-12-20T14:42:00Z">
              <w:rPr>
                <w:noProof/>
                <w:webHidden/>
              </w:rPr>
            </w:rPrChange>
          </w:rPr>
          <w:tab/>
        </w:r>
        <w:r w:rsidRPr="000E3F2A">
          <w:rPr>
            <w:rFonts w:asciiTheme="majorHAnsi" w:hAnsiTheme="majorHAnsi" w:cstheme="majorHAnsi"/>
            <w:noProof/>
            <w:webHidden/>
            <w:sz w:val="26"/>
            <w:szCs w:val="26"/>
            <w:rPrChange w:id="562" w:author="MinhHieu" w:date="2024-12-20T14:42:00Z">
              <w:rPr>
                <w:noProof/>
                <w:webHidden/>
              </w:rPr>
            </w:rPrChange>
          </w:rPr>
          <w:fldChar w:fldCharType="begin"/>
        </w:r>
        <w:r w:rsidRPr="000E3F2A">
          <w:rPr>
            <w:rFonts w:asciiTheme="majorHAnsi" w:hAnsiTheme="majorHAnsi" w:cstheme="majorHAnsi"/>
            <w:noProof/>
            <w:webHidden/>
            <w:sz w:val="26"/>
            <w:szCs w:val="26"/>
            <w:rPrChange w:id="563" w:author="MinhHieu" w:date="2024-12-20T14:42:00Z">
              <w:rPr>
                <w:noProof/>
                <w:webHidden/>
              </w:rPr>
            </w:rPrChange>
          </w:rPr>
          <w:instrText xml:space="preserve"> PAGEREF _Toc185598217 \h </w:instrText>
        </w:r>
      </w:ins>
      <w:r w:rsidRPr="000E3F2A">
        <w:rPr>
          <w:rFonts w:asciiTheme="majorHAnsi" w:hAnsiTheme="majorHAnsi" w:cstheme="majorHAnsi"/>
          <w:noProof/>
          <w:webHidden/>
          <w:sz w:val="26"/>
          <w:szCs w:val="26"/>
          <w:rPrChange w:id="564"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565" w:author="MinhHieu" w:date="2024-12-20T14:42:00Z">
            <w:rPr>
              <w:noProof/>
              <w:webHidden/>
            </w:rPr>
          </w:rPrChange>
        </w:rPr>
        <w:fldChar w:fldCharType="separate"/>
      </w:r>
      <w:ins w:id="566" w:author="MinhHieu" w:date="2024-12-20T14:41:00Z">
        <w:r w:rsidRPr="000E3F2A">
          <w:rPr>
            <w:rFonts w:asciiTheme="majorHAnsi" w:hAnsiTheme="majorHAnsi" w:cstheme="majorHAnsi"/>
            <w:noProof/>
            <w:webHidden/>
            <w:sz w:val="26"/>
            <w:szCs w:val="26"/>
            <w:rPrChange w:id="567" w:author="MinhHieu" w:date="2024-12-20T14:42:00Z">
              <w:rPr>
                <w:noProof/>
                <w:webHidden/>
              </w:rPr>
            </w:rPrChange>
          </w:rPr>
          <w:t>1</w:t>
        </w:r>
        <w:r w:rsidRPr="000E3F2A">
          <w:rPr>
            <w:rFonts w:asciiTheme="majorHAnsi" w:hAnsiTheme="majorHAnsi" w:cstheme="majorHAnsi"/>
            <w:noProof/>
            <w:webHidden/>
            <w:sz w:val="26"/>
            <w:szCs w:val="26"/>
            <w:rPrChange w:id="568" w:author="MinhHieu" w:date="2024-12-20T14:42:00Z">
              <w:rPr>
                <w:noProof/>
                <w:webHidden/>
              </w:rPr>
            </w:rPrChange>
          </w:rPr>
          <w:fldChar w:fldCharType="end"/>
        </w:r>
        <w:r w:rsidRPr="000E3F2A">
          <w:rPr>
            <w:rStyle w:val="Hyperlink"/>
            <w:rFonts w:asciiTheme="majorHAnsi" w:hAnsiTheme="majorHAnsi" w:cstheme="majorHAnsi"/>
            <w:noProof/>
            <w:sz w:val="26"/>
            <w:szCs w:val="26"/>
            <w:rPrChange w:id="569" w:author="MinhHieu" w:date="2024-12-20T14:42:00Z">
              <w:rPr>
                <w:rStyle w:val="Hyperlink"/>
                <w:noProof/>
              </w:rPr>
            </w:rPrChange>
          </w:rPr>
          <w:fldChar w:fldCharType="end"/>
        </w:r>
      </w:ins>
    </w:p>
    <w:p w14:paraId="1F0CE739" w14:textId="17298732" w:rsidR="000E3F2A" w:rsidRPr="000E3F2A" w:rsidRDefault="000E3F2A">
      <w:pPr>
        <w:pStyle w:val="TOC2"/>
        <w:tabs>
          <w:tab w:val="right" w:leader="dot" w:pos="9520"/>
        </w:tabs>
        <w:rPr>
          <w:ins w:id="570"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571" w:author="MinhHieu" w:date="2024-12-20T14:42:00Z">
            <w:rPr>
              <w:ins w:id="572" w:author="MinhHieu" w:date="2024-12-20T14:41:00Z"/>
              <w:rFonts w:eastAsiaTheme="minorEastAsia" w:cstheme="minorBidi"/>
              <w:smallCaps w:val="0"/>
              <w:noProof/>
              <w:color w:val="auto"/>
              <w:kern w:val="2"/>
              <w:sz w:val="22"/>
              <w:szCs w:val="22"/>
              <w:lang w:val="vi-VN"/>
              <w14:ligatures w14:val="standardContextual"/>
            </w:rPr>
          </w:rPrChange>
        </w:rPr>
      </w:pPr>
      <w:ins w:id="573" w:author="MinhHieu" w:date="2024-12-20T14:41:00Z">
        <w:r w:rsidRPr="000E3F2A">
          <w:rPr>
            <w:rStyle w:val="Hyperlink"/>
            <w:rFonts w:asciiTheme="majorHAnsi" w:hAnsiTheme="majorHAnsi" w:cstheme="majorHAnsi"/>
            <w:noProof/>
            <w:sz w:val="26"/>
            <w:szCs w:val="26"/>
            <w:rPrChange w:id="574"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575"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576" w:author="MinhHieu" w:date="2024-12-20T14:42:00Z">
              <w:rPr>
                <w:noProof/>
              </w:rPr>
            </w:rPrChange>
          </w:rPr>
          <w:instrText>HYPERLINK \l "_Toc185598218"</w:instrText>
        </w:r>
        <w:r w:rsidRPr="000E3F2A">
          <w:rPr>
            <w:rStyle w:val="Hyperlink"/>
            <w:rFonts w:asciiTheme="majorHAnsi" w:hAnsiTheme="majorHAnsi" w:cstheme="majorHAnsi"/>
            <w:noProof/>
            <w:sz w:val="26"/>
            <w:szCs w:val="26"/>
            <w:rPrChange w:id="577"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578"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579" w:author="MinhHieu" w:date="2024-12-20T14:42:00Z">
              <w:rPr>
                <w:rStyle w:val="Hyperlink"/>
                <w:noProof/>
              </w:rPr>
            </w:rPrChange>
          </w:rPr>
          <w:t>1.1</w:t>
        </w:r>
        <w:r w:rsidRPr="000E3F2A">
          <w:rPr>
            <w:rFonts w:asciiTheme="majorHAnsi" w:eastAsiaTheme="minorEastAsia" w:hAnsiTheme="majorHAnsi" w:cstheme="majorHAnsi"/>
            <w:smallCaps w:val="0"/>
            <w:noProof/>
            <w:color w:val="auto"/>
            <w:kern w:val="2"/>
            <w:sz w:val="26"/>
            <w:szCs w:val="26"/>
            <w:lang w:val="vi-VN"/>
            <w14:ligatures w14:val="standardContextual"/>
            <w:rPrChange w:id="580" w:author="MinhHieu" w:date="2024-12-20T14:42:00Z">
              <w:rPr>
                <w:rFonts w:eastAsiaTheme="minorEastAsia" w:cstheme="minorBidi"/>
                <w:smallCaps w:val="0"/>
                <w:noProof/>
                <w:color w:val="auto"/>
                <w:kern w:val="2"/>
                <w:sz w:val="22"/>
                <w:szCs w:val="22"/>
                <w:lang w:val="vi-VN"/>
                <w14:ligatures w14:val="standardContextual"/>
              </w:rPr>
            </w:rPrChange>
          </w:rPr>
          <w:tab/>
        </w:r>
        <w:r w:rsidRPr="000E3F2A">
          <w:rPr>
            <w:rStyle w:val="Hyperlink"/>
            <w:rFonts w:asciiTheme="majorHAnsi" w:hAnsiTheme="majorHAnsi" w:cstheme="majorHAnsi"/>
            <w:noProof/>
            <w:sz w:val="26"/>
            <w:szCs w:val="26"/>
            <w:rPrChange w:id="581" w:author="MinhHieu" w:date="2024-12-20T14:42:00Z">
              <w:rPr>
                <w:rStyle w:val="Hyperlink"/>
                <w:noProof/>
              </w:rPr>
            </w:rPrChange>
          </w:rPr>
          <w:t>Giới thiệu đề tài</w:t>
        </w:r>
        <w:r w:rsidRPr="000E3F2A">
          <w:rPr>
            <w:rFonts w:asciiTheme="majorHAnsi" w:hAnsiTheme="majorHAnsi" w:cstheme="majorHAnsi"/>
            <w:noProof/>
            <w:webHidden/>
            <w:sz w:val="26"/>
            <w:szCs w:val="26"/>
            <w:rPrChange w:id="582" w:author="MinhHieu" w:date="2024-12-20T14:42:00Z">
              <w:rPr>
                <w:noProof/>
                <w:webHidden/>
              </w:rPr>
            </w:rPrChange>
          </w:rPr>
          <w:tab/>
        </w:r>
        <w:r w:rsidRPr="000E3F2A">
          <w:rPr>
            <w:rFonts w:asciiTheme="majorHAnsi" w:hAnsiTheme="majorHAnsi" w:cstheme="majorHAnsi"/>
            <w:noProof/>
            <w:webHidden/>
            <w:sz w:val="26"/>
            <w:szCs w:val="26"/>
            <w:rPrChange w:id="583" w:author="MinhHieu" w:date="2024-12-20T14:42:00Z">
              <w:rPr>
                <w:noProof/>
                <w:webHidden/>
              </w:rPr>
            </w:rPrChange>
          </w:rPr>
          <w:fldChar w:fldCharType="begin"/>
        </w:r>
        <w:r w:rsidRPr="000E3F2A">
          <w:rPr>
            <w:rFonts w:asciiTheme="majorHAnsi" w:hAnsiTheme="majorHAnsi" w:cstheme="majorHAnsi"/>
            <w:noProof/>
            <w:webHidden/>
            <w:sz w:val="26"/>
            <w:szCs w:val="26"/>
            <w:rPrChange w:id="584" w:author="MinhHieu" w:date="2024-12-20T14:42:00Z">
              <w:rPr>
                <w:noProof/>
                <w:webHidden/>
              </w:rPr>
            </w:rPrChange>
          </w:rPr>
          <w:instrText xml:space="preserve"> PAGEREF _Toc185598218 \h </w:instrText>
        </w:r>
      </w:ins>
      <w:r w:rsidRPr="000E3F2A">
        <w:rPr>
          <w:rFonts w:asciiTheme="majorHAnsi" w:hAnsiTheme="majorHAnsi" w:cstheme="majorHAnsi"/>
          <w:noProof/>
          <w:webHidden/>
          <w:sz w:val="26"/>
          <w:szCs w:val="26"/>
          <w:rPrChange w:id="585"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586" w:author="MinhHieu" w:date="2024-12-20T14:42:00Z">
            <w:rPr>
              <w:noProof/>
              <w:webHidden/>
            </w:rPr>
          </w:rPrChange>
        </w:rPr>
        <w:fldChar w:fldCharType="separate"/>
      </w:r>
      <w:ins w:id="587" w:author="MinhHieu" w:date="2024-12-20T14:41:00Z">
        <w:r w:rsidRPr="000E3F2A">
          <w:rPr>
            <w:rFonts w:asciiTheme="majorHAnsi" w:hAnsiTheme="majorHAnsi" w:cstheme="majorHAnsi"/>
            <w:noProof/>
            <w:webHidden/>
            <w:sz w:val="26"/>
            <w:szCs w:val="26"/>
            <w:rPrChange w:id="588" w:author="MinhHieu" w:date="2024-12-20T14:42:00Z">
              <w:rPr>
                <w:noProof/>
                <w:webHidden/>
              </w:rPr>
            </w:rPrChange>
          </w:rPr>
          <w:t>1</w:t>
        </w:r>
        <w:r w:rsidRPr="000E3F2A">
          <w:rPr>
            <w:rFonts w:asciiTheme="majorHAnsi" w:hAnsiTheme="majorHAnsi" w:cstheme="majorHAnsi"/>
            <w:noProof/>
            <w:webHidden/>
            <w:sz w:val="26"/>
            <w:szCs w:val="26"/>
            <w:rPrChange w:id="589" w:author="MinhHieu" w:date="2024-12-20T14:42:00Z">
              <w:rPr>
                <w:noProof/>
                <w:webHidden/>
              </w:rPr>
            </w:rPrChange>
          </w:rPr>
          <w:fldChar w:fldCharType="end"/>
        </w:r>
        <w:r w:rsidRPr="000E3F2A">
          <w:rPr>
            <w:rStyle w:val="Hyperlink"/>
            <w:rFonts w:asciiTheme="majorHAnsi" w:hAnsiTheme="majorHAnsi" w:cstheme="majorHAnsi"/>
            <w:noProof/>
            <w:sz w:val="26"/>
            <w:szCs w:val="26"/>
            <w:rPrChange w:id="590" w:author="MinhHieu" w:date="2024-12-20T14:42:00Z">
              <w:rPr>
                <w:rStyle w:val="Hyperlink"/>
                <w:noProof/>
              </w:rPr>
            </w:rPrChange>
          </w:rPr>
          <w:fldChar w:fldCharType="end"/>
        </w:r>
      </w:ins>
    </w:p>
    <w:p w14:paraId="4D0F3C97" w14:textId="73632F65" w:rsidR="000E3F2A" w:rsidRPr="000E3F2A" w:rsidRDefault="000E3F2A">
      <w:pPr>
        <w:pStyle w:val="TOC2"/>
        <w:tabs>
          <w:tab w:val="right" w:leader="dot" w:pos="9520"/>
        </w:tabs>
        <w:rPr>
          <w:ins w:id="591"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592" w:author="MinhHieu" w:date="2024-12-20T14:42:00Z">
            <w:rPr>
              <w:ins w:id="593" w:author="MinhHieu" w:date="2024-12-20T14:41:00Z"/>
              <w:rFonts w:eastAsiaTheme="minorEastAsia" w:cstheme="minorBidi"/>
              <w:smallCaps w:val="0"/>
              <w:noProof/>
              <w:color w:val="auto"/>
              <w:kern w:val="2"/>
              <w:sz w:val="22"/>
              <w:szCs w:val="22"/>
              <w:lang w:val="vi-VN"/>
              <w14:ligatures w14:val="standardContextual"/>
            </w:rPr>
          </w:rPrChange>
        </w:rPr>
      </w:pPr>
      <w:ins w:id="594" w:author="MinhHieu" w:date="2024-12-20T14:41:00Z">
        <w:r w:rsidRPr="000E3F2A">
          <w:rPr>
            <w:rStyle w:val="Hyperlink"/>
            <w:rFonts w:asciiTheme="majorHAnsi" w:hAnsiTheme="majorHAnsi" w:cstheme="majorHAnsi"/>
            <w:noProof/>
            <w:sz w:val="26"/>
            <w:szCs w:val="26"/>
            <w:rPrChange w:id="595"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596"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597" w:author="MinhHieu" w:date="2024-12-20T14:42:00Z">
              <w:rPr>
                <w:noProof/>
              </w:rPr>
            </w:rPrChange>
          </w:rPr>
          <w:instrText>HYPERLINK \l "_Toc185598219"</w:instrText>
        </w:r>
        <w:r w:rsidRPr="000E3F2A">
          <w:rPr>
            <w:rStyle w:val="Hyperlink"/>
            <w:rFonts w:asciiTheme="majorHAnsi" w:hAnsiTheme="majorHAnsi" w:cstheme="majorHAnsi"/>
            <w:noProof/>
            <w:sz w:val="26"/>
            <w:szCs w:val="26"/>
            <w:rPrChange w:id="598"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599"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600" w:author="MinhHieu" w:date="2024-12-20T14:42:00Z">
              <w:rPr>
                <w:rStyle w:val="Hyperlink"/>
                <w:noProof/>
              </w:rPr>
            </w:rPrChange>
          </w:rPr>
          <w:t>1.1.1</w:t>
        </w:r>
      </w:ins>
      <w:ins w:id="601" w:author="MinhHieu" w:date="2024-12-20T14:42:00Z">
        <w:r>
          <w:rPr>
            <w:rFonts w:asciiTheme="majorHAnsi" w:eastAsiaTheme="minorEastAsia" w:hAnsiTheme="majorHAnsi" w:cstheme="majorHAnsi"/>
            <w:smallCaps w:val="0"/>
            <w:noProof/>
            <w:color w:val="auto"/>
            <w:kern w:val="2"/>
            <w:sz w:val="26"/>
            <w:szCs w:val="26"/>
            <w:lang w:val="en-US"/>
            <w14:ligatures w14:val="standardContextual"/>
          </w:rPr>
          <w:t xml:space="preserve"> </w:t>
        </w:r>
      </w:ins>
      <w:ins w:id="602" w:author="MinhHieu" w:date="2024-12-20T14:41:00Z">
        <w:r w:rsidRPr="000E3F2A">
          <w:rPr>
            <w:rStyle w:val="Hyperlink"/>
            <w:rFonts w:asciiTheme="majorHAnsi" w:hAnsiTheme="majorHAnsi" w:cstheme="majorHAnsi"/>
            <w:noProof/>
            <w:sz w:val="26"/>
            <w:szCs w:val="26"/>
            <w:rPrChange w:id="603" w:author="MinhHieu" w:date="2024-12-20T14:42:00Z">
              <w:rPr>
                <w:rStyle w:val="Hyperlink"/>
                <w:noProof/>
              </w:rPr>
            </w:rPrChange>
          </w:rPr>
          <w:t>Lý do chọn đề tài</w:t>
        </w:r>
        <w:r w:rsidRPr="000E3F2A">
          <w:rPr>
            <w:rFonts w:asciiTheme="majorHAnsi" w:hAnsiTheme="majorHAnsi" w:cstheme="majorHAnsi"/>
            <w:noProof/>
            <w:webHidden/>
            <w:sz w:val="26"/>
            <w:szCs w:val="26"/>
            <w:rPrChange w:id="604" w:author="MinhHieu" w:date="2024-12-20T14:42:00Z">
              <w:rPr>
                <w:noProof/>
                <w:webHidden/>
              </w:rPr>
            </w:rPrChange>
          </w:rPr>
          <w:tab/>
        </w:r>
        <w:r w:rsidRPr="000E3F2A">
          <w:rPr>
            <w:rFonts w:asciiTheme="majorHAnsi" w:hAnsiTheme="majorHAnsi" w:cstheme="majorHAnsi"/>
            <w:noProof/>
            <w:webHidden/>
            <w:sz w:val="26"/>
            <w:szCs w:val="26"/>
            <w:rPrChange w:id="605" w:author="MinhHieu" w:date="2024-12-20T14:42:00Z">
              <w:rPr>
                <w:noProof/>
                <w:webHidden/>
              </w:rPr>
            </w:rPrChange>
          </w:rPr>
          <w:fldChar w:fldCharType="begin"/>
        </w:r>
        <w:r w:rsidRPr="000E3F2A">
          <w:rPr>
            <w:rFonts w:asciiTheme="majorHAnsi" w:hAnsiTheme="majorHAnsi" w:cstheme="majorHAnsi"/>
            <w:noProof/>
            <w:webHidden/>
            <w:sz w:val="26"/>
            <w:szCs w:val="26"/>
            <w:rPrChange w:id="606" w:author="MinhHieu" w:date="2024-12-20T14:42:00Z">
              <w:rPr>
                <w:noProof/>
                <w:webHidden/>
              </w:rPr>
            </w:rPrChange>
          </w:rPr>
          <w:instrText xml:space="preserve"> PAGEREF _Toc185598219 \h </w:instrText>
        </w:r>
      </w:ins>
      <w:r w:rsidRPr="000E3F2A">
        <w:rPr>
          <w:rFonts w:asciiTheme="majorHAnsi" w:hAnsiTheme="majorHAnsi" w:cstheme="majorHAnsi"/>
          <w:noProof/>
          <w:webHidden/>
          <w:sz w:val="26"/>
          <w:szCs w:val="26"/>
          <w:rPrChange w:id="607"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608" w:author="MinhHieu" w:date="2024-12-20T14:42:00Z">
            <w:rPr>
              <w:noProof/>
              <w:webHidden/>
            </w:rPr>
          </w:rPrChange>
        </w:rPr>
        <w:fldChar w:fldCharType="separate"/>
      </w:r>
      <w:ins w:id="609" w:author="MinhHieu" w:date="2024-12-20T14:41:00Z">
        <w:r w:rsidRPr="000E3F2A">
          <w:rPr>
            <w:rFonts w:asciiTheme="majorHAnsi" w:hAnsiTheme="majorHAnsi" w:cstheme="majorHAnsi"/>
            <w:noProof/>
            <w:webHidden/>
            <w:sz w:val="26"/>
            <w:szCs w:val="26"/>
            <w:rPrChange w:id="610" w:author="MinhHieu" w:date="2024-12-20T14:42:00Z">
              <w:rPr>
                <w:noProof/>
                <w:webHidden/>
              </w:rPr>
            </w:rPrChange>
          </w:rPr>
          <w:t>1</w:t>
        </w:r>
        <w:r w:rsidRPr="000E3F2A">
          <w:rPr>
            <w:rFonts w:asciiTheme="majorHAnsi" w:hAnsiTheme="majorHAnsi" w:cstheme="majorHAnsi"/>
            <w:noProof/>
            <w:webHidden/>
            <w:sz w:val="26"/>
            <w:szCs w:val="26"/>
            <w:rPrChange w:id="611" w:author="MinhHieu" w:date="2024-12-20T14:42:00Z">
              <w:rPr>
                <w:noProof/>
                <w:webHidden/>
              </w:rPr>
            </w:rPrChange>
          </w:rPr>
          <w:fldChar w:fldCharType="end"/>
        </w:r>
        <w:r w:rsidRPr="000E3F2A">
          <w:rPr>
            <w:rStyle w:val="Hyperlink"/>
            <w:rFonts w:asciiTheme="majorHAnsi" w:hAnsiTheme="majorHAnsi" w:cstheme="majorHAnsi"/>
            <w:noProof/>
            <w:sz w:val="26"/>
            <w:szCs w:val="26"/>
            <w:rPrChange w:id="612" w:author="MinhHieu" w:date="2024-12-20T14:42:00Z">
              <w:rPr>
                <w:rStyle w:val="Hyperlink"/>
                <w:noProof/>
              </w:rPr>
            </w:rPrChange>
          </w:rPr>
          <w:fldChar w:fldCharType="end"/>
        </w:r>
      </w:ins>
    </w:p>
    <w:p w14:paraId="5C944040" w14:textId="2823F310" w:rsidR="000E3F2A" w:rsidRPr="000E3F2A" w:rsidRDefault="000E3F2A">
      <w:pPr>
        <w:pStyle w:val="TOC2"/>
        <w:tabs>
          <w:tab w:val="right" w:leader="dot" w:pos="9520"/>
        </w:tabs>
        <w:rPr>
          <w:ins w:id="613"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614" w:author="MinhHieu" w:date="2024-12-20T14:42:00Z">
            <w:rPr>
              <w:ins w:id="615" w:author="MinhHieu" w:date="2024-12-20T14:41:00Z"/>
              <w:rFonts w:eastAsiaTheme="minorEastAsia" w:cstheme="minorBidi"/>
              <w:smallCaps w:val="0"/>
              <w:noProof/>
              <w:color w:val="auto"/>
              <w:kern w:val="2"/>
              <w:sz w:val="22"/>
              <w:szCs w:val="22"/>
              <w:lang w:val="vi-VN"/>
              <w14:ligatures w14:val="standardContextual"/>
            </w:rPr>
          </w:rPrChange>
        </w:rPr>
      </w:pPr>
      <w:ins w:id="616" w:author="MinhHieu" w:date="2024-12-20T14:41:00Z">
        <w:r w:rsidRPr="000E3F2A">
          <w:rPr>
            <w:rStyle w:val="Hyperlink"/>
            <w:rFonts w:asciiTheme="majorHAnsi" w:hAnsiTheme="majorHAnsi" w:cstheme="majorHAnsi"/>
            <w:noProof/>
            <w:sz w:val="26"/>
            <w:szCs w:val="26"/>
            <w:rPrChange w:id="617"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618"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619" w:author="MinhHieu" w:date="2024-12-20T14:42:00Z">
              <w:rPr>
                <w:noProof/>
              </w:rPr>
            </w:rPrChange>
          </w:rPr>
          <w:instrText>HYPERLINK \l "_Toc185598220"</w:instrText>
        </w:r>
        <w:r w:rsidRPr="000E3F2A">
          <w:rPr>
            <w:rStyle w:val="Hyperlink"/>
            <w:rFonts w:asciiTheme="majorHAnsi" w:hAnsiTheme="majorHAnsi" w:cstheme="majorHAnsi"/>
            <w:noProof/>
            <w:sz w:val="26"/>
            <w:szCs w:val="26"/>
            <w:rPrChange w:id="620"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621"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622" w:author="MinhHieu" w:date="2024-12-20T14:42:00Z">
              <w:rPr>
                <w:rStyle w:val="Hyperlink"/>
                <w:noProof/>
              </w:rPr>
            </w:rPrChange>
          </w:rPr>
          <w:t>1.1.2</w:t>
        </w:r>
      </w:ins>
      <w:ins w:id="623" w:author="MinhHieu" w:date="2024-12-20T14:42:00Z">
        <w:r>
          <w:rPr>
            <w:rFonts w:asciiTheme="majorHAnsi" w:eastAsiaTheme="minorEastAsia" w:hAnsiTheme="majorHAnsi" w:cstheme="majorHAnsi"/>
            <w:smallCaps w:val="0"/>
            <w:noProof/>
            <w:color w:val="auto"/>
            <w:kern w:val="2"/>
            <w:sz w:val="26"/>
            <w:szCs w:val="26"/>
            <w:lang w:val="en-US"/>
            <w14:ligatures w14:val="standardContextual"/>
          </w:rPr>
          <w:t xml:space="preserve"> </w:t>
        </w:r>
      </w:ins>
      <w:ins w:id="624" w:author="MinhHieu" w:date="2024-12-20T14:41:00Z">
        <w:r w:rsidRPr="000E3F2A">
          <w:rPr>
            <w:rStyle w:val="Hyperlink"/>
            <w:rFonts w:asciiTheme="majorHAnsi" w:hAnsiTheme="majorHAnsi" w:cstheme="majorHAnsi"/>
            <w:noProof/>
            <w:sz w:val="26"/>
            <w:szCs w:val="26"/>
            <w:rPrChange w:id="625" w:author="MinhHieu" w:date="2024-12-20T14:42:00Z">
              <w:rPr>
                <w:rStyle w:val="Hyperlink"/>
                <w:noProof/>
              </w:rPr>
            </w:rPrChange>
          </w:rPr>
          <w:t>Mục tiêu xây dựng website</w:t>
        </w:r>
        <w:r w:rsidRPr="000E3F2A">
          <w:rPr>
            <w:rFonts w:asciiTheme="majorHAnsi" w:hAnsiTheme="majorHAnsi" w:cstheme="majorHAnsi"/>
            <w:noProof/>
            <w:webHidden/>
            <w:sz w:val="26"/>
            <w:szCs w:val="26"/>
            <w:rPrChange w:id="626" w:author="MinhHieu" w:date="2024-12-20T14:42:00Z">
              <w:rPr>
                <w:noProof/>
                <w:webHidden/>
              </w:rPr>
            </w:rPrChange>
          </w:rPr>
          <w:tab/>
        </w:r>
        <w:r w:rsidRPr="000E3F2A">
          <w:rPr>
            <w:rFonts w:asciiTheme="majorHAnsi" w:hAnsiTheme="majorHAnsi" w:cstheme="majorHAnsi"/>
            <w:noProof/>
            <w:webHidden/>
            <w:sz w:val="26"/>
            <w:szCs w:val="26"/>
            <w:rPrChange w:id="627" w:author="MinhHieu" w:date="2024-12-20T14:42:00Z">
              <w:rPr>
                <w:noProof/>
                <w:webHidden/>
              </w:rPr>
            </w:rPrChange>
          </w:rPr>
          <w:fldChar w:fldCharType="begin"/>
        </w:r>
        <w:r w:rsidRPr="000E3F2A">
          <w:rPr>
            <w:rFonts w:asciiTheme="majorHAnsi" w:hAnsiTheme="majorHAnsi" w:cstheme="majorHAnsi"/>
            <w:noProof/>
            <w:webHidden/>
            <w:sz w:val="26"/>
            <w:szCs w:val="26"/>
            <w:rPrChange w:id="628" w:author="MinhHieu" w:date="2024-12-20T14:42:00Z">
              <w:rPr>
                <w:noProof/>
                <w:webHidden/>
              </w:rPr>
            </w:rPrChange>
          </w:rPr>
          <w:instrText xml:space="preserve"> PAGEREF _Toc185598220 \h </w:instrText>
        </w:r>
      </w:ins>
      <w:r w:rsidRPr="000E3F2A">
        <w:rPr>
          <w:rFonts w:asciiTheme="majorHAnsi" w:hAnsiTheme="majorHAnsi" w:cstheme="majorHAnsi"/>
          <w:noProof/>
          <w:webHidden/>
          <w:sz w:val="26"/>
          <w:szCs w:val="26"/>
          <w:rPrChange w:id="629"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630" w:author="MinhHieu" w:date="2024-12-20T14:42:00Z">
            <w:rPr>
              <w:noProof/>
              <w:webHidden/>
            </w:rPr>
          </w:rPrChange>
        </w:rPr>
        <w:fldChar w:fldCharType="separate"/>
      </w:r>
      <w:ins w:id="631" w:author="MinhHieu" w:date="2024-12-20T14:41:00Z">
        <w:r w:rsidRPr="000E3F2A">
          <w:rPr>
            <w:rFonts w:asciiTheme="majorHAnsi" w:hAnsiTheme="majorHAnsi" w:cstheme="majorHAnsi"/>
            <w:noProof/>
            <w:webHidden/>
            <w:sz w:val="26"/>
            <w:szCs w:val="26"/>
            <w:rPrChange w:id="632" w:author="MinhHieu" w:date="2024-12-20T14:42:00Z">
              <w:rPr>
                <w:noProof/>
                <w:webHidden/>
              </w:rPr>
            </w:rPrChange>
          </w:rPr>
          <w:t>1</w:t>
        </w:r>
        <w:r w:rsidRPr="000E3F2A">
          <w:rPr>
            <w:rFonts w:asciiTheme="majorHAnsi" w:hAnsiTheme="majorHAnsi" w:cstheme="majorHAnsi"/>
            <w:noProof/>
            <w:webHidden/>
            <w:sz w:val="26"/>
            <w:szCs w:val="26"/>
            <w:rPrChange w:id="633" w:author="MinhHieu" w:date="2024-12-20T14:42:00Z">
              <w:rPr>
                <w:noProof/>
                <w:webHidden/>
              </w:rPr>
            </w:rPrChange>
          </w:rPr>
          <w:fldChar w:fldCharType="end"/>
        </w:r>
        <w:r w:rsidRPr="000E3F2A">
          <w:rPr>
            <w:rStyle w:val="Hyperlink"/>
            <w:rFonts w:asciiTheme="majorHAnsi" w:hAnsiTheme="majorHAnsi" w:cstheme="majorHAnsi"/>
            <w:noProof/>
            <w:sz w:val="26"/>
            <w:szCs w:val="26"/>
            <w:rPrChange w:id="634" w:author="MinhHieu" w:date="2024-12-20T14:42:00Z">
              <w:rPr>
                <w:rStyle w:val="Hyperlink"/>
                <w:noProof/>
              </w:rPr>
            </w:rPrChange>
          </w:rPr>
          <w:fldChar w:fldCharType="end"/>
        </w:r>
      </w:ins>
    </w:p>
    <w:p w14:paraId="3E71B775" w14:textId="49ED0D31" w:rsidR="000E3F2A" w:rsidRPr="000E3F2A" w:rsidRDefault="000E3F2A">
      <w:pPr>
        <w:pStyle w:val="TOC2"/>
        <w:tabs>
          <w:tab w:val="right" w:leader="dot" w:pos="9520"/>
        </w:tabs>
        <w:rPr>
          <w:ins w:id="635"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636" w:author="MinhHieu" w:date="2024-12-20T14:42:00Z">
            <w:rPr>
              <w:ins w:id="637" w:author="MinhHieu" w:date="2024-12-20T14:41:00Z"/>
              <w:rFonts w:eastAsiaTheme="minorEastAsia" w:cstheme="minorBidi"/>
              <w:smallCaps w:val="0"/>
              <w:noProof/>
              <w:color w:val="auto"/>
              <w:kern w:val="2"/>
              <w:sz w:val="22"/>
              <w:szCs w:val="22"/>
              <w:lang w:val="vi-VN"/>
              <w14:ligatures w14:val="standardContextual"/>
            </w:rPr>
          </w:rPrChange>
        </w:rPr>
      </w:pPr>
      <w:ins w:id="638" w:author="MinhHieu" w:date="2024-12-20T14:41:00Z">
        <w:r w:rsidRPr="000E3F2A">
          <w:rPr>
            <w:rStyle w:val="Hyperlink"/>
            <w:rFonts w:asciiTheme="majorHAnsi" w:hAnsiTheme="majorHAnsi" w:cstheme="majorHAnsi"/>
            <w:noProof/>
            <w:sz w:val="26"/>
            <w:szCs w:val="26"/>
            <w:rPrChange w:id="639"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640"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641" w:author="MinhHieu" w:date="2024-12-20T14:42:00Z">
              <w:rPr>
                <w:noProof/>
              </w:rPr>
            </w:rPrChange>
          </w:rPr>
          <w:instrText>HYPERLINK \l "_Toc185598222"</w:instrText>
        </w:r>
        <w:r w:rsidRPr="000E3F2A">
          <w:rPr>
            <w:rStyle w:val="Hyperlink"/>
            <w:rFonts w:asciiTheme="majorHAnsi" w:hAnsiTheme="majorHAnsi" w:cstheme="majorHAnsi"/>
            <w:noProof/>
            <w:sz w:val="26"/>
            <w:szCs w:val="26"/>
            <w:rPrChange w:id="642"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643"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644" w:author="MinhHieu" w:date="2024-12-20T14:42:00Z">
              <w:rPr>
                <w:rStyle w:val="Hyperlink"/>
                <w:noProof/>
              </w:rPr>
            </w:rPrChange>
          </w:rPr>
          <w:t>1.2</w:t>
        </w:r>
        <w:r w:rsidRPr="000E3F2A">
          <w:rPr>
            <w:rFonts w:asciiTheme="majorHAnsi" w:eastAsiaTheme="minorEastAsia" w:hAnsiTheme="majorHAnsi" w:cstheme="majorHAnsi"/>
            <w:smallCaps w:val="0"/>
            <w:noProof/>
            <w:color w:val="auto"/>
            <w:kern w:val="2"/>
            <w:sz w:val="26"/>
            <w:szCs w:val="26"/>
            <w:lang w:val="vi-VN"/>
            <w14:ligatures w14:val="standardContextual"/>
            <w:rPrChange w:id="645" w:author="MinhHieu" w:date="2024-12-20T14:42:00Z">
              <w:rPr>
                <w:rFonts w:eastAsiaTheme="minorEastAsia" w:cstheme="minorBidi"/>
                <w:smallCaps w:val="0"/>
                <w:noProof/>
                <w:color w:val="auto"/>
                <w:kern w:val="2"/>
                <w:sz w:val="22"/>
                <w:szCs w:val="22"/>
                <w:lang w:val="vi-VN"/>
                <w14:ligatures w14:val="standardContextual"/>
              </w:rPr>
            </w:rPrChange>
          </w:rPr>
          <w:tab/>
        </w:r>
        <w:r w:rsidRPr="000E3F2A">
          <w:rPr>
            <w:rStyle w:val="Hyperlink"/>
            <w:rFonts w:asciiTheme="majorHAnsi" w:hAnsiTheme="majorHAnsi" w:cstheme="majorHAnsi"/>
            <w:noProof/>
            <w:sz w:val="26"/>
            <w:szCs w:val="26"/>
            <w:rPrChange w:id="646" w:author="MinhHieu" w:date="2024-12-20T14:42:00Z">
              <w:rPr>
                <w:rStyle w:val="Hyperlink"/>
                <w:noProof/>
              </w:rPr>
            </w:rPrChange>
          </w:rPr>
          <w:t>Công nghệ và kỹ thuật sử dụng</w:t>
        </w:r>
        <w:r w:rsidRPr="000E3F2A">
          <w:rPr>
            <w:rFonts w:asciiTheme="majorHAnsi" w:hAnsiTheme="majorHAnsi" w:cstheme="majorHAnsi"/>
            <w:noProof/>
            <w:webHidden/>
            <w:sz w:val="26"/>
            <w:szCs w:val="26"/>
            <w:rPrChange w:id="647" w:author="MinhHieu" w:date="2024-12-20T14:42:00Z">
              <w:rPr>
                <w:noProof/>
                <w:webHidden/>
              </w:rPr>
            </w:rPrChange>
          </w:rPr>
          <w:tab/>
        </w:r>
        <w:r w:rsidRPr="000E3F2A">
          <w:rPr>
            <w:rFonts w:asciiTheme="majorHAnsi" w:hAnsiTheme="majorHAnsi" w:cstheme="majorHAnsi"/>
            <w:noProof/>
            <w:webHidden/>
            <w:sz w:val="26"/>
            <w:szCs w:val="26"/>
            <w:rPrChange w:id="648" w:author="MinhHieu" w:date="2024-12-20T14:42:00Z">
              <w:rPr>
                <w:noProof/>
                <w:webHidden/>
              </w:rPr>
            </w:rPrChange>
          </w:rPr>
          <w:fldChar w:fldCharType="begin"/>
        </w:r>
        <w:r w:rsidRPr="000E3F2A">
          <w:rPr>
            <w:rFonts w:asciiTheme="majorHAnsi" w:hAnsiTheme="majorHAnsi" w:cstheme="majorHAnsi"/>
            <w:noProof/>
            <w:webHidden/>
            <w:sz w:val="26"/>
            <w:szCs w:val="26"/>
            <w:rPrChange w:id="649" w:author="MinhHieu" w:date="2024-12-20T14:42:00Z">
              <w:rPr>
                <w:noProof/>
                <w:webHidden/>
              </w:rPr>
            </w:rPrChange>
          </w:rPr>
          <w:instrText xml:space="preserve"> PAGEREF _Toc185598222 \h </w:instrText>
        </w:r>
      </w:ins>
      <w:r w:rsidRPr="000E3F2A">
        <w:rPr>
          <w:rFonts w:asciiTheme="majorHAnsi" w:hAnsiTheme="majorHAnsi" w:cstheme="majorHAnsi"/>
          <w:noProof/>
          <w:webHidden/>
          <w:sz w:val="26"/>
          <w:szCs w:val="26"/>
          <w:rPrChange w:id="650"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651" w:author="MinhHieu" w:date="2024-12-20T14:42:00Z">
            <w:rPr>
              <w:noProof/>
              <w:webHidden/>
            </w:rPr>
          </w:rPrChange>
        </w:rPr>
        <w:fldChar w:fldCharType="separate"/>
      </w:r>
      <w:ins w:id="652" w:author="MinhHieu" w:date="2024-12-20T14:41:00Z">
        <w:r w:rsidRPr="000E3F2A">
          <w:rPr>
            <w:rFonts w:asciiTheme="majorHAnsi" w:hAnsiTheme="majorHAnsi" w:cstheme="majorHAnsi"/>
            <w:noProof/>
            <w:webHidden/>
            <w:sz w:val="26"/>
            <w:szCs w:val="26"/>
            <w:rPrChange w:id="653" w:author="MinhHieu" w:date="2024-12-20T14:42:00Z">
              <w:rPr>
                <w:noProof/>
                <w:webHidden/>
              </w:rPr>
            </w:rPrChange>
          </w:rPr>
          <w:t>2</w:t>
        </w:r>
        <w:r w:rsidRPr="000E3F2A">
          <w:rPr>
            <w:rFonts w:asciiTheme="majorHAnsi" w:hAnsiTheme="majorHAnsi" w:cstheme="majorHAnsi"/>
            <w:noProof/>
            <w:webHidden/>
            <w:sz w:val="26"/>
            <w:szCs w:val="26"/>
            <w:rPrChange w:id="654" w:author="MinhHieu" w:date="2024-12-20T14:42:00Z">
              <w:rPr>
                <w:noProof/>
                <w:webHidden/>
              </w:rPr>
            </w:rPrChange>
          </w:rPr>
          <w:fldChar w:fldCharType="end"/>
        </w:r>
        <w:r w:rsidRPr="000E3F2A">
          <w:rPr>
            <w:rStyle w:val="Hyperlink"/>
            <w:rFonts w:asciiTheme="majorHAnsi" w:hAnsiTheme="majorHAnsi" w:cstheme="majorHAnsi"/>
            <w:noProof/>
            <w:sz w:val="26"/>
            <w:szCs w:val="26"/>
            <w:rPrChange w:id="655" w:author="MinhHieu" w:date="2024-12-20T14:42:00Z">
              <w:rPr>
                <w:rStyle w:val="Hyperlink"/>
                <w:noProof/>
              </w:rPr>
            </w:rPrChange>
          </w:rPr>
          <w:fldChar w:fldCharType="end"/>
        </w:r>
      </w:ins>
    </w:p>
    <w:p w14:paraId="2B97E609" w14:textId="42934E2D" w:rsidR="000E3F2A" w:rsidRPr="000E3F2A" w:rsidRDefault="000E3F2A">
      <w:pPr>
        <w:pStyle w:val="TOC2"/>
        <w:tabs>
          <w:tab w:val="right" w:leader="dot" w:pos="9520"/>
        </w:tabs>
        <w:rPr>
          <w:ins w:id="656"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657" w:author="MinhHieu" w:date="2024-12-20T14:42:00Z">
            <w:rPr>
              <w:ins w:id="658" w:author="MinhHieu" w:date="2024-12-20T14:41:00Z"/>
              <w:rFonts w:eastAsiaTheme="minorEastAsia" w:cstheme="minorBidi"/>
              <w:smallCaps w:val="0"/>
              <w:noProof/>
              <w:color w:val="auto"/>
              <w:kern w:val="2"/>
              <w:sz w:val="22"/>
              <w:szCs w:val="22"/>
              <w:lang w:val="vi-VN"/>
              <w14:ligatures w14:val="standardContextual"/>
            </w:rPr>
          </w:rPrChange>
        </w:rPr>
      </w:pPr>
      <w:ins w:id="659" w:author="MinhHieu" w:date="2024-12-20T14:41:00Z">
        <w:r w:rsidRPr="000E3F2A">
          <w:rPr>
            <w:rStyle w:val="Hyperlink"/>
            <w:rFonts w:asciiTheme="majorHAnsi" w:hAnsiTheme="majorHAnsi" w:cstheme="majorHAnsi"/>
            <w:noProof/>
            <w:sz w:val="26"/>
            <w:szCs w:val="26"/>
            <w:rPrChange w:id="660"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661"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662" w:author="MinhHieu" w:date="2024-12-20T14:42:00Z">
              <w:rPr>
                <w:noProof/>
              </w:rPr>
            </w:rPrChange>
          </w:rPr>
          <w:instrText>HYPERLINK \l "_Toc185598224"</w:instrText>
        </w:r>
        <w:r w:rsidRPr="000E3F2A">
          <w:rPr>
            <w:rStyle w:val="Hyperlink"/>
            <w:rFonts w:asciiTheme="majorHAnsi" w:hAnsiTheme="majorHAnsi" w:cstheme="majorHAnsi"/>
            <w:noProof/>
            <w:sz w:val="26"/>
            <w:szCs w:val="26"/>
            <w:rPrChange w:id="663"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664"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665" w:author="MinhHieu" w:date="2024-12-20T14:42:00Z">
              <w:rPr>
                <w:rStyle w:val="Hyperlink"/>
                <w:noProof/>
              </w:rPr>
            </w:rPrChange>
          </w:rPr>
          <w:t>1.2.1</w:t>
        </w:r>
      </w:ins>
      <w:ins w:id="666" w:author="MinhHieu" w:date="2024-12-20T14:42:00Z">
        <w:r>
          <w:rPr>
            <w:rFonts w:asciiTheme="majorHAnsi" w:eastAsiaTheme="minorEastAsia" w:hAnsiTheme="majorHAnsi" w:cstheme="majorHAnsi"/>
            <w:smallCaps w:val="0"/>
            <w:noProof/>
            <w:color w:val="auto"/>
            <w:kern w:val="2"/>
            <w:sz w:val="26"/>
            <w:szCs w:val="26"/>
            <w:lang w:val="en-US"/>
            <w14:ligatures w14:val="standardContextual"/>
          </w:rPr>
          <w:t xml:space="preserve"> </w:t>
        </w:r>
      </w:ins>
      <w:ins w:id="667" w:author="MinhHieu" w:date="2024-12-20T14:41:00Z">
        <w:r w:rsidRPr="000E3F2A">
          <w:rPr>
            <w:rStyle w:val="Hyperlink"/>
            <w:rFonts w:asciiTheme="majorHAnsi" w:hAnsiTheme="majorHAnsi" w:cstheme="majorHAnsi"/>
            <w:noProof/>
            <w:sz w:val="26"/>
            <w:szCs w:val="26"/>
            <w:rPrChange w:id="668" w:author="MinhHieu" w:date="2024-12-20T14:42:00Z">
              <w:rPr>
                <w:rStyle w:val="Hyperlink"/>
                <w:noProof/>
              </w:rPr>
            </w:rPrChange>
          </w:rPr>
          <w:t>HTML</w:t>
        </w:r>
        <w:r w:rsidRPr="000E3F2A">
          <w:rPr>
            <w:rFonts w:asciiTheme="majorHAnsi" w:hAnsiTheme="majorHAnsi" w:cstheme="majorHAnsi"/>
            <w:noProof/>
            <w:webHidden/>
            <w:sz w:val="26"/>
            <w:szCs w:val="26"/>
            <w:rPrChange w:id="669" w:author="MinhHieu" w:date="2024-12-20T14:42:00Z">
              <w:rPr>
                <w:noProof/>
                <w:webHidden/>
              </w:rPr>
            </w:rPrChange>
          </w:rPr>
          <w:tab/>
        </w:r>
        <w:r w:rsidRPr="000E3F2A">
          <w:rPr>
            <w:rFonts w:asciiTheme="majorHAnsi" w:hAnsiTheme="majorHAnsi" w:cstheme="majorHAnsi"/>
            <w:noProof/>
            <w:webHidden/>
            <w:sz w:val="26"/>
            <w:szCs w:val="26"/>
            <w:rPrChange w:id="670" w:author="MinhHieu" w:date="2024-12-20T14:42:00Z">
              <w:rPr>
                <w:noProof/>
                <w:webHidden/>
              </w:rPr>
            </w:rPrChange>
          </w:rPr>
          <w:fldChar w:fldCharType="begin"/>
        </w:r>
        <w:r w:rsidRPr="000E3F2A">
          <w:rPr>
            <w:rFonts w:asciiTheme="majorHAnsi" w:hAnsiTheme="majorHAnsi" w:cstheme="majorHAnsi"/>
            <w:noProof/>
            <w:webHidden/>
            <w:sz w:val="26"/>
            <w:szCs w:val="26"/>
            <w:rPrChange w:id="671" w:author="MinhHieu" w:date="2024-12-20T14:42:00Z">
              <w:rPr>
                <w:noProof/>
                <w:webHidden/>
              </w:rPr>
            </w:rPrChange>
          </w:rPr>
          <w:instrText xml:space="preserve"> PAGEREF _Toc185598224 \h </w:instrText>
        </w:r>
      </w:ins>
      <w:r w:rsidRPr="000E3F2A">
        <w:rPr>
          <w:rFonts w:asciiTheme="majorHAnsi" w:hAnsiTheme="majorHAnsi" w:cstheme="majorHAnsi"/>
          <w:noProof/>
          <w:webHidden/>
          <w:sz w:val="26"/>
          <w:szCs w:val="26"/>
          <w:rPrChange w:id="672"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673" w:author="MinhHieu" w:date="2024-12-20T14:42:00Z">
            <w:rPr>
              <w:noProof/>
              <w:webHidden/>
            </w:rPr>
          </w:rPrChange>
        </w:rPr>
        <w:fldChar w:fldCharType="separate"/>
      </w:r>
      <w:ins w:id="674" w:author="MinhHieu" w:date="2024-12-20T14:41:00Z">
        <w:r w:rsidRPr="000E3F2A">
          <w:rPr>
            <w:rFonts w:asciiTheme="majorHAnsi" w:hAnsiTheme="majorHAnsi" w:cstheme="majorHAnsi"/>
            <w:noProof/>
            <w:webHidden/>
            <w:sz w:val="26"/>
            <w:szCs w:val="26"/>
            <w:rPrChange w:id="675" w:author="MinhHieu" w:date="2024-12-20T14:42:00Z">
              <w:rPr>
                <w:noProof/>
                <w:webHidden/>
              </w:rPr>
            </w:rPrChange>
          </w:rPr>
          <w:t>2</w:t>
        </w:r>
        <w:r w:rsidRPr="000E3F2A">
          <w:rPr>
            <w:rFonts w:asciiTheme="majorHAnsi" w:hAnsiTheme="majorHAnsi" w:cstheme="majorHAnsi"/>
            <w:noProof/>
            <w:webHidden/>
            <w:sz w:val="26"/>
            <w:szCs w:val="26"/>
            <w:rPrChange w:id="676" w:author="MinhHieu" w:date="2024-12-20T14:42:00Z">
              <w:rPr>
                <w:noProof/>
                <w:webHidden/>
              </w:rPr>
            </w:rPrChange>
          </w:rPr>
          <w:fldChar w:fldCharType="end"/>
        </w:r>
        <w:r w:rsidRPr="000E3F2A">
          <w:rPr>
            <w:rStyle w:val="Hyperlink"/>
            <w:rFonts w:asciiTheme="majorHAnsi" w:hAnsiTheme="majorHAnsi" w:cstheme="majorHAnsi"/>
            <w:noProof/>
            <w:sz w:val="26"/>
            <w:szCs w:val="26"/>
            <w:rPrChange w:id="677" w:author="MinhHieu" w:date="2024-12-20T14:42:00Z">
              <w:rPr>
                <w:rStyle w:val="Hyperlink"/>
                <w:noProof/>
              </w:rPr>
            </w:rPrChange>
          </w:rPr>
          <w:fldChar w:fldCharType="end"/>
        </w:r>
      </w:ins>
    </w:p>
    <w:p w14:paraId="7D60BBA3" w14:textId="135A8606" w:rsidR="000E3F2A" w:rsidRPr="000E3F2A" w:rsidRDefault="000E3F2A">
      <w:pPr>
        <w:pStyle w:val="TOC2"/>
        <w:tabs>
          <w:tab w:val="right" w:leader="dot" w:pos="9520"/>
        </w:tabs>
        <w:rPr>
          <w:ins w:id="678"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679" w:author="MinhHieu" w:date="2024-12-20T14:42:00Z">
            <w:rPr>
              <w:ins w:id="680" w:author="MinhHieu" w:date="2024-12-20T14:41:00Z"/>
              <w:rFonts w:eastAsiaTheme="minorEastAsia" w:cstheme="minorBidi"/>
              <w:smallCaps w:val="0"/>
              <w:noProof/>
              <w:color w:val="auto"/>
              <w:kern w:val="2"/>
              <w:sz w:val="22"/>
              <w:szCs w:val="22"/>
              <w:lang w:val="vi-VN"/>
              <w14:ligatures w14:val="standardContextual"/>
            </w:rPr>
          </w:rPrChange>
        </w:rPr>
      </w:pPr>
      <w:ins w:id="681" w:author="MinhHieu" w:date="2024-12-20T14:41:00Z">
        <w:r w:rsidRPr="000E3F2A">
          <w:rPr>
            <w:rStyle w:val="Hyperlink"/>
            <w:rFonts w:asciiTheme="majorHAnsi" w:hAnsiTheme="majorHAnsi" w:cstheme="majorHAnsi"/>
            <w:noProof/>
            <w:sz w:val="26"/>
            <w:szCs w:val="26"/>
            <w:rPrChange w:id="682"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683"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684" w:author="MinhHieu" w:date="2024-12-20T14:42:00Z">
              <w:rPr>
                <w:noProof/>
              </w:rPr>
            </w:rPrChange>
          </w:rPr>
          <w:instrText>HYPERLINK \l "_Toc185598225"</w:instrText>
        </w:r>
        <w:r w:rsidRPr="000E3F2A">
          <w:rPr>
            <w:rStyle w:val="Hyperlink"/>
            <w:rFonts w:asciiTheme="majorHAnsi" w:hAnsiTheme="majorHAnsi" w:cstheme="majorHAnsi"/>
            <w:noProof/>
            <w:sz w:val="26"/>
            <w:szCs w:val="26"/>
            <w:rPrChange w:id="685"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686"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687" w:author="MinhHieu" w:date="2024-12-20T14:42:00Z">
              <w:rPr>
                <w:rStyle w:val="Hyperlink"/>
                <w:noProof/>
              </w:rPr>
            </w:rPrChange>
          </w:rPr>
          <w:t>1.2.2</w:t>
        </w:r>
      </w:ins>
      <w:ins w:id="688" w:author="MinhHieu" w:date="2024-12-20T14:42:00Z">
        <w:r>
          <w:rPr>
            <w:rFonts w:asciiTheme="majorHAnsi" w:eastAsiaTheme="minorEastAsia" w:hAnsiTheme="majorHAnsi" w:cstheme="majorHAnsi"/>
            <w:smallCaps w:val="0"/>
            <w:noProof/>
            <w:color w:val="auto"/>
            <w:kern w:val="2"/>
            <w:sz w:val="26"/>
            <w:szCs w:val="26"/>
            <w:lang w:val="en-US"/>
            <w14:ligatures w14:val="standardContextual"/>
          </w:rPr>
          <w:t xml:space="preserve"> </w:t>
        </w:r>
      </w:ins>
      <w:ins w:id="689" w:author="MinhHieu" w:date="2024-12-20T14:41:00Z">
        <w:r w:rsidRPr="000E3F2A">
          <w:rPr>
            <w:rStyle w:val="Hyperlink"/>
            <w:rFonts w:asciiTheme="majorHAnsi" w:hAnsiTheme="majorHAnsi" w:cstheme="majorHAnsi"/>
            <w:noProof/>
            <w:sz w:val="26"/>
            <w:szCs w:val="26"/>
            <w:rPrChange w:id="690" w:author="MinhHieu" w:date="2024-12-20T14:42:00Z">
              <w:rPr>
                <w:rStyle w:val="Hyperlink"/>
                <w:noProof/>
              </w:rPr>
            </w:rPrChange>
          </w:rPr>
          <w:t>CSS</w:t>
        </w:r>
        <w:r w:rsidRPr="000E3F2A">
          <w:rPr>
            <w:rFonts w:asciiTheme="majorHAnsi" w:hAnsiTheme="majorHAnsi" w:cstheme="majorHAnsi"/>
            <w:noProof/>
            <w:webHidden/>
            <w:sz w:val="26"/>
            <w:szCs w:val="26"/>
            <w:rPrChange w:id="691" w:author="MinhHieu" w:date="2024-12-20T14:42:00Z">
              <w:rPr>
                <w:noProof/>
                <w:webHidden/>
              </w:rPr>
            </w:rPrChange>
          </w:rPr>
          <w:tab/>
        </w:r>
        <w:r w:rsidRPr="000E3F2A">
          <w:rPr>
            <w:rFonts w:asciiTheme="majorHAnsi" w:hAnsiTheme="majorHAnsi" w:cstheme="majorHAnsi"/>
            <w:noProof/>
            <w:webHidden/>
            <w:sz w:val="26"/>
            <w:szCs w:val="26"/>
            <w:rPrChange w:id="692" w:author="MinhHieu" w:date="2024-12-20T14:42:00Z">
              <w:rPr>
                <w:noProof/>
                <w:webHidden/>
              </w:rPr>
            </w:rPrChange>
          </w:rPr>
          <w:fldChar w:fldCharType="begin"/>
        </w:r>
        <w:r w:rsidRPr="000E3F2A">
          <w:rPr>
            <w:rFonts w:asciiTheme="majorHAnsi" w:hAnsiTheme="majorHAnsi" w:cstheme="majorHAnsi"/>
            <w:noProof/>
            <w:webHidden/>
            <w:sz w:val="26"/>
            <w:szCs w:val="26"/>
            <w:rPrChange w:id="693" w:author="MinhHieu" w:date="2024-12-20T14:42:00Z">
              <w:rPr>
                <w:noProof/>
                <w:webHidden/>
              </w:rPr>
            </w:rPrChange>
          </w:rPr>
          <w:instrText xml:space="preserve"> PAGEREF _Toc185598225 \h </w:instrText>
        </w:r>
      </w:ins>
      <w:r w:rsidRPr="000E3F2A">
        <w:rPr>
          <w:rFonts w:asciiTheme="majorHAnsi" w:hAnsiTheme="majorHAnsi" w:cstheme="majorHAnsi"/>
          <w:noProof/>
          <w:webHidden/>
          <w:sz w:val="26"/>
          <w:szCs w:val="26"/>
          <w:rPrChange w:id="694"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695" w:author="MinhHieu" w:date="2024-12-20T14:42:00Z">
            <w:rPr>
              <w:noProof/>
              <w:webHidden/>
            </w:rPr>
          </w:rPrChange>
        </w:rPr>
        <w:fldChar w:fldCharType="separate"/>
      </w:r>
      <w:ins w:id="696" w:author="MinhHieu" w:date="2024-12-20T14:41:00Z">
        <w:r w:rsidRPr="000E3F2A">
          <w:rPr>
            <w:rFonts w:asciiTheme="majorHAnsi" w:hAnsiTheme="majorHAnsi" w:cstheme="majorHAnsi"/>
            <w:noProof/>
            <w:webHidden/>
            <w:sz w:val="26"/>
            <w:szCs w:val="26"/>
            <w:rPrChange w:id="697" w:author="MinhHieu" w:date="2024-12-20T14:42:00Z">
              <w:rPr>
                <w:noProof/>
                <w:webHidden/>
              </w:rPr>
            </w:rPrChange>
          </w:rPr>
          <w:t>2</w:t>
        </w:r>
        <w:r w:rsidRPr="000E3F2A">
          <w:rPr>
            <w:rFonts w:asciiTheme="majorHAnsi" w:hAnsiTheme="majorHAnsi" w:cstheme="majorHAnsi"/>
            <w:noProof/>
            <w:webHidden/>
            <w:sz w:val="26"/>
            <w:szCs w:val="26"/>
            <w:rPrChange w:id="698" w:author="MinhHieu" w:date="2024-12-20T14:42:00Z">
              <w:rPr>
                <w:noProof/>
                <w:webHidden/>
              </w:rPr>
            </w:rPrChange>
          </w:rPr>
          <w:fldChar w:fldCharType="end"/>
        </w:r>
        <w:r w:rsidRPr="000E3F2A">
          <w:rPr>
            <w:rStyle w:val="Hyperlink"/>
            <w:rFonts w:asciiTheme="majorHAnsi" w:hAnsiTheme="majorHAnsi" w:cstheme="majorHAnsi"/>
            <w:noProof/>
            <w:sz w:val="26"/>
            <w:szCs w:val="26"/>
            <w:rPrChange w:id="699" w:author="MinhHieu" w:date="2024-12-20T14:42:00Z">
              <w:rPr>
                <w:rStyle w:val="Hyperlink"/>
                <w:noProof/>
              </w:rPr>
            </w:rPrChange>
          </w:rPr>
          <w:fldChar w:fldCharType="end"/>
        </w:r>
      </w:ins>
    </w:p>
    <w:p w14:paraId="030B4A4A" w14:textId="0209C33D" w:rsidR="000E3F2A" w:rsidRPr="000E3F2A" w:rsidRDefault="000E3F2A">
      <w:pPr>
        <w:pStyle w:val="TOC2"/>
        <w:tabs>
          <w:tab w:val="right" w:leader="dot" w:pos="9520"/>
        </w:tabs>
        <w:rPr>
          <w:ins w:id="700"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701" w:author="MinhHieu" w:date="2024-12-20T14:42:00Z">
            <w:rPr>
              <w:ins w:id="702" w:author="MinhHieu" w:date="2024-12-20T14:41:00Z"/>
              <w:rFonts w:eastAsiaTheme="minorEastAsia" w:cstheme="minorBidi"/>
              <w:smallCaps w:val="0"/>
              <w:noProof/>
              <w:color w:val="auto"/>
              <w:kern w:val="2"/>
              <w:sz w:val="22"/>
              <w:szCs w:val="22"/>
              <w:lang w:val="vi-VN"/>
              <w14:ligatures w14:val="standardContextual"/>
            </w:rPr>
          </w:rPrChange>
        </w:rPr>
      </w:pPr>
      <w:ins w:id="703" w:author="MinhHieu" w:date="2024-12-20T14:41:00Z">
        <w:r w:rsidRPr="000E3F2A">
          <w:rPr>
            <w:rStyle w:val="Hyperlink"/>
            <w:rFonts w:asciiTheme="majorHAnsi" w:hAnsiTheme="majorHAnsi" w:cstheme="majorHAnsi"/>
            <w:noProof/>
            <w:sz w:val="26"/>
            <w:szCs w:val="26"/>
            <w:rPrChange w:id="704"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705"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706" w:author="MinhHieu" w:date="2024-12-20T14:42:00Z">
              <w:rPr>
                <w:noProof/>
              </w:rPr>
            </w:rPrChange>
          </w:rPr>
          <w:instrText>HYPERLINK \l "_Toc185598226"</w:instrText>
        </w:r>
        <w:r w:rsidRPr="000E3F2A">
          <w:rPr>
            <w:rStyle w:val="Hyperlink"/>
            <w:rFonts w:asciiTheme="majorHAnsi" w:hAnsiTheme="majorHAnsi" w:cstheme="majorHAnsi"/>
            <w:noProof/>
            <w:sz w:val="26"/>
            <w:szCs w:val="26"/>
            <w:rPrChange w:id="707"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708"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709" w:author="MinhHieu" w:date="2024-12-20T14:42:00Z">
              <w:rPr>
                <w:rStyle w:val="Hyperlink"/>
                <w:noProof/>
              </w:rPr>
            </w:rPrChange>
          </w:rPr>
          <w:t>1.2.3</w:t>
        </w:r>
      </w:ins>
      <w:ins w:id="710" w:author="MinhHieu" w:date="2024-12-20T14:42:00Z">
        <w:r>
          <w:rPr>
            <w:rFonts w:asciiTheme="majorHAnsi" w:eastAsiaTheme="minorEastAsia" w:hAnsiTheme="majorHAnsi" w:cstheme="majorHAnsi"/>
            <w:smallCaps w:val="0"/>
            <w:noProof/>
            <w:color w:val="auto"/>
            <w:kern w:val="2"/>
            <w:sz w:val="26"/>
            <w:szCs w:val="26"/>
            <w:lang w:val="en-US"/>
            <w14:ligatures w14:val="standardContextual"/>
          </w:rPr>
          <w:t xml:space="preserve"> </w:t>
        </w:r>
      </w:ins>
      <w:ins w:id="711" w:author="MinhHieu" w:date="2024-12-20T14:41:00Z">
        <w:r w:rsidRPr="000E3F2A">
          <w:rPr>
            <w:rStyle w:val="Hyperlink"/>
            <w:rFonts w:asciiTheme="majorHAnsi" w:hAnsiTheme="majorHAnsi" w:cstheme="majorHAnsi"/>
            <w:noProof/>
            <w:sz w:val="26"/>
            <w:szCs w:val="26"/>
            <w:rPrChange w:id="712" w:author="MinhHieu" w:date="2024-12-20T14:42:00Z">
              <w:rPr>
                <w:rStyle w:val="Hyperlink"/>
                <w:noProof/>
              </w:rPr>
            </w:rPrChange>
          </w:rPr>
          <w:t>JavaScript</w:t>
        </w:r>
        <w:r w:rsidRPr="000E3F2A">
          <w:rPr>
            <w:rFonts w:asciiTheme="majorHAnsi" w:hAnsiTheme="majorHAnsi" w:cstheme="majorHAnsi"/>
            <w:noProof/>
            <w:webHidden/>
            <w:sz w:val="26"/>
            <w:szCs w:val="26"/>
            <w:rPrChange w:id="713" w:author="MinhHieu" w:date="2024-12-20T14:42:00Z">
              <w:rPr>
                <w:noProof/>
                <w:webHidden/>
              </w:rPr>
            </w:rPrChange>
          </w:rPr>
          <w:tab/>
        </w:r>
        <w:r w:rsidRPr="000E3F2A">
          <w:rPr>
            <w:rFonts w:asciiTheme="majorHAnsi" w:hAnsiTheme="majorHAnsi" w:cstheme="majorHAnsi"/>
            <w:noProof/>
            <w:webHidden/>
            <w:sz w:val="26"/>
            <w:szCs w:val="26"/>
            <w:rPrChange w:id="714" w:author="MinhHieu" w:date="2024-12-20T14:42:00Z">
              <w:rPr>
                <w:noProof/>
                <w:webHidden/>
              </w:rPr>
            </w:rPrChange>
          </w:rPr>
          <w:fldChar w:fldCharType="begin"/>
        </w:r>
        <w:r w:rsidRPr="000E3F2A">
          <w:rPr>
            <w:rFonts w:asciiTheme="majorHAnsi" w:hAnsiTheme="majorHAnsi" w:cstheme="majorHAnsi"/>
            <w:noProof/>
            <w:webHidden/>
            <w:sz w:val="26"/>
            <w:szCs w:val="26"/>
            <w:rPrChange w:id="715" w:author="MinhHieu" w:date="2024-12-20T14:42:00Z">
              <w:rPr>
                <w:noProof/>
                <w:webHidden/>
              </w:rPr>
            </w:rPrChange>
          </w:rPr>
          <w:instrText xml:space="preserve"> PAGEREF _Toc185598226 \h </w:instrText>
        </w:r>
      </w:ins>
      <w:r w:rsidRPr="000E3F2A">
        <w:rPr>
          <w:rFonts w:asciiTheme="majorHAnsi" w:hAnsiTheme="majorHAnsi" w:cstheme="majorHAnsi"/>
          <w:noProof/>
          <w:webHidden/>
          <w:sz w:val="26"/>
          <w:szCs w:val="26"/>
          <w:rPrChange w:id="716"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717" w:author="MinhHieu" w:date="2024-12-20T14:42:00Z">
            <w:rPr>
              <w:noProof/>
              <w:webHidden/>
            </w:rPr>
          </w:rPrChange>
        </w:rPr>
        <w:fldChar w:fldCharType="separate"/>
      </w:r>
      <w:ins w:id="718" w:author="MinhHieu" w:date="2024-12-20T14:41:00Z">
        <w:r w:rsidRPr="000E3F2A">
          <w:rPr>
            <w:rFonts w:asciiTheme="majorHAnsi" w:hAnsiTheme="majorHAnsi" w:cstheme="majorHAnsi"/>
            <w:noProof/>
            <w:webHidden/>
            <w:sz w:val="26"/>
            <w:szCs w:val="26"/>
            <w:rPrChange w:id="719" w:author="MinhHieu" w:date="2024-12-20T14:42:00Z">
              <w:rPr>
                <w:noProof/>
                <w:webHidden/>
              </w:rPr>
            </w:rPrChange>
          </w:rPr>
          <w:t>3</w:t>
        </w:r>
        <w:r w:rsidRPr="000E3F2A">
          <w:rPr>
            <w:rFonts w:asciiTheme="majorHAnsi" w:hAnsiTheme="majorHAnsi" w:cstheme="majorHAnsi"/>
            <w:noProof/>
            <w:webHidden/>
            <w:sz w:val="26"/>
            <w:szCs w:val="26"/>
            <w:rPrChange w:id="720" w:author="MinhHieu" w:date="2024-12-20T14:42:00Z">
              <w:rPr>
                <w:noProof/>
                <w:webHidden/>
              </w:rPr>
            </w:rPrChange>
          </w:rPr>
          <w:fldChar w:fldCharType="end"/>
        </w:r>
        <w:r w:rsidRPr="000E3F2A">
          <w:rPr>
            <w:rStyle w:val="Hyperlink"/>
            <w:rFonts w:asciiTheme="majorHAnsi" w:hAnsiTheme="majorHAnsi" w:cstheme="majorHAnsi"/>
            <w:noProof/>
            <w:sz w:val="26"/>
            <w:szCs w:val="26"/>
            <w:rPrChange w:id="721" w:author="MinhHieu" w:date="2024-12-20T14:42:00Z">
              <w:rPr>
                <w:rStyle w:val="Hyperlink"/>
                <w:noProof/>
              </w:rPr>
            </w:rPrChange>
          </w:rPr>
          <w:fldChar w:fldCharType="end"/>
        </w:r>
      </w:ins>
    </w:p>
    <w:p w14:paraId="632DA5EA" w14:textId="06146BB5" w:rsidR="000E3F2A" w:rsidRPr="000E3F2A" w:rsidRDefault="000E3F2A">
      <w:pPr>
        <w:pStyle w:val="TOC2"/>
        <w:tabs>
          <w:tab w:val="right" w:leader="dot" w:pos="9520"/>
        </w:tabs>
        <w:rPr>
          <w:ins w:id="722"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723" w:author="MinhHieu" w:date="2024-12-20T14:42:00Z">
            <w:rPr>
              <w:ins w:id="724" w:author="MinhHieu" w:date="2024-12-20T14:41:00Z"/>
              <w:rFonts w:eastAsiaTheme="minorEastAsia" w:cstheme="minorBidi"/>
              <w:smallCaps w:val="0"/>
              <w:noProof/>
              <w:color w:val="auto"/>
              <w:kern w:val="2"/>
              <w:sz w:val="22"/>
              <w:szCs w:val="22"/>
              <w:lang w:val="vi-VN"/>
              <w14:ligatures w14:val="standardContextual"/>
            </w:rPr>
          </w:rPrChange>
        </w:rPr>
      </w:pPr>
      <w:ins w:id="725" w:author="MinhHieu" w:date="2024-12-20T14:41:00Z">
        <w:r w:rsidRPr="000E3F2A">
          <w:rPr>
            <w:rStyle w:val="Hyperlink"/>
            <w:rFonts w:asciiTheme="majorHAnsi" w:hAnsiTheme="majorHAnsi" w:cstheme="majorHAnsi"/>
            <w:noProof/>
            <w:sz w:val="26"/>
            <w:szCs w:val="26"/>
            <w:rPrChange w:id="726"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727"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728" w:author="MinhHieu" w:date="2024-12-20T14:42:00Z">
              <w:rPr>
                <w:noProof/>
              </w:rPr>
            </w:rPrChange>
          </w:rPr>
          <w:instrText>HYPERLINK \l "_Toc185598227"</w:instrText>
        </w:r>
        <w:r w:rsidRPr="000E3F2A">
          <w:rPr>
            <w:rStyle w:val="Hyperlink"/>
            <w:rFonts w:asciiTheme="majorHAnsi" w:hAnsiTheme="majorHAnsi" w:cstheme="majorHAnsi"/>
            <w:noProof/>
            <w:sz w:val="26"/>
            <w:szCs w:val="26"/>
            <w:rPrChange w:id="729"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730"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731" w:author="MinhHieu" w:date="2024-12-20T14:42:00Z">
              <w:rPr>
                <w:rStyle w:val="Hyperlink"/>
                <w:noProof/>
              </w:rPr>
            </w:rPrChange>
          </w:rPr>
          <w:t>1.2.4</w:t>
        </w:r>
      </w:ins>
      <w:ins w:id="732" w:author="MinhHieu" w:date="2024-12-20T14:42:00Z">
        <w:r>
          <w:rPr>
            <w:rFonts w:asciiTheme="majorHAnsi" w:eastAsiaTheme="minorEastAsia" w:hAnsiTheme="majorHAnsi" w:cstheme="majorHAnsi"/>
            <w:smallCaps w:val="0"/>
            <w:noProof/>
            <w:color w:val="auto"/>
            <w:kern w:val="2"/>
            <w:sz w:val="26"/>
            <w:szCs w:val="26"/>
            <w:lang w:val="en-US"/>
            <w14:ligatures w14:val="standardContextual"/>
          </w:rPr>
          <w:t xml:space="preserve"> </w:t>
        </w:r>
      </w:ins>
      <w:ins w:id="733" w:author="MinhHieu" w:date="2024-12-20T14:41:00Z">
        <w:r w:rsidRPr="000E3F2A">
          <w:rPr>
            <w:rStyle w:val="Hyperlink"/>
            <w:rFonts w:asciiTheme="majorHAnsi" w:hAnsiTheme="majorHAnsi" w:cstheme="majorHAnsi"/>
            <w:noProof/>
            <w:sz w:val="26"/>
            <w:szCs w:val="26"/>
            <w:rPrChange w:id="734" w:author="MinhHieu" w:date="2024-12-20T14:42:00Z">
              <w:rPr>
                <w:rStyle w:val="Hyperlink"/>
                <w:noProof/>
              </w:rPr>
            </w:rPrChange>
          </w:rPr>
          <w:t>Reactjs Framework</w:t>
        </w:r>
        <w:r w:rsidRPr="000E3F2A">
          <w:rPr>
            <w:rFonts w:asciiTheme="majorHAnsi" w:hAnsiTheme="majorHAnsi" w:cstheme="majorHAnsi"/>
            <w:noProof/>
            <w:webHidden/>
            <w:sz w:val="26"/>
            <w:szCs w:val="26"/>
            <w:rPrChange w:id="735" w:author="MinhHieu" w:date="2024-12-20T14:42:00Z">
              <w:rPr>
                <w:noProof/>
                <w:webHidden/>
              </w:rPr>
            </w:rPrChange>
          </w:rPr>
          <w:tab/>
        </w:r>
        <w:r w:rsidRPr="000E3F2A">
          <w:rPr>
            <w:rFonts w:asciiTheme="majorHAnsi" w:hAnsiTheme="majorHAnsi" w:cstheme="majorHAnsi"/>
            <w:noProof/>
            <w:webHidden/>
            <w:sz w:val="26"/>
            <w:szCs w:val="26"/>
            <w:rPrChange w:id="736" w:author="MinhHieu" w:date="2024-12-20T14:42:00Z">
              <w:rPr>
                <w:noProof/>
                <w:webHidden/>
              </w:rPr>
            </w:rPrChange>
          </w:rPr>
          <w:fldChar w:fldCharType="begin"/>
        </w:r>
        <w:r w:rsidRPr="000E3F2A">
          <w:rPr>
            <w:rFonts w:asciiTheme="majorHAnsi" w:hAnsiTheme="majorHAnsi" w:cstheme="majorHAnsi"/>
            <w:noProof/>
            <w:webHidden/>
            <w:sz w:val="26"/>
            <w:szCs w:val="26"/>
            <w:rPrChange w:id="737" w:author="MinhHieu" w:date="2024-12-20T14:42:00Z">
              <w:rPr>
                <w:noProof/>
                <w:webHidden/>
              </w:rPr>
            </w:rPrChange>
          </w:rPr>
          <w:instrText xml:space="preserve"> PAGEREF _Toc185598227 \h </w:instrText>
        </w:r>
      </w:ins>
      <w:r w:rsidRPr="000E3F2A">
        <w:rPr>
          <w:rFonts w:asciiTheme="majorHAnsi" w:hAnsiTheme="majorHAnsi" w:cstheme="majorHAnsi"/>
          <w:noProof/>
          <w:webHidden/>
          <w:sz w:val="26"/>
          <w:szCs w:val="26"/>
          <w:rPrChange w:id="738"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739" w:author="MinhHieu" w:date="2024-12-20T14:42:00Z">
            <w:rPr>
              <w:noProof/>
              <w:webHidden/>
            </w:rPr>
          </w:rPrChange>
        </w:rPr>
        <w:fldChar w:fldCharType="separate"/>
      </w:r>
      <w:ins w:id="740" w:author="MinhHieu" w:date="2024-12-20T14:41:00Z">
        <w:r w:rsidRPr="000E3F2A">
          <w:rPr>
            <w:rFonts w:asciiTheme="majorHAnsi" w:hAnsiTheme="majorHAnsi" w:cstheme="majorHAnsi"/>
            <w:noProof/>
            <w:webHidden/>
            <w:sz w:val="26"/>
            <w:szCs w:val="26"/>
            <w:rPrChange w:id="741" w:author="MinhHieu" w:date="2024-12-20T14:42:00Z">
              <w:rPr>
                <w:noProof/>
                <w:webHidden/>
              </w:rPr>
            </w:rPrChange>
          </w:rPr>
          <w:t>4</w:t>
        </w:r>
        <w:r w:rsidRPr="000E3F2A">
          <w:rPr>
            <w:rFonts w:asciiTheme="majorHAnsi" w:hAnsiTheme="majorHAnsi" w:cstheme="majorHAnsi"/>
            <w:noProof/>
            <w:webHidden/>
            <w:sz w:val="26"/>
            <w:szCs w:val="26"/>
            <w:rPrChange w:id="742" w:author="MinhHieu" w:date="2024-12-20T14:42:00Z">
              <w:rPr>
                <w:noProof/>
                <w:webHidden/>
              </w:rPr>
            </w:rPrChange>
          </w:rPr>
          <w:fldChar w:fldCharType="end"/>
        </w:r>
        <w:r w:rsidRPr="000E3F2A">
          <w:rPr>
            <w:rStyle w:val="Hyperlink"/>
            <w:rFonts w:asciiTheme="majorHAnsi" w:hAnsiTheme="majorHAnsi" w:cstheme="majorHAnsi"/>
            <w:noProof/>
            <w:sz w:val="26"/>
            <w:szCs w:val="26"/>
            <w:rPrChange w:id="743" w:author="MinhHieu" w:date="2024-12-20T14:42:00Z">
              <w:rPr>
                <w:rStyle w:val="Hyperlink"/>
                <w:noProof/>
              </w:rPr>
            </w:rPrChange>
          </w:rPr>
          <w:fldChar w:fldCharType="end"/>
        </w:r>
      </w:ins>
    </w:p>
    <w:p w14:paraId="6942E237" w14:textId="0EA3B1CD" w:rsidR="000E3F2A" w:rsidRPr="000E3F2A" w:rsidRDefault="000E3F2A">
      <w:pPr>
        <w:pStyle w:val="TOC2"/>
        <w:tabs>
          <w:tab w:val="left" w:pos="780"/>
          <w:tab w:val="right" w:leader="dot" w:pos="9520"/>
        </w:tabs>
        <w:rPr>
          <w:ins w:id="744"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745" w:author="MinhHieu" w:date="2024-12-20T14:42:00Z">
            <w:rPr>
              <w:ins w:id="746" w:author="MinhHieu" w:date="2024-12-20T14:41:00Z"/>
              <w:rFonts w:eastAsiaTheme="minorEastAsia" w:cstheme="minorBidi"/>
              <w:smallCaps w:val="0"/>
              <w:noProof/>
              <w:color w:val="auto"/>
              <w:kern w:val="2"/>
              <w:sz w:val="22"/>
              <w:szCs w:val="22"/>
              <w:lang w:val="vi-VN"/>
              <w14:ligatures w14:val="standardContextual"/>
            </w:rPr>
          </w:rPrChange>
        </w:rPr>
      </w:pPr>
      <w:ins w:id="747" w:author="MinhHieu" w:date="2024-12-20T14:41:00Z">
        <w:r w:rsidRPr="000E3F2A">
          <w:rPr>
            <w:rStyle w:val="Hyperlink"/>
            <w:rFonts w:asciiTheme="majorHAnsi" w:hAnsiTheme="majorHAnsi" w:cstheme="majorHAnsi"/>
            <w:noProof/>
            <w:sz w:val="26"/>
            <w:szCs w:val="26"/>
            <w:rPrChange w:id="748"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749"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750" w:author="MinhHieu" w:date="2024-12-20T14:42:00Z">
              <w:rPr>
                <w:noProof/>
              </w:rPr>
            </w:rPrChange>
          </w:rPr>
          <w:instrText>HYPERLINK \l "_Toc185598228"</w:instrText>
        </w:r>
        <w:r w:rsidRPr="000E3F2A">
          <w:rPr>
            <w:rStyle w:val="Hyperlink"/>
            <w:rFonts w:asciiTheme="majorHAnsi" w:hAnsiTheme="majorHAnsi" w:cstheme="majorHAnsi"/>
            <w:noProof/>
            <w:sz w:val="26"/>
            <w:szCs w:val="26"/>
            <w:rPrChange w:id="751"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752"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lang w:val="vi-VN"/>
            <w:rPrChange w:id="753" w:author="MinhHieu" w:date="2024-12-20T14:42:00Z">
              <w:rPr>
                <w:rStyle w:val="Hyperlink"/>
                <w:noProof/>
                <w:lang w:val="vi-VN"/>
              </w:rPr>
            </w:rPrChange>
          </w:rPr>
          <w:t>1.2.4.1</w:t>
        </w:r>
        <w:r w:rsidRPr="000E3F2A">
          <w:rPr>
            <w:rFonts w:asciiTheme="majorHAnsi" w:eastAsiaTheme="minorEastAsia" w:hAnsiTheme="majorHAnsi" w:cstheme="majorHAnsi"/>
            <w:smallCaps w:val="0"/>
            <w:noProof/>
            <w:color w:val="auto"/>
            <w:kern w:val="2"/>
            <w:sz w:val="26"/>
            <w:szCs w:val="26"/>
            <w:lang w:val="vi-VN"/>
            <w14:ligatures w14:val="standardContextual"/>
            <w:rPrChange w:id="754" w:author="MinhHieu" w:date="2024-12-20T14:42:00Z">
              <w:rPr>
                <w:rFonts w:eastAsiaTheme="minorEastAsia" w:cstheme="minorBidi"/>
                <w:smallCaps w:val="0"/>
                <w:noProof/>
                <w:color w:val="auto"/>
                <w:kern w:val="2"/>
                <w:sz w:val="22"/>
                <w:szCs w:val="22"/>
                <w:lang w:val="vi-VN"/>
                <w14:ligatures w14:val="standardContextual"/>
              </w:rPr>
            </w:rPrChange>
          </w:rPr>
          <w:tab/>
        </w:r>
        <w:r w:rsidRPr="000E3F2A">
          <w:rPr>
            <w:rStyle w:val="Hyperlink"/>
            <w:rFonts w:asciiTheme="majorHAnsi" w:hAnsiTheme="majorHAnsi" w:cstheme="majorHAnsi"/>
            <w:noProof/>
            <w:sz w:val="26"/>
            <w:szCs w:val="26"/>
            <w:lang w:val="vi-VN"/>
            <w:rPrChange w:id="755" w:author="MinhHieu" w:date="2024-12-20T14:42:00Z">
              <w:rPr>
                <w:rStyle w:val="Hyperlink"/>
                <w:noProof/>
                <w:lang w:val="vi-VN"/>
              </w:rPr>
            </w:rPrChange>
          </w:rPr>
          <w:t>Tổng quan về Reactjs</w:t>
        </w:r>
        <w:r w:rsidRPr="000E3F2A">
          <w:rPr>
            <w:rFonts w:asciiTheme="majorHAnsi" w:hAnsiTheme="majorHAnsi" w:cstheme="majorHAnsi"/>
            <w:noProof/>
            <w:webHidden/>
            <w:sz w:val="26"/>
            <w:szCs w:val="26"/>
            <w:rPrChange w:id="756" w:author="MinhHieu" w:date="2024-12-20T14:42:00Z">
              <w:rPr>
                <w:noProof/>
                <w:webHidden/>
              </w:rPr>
            </w:rPrChange>
          </w:rPr>
          <w:tab/>
        </w:r>
        <w:r w:rsidRPr="000E3F2A">
          <w:rPr>
            <w:rFonts w:asciiTheme="majorHAnsi" w:hAnsiTheme="majorHAnsi" w:cstheme="majorHAnsi"/>
            <w:noProof/>
            <w:webHidden/>
            <w:sz w:val="26"/>
            <w:szCs w:val="26"/>
            <w:rPrChange w:id="757" w:author="MinhHieu" w:date="2024-12-20T14:42:00Z">
              <w:rPr>
                <w:noProof/>
                <w:webHidden/>
              </w:rPr>
            </w:rPrChange>
          </w:rPr>
          <w:fldChar w:fldCharType="begin"/>
        </w:r>
        <w:r w:rsidRPr="000E3F2A">
          <w:rPr>
            <w:rFonts w:asciiTheme="majorHAnsi" w:hAnsiTheme="majorHAnsi" w:cstheme="majorHAnsi"/>
            <w:noProof/>
            <w:webHidden/>
            <w:sz w:val="26"/>
            <w:szCs w:val="26"/>
            <w:rPrChange w:id="758" w:author="MinhHieu" w:date="2024-12-20T14:42:00Z">
              <w:rPr>
                <w:noProof/>
                <w:webHidden/>
              </w:rPr>
            </w:rPrChange>
          </w:rPr>
          <w:instrText xml:space="preserve"> PAGEREF _Toc185598228 \h </w:instrText>
        </w:r>
      </w:ins>
      <w:r w:rsidRPr="000E3F2A">
        <w:rPr>
          <w:rFonts w:asciiTheme="majorHAnsi" w:hAnsiTheme="majorHAnsi" w:cstheme="majorHAnsi"/>
          <w:noProof/>
          <w:webHidden/>
          <w:sz w:val="26"/>
          <w:szCs w:val="26"/>
          <w:rPrChange w:id="759"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760" w:author="MinhHieu" w:date="2024-12-20T14:42:00Z">
            <w:rPr>
              <w:noProof/>
              <w:webHidden/>
            </w:rPr>
          </w:rPrChange>
        </w:rPr>
        <w:fldChar w:fldCharType="separate"/>
      </w:r>
      <w:ins w:id="761" w:author="MinhHieu" w:date="2024-12-20T14:41:00Z">
        <w:r w:rsidRPr="000E3F2A">
          <w:rPr>
            <w:rFonts w:asciiTheme="majorHAnsi" w:hAnsiTheme="majorHAnsi" w:cstheme="majorHAnsi"/>
            <w:noProof/>
            <w:webHidden/>
            <w:sz w:val="26"/>
            <w:szCs w:val="26"/>
            <w:rPrChange w:id="762" w:author="MinhHieu" w:date="2024-12-20T14:42:00Z">
              <w:rPr>
                <w:noProof/>
                <w:webHidden/>
              </w:rPr>
            </w:rPrChange>
          </w:rPr>
          <w:t>4</w:t>
        </w:r>
        <w:r w:rsidRPr="000E3F2A">
          <w:rPr>
            <w:rFonts w:asciiTheme="majorHAnsi" w:hAnsiTheme="majorHAnsi" w:cstheme="majorHAnsi"/>
            <w:noProof/>
            <w:webHidden/>
            <w:sz w:val="26"/>
            <w:szCs w:val="26"/>
            <w:rPrChange w:id="763" w:author="MinhHieu" w:date="2024-12-20T14:42:00Z">
              <w:rPr>
                <w:noProof/>
                <w:webHidden/>
              </w:rPr>
            </w:rPrChange>
          </w:rPr>
          <w:fldChar w:fldCharType="end"/>
        </w:r>
        <w:r w:rsidRPr="000E3F2A">
          <w:rPr>
            <w:rStyle w:val="Hyperlink"/>
            <w:rFonts w:asciiTheme="majorHAnsi" w:hAnsiTheme="majorHAnsi" w:cstheme="majorHAnsi"/>
            <w:noProof/>
            <w:sz w:val="26"/>
            <w:szCs w:val="26"/>
            <w:rPrChange w:id="764" w:author="MinhHieu" w:date="2024-12-20T14:42:00Z">
              <w:rPr>
                <w:rStyle w:val="Hyperlink"/>
                <w:noProof/>
              </w:rPr>
            </w:rPrChange>
          </w:rPr>
          <w:fldChar w:fldCharType="end"/>
        </w:r>
      </w:ins>
    </w:p>
    <w:p w14:paraId="45ED5184" w14:textId="6B8FA5F4" w:rsidR="000E3F2A" w:rsidRPr="000E3F2A" w:rsidRDefault="000E3F2A">
      <w:pPr>
        <w:pStyle w:val="TOC2"/>
        <w:tabs>
          <w:tab w:val="left" w:pos="780"/>
          <w:tab w:val="right" w:leader="dot" w:pos="9520"/>
        </w:tabs>
        <w:rPr>
          <w:ins w:id="765"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766" w:author="MinhHieu" w:date="2024-12-20T14:42:00Z">
            <w:rPr>
              <w:ins w:id="767" w:author="MinhHieu" w:date="2024-12-20T14:41:00Z"/>
              <w:rFonts w:eastAsiaTheme="minorEastAsia" w:cstheme="minorBidi"/>
              <w:smallCaps w:val="0"/>
              <w:noProof/>
              <w:color w:val="auto"/>
              <w:kern w:val="2"/>
              <w:sz w:val="22"/>
              <w:szCs w:val="22"/>
              <w:lang w:val="vi-VN"/>
              <w14:ligatures w14:val="standardContextual"/>
            </w:rPr>
          </w:rPrChange>
        </w:rPr>
      </w:pPr>
      <w:ins w:id="768" w:author="MinhHieu" w:date="2024-12-20T14:41:00Z">
        <w:r w:rsidRPr="000E3F2A">
          <w:rPr>
            <w:rStyle w:val="Hyperlink"/>
            <w:rFonts w:asciiTheme="majorHAnsi" w:hAnsiTheme="majorHAnsi" w:cstheme="majorHAnsi"/>
            <w:noProof/>
            <w:sz w:val="26"/>
            <w:szCs w:val="26"/>
            <w:rPrChange w:id="769"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770"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771" w:author="MinhHieu" w:date="2024-12-20T14:42:00Z">
              <w:rPr>
                <w:noProof/>
              </w:rPr>
            </w:rPrChange>
          </w:rPr>
          <w:instrText>HYPERLINK \l "_Toc185598229"</w:instrText>
        </w:r>
        <w:r w:rsidRPr="000E3F2A">
          <w:rPr>
            <w:rStyle w:val="Hyperlink"/>
            <w:rFonts w:asciiTheme="majorHAnsi" w:hAnsiTheme="majorHAnsi" w:cstheme="majorHAnsi"/>
            <w:noProof/>
            <w:sz w:val="26"/>
            <w:szCs w:val="26"/>
            <w:rPrChange w:id="772"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773"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774" w:author="MinhHieu" w:date="2024-12-20T14:42:00Z">
              <w:rPr>
                <w:rStyle w:val="Hyperlink"/>
                <w:noProof/>
              </w:rPr>
            </w:rPrChange>
          </w:rPr>
          <w:t>1.2.4.2</w:t>
        </w:r>
        <w:r w:rsidRPr="000E3F2A">
          <w:rPr>
            <w:rFonts w:asciiTheme="majorHAnsi" w:eastAsiaTheme="minorEastAsia" w:hAnsiTheme="majorHAnsi" w:cstheme="majorHAnsi"/>
            <w:smallCaps w:val="0"/>
            <w:noProof/>
            <w:color w:val="auto"/>
            <w:kern w:val="2"/>
            <w:sz w:val="26"/>
            <w:szCs w:val="26"/>
            <w:lang w:val="vi-VN"/>
            <w14:ligatures w14:val="standardContextual"/>
            <w:rPrChange w:id="775" w:author="MinhHieu" w:date="2024-12-20T14:42:00Z">
              <w:rPr>
                <w:rFonts w:eastAsiaTheme="minorEastAsia" w:cstheme="minorBidi"/>
                <w:smallCaps w:val="0"/>
                <w:noProof/>
                <w:color w:val="auto"/>
                <w:kern w:val="2"/>
                <w:sz w:val="22"/>
                <w:szCs w:val="22"/>
                <w:lang w:val="vi-VN"/>
                <w14:ligatures w14:val="standardContextual"/>
              </w:rPr>
            </w:rPrChange>
          </w:rPr>
          <w:tab/>
        </w:r>
        <w:r w:rsidRPr="000E3F2A">
          <w:rPr>
            <w:rStyle w:val="Hyperlink"/>
            <w:rFonts w:asciiTheme="majorHAnsi" w:hAnsiTheme="majorHAnsi" w:cstheme="majorHAnsi"/>
            <w:noProof/>
            <w:sz w:val="26"/>
            <w:szCs w:val="26"/>
            <w:rPrChange w:id="776" w:author="MinhHieu" w:date="2024-12-20T14:42:00Z">
              <w:rPr>
                <w:rStyle w:val="Hyperlink"/>
                <w:noProof/>
              </w:rPr>
            </w:rPrChange>
          </w:rPr>
          <w:t>Springboot</w:t>
        </w:r>
        <w:r w:rsidRPr="000E3F2A">
          <w:rPr>
            <w:rFonts w:asciiTheme="majorHAnsi" w:hAnsiTheme="majorHAnsi" w:cstheme="majorHAnsi"/>
            <w:noProof/>
            <w:webHidden/>
            <w:sz w:val="26"/>
            <w:szCs w:val="26"/>
            <w:rPrChange w:id="777" w:author="MinhHieu" w:date="2024-12-20T14:42:00Z">
              <w:rPr>
                <w:noProof/>
                <w:webHidden/>
              </w:rPr>
            </w:rPrChange>
          </w:rPr>
          <w:tab/>
        </w:r>
        <w:r w:rsidRPr="000E3F2A">
          <w:rPr>
            <w:rFonts w:asciiTheme="majorHAnsi" w:hAnsiTheme="majorHAnsi" w:cstheme="majorHAnsi"/>
            <w:noProof/>
            <w:webHidden/>
            <w:sz w:val="26"/>
            <w:szCs w:val="26"/>
            <w:rPrChange w:id="778" w:author="MinhHieu" w:date="2024-12-20T14:42:00Z">
              <w:rPr>
                <w:noProof/>
                <w:webHidden/>
              </w:rPr>
            </w:rPrChange>
          </w:rPr>
          <w:fldChar w:fldCharType="begin"/>
        </w:r>
        <w:r w:rsidRPr="000E3F2A">
          <w:rPr>
            <w:rFonts w:asciiTheme="majorHAnsi" w:hAnsiTheme="majorHAnsi" w:cstheme="majorHAnsi"/>
            <w:noProof/>
            <w:webHidden/>
            <w:sz w:val="26"/>
            <w:szCs w:val="26"/>
            <w:rPrChange w:id="779" w:author="MinhHieu" w:date="2024-12-20T14:42:00Z">
              <w:rPr>
                <w:noProof/>
                <w:webHidden/>
              </w:rPr>
            </w:rPrChange>
          </w:rPr>
          <w:instrText xml:space="preserve"> PAGEREF _Toc185598229 \h </w:instrText>
        </w:r>
      </w:ins>
      <w:r w:rsidRPr="000E3F2A">
        <w:rPr>
          <w:rFonts w:asciiTheme="majorHAnsi" w:hAnsiTheme="majorHAnsi" w:cstheme="majorHAnsi"/>
          <w:noProof/>
          <w:webHidden/>
          <w:sz w:val="26"/>
          <w:szCs w:val="26"/>
          <w:rPrChange w:id="780"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781" w:author="MinhHieu" w:date="2024-12-20T14:42:00Z">
            <w:rPr>
              <w:noProof/>
              <w:webHidden/>
            </w:rPr>
          </w:rPrChange>
        </w:rPr>
        <w:fldChar w:fldCharType="separate"/>
      </w:r>
      <w:ins w:id="782" w:author="MinhHieu" w:date="2024-12-20T14:41:00Z">
        <w:r w:rsidRPr="000E3F2A">
          <w:rPr>
            <w:rFonts w:asciiTheme="majorHAnsi" w:hAnsiTheme="majorHAnsi" w:cstheme="majorHAnsi"/>
            <w:noProof/>
            <w:webHidden/>
            <w:sz w:val="26"/>
            <w:szCs w:val="26"/>
            <w:rPrChange w:id="783" w:author="MinhHieu" w:date="2024-12-20T14:42:00Z">
              <w:rPr>
                <w:noProof/>
                <w:webHidden/>
              </w:rPr>
            </w:rPrChange>
          </w:rPr>
          <w:t>6</w:t>
        </w:r>
        <w:r w:rsidRPr="000E3F2A">
          <w:rPr>
            <w:rFonts w:asciiTheme="majorHAnsi" w:hAnsiTheme="majorHAnsi" w:cstheme="majorHAnsi"/>
            <w:noProof/>
            <w:webHidden/>
            <w:sz w:val="26"/>
            <w:szCs w:val="26"/>
            <w:rPrChange w:id="784" w:author="MinhHieu" w:date="2024-12-20T14:42:00Z">
              <w:rPr>
                <w:noProof/>
                <w:webHidden/>
              </w:rPr>
            </w:rPrChange>
          </w:rPr>
          <w:fldChar w:fldCharType="end"/>
        </w:r>
        <w:r w:rsidRPr="000E3F2A">
          <w:rPr>
            <w:rStyle w:val="Hyperlink"/>
            <w:rFonts w:asciiTheme="majorHAnsi" w:hAnsiTheme="majorHAnsi" w:cstheme="majorHAnsi"/>
            <w:noProof/>
            <w:sz w:val="26"/>
            <w:szCs w:val="26"/>
            <w:rPrChange w:id="785" w:author="MinhHieu" w:date="2024-12-20T14:42:00Z">
              <w:rPr>
                <w:rStyle w:val="Hyperlink"/>
                <w:noProof/>
              </w:rPr>
            </w:rPrChange>
          </w:rPr>
          <w:fldChar w:fldCharType="end"/>
        </w:r>
      </w:ins>
    </w:p>
    <w:p w14:paraId="3C5D0042" w14:textId="361BDEEF" w:rsidR="000E3F2A" w:rsidRPr="000E3F2A" w:rsidRDefault="000E3F2A">
      <w:pPr>
        <w:pStyle w:val="TOC2"/>
        <w:tabs>
          <w:tab w:val="right" w:leader="dot" w:pos="9520"/>
        </w:tabs>
        <w:rPr>
          <w:ins w:id="786"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787" w:author="MinhHieu" w:date="2024-12-20T14:42:00Z">
            <w:rPr>
              <w:ins w:id="788" w:author="MinhHieu" w:date="2024-12-20T14:41:00Z"/>
              <w:rFonts w:eastAsiaTheme="minorEastAsia" w:cstheme="minorBidi"/>
              <w:smallCaps w:val="0"/>
              <w:noProof/>
              <w:color w:val="auto"/>
              <w:kern w:val="2"/>
              <w:sz w:val="22"/>
              <w:szCs w:val="22"/>
              <w:lang w:val="vi-VN"/>
              <w14:ligatures w14:val="standardContextual"/>
            </w:rPr>
          </w:rPrChange>
        </w:rPr>
      </w:pPr>
      <w:ins w:id="789" w:author="MinhHieu" w:date="2024-12-20T14:41:00Z">
        <w:r w:rsidRPr="000E3F2A">
          <w:rPr>
            <w:rStyle w:val="Hyperlink"/>
            <w:rFonts w:asciiTheme="majorHAnsi" w:hAnsiTheme="majorHAnsi" w:cstheme="majorHAnsi"/>
            <w:noProof/>
            <w:sz w:val="26"/>
            <w:szCs w:val="26"/>
            <w:rPrChange w:id="790"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791"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792" w:author="MinhHieu" w:date="2024-12-20T14:42:00Z">
              <w:rPr>
                <w:noProof/>
              </w:rPr>
            </w:rPrChange>
          </w:rPr>
          <w:instrText>HYPERLINK \l "_Toc185598230"</w:instrText>
        </w:r>
        <w:r w:rsidRPr="000E3F2A">
          <w:rPr>
            <w:rStyle w:val="Hyperlink"/>
            <w:rFonts w:asciiTheme="majorHAnsi" w:hAnsiTheme="majorHAnsi" w:cstheme="majorHAnsi"/>
            <w:noProof/>
            <w:sz w:val="26"/>
            <w:szCs w:val="26"/>
            <w:rPrChange w:id="793"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794"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795" w:author="MinhHieu" w:date="2024-12-20T14:42:00Z">
              <w:rPr>
                <w:rStyle w:val="Hyperlink"/>
                <w:noProof/>
              </w:rPr>
            </w:rPrChange>
          </w:rPr>
          <w:t>1.2.5</w:t>
        </w:r>
      </w:ins>
      <w:ins w:id="796" w:author="MinhHieu" w:date="2024-12-20T14:42:00Z">
        <w:r>
          <w:rPr>
            <w:rFonts w:asciiTheme="majorHAnsi" w:eastAsiaTheme="minorEastAsia" w:hAnsiTheme="majorHAnsi" w:cstheme="majorHAnsi"/>
            <w:smallCaps w:val="0"/>
            <w:noProof/>
            <w:color w:val="auto"/>
            <w:kern w:val="2"/>
            <w:sz w:val="26"/>
            <w:szCs w:val="26"/>
            <w:lang w:val="en-US"/>
            <w14:ligatures w14:val="standardContextual"/>
          </w:rPr>
          <w:t xml:space="preserve"> </w:t>
        </w:r>
      </w:ins>
      <w:ins w:id="797" w:author="MinhHieu" w:date="2024-12-20T14:41:00Z">
        <w:r w:rsidRPr="000E3F2A">
          <w:rPr>
            <w:rStyle w:val="Hyperlink"/>
            <w:rFonts w:asciiTheme="majorHAnsi" w:hAnsiTheme="majorHAnsi" w:cstheme="majorHAnsi"/>
            <w:noProof/>
            <w:sz w:val="26"/>
            <w:szCs w:val="26"/>
            <w:rPrChange w:id="798" w:author="MinhHieu" w:date="2024-12-20T14:42:00Z">
              <w:rPr>
                <w:rStyle w:val="Hyperlink"/>
                <w:noProof/>
              </w:rPr>
            </w:rPrChange>
          </w:rPr>
          <w:t>Mysql</w:t>
        </w:r>
        <w:r w:rsidRPr="000E3F2A">
          <w:rPr>
            <w:rFonts w:asciiTheme="majorHAnsi" w:hAnsiTheme="majorHAnsi" w:cstheme="majorHAnsi"/>
            <w:noProof/>
            <w:webHidden/>
            <w:sz w:val="26"/>
            <w:szCs w:val="26"/>
            <w:rPrChange w:id="799" w:author="MinhHieu" w:date="2024-12-20T14:42:00Z">
              <w:rPr>
                <w:noProof/>
                <w:webHidden/>
              </w:rPr>
            </w:rPrChange>
          </w:rPr>
          <w:tab/>
        </w:r>
        <w:r w:rsidRPr="000E3F2A">
          <w:rPr>
            <w:rFonts w:asciiTheme="majorHAnsi" w:hAnsiTheme="majorHAnsi" w:cstheme="majorHAnsi"/>
            <w:noProof/>
            <w:webHidden/>
            <w:sz w:val="26"/>
            <w:szCs w:val="26"/>
            <w:rPrChange w:id="800" w:author="MinhHieu" w:date="2024-12-20T14:42:00Z">
              <w:rPr>
                <w:noProof/>
                <w:webHidden/>
              </w:rPr>
            </w:rPrChange>
          </w:rPr>
          <w:fldChar w:fldCharType="begin"/>
        </w:r>
        <w:r w:rsidRPr="000E3F2A">
          <w:rPr>
            <w:rFonts w:asciiTheme="majorHAnsi" w:hAnsiTheme="majorHAnsi" w:cstheme="majorHAnsi"/>
            <w:noProof/>
            <w:webHidden/>
            <w:sz w:val="26"/>
            <w:szCs w:val="26"/>
            <w:rPrChange w:id="801" w:author="MinhHieu" w:date="2024-12-20T14:42:00Z">
              <w:rPr>
                <w:noProof/>
                <w:webHidden/>
              </w:rPr>
            </w:rPrChange>
          </w:rPr>
          <w:instrText xml:space="preserve"> PAGEREF _Toc185598230 \h </w:instrText>
        </w:r>
      </w:ins>
      <w:r w:rsidRPr="000E3F2A">
        <w:rPr>
          <w:rFonts w:asciiTheme="majorHAnsi" w:hAnsiTheme="majorHAnsi" w:cstheme="majorHAnsi"/>
          <w:noProof/>
          <w:webHidden/>
          <w:sz w:val="26"/>
          <w:szCs w:val="26"/>
          <w:rPrChange w:id="802"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803" w:author="MinhHieu" w:date="2024-12-20T14:42:00Z">
            <w:rPr>
              <w:noProof/>
              <w:webHidden/>
            </w:rPr>
          </w:rPrChange>
        </w:rPr>
        <w:fldChar w:fldCharType="separate"/>
      </w:r>
      <w:ins w:id="804" w:author="MinhHieu" w:date="2024-12-20T14:41:00Z">
        <w:r w:rsidRPr="000E3F2A">
          <w:rPr>
            <w:rFonts w:asciiTheme="majorHAnsi" w:hAnsiTheme="majorHAnsi" w:cstheme="majorHAnsi"/>
            <w:noProof/>
            <w:webHidden/>
            <w:sz w:val="26"/>
            <w:szCs w:val="26"/>
            <w:rPrChange w:id="805" w:author="MinhHieu" w:date="2024-12-20T14:42:00Z">
              <w:rPr>
                <w:noProof/>
                <w:webHidden/>
              </w:rPr>
            </w:rPrChange>
          </w:rPr>
          <w:t>9</w:t>
        </w:r>
        <w:r w:rsidRPr="000E3F2A">
          <w:rPr>
            <w:rFonts w:asciiTheme="majorHAnsi" w:hAnsiTheme="majorHAnsi" w:cstheme="majorHAnsi"/>
            <w:noProof/>
            <w:webHidden/>
            <w:sz w:val="26"/>
            <w:szCs w:val="26"/>
            <w:rPrChange w:id="806" w:author="MinhHieu" w:date="2024-12-20T14:42:00Z">
              <w:rPr>
                <w:noProof/>
                <w:webHidden/>
              </w:rPr>
            </w:rPrChange>
          </w:rPr>
          <w:fldChar w:fldCharType="end"/>
        </w:r>
        <w:r w:rsidRPr="000E3F2A">
          <w:rPr>
            <w:rStyle w:val="Hyperlink"/>
            <w:rFonts w:asciiTheme="majorHAnsi" w:hAnsiTheme="majorHAnsi" w:cstheme="majorHAnsi"/>
            <w:noProof/>
            <w:sz w:val="26"/>
            <w:szCs w:val="26"/>
            <w:rPrChange w:id="807" w:author="MinhHieu" w:date="2024-12-20T14:42:00Z">
              <w:rPr>
                <w:rStyle w:val="Hyperlink"/>
                <w:noProof/>
              </w:rPr>
            </w:rPrChange>
          </w:rPr>
          <w:fldChar w:fldCharType="end"/>
        </w:r>
      </w:ins>
    </w:p>
    <w:p w14:paraId="56DFAC82" w14:textId="338F5D76" w:rsidR="000E3F2A" w:rsidRPr="000E3F2A" w:rsidRDefault="000E3F2A">
      <w:pPr>
        <w:pStyle w:val="TOC2"/>
        <w:tabs>
          <w:tab w:val="right" w:leader="dot" w:pos="9520"/>
        </w:tabs>
        <w:rPr>
          <w:ins w:id="808"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809" w:author="MinhHieu" w:date="2024-12-20T14:42:00Z">
            <w:rPr>
              <w:ins w:id="810" w:author="MinhHieu" w:date="2024-12-20T14:41:00Z"/>
              <w:rFonts w:eastAsiaTheme="minorEastAsia" w:cstheme="minorBidi"/>
              <w:smallCaps w:val="0"/>
              <w:noProof/>
              <w:color w:val="auto"/>
              <w:kern w:val="2"/>
              <w:sz w:val="22"/>
              <w:szCs w:val="22"/>
              <w:lang w:val="vi-VN"/>
              <w14:ligatures w14:val="standardContextual"/>
            </w:rPr>
          </w:rPrChange>
        </w:rPr>
      </w:pPr>
      <w:ins w:id="811" w:author="MinhHieu" w:date="2024-12-20T14:41:00Z">
        <w:r w:rsidRPr="000E3F2A">
          <w:rPr>
            <w:rStyle w:val="Hyperlink"/>
            <w:rFonts w:asciiTheme="majorHAnsi" w:hAnsiTheme="majorHAnsi" w:cstheme="majorHAnsi"/>
            <w:noProof/>
            <w:sz w:val="26"/>
            <w:szCs w:val="26"/>
            <w:rPrChange w:id="812"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813"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814" w:author="MinhHieu" w:date="2024-12-20T14:42:00Z">
              <w:rPr>
                <w:noProof/>
              </w:rPr>
            </w:rPrChange>
          </w:rPr>
          <w:instrText>HYPERLINK \l "_Toc185598231"</w:instrText>
        </w:r>
        <w:r w:rsidRPr="000E3F2A">
          <w:rPr>
            <w:rStyle w:val="Hyperlink"/>
            <w:rFonts w:asciiTheme="majorHAnsi" w:hAnsiTheme="majorHAnsi" w:cstheme="majorHAnsi"/>
            <w:noProof/>
            <w:sz w:val="26"/>
            <w:szCs w:val="26"/>
            <w:rPrChange w:id="815"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816"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817" w:author="MinhHieu" w:date="2024-12-20T14:42:00Z">
              <w:rPr>
                <w:rStyle w:val="Hyperlink"/>
                <w:noProof/>
              </w:rPr>
            </w:rPrChange>
          </w:rPr>
          <w:t>1.3</w:t>
        </w:r>
        <w:r w:rsidRPr="000E3F2A">
          <w:rPr>
            <w:rFonts w:asciiTheme="majorHAnsi" w:eastAsiaTheme="minorEastAsia" w:hAnsiTheme="majorHAnsi" w:cstheme="majorHAnsi"/>
            <w:smallCaps w:val="0"/>
            <w:noProof/>
            <w:color w:val="auto"/>
            <w:kern w:val="2"/>
            <w:sz w:val="26"/>
            <w:szCs w:val="26"/>
            <w:lang w:val="vi-VN"/>
            <w14:ligatures w14:val="standardContextual"/>
            <w:rPrChange w:id="818" w:author="MinhHieu" w:date="2024-12-20T14:42:00Z">
              <w:rPr>
                <w:rFonts w:eastAsiaTheme="minorEastAsia" w:cstheme="minorBidi"/>
                <w:smallCaps w:val="0"/>
                <w:noProof/>
                <w:color w:val="auto"/>
                <w:kern w:val="2"/>
                <w:sz w:val="22"/>
                <w:szCs w:val="22"/>
                <w:lang w:val="vi-VN"/>
                <w14:ligatures w14:val="standardContextual"/>
              </w:rPr>
            </w:rPrChange>
          </w:rPr>
          <w:tab/>
        </w:r>
        <w:r w:rsidRPr="000E3F2A">
          <w:rPr>
            <w:rStyle w:val="Hyperlink"/>
            <w:rFonts w:asciiTheme="majorHAnsi" w:hAnsiTheme="majorHAnsi" w:cstheme="majorHAnsi"/>
            <w:noProof/>
            <w:sz w:val="26"/>
            <w:szCs w:val="26"/>
            <w:rPrChange w:id="819" w:author="MinhHieu" w:date="2024-12-20T14:42:00Z">
              <w:rPr>
                <w:rStyle w:val="Hyperlink"/>
                <w:noProof/>
              </w:rPr>
            </w:rPrChange>
          </w:rPr>
          <w:t>Kết luận chương</w:t>
        </w:r>
        <w:r w:rsidRPr="000E3F2A">
          <w:rPr>
            <w:rFonts w:asciiTheme="majorHAnsi" w:hAnsiTheme="majorHAnsi" w:cstheme="majorHAnsi"/>
            <w:noProof/>
            <w:webHidden/>
            <w:sz w:val="26"/>
            <w:szCs w:val="26"/>
            <w:rPrChange w:id="820" w:author="MinhHieu" w:date="2024-12-20T14:42:00Z">
              <w:rPr>
                <w:noProof/>
                <w:webHidden/>
              </w:rPr>
            </w:rPrChange>
          </w:rPr>
          <w:tab/>
        </w:r>
        <w:r w:rsidRPr="000E3F2A">
          <w:rPr>
            <w:rFonts w:asciiTheme="majorHAnsi" w:hAnsiTheme="majorHAnsi" w:cstheme="majorHAnsi"/>
            <w:noProof/>
            <w:webHidden/>
            <w:sz w:val="26"/>
            <w:szCs w:val="26"/>
            <w:rPrChange w:id="821" w:author="MinhHieu" w:date="2024-12-20T14:42:00Z">
              <w:rPr>
                <w:noProof/>
                <w:webHidden/>
              </w:rPr>
            </w:rPrChange>
          </w:rPr>
          <w:fldChar w:fldCharType="begin"/>
        </w:r>
        <w:r w:rsidRPr="000E3F2A">
          <w:rPr>
            <w:rFonts w:asciiTheme="majorHAnsi" w:hAnsiTheme="majorHAnsi" w:cstheme="majorHAnsi"/>
            <w:noProof/>
            <w:webHidden/>
            <w:sz w:val="26"/>
            <w:szCs w:val="26"/>
            <w:rPrChange w:id="822" w:author="MinhHieu" w:date="2024-12-20T14:42:00Z">
              <w:rPr>
                <w:noProof/>
                <w:webHidden/>
              </w:rPr>
            </w:rPrChange>
          </w:rPr>
          <w:instrText xml:space="preserve"> PAGEREF _Toc185598231 \h </w:instrText>
        </w:r>
      </w:ins>
      <w:r w:rsidRPr="000E3F2A">
        <w:rPr>
          <w:rFonts w:asciiTheme="majorHAnsi" w:hAnsiTheme="majorHAnsi" w:cstheme="majorHAnsi"/>
          <w:noProof/>
          <w:webHidden/>
          <w:sz w:val="26"/>
          <w:szCs w:val="26"/>
          <w:rPrChange w:id="823"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824" w:author="MinhHieu" w:date="2024-12-20T14:42:00Z">
            <w:rPr>
              <w:noProof/>
              <w:webHidden/>
            </w:rPr>
          </w:rPrChange>
        </w:rPr>
        <w:fldChar w:fldCharType="separate"/>
      </w:r>
      <w:ins w:id="825" w:author="MinhHieu" w:date="2024-12-20T14:41:00Z">
        <w:r w:rsidRPr="000E3F2A">
          <w:rPr>
            <w:rFonts w:asciiTheme="majorHAnsi" w:hAnsiTheme="majorHAnsi" w:cstheme="majorHAnsi"/>
            <w:noProof/>
            <w:webHidden/>
            <w:sz w:val="26"/>
            <w:szCs w:val="26"/>
            <w:rPrChange w:id="826" w:author="MinhHieu" w:date="2024-12-20T14:42:00Z">
              <w:rPr>
                <w:noProof/>
                <w:webHidden/>
              </w:rPr>
            </w:rPrChange>
          </w:rPr>
          <w:t>10</w:t>
        </w:r>
        <w:r w:rsidRPr="000E3F2A">
          <w:rPr>
            <w:rFonts w:asciiTheme="majorHAnsi" w:hAnsiTheme="majorHAnsi" w:cstheme="majorHAnsi"/>
            <w:noProof/>
            <w:webHidden/>
            <w:sz w:val="26"/>
            <w:szCs w:val="26"/>
            <w:rPrChange w:id="827" w:author="MinhHieu" w:date="2024-12-20T14:42:00Z">
              <w:rPr>
                <w:noProof/>
                <w:webHidden/>
              </w:rPr>
            </w:rPrChange>
          </w:rPr>
          <w:fldChar w:fldCharType="end"/>
        </w:r>
        <w:r w:rsidRPr="000E3F2A">
          <w:rPr>
            <w:rStyle w:val="Hyperlink"/>
            <w:rFonts w:asciiTheme="majorHAnsi" w:hAnsiTheme="majorHAnsi" w:cstheme="majorHAnsi"/>
            <w:noProof/>
            <w:sz w:val="26"/>
            <w:szCs w:val="26"/>
            <w:rPrChange w:id="828" w:author="MinhHieu" w:date="2024-12-20T14:42:00Z">
              <w:rPr>
                <w:rStyle w:val="Hyperlink"/>
                <w:noProof/>
              </w:rPr>
            </w:rPrChange>
          </w:rPr>
          <w:fldChar w:fldCharType="end"/>
        </w:r>
      </w:ins>
    </w:p>
    <w:p w14:paraId="5DE9CA78" w14:textId="7D7C4A9C" w:rsidR="000E3F2A" w:rsidRPr="000E3F2A" w:rsidRDefault="000E3F2A">
      <w:pPr>
        <w:pStyle w:val="TOC1"/>
        <w:tabs>
          <w:tab w:val="right" w:leader="dot" w:pos="9520"/>
        </w:tabs>
        <w:rPr>
          <w:ins w:id="829" w:author="MinhHieu" w:date="2024-12-20T14:41:00Z"/>
          <w:rFonts w:asciiTheme="majorHAnsi" w:eastAsiaTheme="minorEastAsia" w:hAnsiTheme="majorHAnsi" w:cstheme="majorHAnsi"/>
          <w:b w:val="0"/>
          <w:bCs w:val="0"/>
          <w:caps w:val="0"/>
          <w:noProof/>
          <w:color w:val="auto"/>
          <w:kern w:val="2"/>
          <w:sz w:val="26"/>
          <w:szCs w:val="26"/>
          <w:lang w:val="vi-VN"/>
          <w14:ligatures w14:val="standardContextual"/>
          <w:rPrChange w:id="830" w:author="MinhHieu" w:date="2024-12-20T14:42:00Z">
            <w:rPr>
              <w:ins w:id="831" w:author="MinhHieu" w:date="2024-12-20T14:41:00Z"/>
              <w:rFonts w:eastAsiaTheme="minorEastAsia" w:cstheme="minorBidi"/>
              <w:b w:val="0"/>
              <w:bCs w:val="0"/>
              <w:caps w:val="0"/>
              <w:noProof/>
              <w:color w:val="auto"/>
              <w:kern w:val="2"/>
              <w:sz w:val="22"/>
              <w:szCs w:val="22"/>
              <w:lang w:val="vi-VN"/>
              <w14:ligatures w14:val="standardContextual"/>
            </w:rPr>
          </w:rPrChange>
        </w:rPr>
      </w:pPr>
      <w:ins w:id="832" w:author="MinhHieu" w:date="2024-12-20T14:41:00Z">
        <w:r w:rsidRPr="000E3F2A">
          <w:rPr>
            <w:rStyle w:val="Hyperlink"/>
            <w:rFonts w:asciiTheme="majorHAnsi" w:hAnsiTheme="majorHAnsi" w:cstheme="majorHAnsi"/>
            <w:noProof/>
            <w:sz w:val="26"/>
            <w:szCs w:val="26"/>
            <w:rPrChange w:id="833"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834"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835" w:author="MinhHieu" w:date="2024-12-20T14:42:00Z">
              <w:rPr>
                <w:noProof/>
              </w:rPr>
            </w:rPrChange>
          </w:rPr>
          <w:instrText>HYPERLINK \l "_Toc185598232"</w:instrText>
        </w:r>
        <w:r w:rsidRPr="000E3F2A">
          <w:rPr>
            <w:rStyle w:val="Hyperlink"/>
            <w:rFonts w:asciiTheme="majorHAnsi" w:hAnsiTheme="majorHAnsi" w:cstheme="majorHAnsi"/>
            <w:noProof/>
            <w:sz w:val="26"/>
            <w:szCs w:val="26"/>
            <w:rPrChange w:id="836"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837"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838" w:author="MinhHieu" w:date="2024-12-20T14:42:00Z">
              <w:rPr>
                <w:rStyle w:val="Hyperlink"/>
                <w:noProof/>
              </w:rPr>
            </w:rPrChange>
          </w:rPr>
          <w:t>CHƯƠNG 2: PHÂN TÍCH VÀ THIẾT KẾ HỆ THỐNG WEBSITE BÁN QUẦN ÁO</w:t>
        </w:r>
        <w:r w:rsidRPr="000E3F2A">
          <w:rPr>
            <w:rFonts w:asciiTheme="majorHAnsi" w:hAnsiTheme="majorHAnsi" w:cstheme="majorHAnsi"/>
            <w:noProof/>
            <w:webHidden/>
            <w:sz w:val="26"/>
            <w:szCs w:val="26"/>
            <w:rPrChange w:id="839" w:author="MinhHieu" w:date="2024-12-20T14:42:00Z">
              <w:rPr>
                <w:noProof/>
                <w:webHidden/>
              </w:rPr>
            </w:rPrChange>
          </w:rPr>
          <w:tab/>
        </w:r>
        <w:r w:rsidRPr="000E3F2A">
          <w:rPr>
            <w:rFonts w:asciiTheme="majorHAnsi" w:hAnsiTheme="majorHAnsi" w:cstheme="majorHAnsi"/>
            <w:noProof/>
            <w:webHidden/>
            <w:sz w:val="26"/>
            <w:szCs w:val="26"/>
            <w:rPrChange w:id="840" w:author="MinhHieu" w:date="2024-12-20T14:42:00Z">
              <w:rPr>
                <w:noProof/>
                <w:webHidden/>
              </w:rPr>
            </w:rPrChange>
          </w:rPr>
          <w:fldChar w:fldCharType="begin"/>
        </w:r>
        <w:r w:rsidRPr="000E3F2A">
          <w:rPr>
            <w:rFonts w:asciiTheme="majorHAnsi" w:hAnsiTheme="majorHAnsi" w:cstheme="majorHAnsi"/>
            <w:noProof/>
            <w:webHidden/>
            <w:sz w:val="26"/>
            <w:szCs w:val="26"/>
            <w:rPrChange w:id="841" w:author="MinhHieu" w:date="2024-12-20T14:42:00Z">
              <w:rPr>
                <w:noProof/>
                <w:webHidden/>
              </w:rPr>
            </w:rPrChange>
          </w:rPr>
          <w:instrText xml:space="preserve"> PAGEREF _Toc185598232 \h </w:instrText>
        </w:r>
      </w:ins>
      <w:r w:rsidRPr="000E3F2A">
        <w:rPr>
          <w:rFonts w:asciiTheme="majorHAnsi" w:hAnsiTheme="majorHAnsi" w:cstheme="majorHAnsi"/>
          <w:noProof/>
          <w:webHidden/>
          <w:sz w:val="26"/>
          <w:szCs w:val="26"/>
          <w:rPrChange w:id="842"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843" w:author="MinhHieu" w:date="2024-12-20T14:42:00Z">
            <w:rPr>
              <w:noProof/>
              <w:webHidden/>
            </w:rPr>
          </w:rPrChange>
        </w:rPr>
        <w:fldChar w:fldCharType="separate"/>
      </w:r>
      <w:ins w:id="844" w:author="MinhHieu" w:date="2024-12-20T14:41:00Z">
        <w:r w:rsidRPr="000E3F2A">
          <w:rPr>
            <w:rFonts w:asciiTheme="majorHAnsi" w:hAnsiTheme="majorHAnsi" w:cstheme="majorHAnsi"/>
            <w:noProof/>
            <w:webHidden/>
            <w:sz w:val="26"/>
            <w:szCs w:val="26"/>
            <w:rPrChange w:id="845" w:author="MinhHieu" w:date="2024-12-20T14:42:00Z">
              <w:rPr>
                <w:noProof/>
                <w:webHidden/>
              </w:rPr>
            </w:rPrChange>
          </w:rPr>
          <w:t>11</w:t>
        </w:r>
        <w:r w:rsidRPr="000E3F2A">
          <w:rPr>
            <w:rFonts w:asciiTheme="majorHAnsi" w:hAnsiTheme="majorHAnsi" w:cstheme="majorHAnsi"/>
            <w:noProof/>
            <w:webHidden/>
            <w:sz w:val="26"/>
            <w:szCs w:val="26"/>
            <w:rPrChange w:id="846" w:author="MinhHieu" w:date="2024-12-20T14:42:00Z">
              <w:rPr>
                <w:noProof/>
                <w:webHidden/>
              </w:rPr>
            </w:rPrChange>
          </w:rPr>
          <w:fldChar w:fldCharType="end"/>
        </w:r>
        <w:r w:rsidRPr="000E3F2A">
          <w:rPr>
            <w:rStyle w:val="Hyperlink"/>
            <w:rFonts w:asciiTheme="majorHAnsi" w:hAnsiTheme="majorHAnsi" w:cstheme="majorHAnsi"/>
            <w:noProof/>
            <w:sz w:val="26"/>
            <w:szCs w:val="26"/>
            <w:rPrChange w:id="847" w:author="MinhHieu" w:date="2024-12-20T14:42:00Z">
              <w:rPr>
                <w:rStyle w:val="Hyperlink"/>
                <w:noProof/>
              </w:rPr>
            </w:rPrChange>
          </w:rPr>
          <w:fldChar w:fldCharType="end"/>
        </w:r>
      </w:ins>
    </w:p>
    <w:p w14:paraId="6D09563A" w14:textId="433C1DC6" w:rsidR="000E3F2A" w:rsidRPr="000E3F2A" w:rsidRDefault="000E3F2A">
      <w:pPr>
        <w:pStyle w:val="TOC2"/>
        <w:tabs>
          <w:tab w:val="right" w:leader="dot" w:pos="9520"/>
        </w:tabs>
        <w:rPr>
          <w:ins w:id="848"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849" w:author="MinhHieu" w:date="2024-12-20T14:42:00Z">
            <w:rPr>
              <w:ins w:id="850" w:author="MinhHieu" w:date="2024-12-20T14:41:00Z"/>
              <w:rFonts w:eastAsiaTheme="minorEastAsia" w:cstheme="minorBidi"/>
              <w:smallCaps w:val="0"/>
              <w:noProof/>
              <w:color w:val="auto"/>
              <w:kern w:val="2"/>
              <w:sz w:val="22"/>
              <w:szCs w:val="22"/>
              <w:lang w:val="vi-VN"/>
              <w14:ligatures w14:val="standardContextual"/>
            </w:rPr>
          </w:rPrChange>
        </w:rPr>
      </w:pPr>
      <w:ins w:id="851" w:author="MinhHieu" w:date="2024-12-20T14:41:00Z">
        <w:r w:rsidRPr="000E3F2A">
          <w:rPr>
            <w:rStyle w:val="Hyperlink"/>
            <w:rFonts w:asciiTheme="majorHAnsi" w:hAnsiTheme="majorHAnsi" w:cstheme="majorHAnsi"/>
            <w:noProof/>
            <w:sz w:val="26"/>
            <w:szCs w:val="26"/>
            <w:rPrChange w:id="852"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853"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854" w:author="MinhHieu" w:date="2024-12-20T14:42:00Z">
              <w:rPr>
                <w:noProof/>
              </w:rPr>
            </w:rPrChange>
          </w:rPr>
          <w:instrText>HYPERLINK \l "_Toc185598233"</w:instrText>
        </w:r>
        <w:r w:rsidRPr="000E3F2A">
          <w:rPr>
            <w:rStyle w:val="Hyperlink"/>
            <w:rFonts w:asciiTheme="majorHAnsi" w:hAnsiTheme="majorHAnsi" w:cstheme="majorHAnsi"/>
            <w:noProof/>
            <w:sz w:val="26"/>
            <w:szCs w:val="26"/>
            <w:rPrChange w:id="855"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856"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857" w:author="MinhHieu" w:date="2024-12-20T14:42:00Z">
              <w:rPr>
                <w:rStyle w:val="Hyperlink"/>
                <w:noProof/>
              </w:rPr>
            </w:rPrChange>
          </w:rPr>
          <w:t>2.1</w:t>
        </w:r>
        <w:r w:rsidRPr="000E3F2A">
          <w:rPr>
            <w:rFonts w:asciiTheme="majorHAnsi" w:eastAsiaTheme="minorEastAsia" w:hAnsiTheme="majorHAnsi" w:cstheme="majorHAnsi"/>
            <w:smallCaps w:val="0"/>
            <w:noProof/>
            <w:color w:val="auto"/>
            <w:kern w:val="2"/>
            <w:sz w:val="26"/>
            <w:szCs w:val="26"/>
            <w:lang w:val="vi-VN"/>
            <w14:ligatures w14:val="standardContextual"/>
            <w:rPrChange w:id="858" w:author="MinhHieu" w:date="2024-12-20T14:42:00Z">
              <w:rPr>
                <w:rFonts w:eastAsiaTheme="minorEastAsia" w:cstheme="minorBidi"/>
                <w:smallCaps w:val="0"/>
                <w:noProof/>
                <w:color w:val="auto"/>
                <w:kern w:val="2"/>
                <w:sz w:val="22"/>
                <w:szCs w:val="22"/>
                <w:lang w:val="vi-VN"/>
                <w14:ligatures w14:val="standardContextual"/>
              </w:rPr>
            </w:rPrChange>
          </w:rPr>
          <w:tab/>
        </w:r>
        <w:r w:rsidRPr="000E3F2A">
          <w:rPr>
            <w:rStyle w:val="Hyperlink"/>
            <w:rFonts w:asciiTheme="majorHAnsi" w:hAnsiTheme="majorHAnsi" w:cstheme="majorHAnsi"/>
            <w:noProof/>
            <w:sz w:val="26"/>
            <w:szCs w:val="26"/>
            <w:rPrChange w:id="859" w:author="MinhHieu" w:date="2024-12-20T14:42:00Z">
              <w:rPr>
                <w:rStyle w:val="Hyperlink"/>
                <w:noProof/>
              </w:rPr>
            </w:rPrChange>
          </w:rPr>
          <w:t>Xác định yêu cầu</w:t>
        </w:r>
        <w:r w:rsidRPr="000E3F2A">
          <w:rPr>
            <w:rFonts w:asciiTheme="majorHAnsi" w:hAnsiTheme="majorHAnsi" w:cstheme="majorHAnsi"/>
            <w:noProof/>
            <w:webHidden/>
            <w:sz w:val="26"/>
            <w:szCs w:val="26"/>
            <w:rPrChange w:id="860" w:author="MinhHieu" w:date="2024-12-20T14:42:00Z">
              <w:rPr>
                <w:noProof/>
                <w:webHidden/>
              </w:rPr>
            </w:rPrChange>
          </w:rPr>
          <w:tab/>
        </w:r>
        <w:r w:rsidRPr="000E3F2A">
          <w:rPr>
            <w:rFonts w:asciiTheme="majorHAnsi" w:hAnsiTheme="majorHAnsi" w:cstheme="majorHAnsi"/>
            <w:noProof/>
            <w:webHidden/>
            <w:sz w:val="26"/>
            <w:szCs w:val="26"/>
            <w:rPrChange w:id="861" w:author="MinhHieu" w:date="2024-12-20T14:42:00Z">
              <w:rPr>
                <w:noProof/>
                <w:webHidden/>
              </w:rPr>
            </w:rPrChange>
          </w:rPr>
          <w:fldChar w:fldCharType="begin"/>
        </w:r>
        <w:r w:rsidRPr="000E3F2A">
          <w:rPr>
            <w:rFonts w:asciiTheme="majorHAnsi" w:hAnsiTheme="majorHAnsi" w:cstheme="majorHAnsi"/>
            <w:noProof/>
            <w:webHidden/>
            <w:sz w:val="26"/>
            <w:szCs w:val="26"/>
            <w:rPrChange w:id="862" w:author="MinhHieu" w:date="2024-12-20T14:42:00Z">
              <w:rPr>
                <w:noProof/>
                <w:webHidden/>
              </w:rPr>
            </w:rPrChange>
          </w:rPr>
          <w:instrText xml:space="preserve"> PAGEREF _Toc185598233 \h </w:instrText>
        </w:r>
      </w:ins>
      <w:r w:rsidRPr="000E3F2A">
        <w:rPr>
          <w:rFonts w:asciiTheme="majorHAnsi" w:hAnsiTheme="majorHAnsi" w:cstheme="majorHAnsi"/>
          <w:noProof/>
          <w:webHidden/>
          <w:sz w:val="26"/>
          <w:szCs w:val="26"/>
          <w:rPrChange w:id="863"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864" w:author="MinhHieu" w:date="2024-12-20T14:42:00Z">
            <w:rPr>
              <w:noProof/>
              <w:webHidden/>
            </w:rPr>
          </w:rPrChange>
        </w:rPr>
        <w:fldChar w:fldCharType="separate"/>
      </w:r>
      <w:ins w:id="865" w:author="MinhHieu" w:date="2024-12-20T14:41:00Z">
        <w:r w:rsidRPr="000E3F2A">
          <w:rPr>
            <w:rFonts w:asciiTheme="majorHAnsi" w:hAnsiTheme="majorHAnsi" w:cstheme="majorHAnsi"/>
            <w:noProof/>
            <w:webHidden/>
            <w:sz w:val="26"/>
            <w:szCs w:val="26"/>
            <w:rPrChange w:id="866" w:author="MinhHieu" w:date="2024-12-20T14:42:00Z">
              <w:rPr>
                <w:noProof/>
                <w:webHidden/>
              </w:rPr>
            </w:rPrChange>
          </w:rPr>
          <w:t>11</w:t>
        </w:r>
        <w:r w:rsidRPr="000E3F2A">
          <w:rPr>
            <w:rFonts w:asciiTheme="majorHAnsi" w:hAnsiTheme="majorHAnsi" w:cstheme="majorHAnsi"/>
            <w:noProof/>
            <w:webHidden/>
            <w:sz w:val="26"/>
            <w:szCs w:val="26"/>
            <w:rPrChange w:id="867" w:author="MinhHieu" w:date="2024-12-20T14:42:00Z">
              <w:rPr>
                <w:noProof/>
                <w:webHidden/>
              </w:rPr>
            </w:rPrChange>
          </w:rPr>
          <w:fldChar w:fldCharType="end"/>
        </w:r>
        <w:r w:rsidRPr="000E3F2A">
          <w:rPr>
            <w:rStyle w:val="Hyperlink"/>
            <w:rFonts w:asciiTheme="majorHAnsi" w:hAnsiTheme="majorHAnsi" w:cstheme="majorHAnsi"/>
            <w:noProof/>
            <w:sz w:val="26"/>
            <w:szCs w:val="26"/>
            <w:rPrChange w:id="868" w:author="MinhHieu" w:date="2024-12-20T14:42:00Z">
              <w:rPr>
                <w:rStyle w:val="Hyperlink"/>
                <w:noProof/>
              </w:rPr>
            </w:rPrChange>
          </w:rPr>
          <w:fldChar w:fldCharType="end"/>
        </w:r>
      </w:ins>
    </w:p>
    <w:p w14:paraId="1A3DD9D9" w14:textId="3D7FC4DD" w:rsidR="000E3F2A" w:rsidRPr="000E3F2A" w:rsidRDefault="000E3F2A">
      <w:pPr>
        <w:pStyle w:val="TOC2"/>
        <w:tabs>
          <w:tab w:val="right" w:leader="dot" w:pos="9520"/>
        </w:tabs>
        <w:rPr>
          <w:ins w:id="869"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870" w:author="MinhHieu" w:date="2024-12-20T14:42:00Z">
            <w:rPr>
              <w:ins w:id="871" w:author="MinhHieu" w:date="2024-12-20T14:41:00Z"/>
              <w:rFonts w:eastAsiaTheme="minorEastAsia" w:cstheme="minorBidi"/>
              <w:smallCaps w:val="0"/>
              <w:noProof/>
              <w:color w:val="auto"/>
              <w:kern w:val="2"/>
              <w:sz w:val="22"/>
              <w:szCs w:val="22"/>
              <w:lang w:val="vi-VN"/>
              <w14:ligatures w14:val="standardContextual"/>
            </w:rPr>
          </w:rPrChange>
        </w:rPr>
      </w:pPr>
      <w:ins w:id="872" w:author="MinhHieu" w:date="2024-12-20T14:41:00Z">
        <w:r w:rsidRPr="000E3F2A">
          <w:rPr>
            <w:rStyle w:val="Hyperlink"/>
            <w:rFonts w:asciiTheme="majorHAnsi" w:hAnsiTheme="majorHAnsi" w:cstheme="majorHAnsi"/>
            <w:noProof/>
            <w:sz w:val="26"/>
            <w:szCs w:val="26"/>
            <w:rPrChange w:id="873"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874"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875" w:author="MinhHieu" w:date="2024-12-20T14:42:00Z">
              <w:rPr>
                <w:noProof/>
              </w:rPr>
            </w:rPrChange>
          </w:rPr>
          <w:instrText>HYPERLINK \l "_Toc185598234"</w:instrText>
        </w:r>
        <w:r w:rsidRPr="000E3F2A">
          <w:rPr>
            <w:rStyle w:val="Hyperlink"/>
            <w:rFonts w:asciiTheme="majorHAnsi" w:hAnsiTheme="majorHAnsi" w:cstheme="majorHAnsi"/>
            <w:noProof/>
            <w:sz w:val="26"/>
            <w:szCs w:val="26"/>
            <w:rPrChange w:id="876"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877"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878" w:author="MinhHieu" w:date="2024-12-20T14:42:00Z">
              <w:rPr>
                <w:rStyle w:val="Hyperlink"/>
                <w:noProof/>
              </w:rPr>
            </w:rPrChange>
          </w:rPr>
          <w:t>2.1.1</w:t>
        </w:r>
      </w:ins>
      <w:ins w:id="879" w:author="MinhHieu" w:date="2024-12-20T14:42:00Z">
        <w:r>
          <w:rPr>
            <w:rFonts w:asciiTheme="majorHAnsi" w:eastAsiaTheme="minorEastAsia" w:hAnsiTheme="majorHAnsi" w:cstheme="majorHAnsi"/>
            <w:smallCaps w:val="0"/>
            <w:noProof/>
            <w:color w:val="auto"/>
            <w:kern w:val="2"/>
            <w:sz w:val="26"/>
            <w:szCs w:val="26"/>
            <w:lang w:val="en-US"/>
            <w14:ligatures w14:val="standardContextual"/>
          </w:rPr>
          <w:t xml:space="preserve"> </w:t>
        </w:r>
      </w:ins>
      <w:ins w:id="880" w:author="MinhHieu" w:date="2024-12-20T14:41:00Z">
        <w:r w:rsidRPr="000E3F2A">
          <w:rPr>
            <w:rStyle w:val="Hyperlink"/>
            <w:rFonts w:asciiTheme="majorHAnsi" w:hAnsiTheme="majorHAnsi" w:cstheme="majorHAnsi"/>
            <w:noProof/>
            <w:sz w:val="26"/>
            <w:szCs w:val="26"/>
            <w:rPrChange w:id="881" w:author="MinhHieu" w:date="2024-12-20T14:42:00Z">
              <w:rPr>
                <w:rStyle w:val="Hyperlink"/>
                <w:noProof/>
              </w:rPr>
            </w:rPrChange>
          </w:rPr>
          <w:t>Mục tiêu và phạm vi</w:t>
        </w:r>
        <w:r w:rsidRPr="000E3F2A">
          <w:rPr>
            <w:rFonts w:asciiTheme="majorHAnsi" w:hAnsiTheme="majorHAnsi" w:cstheme="majorHAnsi"/>
            <w:noProof/>
            <w:webHidden/>
            <w:sz w:val="26"/>
            <w:szCs w:val="26"/>
            <w:rPrChange w:id="882" w:author="MinhHieu" w:date="2024-12-20T14:42:00Z">
              <w:rPr>
                <w:noProof/>
                <w:webHidden/>
              </w:rPr>
            </w:rPrChange>
          </w:rPr>
          <w:tab/>
        </w:r>
        <w:r w:rsidRPr="000E3F2A">
          <w:rPr>
            <w:rFonts w:asciiTheme="majorHAnsi" w:hAnsiTheme="majorHAnsi" w:cstheme="majorHAnsi"/>
            <w:noProof/>
            <w:webHidden/>
            <w:sz w:val="26"/>
            <w:szCs w:val="26"/>
            <w:rPrChange w:id="883" w:author="MinhHieu" w:date="2024-12-20T14:42:00Z">
              <w:rPr>
                <w:noProof/>
                <w:webHidden/>
              </w:rPr>
            </w:rPrChange>
          </w:rPr>
          <w:fldChar w:fldCharType="begin"/>
        </w:r>
        <w:r w:rsidRPr="000E3F2A">
          <w:rPr>
            <w:rFonts w:asciiTheme="majorHAnsi" w:hAnsiTheme="majorHAnsi" w:cstheme="majorHAnsi"/>
            <w:noProof/>
            <w:webHidden/>
            <w:sz w:val="26"/>
            <w:szCs w:val="26"/>
            <w:rPrChange w:id="884" w:author="MinhHieu" w:date="2024-12-20T14:42:00Z">
              <w:rPr>
                <w:noProof/>
                <w:webHidden/>
              </w:rPr>
            </w:rPrChange>
          </w:rPr>
          <w:instrText xml:space="preserve"> PAGEREF _Toc185598234 \h </w:instrText>
        </w:r>
      </w:ins>
      <w:r w:rsidRPr="000E3F2A">
        <w:rPr>
          <w:rFonts w:asciiTheme="majorHAnsi" w:hAnsiTheme="majorHAnsi" w:cstheme="majorHAnsi"/>
          <w:noProof/>
          <w:webHidden/>
          <w:sz w:val="26"/>
          <w:szCs w:val="26"/>
          <w:rPrChange w:id="885"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886" w:author="MinhHieu" w:date="2024-12-20T14:42:00Z">
            <w:rPr>
              <w:noProof/>
              <w:webHidden/>
            </w:rPr>
          </w:rPrChange>
        </w:rPr>
        <w:fldChar w:fldCharType="separate"/>
      </w:r>
      <w:ins w:id="887" w:author="MinhHieu" w:date="2024-12-20T14:41:00Z">
        <w:r w:rsidRPr="000E3F2A">
          <w:rPr>
            <w:rFonts w:asciiTheme="majorHAnsi" w:hAnsiTheme="majorHAnsi" w:cstheme="majorHAnsi"/>
            <w:noProof/>
            <w:webHidden/>
            <w:sz w:val="26"/>
            <w:szCs w:val="26"/>
            <w:rPrChange w:id="888" w:author="MinhHieu" w:date="2024-12-20T14:42:00Z">
              <w:rPr>
                <w:noProof/>
                <w:webHidden/>
              </w:rPr>
            </w:rPrChange>
          </w:rPr>
          <w:t>11</w:t>
        </w:r>
        <w:r w:rsidRPr="000E3F2A">
          <w:rPr>
            <w:rFonts w:asciiTheme="majorHAnsi" w:hAnsiTheme="majorHAnsi" w:cstheme="majorHAnsi"/>
            <w:noProof/>
            <w:webHidden/>
            <w:sz w:val="26"/>
            <w:szCs w:val="26"/>
            <w:rPrChange w:id="889" w:author="MinhHieu" w:date="2024-12-20T14:42:00Z">
              <w:rPr>
                <w:noProof/>
                <w:webHidden/>
              </w:rPr>
            </w:rPrChange>
          </w:rPr>
          <w:fldChar w:fldCharType="end"/>
        </w:r>
        <w:r w:rsidRPr="000E3F2A">
          <w:rPr>
            <w:rStyle w:val="Hyperlink"/>
            <w:rFonts w:asciiTheme="majorHAnsi" w:hAnsiTheme="majorHAnsi" w:cstheme="majorHAnsi"/>
            <w:noProof/>
            <w:sz w:val="26"/>
            <w:szCs w:val="26"/>
            <w:rPrChange w:id="890" w:author="MinhHieu" w:date="2024-12-20T14:42:00Z">
              <w:rPr>
                <w:rStyle w:val="Hyperlink"/>
                <w:noProof/>
              </w:rPr>
            </w:rPrChange>
          </w:rPr>
          <w:fldChar w:fldCharType="end"/>
        </w:r>
      </w:ins>
    </w:p>
    <w:p w14:paraId="51DB072A" w14:textId="1DA1CDFB" w:rsidR="000E3F2A" w:rsidRPr="000E3F2A" w:rsidRDefault="000E3F2A">
      <w:pPr>
        <w:pStyle w:val="TOC2"/>
        <w:tabs>
          <w:tab w:val="right" w:leader="dot" w:pos="9520"/>
        </w:tabs>
        <w:rPr>
          <w:ins w:id="891"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892" w:author="MinhHieu" w:date="2024-12-20T14:42:00Z">
            <w:rPr>
              <w:ins w:id="893" w:author="MinhHieu" w:date="2024-12-20T14:41:00Z"/>
              <w:rFonts w:eastAsiaTheme="minorEastAsia" w:cstheme="minorBidi"/>
              <w:smallCaps w:val="0"/>
              <w:noProof/>
              <w:color w:val="auto"/>
              <w:kern w:val="2"/>
              <w:sz w:val="22"/>
              <w:szCs w:val="22"/>
              <w:lang w:val="vi-VN"/>
              <w14:ligatures w14:val="standardContextual"/>
            </w:rPr>
          </w:rPrChange>
        </w:rPr>
      </w:pPr>
      <w:ins w:id="894" w:author="MinhHieu" w:date="2024-12-20T14:41:00Z">
        <w:r w:rsidRPr="000E3F2A">
          <w:rPr>
            <w:rStyle w:val="Hyperlink"/>
            <w:rFonts w:asciiTheme="majorHAnsi" w:hAnsiTheme="majorHAnsi" w:cstheme="majorHAnsi"/>
            <w:noProof/>
            <w:sz w:val="26"/>
            <w:szCs w:val="26"/>
            <w:rPrChange w:id="895"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896"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897" w:author="MinhHieu" w:date="2024-12-20T14:42:00Z">
              <w:rPr>
                <w:noProof/>
              </w:rPr>
            </w:rPrChange>
          </w:rPr>
          <w:instrText>HYPERLINK \l "_Toc185598235"</w:instrText>
        </w:r>
        <w:r w:rsidRPr="000E3F2A">
          <w:rPr>
            <w:rStyle w:val="Hyperlink"/>
            <w:rFonts w:asciiTheme="majorHAnsi" w:hAnsiTheme="majorHAnsi" w:cstheme="majorHAnsi"/>
            <w:noProof/>
            <w:sz w:val="26"/>
            <w:szCs w:val="26"/>
            <w:rPrChange w:id="898"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899"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900" w:author="MinhHieu" w:date="2024-12-20T14:42:00Z">
              <w:rPr>
                <w:rStyle w:val="Hyperlink"/>
                <w:noProof/>
              </w:rPr>
            </w:rPrChange>
          </w:rPr>
          <w:t>2.1.2</w:t>
        </w:r>
      </w:ins>
      <w:ins w:id="901" w:author="MinhHieu" w:date="2024-12-20T14:42:00Z">
        <w:r>
          <w:rPr>
            <w:rFonts w:asciiTheme="majorHAnsi" w:eastAsiaTheme="minorEastAsia" w:hAnsiTheme="majorHAnsi" w:cstheme="majorHAnsi"/>
            <w:smallCaps w:val="0"/>
            <w:noProof/>
            <w:color w:val="auto"/>
            <w:kern w:val="2"/>
            <w:sz w:val="26"/>
            <w:szCs w:val="26"/>
            <w:lang w:val="en-US"/>
            <w14:ligatures w14:val="standardContextual"/>
          </w:rPr>
          <w:t xml:space="preserve"> </w:t>
        </w:r>
      </w:ins>
      <w:ins w:id="902" w:author="MinhHieu" w:date="2024-12-20T14:41:00Z">
        <w:r w:rsidRPr="000E3F2A">
          <w:rPr>
            <w:rStyle w:val="Hyperlink"/>
            <w:rFonts w:asciiTheme="majorHAnsi" w:hAnsiTheme="majorHAnsi" w:cstheme="majorHAnsi"/>
            <w:noProof/>
            <w:sz w:val="26"/>
            <w:szCs w:val="26"/>
            <w:rPrChange w:id="903" w:author="MinhHieu" w:date="2024-12-20T14:42:00Z">
              <w:rPr>
                <w:rStyle w:val="Hyperlink"/>
                <w:noProof/>
              </w:rPr>
            </w:rPrChange>
          </w:rPr>
          <w:t>Thành viên và các chức năng tương ứng</w:t>
        </w:r>
        <w:r w:rsidRPr="000E3F2A">
          <w:rPr>
            <w:rFonts w:asciiTheme="majorHAnsi" w:hAnsiTheme="majorHAnsi" w:cstheme="majorHAnsi"/>
            <w:noProof/>
            <w:webHidden/>
            <w:sz w:val="26"/>
            <w:szCs w:val="26"/>
            <w:rPrChange w:id="904" w:author="MinhHieu" w:date="2024-12-20T14:42:00Z">
              <w:rPr>
                <w:noProof/>
                <w:webHidden/>
              </w:rPr>
            </w:rPrChange>
          </w:rPr>
          <w:tab/>
        </w:r>
        <w:r w:rsidRPr="000E3F2A">
          <w:rPr>
            <w:rFonts w:asciiTheme="majorHAnsi" w:hAnsiTheme="majorHAnsi" w:cstheme="majorHAnsi"/>
            <w:noProof/>
            <w:webHidden/>
            <w:sz w:val="26"/>
            <w:szCs w:val="26"/>
            <w:rPrChange w:id="905" w:author="MinhHieu" w:date="2024-12-20T14:42:00Z">
              <w:rPr>
                <w:noProof/>
                <w:webHidden/>
              </w:rPr>
            </w:rPrChange>
          </w:rPr>
          <w:fldChar w:fldCharType="begin"/>
        </w:r>
        <w:r w:rsidRPr="000E3F2A">
          <w:rPr>
            <w:rFonts w:asciiTheme="majorHAnsi" w:hAnsiTheme="majorHAnsi" w:cstheme="majorHAnsi"/>
            <w:noProof/>
            <w:webHidden/>
            <w:sz w:val="26"/>
            <w:szCs w:val="26"/>
            <w:rPrChange w:id="906" w:author="MinhHieu" w:date="2024-12-20T14:42:00Z">
              <w:rPr>
                <w:noProof/>
                <w:webHidden/>
              </w:rPr>
            </w:rPrChange>
          </w:rPr>
          <w:instrText xml:space="preserve"> PAGEREF _Toc185598235 \h </w:instrText>
        </w:r>
      </w:ins>
      <w:r w:rsidRPr="000E3F2A">
        <w:rPr>
          <w:rFonts w:asciiTheme="majorHAnsi" w:hAnsiTheme="majorHAnsi" w:cstheme="majorHAnsi"/>
          <w:noProof/>
          <w:webHidden/>
          <w:sz w:val="26"/>
          <w:szCs w:val="26"/>
          <w:rPrChange w:id="907"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908" w:author="MinhHieu" w:date="2024-12-20T14:42:00Z">
            <w:rPr>
              <w:noProof/>
              <w:webHidden/>
            </w:rPr>
          </w:rPrChange>
        </w:rPr>
        <w:fldChar w:fldCharType="separate"/>
      </w:r>
      <w:ins w:id="909" w:author="MinhHieu" w:date="2024-12-20T14:41:00Z">
        <w:r w:rsidRPr="000E3F2A">
          <w:rPr>
            <w:rFonts w:asciiTheme="majorHAnsi" w:hAnsiTheme="majorHAnsi" w:cstheme="majorHAnsi"/>
            <w:noProof/>
            <w:webHidden/>
            <w:sz w:val="26"/>
            <w:szCs w:val="26"/>
            <w:rPrChange w:id="910" w:author="MinhHieu" w:date="2024-12-20T14:42:00Z">
              <w:rPr>
                <w:noProof/>
                <w:webHidden/>
              </w:rPr>
            </w:rPrChange>
          </w:rPr>
          <w:t>11</w:t>
        </w:r>
        <w:r w:rsidRPr="000E3F2A">
          <w:rPr>
            <w:rFonts w:asciiTheme="majorHAnsi" w:hAnsiTheme="majorHAnsi" w:cstheme="majorHAnsi"/>
            <w:noProof/>
            <w:webHidden/>
            <w:sz w:val="26"/>
            <w:szCs w:val="26"/>
            <w:rPrChange w:id="911" w:author="MinhHieu" w:date="2024-12-20T14:42:00Z">
              <w:rPr>
                <w:noProof/>
                <w:webHidden/>
              </w:rPr>
            </w:rPrChange>
          </w:rPr>
          <w:fldChar w:fldCharType="end"/>
        </w:r>
        <w:r w:rsidRPr="000E3F2A">
          <w:rPr>
            <w:rStyle w:val="Hyperlink"/>
            <w:rFonts w:asciiTheme="majorHAnsi" w:hAnsiTheme="majorHAnsi" w:cstheme="majorHAnsi"/>
            <w:noProof/>
            <w:sz w:val="26"/>
            <w:szCs w:val="26"/>
            <w:rPrChange w:id="912" w:author="MinhHieu" w:date="2024-12-20T14:42:00Z">
              <w:rPr>
                <w:rStyle w:val="Hyperlink"/>
                <w:noProof/>
              </w:rPr>
            </w:rPrChange>
          </w:rPr>
          <w:fldChar w:fldCharType="end"/>
        </w:r>
      </w:ins>
    </w:p>
    <w:p w14:paraId="5AAEABF9" w14:textId="706510D4" w:rsidR="000E3F2A" w:rsidRPr="000E3F2A" w:rsidRDefault="000E3F2A">
      <w:pPr>
        <w:pStyle w:val="TOC2"/>
        <w:tabs>
          <w:tab w:val="right" w:leader="dot" w:pos="9520"/>
        </w:tabs>
        <w:rPr>
          <w:ins w:id="913"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914" w:author="MinhHieu" w:date="2024-12-20T14:42:00Z">
            <w:rPr>
              <w:ins w:id="915" w:author="MinhHieu" w:date="2024-12-20T14:41:00Z"/>
              <w:rFonts w:eastAsiaTheme="minorEastAsia" w:cstheme="minorBidi"/>
              <w:smallCaps w:val="0"/>
              <w:noProof/>
              <w:color w:val="auto"/>
              <w:kern w:val="2"/>
              <w:sz w:val="22"/>
              <w:szCs w:val="22"/>
              <w:lang w:val="vi-VN"/>
              <w14:ligatures w14:val="standardContextual"/>
            </w:rPr>
          </w:rPrChange>
        </w:rPr>
      </w:pPr>
      <w:ins w:id="916" w:author="MinhHieu" w:date="2024-12-20T14:41:00Z">
        <w:r w:rsidRPr="000E3F2A">
          <w:rPr>
            <w:rStyle w:val="Hyperlink"/>
            <w:rFonts w:asciiTheme="majorHAnsi" w:hAnsiTheme="majorHAnsi" w:cstheme="majorHAnsi"/>
            <w:noProof/>
            <w:sz w:val="26"/>
            <w:szCs w:val="26"/>
            <w:rPrChange w:id="917"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918"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919" w:author="MinhHieu" w:date="2024-12-20T14:42:00Z">
              <w:rPr>
                <w:noProof/>
              </w:rPr>
            </w:rPrChange>
          </w:rPr>
          <w:instrText>HYPERLINK \l "_Toc185598236"</w:instrText>
        </w:r>
        <w:r w:rsidRPr="000E3F2A">
          <w:rPr>
            <w:rStyle w:val="Hyperlink"/>
            <w:rFonts w:asciiTheme="majorHAnsi" w:hAnsiTheme="majorHAnsi" w:cstheme="majorHAnsi"/>
            <w:noProof/>
            <w:sz w:val="26"/>
            <w:szCs w:val="26"/>
            <w:rPrChange w:id="920"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921"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922" w:author="MinhHieu" w:date="2024-12-20T14:42:00Z">
              <w:rPr>
                <w:rStyle w:val="Hyperlink"/>
                <w:noProof/>
              </w:rPr>
            </w:rPrChange>
          </w:rPr>
          <w:t>2.2</w:t>
        </w:r>
        <w:r w:rsidRPr="000E3F2A">
          <w:rPr>
            <w:rFonts w:asciiTheme="majorHAnsi" w:eastAsiaTheme="minorEastAsia" w:hAnsiTheme="majorHAnsi" w:cstheme="majorHAnsi"/>
            <w:smallCaps w:val="0"/>
            <w:noProof/>
            <w:color w:val="auto"/>
            <w:kern w:val="2"/>
            <w:sz w:val="26"/>
            <w:szCs w:val="26"/>
            <w:lang w:val="vi-VN"/>
            <w14:ligatures w14:val="standardContextual"/>
            <w:rPrChange w:id="923" w:author="MinhHieu" w:date="2024-12-20T14:42:00Z">
              <w:rPr>
                <w:rFonts w:eastAsiaTheme="minorEastAsia" w:cstheme="minorBidi"/>
                <w:smallCaps w:val="0"/>
                <w:noProof/>
                <w:color w:val="auto"/>
                <w:kern w:val="2"/>
                <w:sz w:val="22"/>
                <w:szCs w:val="22"/>
                <w:lang w:val="vi-VN"/>
                <w14:ligatures w14:val="standardContextual"/>
              </w:rPr>
            </w:rPrChange>
          </w:rPr>
          <w:tab/>
        </w:r>
        <w:r w:rsidRPr="000E3F2A">
          <w:rPr>
            <w:rStyle w:val="Hyperlink"/>
            <w:rFonts w:asciiTheme="majorHAnsi" w:hAnsiTheme="majorHAnsi" w:cstheme="majorHAnsi"/>
            <w:noProof/>
            <w:sz w:val="26"/>
            <w:szCs w:val="26"/>
            <w:rPrChange w:id="924" w:author="MinhHieu" w:date="2024-12-20T14:42:00Z">
              <w:rPr>
                <w:rStyle w:val="Hyperlink"/>
                <w:noProof/>
              </w:rPr>
            </w:rPrChange>
          </w:rPr>
          <w:t>Biểu đồ usecase</w:t>
        </w:r>
        <w:r w:rsidRPr="000E3F2A">
          <w:rPr>
            <w:rFonts w:asciiTheme="majorHAnsi" w:hAnsiTheme="majorHAnsi" w:cstheme="majorHAnsi"/>
            <w:noProof/>
            <w:webHidden/>
            <w:sz w:val="26"/>
            <w:szCs w:val="26"/>
            <w:rPrChange w:id="925" w:author="MinhHieu" w:date="2024-12-20T14:42:00Z">
              <w:rPr>
                <w:noProof/>
                <w:webHidden/>
              </w:rPr>
            </w:rPrChange>
          </w:rPr>
          <w:tab/>
        </w:r>
        <w:r w:rsidRPr="000E3F2A">
          <w:rPr>
            <w:rFonts w:asciiTheme="majorHAnsi" w:hAnsiTheme="majorHAnsi" w:cstheme="majorHAnsi"/>
            <w:noProof/>
            <w:webHidden/>
            <w:sz w:val="26"/>
            <w:szCs w:val="26"/>
            <w:rPrChange w:id="926" w:author="MinhHieu" w:date="2024-12-20T14:42:00Z">
              <w:rPr>
                <w:noProof/>
                <w:webHidden/>
              </w:rPr>
            </w:rPrChange>
          </w:rPr>
          <w:fldChar w:fldCharType="begin"/>
        </w:r>
        <w:r w:rsidRPr="000E3F2A">
          <w:rPr>
            <w:rFonts w:asciiTheme="majorHAnsi" w:hAnsiTheme="majorHAnsi" w:cstheme="majorHAnsi"/>
            <w:noProof/>
            <w:webHidden/>
            <w:sz w:val="26"/>
            <w:szCs w:val="26"/>
            <w:rPrChange w:id="927" w:author="MinhHieu" w:date="2024-12-20T14:42:00Z">
              <w:rPr>
                <w:noProof/>
                <w:webHidden/>
              </w:rPr>
            </w:rPrChange>
          </w:rPr>
          <w:instrText xml:space="preserve"> PAGEREF _Toc185598236 \h </w:instrText>
        </w:r>
      </w:ins>
      <w:r w:rsidRPr="000E3F2A">
        <w:rPr>
          <w:rFonts w:asciiTheme="majorHAnsi" w:hAnsiTheme="majorHAnsi" w:cstheme="majorHAnsi"/>
          <w:noProof/>
          <w:webHidden/>
          <w:sz w:val="26"/>
          <w:szCs w:val="26"/>
          <w:rPrChange w:id="928"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929" w:author="MinhHieu" w:date="2024-12-20T14:42:00Z">
            <w:rPr>
              <w:noProof/>
              <w:webHidden/>
            </w:rPr>
          </w:rPrChange>
        </w:rPr>
        <w:fldChar w:fldCharType="separate"/>
      </w:r>
      <w:ins w:id="930" w:author="MinhHieu" w:date="2024-12-20T14:41:00Z">
        <w:r w:rsidRPr="000E3F2A">
          <w:rPr>
            <w:rFonts w:asciiTheme="majorHAnsi" w:hAnsiTheme="majorHAnsi" w:cstheme="majorHAnsi"/>
            <w:noProof/>
            <w:webHidden/>
            <w:sz w:val="26"/>
            <w:szCs w:val="26"/>
            <w:rPrChange w:id="931" w:author="MinhHieu" w:date="2024-12-20T14:42:00Z">
              <w:rPr>
                <w:noProof/>
                <w:webHidden/>
              </w:rPr>
            </w:rPrChange>
          </w:rPr>
          <w:t>11</w:t>
        </w:r>
        <w:r w:rsidRPr="000E3F2A">
          <w:rPr>
            <w:rFonts w:asciiTheme="majorHAnsi" w:hAnsiTheme="majorHAnsi" w:cstheme="majorHAnsi"/>
            <w:noProof/>
            <w:webHidden/>
            <w:sz w:val="26"/>
            <w:szCs w:val="26"/>
            <w:rPrChange w:id="932" w:author="MinhHieu" w:date="2024-12-20T14:42:00Z">
              <w:rPr>
                <w:noProof/>
                <w:webHidden/>
              </w:rPr>
            </w:rPrChange>
          </w:rPr>
          <w:fldChar w:fldCharType="end"/>
        </w:r>
        <w:r w:rsidRPr="000E3F2A">
          <w:rPr>
            <w:rStyle w:val="Hyperlink"/>
            <w:rFonts w:asciiTheme="majorHAnsi" w:hAnsiTheme="majorHAnsi" w:cstheme="majorHAnsi"/>
            <w:noProof/>
            <w:sz w:val="26"/>
            <w:szCs w:val="26"/>
            <w:rPrChange w:id="933" w:author="MinhHieu" w:date="2024-12-20T14:42:00Z">
              <w:rPr>
                <w:rStyle w:val="Hyperlink"/>
                <w:noProof/>
              </w:rPr>
            </w:rPrChange>
          </w:rPr>
          <w:fldChar w:fldCharType="end"/>
        </w:r>
      </w:ins>
    </w:p>
    <w:p w14:paraId="7A0867DD" w14:textId="5BA07774" w:rsidR="000E3F2A" w:rsidRPr="000E3F2A" w:rsidRDefault="000E3F2A">
      <w:pPr>
        <w:pStyle w:val="TOC2"/>
        <w:tabs>
          <w:tab w:val="right" w:leader="dot" w:pos="9520"/>
        </w:tabs>
        <w:rPr>
          <w:ins w:id="934"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935" w:author="MinhHieu" w:date="2024-12-20T14:42:00Z">
            <w:rPr>
              <w:ins w:id="936" w:author="MinhHieu" w:date="2024-12-20T14:41:00Z"/>
              <w:rFonts w:eastAsiaTheme="minorEastAsia" w:cstheme="minorBidi"/>
              <w:smallCaps w:val="0"/>
              <w:noProof/>
              <w:color w:val="auto"/>
              <w:kern w:val="2"/>
              <w:sz w:val="22"/>
              <w:szCs w:val="22"/>
              <w:lang w:val="vi-VN"/>
              <w14:ligatures w14:val="standardContextual"/>
            </w:rPr>
          </w:rPrChange>
        </w:rPr>
      </w:pPr>
      <w:ins w:id="937" w:author="MinhHieu" w:date="2024-12-20T14:41:00Z">
        <w:r w:rsidRPr="000E3F2A">
          <w:rPr>
            <w:rStyle w:val="Hyperlink"/>
            <w:rFonts w:asciiTheme="majorHAnsi" w:hAnsiTheme="majorHAnsi" w:cstheme="majorHAnsi"/>
            <w:noProof/>
            <w:sz w:val="26"/>
            <w:szCs w:val="26"/>
            <w:rPrChange w:id="938"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939"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940" w:author="MinhHieu" w:date="2024-12-20T14:42:00Z">
              <w:rPr>
                <w:noProof/>
              </w:rPr>
            </w:rPrChange>
          </w:rPr>
          <w:instrText>HYPERLINK \l "_Toc185598237"</w:instrText>
        </w:r>
        <w:r w:rsidRPr="000E3F2A">
          <w:rPr>
            <w:rStyle w:val="Hyperlink"/>
            <w:rFonts w:asciiTheme="majorHAnsi" w:hAnsiTheme="majorHAnsi" w:cstheme="majorHAnsi"/>
            <w:noProof/>
            <w:sz w:val="26"/>
            <w:szCs w:val="26"/>
            <w:rPrChange w:id="941"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942"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943" w:author="MinhHieu" w:date="2024-12-20T14:42:00Z">
              <w:rPr>
                <w:rStyle w:val="Hyperlink"/>
                <w:noProof/>
              </w:rPr>
            </w:rPrChange>
          </w:rPr>
          <w:t>2.2.1</w:t>
        </w:r>
      </w:ins>
      <w:ins w:id="944" w:author="MinhHieu" w:date="2024-12-20T14:42:00Z">
        <w:r>
          <w:rPr>
            <w:rFonts w:asciiTheme="majorHAnsi" w:eastAsiaTheme="minorEastAsia" w:hAnsiTheme="majorHAnsi" w:cstheme="majorHAnsi"/>
            <w:smallCaps w:val="0"/>
            <w:noProof/>
            <w:color w:val="auto"/>
            <w:kern w:val="2"/>
            <w:sz w:val="26"/>
            <w:szCs w:val="26"/>
            <w:lang w:val="en-US"/>
            <w14:ligatures w14:val="standardContextual"/>
          </w:rPr>
          <w:t xml:space="preserve"> </w:t>
        </w:r>
      </w:ins>
      <w:ins w:id="945" w:author="MinhHieu" w:date="2024-12-20T14:41:00Z">
        <w:r w:rsidRPr="000E3F2A">
          <w:rPr>
            <w:rStyle w:val="Hyperlink"/>
            <w:rFonts w:asciiTheme="majorHAnsi" w:hAnsiTheme="majorHAnsi" w:cstheme="majorHAnsi"/>
            <w:noProof/>
            <w:sz w:val="26"/>
            <w:szCs w:val="26"/>
            <w:rPrChange w:id="946" w:author="MinhHieu" w:date="2024-12-20T14:42:00Z">
              <w:rPr>
                <w:rStyle w:val="Hyperlink"/>
                <w:noProof/>
              </w:rPr>
            </w:rPrChange>
          </w:rPr>
          <w:t>Bảng mô tả các usecase hệ thống</w:t>
        </w:r>
        <w:r w:rsidRPr="000E3F2A">
          <w:rPr>
            <w:rFonts w:asciiTheme="majorHAnsi" w:hAnsiTheme="majorHAnsi" w:cstheme="majorHAnsi"/>
            <w:noProof/>
            <w:webHidden/>
            <w:sz w:val="26"/>
            <w:szCs w:val="26"/>
            <w:rPrChange w:id="947" w:author="MinhHieu" w:date="2024-12-20T14:42:00Z">
              <w:rPr>
                <w:noProof/>
                <w:webHidden/>
              </w:rPr>
            </w:rPrChange>
          </w:rPr>
          <w:tab/>
        </w:r>
        <w:r w:rsidRPr="000E3F2A">
          <w:rPr>
            <w:rFonts w:asciiTheme="majorHAnsi" w:hAnsiTheme="majorHAnsi" w:cstheme="majorHAnsi"/>
            <w:noProof/>
            <w:webHidden/>
            <w:sz w:val="26"/>
            <w:szCs w:val="26"/>
            <w:rPrChange w:id="948" w:author="MinhHieu" w:date="2024-12-20T14:42:00Z">
              <w:rPr>
                <w:noProof/>
                <w:webHidden/>
              </w:rPr>
            </w:rPrChange>
          </w:rPr>
          <w:fldChar w:fldCharType="begin"/>
        </w:r>
        <w:r w:rsidRPr="000E3F2A">
          <w:rPr>
            <w:rFonts w:asciiTheme="majorHAnsi" w:hAnsiTheme="majorHAnsi" w:cstheme="majorHAnsi"/>
            <w:noProof/>
            <w:webHidden/>
            <w:sz w:val="26"/>
            <w:szCs w:val="26"/>
            <w:rPrChange w:id="949" w:author="MinhHieu" w:date="2024-12-20T14:42:00Z">
              <w:rPr>
                <w:noProof/>
                <w:webHidden/>
              </w:rPr>
            </w:rPrChange>
          </w:rPr>
          <w:instrText xml:space="preserve"> PAGEREF _Toc185598237 \h </w:instrText>
        </w:r>
      </w:ins>
      <w:r w:rsidRPr="000E3F2A">
        <w:rPr>
          <w:rFonts w:asciiTheme="majorHAnsi" w:hAnsiTheme="majorHAnsi" w:cstheme="majorHAnsi"/>
          <w:noProof/>
          <w:webHidden/>
          <w:sz w:val="26"/>
          <w:szCs w:val="26"/>
          <w:rPrChange w:id="950"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951" w:author="MinhHieu" w:date="2024-12-20T14:42:00Z">
            <w:rPr>
              <w:noProof/>
              <w:webHidden/>
            </w:rPr>
          </w:rPrChange>
        </w:rPr>
        <w:fldChar w:fldCharType="separate"/>
      </w:r>
      <w:ins w:id="952" w:author="MinhHieu" w:date="2024-12-20T14:41:00Z">
        <w:r w:rsidRPr="000E3F2A">
          <w:rPr>
            <w:rFonts w:asciiTheme="majorHAnsi" w:hAnsiTheme="majorHAnsi" w:cstheme="majorHAnsi"/>
            <w:noProof/>
            <w:webHidden/>
            <w:sz w:val="26"/>
            <w:szCs w:val="26"/>
            <w:rPrChange w:id="953" w:author="MinhHieu" w:date="2024-12-20T14:42:00Z">
              <w:rPr>
                <w:noProof/>
                <w:webHidden/>
              </w:rPr>
            </w:rPrChange>
          </w:rPr>
          <w:t>11</w:t>
        </w:r>
        <w:r w:rsidRPr="000E3F2A">
          <w:rPr>
            <w:rFonts w:asciiTheme="majorHAnsi" w:hAnsiTheme="majorHAnsi" w:cstheme="majorHAnsi"/>
            <w:noProof/>
            <w:webHidden/>
            <w:sz w:val="26"/>
            <w:szCs w:val="26"/>
            <w:rPrChange w:id="954" w:author="MinhHieu" w:date="2024-12-20T14:42:00Z">
              <w:rPr>
                <w:noProof/>
                <w:webHidden/>
              </w:rPr>
            </w:rPrChange>
          </w:rPr>
          <w:fldChar w:fldCharType="end"/>
        </w:r>
        <w:r w:rsidRPr="000E3F2A">
          <w:rPr>
            <w:rStyle w:val="Hyperlink"/>
            <w:rFonts w:asciiTheme="majorHAnsi" w:hAnsiTheme="majorHAnsi" w:cstheme="majorHAnsi"/>
            <w:noProof/>
            <w:sz w:val="26"/>
            <w:szCs w:val="26"/>
            <w:rPrChange w:id="955" w:author="MinhHieu" w:date="2024-12-20T14:42:00Z">
              <w:rPr>
                <w:rStyle w:val="Hyperlink"/>
                <w:noProof/>
              </w:rPr>
            </w:rPrChange>
          </w:rPr>
          <w:fldChar w:fldCharType="end"/>
        </w:r>
      </w:ins>
    </w:p>
    <w:p w14:paraId="2F858585" w14:textId="61722406" w:rsidR="000E3F2A" w:rsidRPr="000E3F2A" w:rsidRDefault="000E3F2A">
      <w:pPr>
        <w:pStyle w:val="TOC2"/>
        <w:tabs>
          <w:tab w:val="right" w:leader="dot" w:pos="9520"/>
        </w:tabs>
        <w:rPr>
          <w:ins w:id="956"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957" w:author="MinhHieu" w:date="2024-12-20T14:42:00Z">
            <w:rPr>
              <w:ins w:id="958" w:author="MinhHieu" w:date="2024-12-20T14:41:00Z"/>
              <w:rFonts w:eastAsiaTheme="minorEastAsia" w:cstheme="minorBidi"/>
              <w:smallCaps w:val="0"/>
              <w:noProof/>
              <w:color w:val="auto"/>
              <w:kern w:val="2"/>
              <w:sz w:val="22"/>
              <w:szCs w:val="22"/>
              <w:lang w:val="vi-VN"/>
              <w14:ligatures w14:val="standardContextual"/>
            </w:rPr>
          </w:rPrChange>
        </w:rPr>
      </w:pPr>
      <w:ins w:id="959" w:author="MinhHieu" w:date="2024-12-20T14:41:00Z">
        <w:r w:rsidRPr="000E3F2A">
          <w:rPr>
            <w:rStyle w:val="Hyperlink"/>
            <w:rFonts w:asciiTheme="majorHAnsi" w:hAnsiTheme="majorHAnsi" w:cstheme="majorHAnsi"/>
            <w:noProof/>
            <w:sz w:val="26"/>
            <w:szCs w:val="26"/>
            <w:rPrChange w:id="960"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961"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962" w:author="MinhHieu" w:date="2024-12-20T14:42:00Z">
              <w:rPr>
                <w:noProof/>
              </w:rPr>
            </w:rPrChange>
          </w:rPr>
          <w:instrText>HYPERLINK \l "_Toc185598238"</w:instrText>
        </w:r>
        <w:r w:rsidRPr="000E3F2A">
          <w:rPr>
            <w:rStyle w:val="Hyperlink"/>
            <w:rFonts w:asciiTheme="majorHAnsi" w:hAnsiTheme="majorHAnsi" w:cstheme="majorHAnsi"/>
            <w:noProof/>
            <w:sz w:val="26"/>
            <w:szCs w:val="26"/>
            <w:rPrChange w:id="963"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964"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965" w:author="MinhHieu" w:date="2024-12-20T14:42:00Z">
              <w:rPr>
                <w:rStyle w:val="Hyperlink"/>
                <w:noProof/>
              </w:rPr>
            </w:rPrChange>
          </w:rPr>
          <w:t>2.2.2</w:t>
        </w:r>
      </w:ins>
      <w:ins w:id="966" w:author="MinhHieu" w:date="2024-12-20T14:42:00Z">
        <w:r>
          <w:rPr>
            <w:rFonts w:asciiTheme="majorHAnsi" w:eastAsiaTheme="minorEastAsia" w:hAnsiTheme="majorHAnsi" w:cstheme="majorHAnsi"/>
            <w:smallCaps w:val="0"/>
            <w:noProof/>
            <w:color w:val="auto"/>
            <w:kern w:val="2"/>
            <w:sz w:val="26"/>
            <w:szCs w:val="26"/>
            <w:lang w:val="en-US"/>
            <w14:ligatures w14:val="standardContextual"/>
          </w:rPr>
          <w:t xml:space="preserve"> </w:t>
        </w:r>
      </w:ins>
      <w:ins w:id="967" w:author="MinhHieu" w:date="2024-12-20T14:41:00Z">
        <w:r w:rsidRPr="000E3F2A">
          <w:rPr>
            <w:rStyle w:val="Hyperlink"/>
            <w:rFonts w:asciiTheme="majorHAnsi" w:hAnsiTheme="majorHAnsi" w:cstheme="majorHAnsi"/>
            <w:noProof/>
            <w:sz w:val="26"/>
            <w:szCs w:val="26"/>
            <w:rPrChange w:id="968" w:author="MinhHieu" w:date="2024-12-20T14:42:00Z">
              <w:rPr>
                <w:rStyle w:val="Hyperlink"/>
                <w:noProof/>
              </w:rPr>
            </w:rPrChange>
          </w:rPr>
          <w:t>Biểu đồ usecase tổng quát</w:t>
        </w:r>
        <w:r w:rsidRPr="000E3F2A">
          <w:rPr>
            <w:rFonts w:asciiTheme="majorHAnsi" w:hAnsiTheme="majorHAnsi" w:cstheme="majorHAnsi"/>
            <w:noProof/>
            <w:webHidden/>
            <w:sz w:val="26"/>
            <w:szCs w:val="26"/>
            <w:rPrChange w:id="969" w:author="MinhHieu" w:date="2024-12-20T14:42:00Z">
              <w:rPr>
                <w:noProof/>
                <w:webHidden/>
              </w:rPr>
            </w:rPrChange>
          </w:rPr>
          <w:tab/>
        </w:r>
        <w:r w:rsidRPr="000E3F2A">
          <w:rPr>
            <w:rFonts w:asciiTheme="majorHAnsi" w:hAnsiTheme="majorHAnsi" w:cstheme="majorHAnsi"/>
            <w:noProof/>
            <w:webHidden/>
            <w:sz w:val="26"/>
            <w:szCs w:val="26"/>
            <w:rPrChange w:id="970" w:author="MinhHieu" w:date="2024-12-20T14:42:00Z">
              <w:rPr>
                <w:noProof/>
                <w:webHidden/>
              </w:rPr>
            </w:rPrChange>
          </w:rPr>
          <w:fldChar w:fldCharType="begin"/>
        </w:r>
        <w:r w:rsidRPr="000E3F2A">
          <w:rPr>
            <w:rFonts w:asciiTheme="majorHAnsi" w:hAnsiTheme="majorHAnsi" w:cstheme="majorHAnsi"/>
            <w:noProof/>
            <w:webHidden/>
            <w:sz w:val="26"/>
            <w:szCs w:val="26"/>
            <w:rPrChange w:id="971" w:author="MinhHieu" w:date="2024-12-20T14:42:00Z">
              <w:rPr>
                <w:noProof/>
                <w:webHidden/>
              </w:rPr>
            </w:rPrChange>
          </w:rPr>
          <w:instrText xml:space="preserve"> PAGEREF _Toc185598238 \h </w:instrText>
        </w:r>
      </w:ins>
      <w:r w:rsidRPr="000E3F2A">
        <w:rPr>
          <w:rFonts w:asciiTheme="majorHAnsi" w:hAnsiTheme="majorHAnsi" w:cstheme="majorHAnsi"/>
          <w:noProof/>
          <w:webHidden/>
          <w:sz w:val="26"/>
          <w:szCs w:val="26"/>
          <w:rPrChange w:id="972"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973" w:author="MinhHieu" w:date="2024-12-20T14:42:00Z">
            <w:rPr>
              <w:noProof/>
              <w:webHidden/>
            </w:rPr>
          </w:rPrChange>
        </w:rPr>
        <w:fldChar w:fldCharType="separate"/>
      </w:r>
      <w:ins w:id="974" w:author="MinhHieu" w:date="2024-12-20T14:41:00Z">
        <w:r w:rsidRPr="000E3F2A">
          <w:rPr>
            <w:rFonts w:asciiTheme="majorHAnsi" w:hAnsiTheme="majorHAnsi" w:cstheme="majorHAnsi"/>
            <w:noProof/>
            <w:webHidden/>
            <w:sz w:val="26"/>
            <w:szCs w:val="26"/>
            <w:rPrChange w:id="975" w:author="MinhHieu" w:date="2024-12-20T14:42:00Z">
              <w:rPr>
                <w:noProof/>
                <w:webHidden/>
              </w:rPr>
            </w:rPrChange>
          </w:rPr>
          <w:t>13</w:t>
        </w:r>
        <w:r w:rsidRPr="000E3F2A">
          <w:rPr>
            <w:rFonts w:asciiTheme="majorHAnsi" w:hAnsiTheme="majorHAnsi" w:cstheme="majorHAnsi"/>
            <w:noProof/>
            <w:webHidden/>
            <w:sz w:val="26"/>
            <w:szCs w:val="26"/>
            <w:rPrChange w:id="976" w:author="MinhHieu" w:date="2024-12-20T14:42:00Z">
              <w:rPr>
                <w:noProof/>
                <w:webHidden/>
              </w:rPr>
            </w:rPrChange>
          </w:rPr>
          <w:fldChar w:fldCharType="end"/>
        </w:r>
        <w:r w:rsidRPr="000E3F2A">
          <w:rPr>
            <w:rStyle w:val="Hyperlink"/>
            <w:rFonts w:asciiTheme="majorHAnsi" w:hAnsiTheme="majorHAnsi" w:cstheme="majorHAnsi"/>
            <w:noProof/>
            <w:sz w:val="26"/>
            <w:szCs w:val="26"/>
            <w:rPrChange w:id="977" w:author="MinhHieu" w:date="2024-12-20T14:42:00Z">
              <w:rPr>
                <w:rStyle w:val="Hyperlink"/>
                <w:noProof/>
              </w:rPr>
            </w:rPrChange>
          </w:rPr>
          <w:fldChar w:fldCharType="end"/>
        </w:r>
      </w:ins>
    </w:p>
    <w:p w14:paraId="305FF916" w14:textId="687599D1" w:rsidR="000E3F2A" w:rsidRPr="000E3F2A" w:rsidRDefault="000E3F2A">
      <w:pPr>
        <w:pStyle w:val="TOC2"/>
        <w:tabs>
          <w:tab w:val="right" w:leader="dot" w:pos="9520"/>
        </w:tabs>
        <w:rPr>
          <w:ins w:id="978"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979" w:author="MinhHieu" w:date="2024-12-20T14:42:00Z">
            <w:rPr>
              <w:ins w:id="980" w:author="MinhHieu" w:date="2024-12-20T14:41:00Z"/>
              <w:rFonts w:eastAsiaTheme="minorEastAsia" w:cstheme="minorBidi"/>
              <w:smallCaps w:val="0"/>
              <w:noProof/>
              <w:color w:val="auto"/>
              <w:kern w:val="2"/>
              <w:sz w:val="22"/>
              <w:szCs w:val="22"/>
              <w:lang w:val="vi-VN"/>
              <w14:ligatures w14:val="standardContextual"/>
            </w:rPr>
          </w:rPrChange>
        </w:rPr>
      </w:pPr>
      <w:ins w:id="981" w:author="MinhHieu" w:date="2024-12-20T14:41:00Z">
        <w:r w:rsidRPr="000E3F2A">
          <w:rPr>
            <w:rStyle w:val="Hyperlink"/>
            <w:rFonts w:asciiTheme="majorHAnsi" w:hAnsiTheme="majorHAnsi" w:cstheme="majorHAnsi"/>
            <w:noProof/>
            <w:sz w:val="26"/>
            <w:szCs w:val="26"/>
            <w:rPrChange w:id="982"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983"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984" w:author="MinhHieu" w:date="2024-12-20T14:42:00Z">
              <w:rPr>
                <w:noProof/>
              </w:rPr>
            </w:rPrChange>
          </w:rPr>
          <w:instrText>HYPERLINK \l "_Toc185598240"</w:instrText>
        </w:r>
        <w:r w:rsidRPr="000E3F2A">
          <w:rPr>
            <w:rStyle w:val="Hyperlink"/>
            <w:rFonts w:asciiTheme="majorHAnsi" w:hAnsiTheme="majorHAnsi" w:cstheme="majorHAnsi"/>
            <w:noProof/>
            <w:sz w:val="26"/>
            <w:szCs w:val="26"/>
            <w:rPrChange w:id="985"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986"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987" w:author="MinhHieu" w:date="2024-12-20T14:42:00Z">
              <w:rPr>
                <w:rStyle w:val="Hyperlink"/>
                <w:noProof/>
              </w:rPr>
            </w:rPrChange>
          </w:rPr>
          <w:t>2.2.3</w:t>
        </w:r>
      </w:ins>
      <w:ins w:id="988" w:author="MinhHieu" w:date="2024-12-20T14:42:00Z">
        <w:r>
          <w:rPr>
            <w:rFonts w:asciiTheme="majorHAnsi" w:eastAsiaTheme="minorEastAsia" w:hAnsiTheme="majorHAnsi" w:cstheme="majorHAnsi"/>
            <w:smallCaps w:val="0"/>
            <w:noProof/>
            <w:color w:val="auto"/>
            <w:kern w:val="2"/>
            <w:sz w:val="26"/>
            <w:szCs w:val="26"/>
            <w:lang w:val="en-US"/>
            <w14:ligatures w14:val="standardContextual"/>
          </w:rPr>
          <w:t xml:space="preserve"> </w:t>
        </w:r>
      </w:ins>
      <w:ins w:id="989" w:author="MinhHieu" w:date="2024-12-20T14:41:00Z">
        <w:r w:rsidRPr="000E3F2A">
          <w:rPr>
            <w:rStyle w:val="Hyperlink"/>
            <w:rFonts w:asciiTheme="majorHAnsi" w:hAnsiTheme="majorHAnsi" w:cstheme="majorHAnsi"/>
            <w:noProof/>
            <w:sz w:val="26"/>
            <w:szCs w:val="26"/>
            <w:rPrChange w:id="990" w:author="MinhHieu" w:date="2024-12-20T14:42:00Z">
              <w:rPr>
                <w:rStyle w:val="Hyperlink"/>
                <w:noProof/>
              </w:rPr>
            </w:rPrChange>
          </w:rPr>
          <w:t>Biểu đồ usecase chi tiết cho từng chức năng</w:t>
        </w:r>
        <w:r w:rsidRPr="000E3F2A">
          <w:rPr>
            <w:rFonts w:asciiTheme="majorHAnsi" w:hAnsiTheme="majorHAnsi" w:cstheme="majorHAnsi"/>
            <w:noProof/>
            <w:webHidden/>
            <w:sz w:val="26"/>
            <w:szCs w:val="26"/>
            <w:rPrChange w:id="991" w:author="MinhHieu" w:date="2024-12-20T14:42:00Z">
              <w:rPr>
                <w:noProof/>
                <w:webHidden/>
              </w:rPr>
            </w:rPrChange>
          </w:rPr>
          <w:tab/>
        </w:r>
        <w:r w:rsidRPr="000E3F2A">
          <w:rPr>
            <w:rFonts w:asciiTheme="majorHAnsi" w:hAnsiTheme="majorHAnsi" w:cstheme="majorHAnsi"/>
            <w:noProof/>
            <w:webHidden/>
            <w:sz w:val="26"/>
            <w:szCs w:val="26"/>
            <w:rPrChange w:id="992" w:author="MinhHieu" w:date="2024-12-20T14:42:00Z">
              <w:rPr>
                <w:noProof/>
                <w:webHidden/>
              </w:rPr>
            </w:rPrChange>
          </w:rPr>
          <w:fldChar w:fldCharType="begin"/>
        </w:r>
        <w:r w:rsidRPr="000E3F2A">
          <w:rPr>
            <w:rFonts w:asciiTheme="majorHAnsi" w:hAnsiTheme="majorHAnsi" w:cstheme="majorHAnsi"/>
            <w:noProof/>
            <w:webHidden/>
            <w:sz w:val="26"/>
            <w:szCs w:val="26"/>
            <w:rPrChange w:id="993" w:author="MinhHieu" w:date="2024-12-20T14:42:00Z">
              <w:rPr>
                <w:noProof/>
                <w:webHidden/>
              </w:rPr>
            </w:rPrChange>
          </w:rPr>
          <w:instrText xml:space="preserve"> PAGEREF _Toc185598240 \h </w:instrText>
        </w:r>
      </w:ins>
      <w:r w:rsidRPr="000E3F2A">
        <w:rPr>
          <w:rFonts w:asciiTheme="majorHAnsi" w:hAnsiTheme="majorHAnsi" w:cstheme="majorHAnsi"/>
          <w:noProof/>
          <w:webHidden/>
          <w:sz w:val="26"/>
          <w:szCs w:val="26"/>
          <w:rPrChange w:id="994"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995" w:author="MinhHieu" w:date="2024-12-20T14:42:00Z">
            <w:rPr>
              <w:noProof/>
              <w:webHidden/>
            </w:rPr>
          </w:rPrChange>
        </w:rPr>
        <w:fldChar w:fldCharType="separate"/>
      </w:r>
      <w:ins w:id="996" w:author="MinhHieu" w:date="2024-12-20T14:41:00Z">
        <w:r w:rsidRPr="000E3F2A">
          <w:rPr>
            <w:rFonts w:asciiTheme="majorHAnsi" w:hAnsiTheme="majorHAnsi" w:cstheme="majorHAnsi"/>
            <w:noProof/>
            <w:webHidden/>
            <w:sz w:val="26"/>
            <w:szCs w:val="26"/>
            <w:rPrChange w:id="997" w:author="MinhHieu" w:date="2024-12-20T14:42:00Z">
              <w:rPr>
                <w:noProof/>
                <w:webHidden/>
              </w:rPr>
            </w:rPrChange>
          </w:rPr>
          <w:t>13</w:t>
        </w:r>
        <w:r w:rsidRPr="000E3F2A">
          <w:rPr>
            <w:rFonts w:asciiTheme="majorHAnsi" w:hAnsiTheme="majorHAnsi" w:cstheme="majorHAnsi"/>
            <w:noProof/>
            <w:webHidden/>
            <w:sz w:val="26"/>
            <w:szCs w:val="26"/>
            <w:rPrChange w:id="998" w:author="MinhHieu" w:date="2024-12-20T14:42:00Z">
              <w:rPr>
                <w:noProof/>
                <w:webHidden/>
              </w:rPr>
            </w:rPrChange>
          </w:rPr>
          <w:fldChar w:fldCharType="end"/>
        </w:r>
        <w:r w:rsidRPr="000E3F2A">
          <w:rPr>
            <w:rStyle w:val="Hyperlink"/>
            <w:rFonts w:asciiTheme="majorHAnsi" w:hAnsiTheme="majorHAnsi" w:cstheme="majorHAnsi"/>
            <w:noProof/>
            <w:sz w:val="26"/>
            <w:szCs w:val="26"/>
            <w:rPrChange w:id="999" w:author="MinhHieu" w:date="2024-12-20T14:42:00Z">
              <w:rPr>
                <w:rStyle w:val="Hyperlink"/>
                <w:noProof/>
              </w:rPr>
            </w:rPrChange>
          </w:rPr>
          <w:fldChar w:fldCharType="end"/>
        </w:r>
      </w:ins>
    </w:p>
    <w:p w14:paraId="6CE39C8D" w14:textId="2BD314DD" w:rsidR="000E3F2A" w:rsidRPr="000E3F2A" w:rsidRDefault="000E3F2A">
      <w:pPr>
        <w:pStyle w:val="TOC2"/>
        <w:tabs>
          <w:tab w:val="right" w:leader="dot" w:pos="9520"/>
        </w:tabs>
        <w:rPr>
          <w:ins w:id="1000"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1001" w:author="MinhHieu" w:date="2024-12-20T14:42:00Z">
            <w:rPr>
              <w:ins w:id="1002" w:author="MinhHieu" w:date="2024-12-20T14:41:00Z"/>
              <w:rFonts w:eastAsiaTheme="minorEastAsia" w:cstheme="minorBidi"/>
              <w:smallCaps w:val="0"/>
              <w:noProof/>
              <w:color w:val="auto"/>
              <w:kern w:val="2"/>
              <w:sz w:val="22"/>
              <w:szCs w:val="22"/>
              <w:lang w:val="vi-VN"/>
              <w14:ligatures w14:val="standardContextual"/>
            </w:rPr>
          </w:rPrChange>
        </w:rPr>
      </w:pPr>
      <w:ins w:id="1003" w:author="MinhHieu" w:date="2024-12-20T14:41:00Z">
        <w:r w:rsidRPr="000E3F2A">
          <w:rPr>
            <w:rStyle w:val="Hyperlink"/>
            <w:rFonts w:asciiTheme="majorHAnsi" w:hAnsiTheme="majorHAnsi" w:cstheme="majorHAnsi"/>
            <w:noProof/>
            <w:sz w:val="26"/>
            <w:szCs w:val="26"/>
            <w:rPrChange w:id="1004"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1005"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1006" w:author="MinhHieu" w:date="2024-12-20T14:42:00Z">
              <w:rPr>
                <w:noProof/>
              </w:rPr>
            </w:rPrChange>
          </w:rPr>
          <w:instrText>HYPERLINK \l "_Toc185598241"</w:instrText>
        </w:r>
        <w:r w:rsidRPr="000E3F2A">
          <w:rPr>
            <w:rStyle w:val="Hyperlink"/>
            <w:rFonts w:asciiTheme="majorHAnsi" w:hAnsiTheme="majorHAnsi" w:cstheme="majorHAnsi"/>
            <w:noProof/>
            <w:sz w:val="26"/>
            <w:szCs w:val="26"/>
            <w:rPrChange w:id="1007"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1008"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1009" w:author="MinhHieu" w:date="2024-12-20T14:42:00Z">
              <w:rPr>
                <w:rStyle w:val="Hyperlink"/>
                <w:noProof/>
              </w:rPr>
            </w:rPrChange>
          </w:rPr>
          <w:t>1.</w:t>
        </w:r>
        <w:r w:rsidRPr="000E3F2A">
          <w:rPr>
            <w:rFonts w:asciiTheme="majorHAnsi" w:eastAsiaTheme="minorEastAsia" w:hAnsiTheme="majorHAnsi" w:cstheme="majorHAnsi"/>
            <w:smallCaps w:val="0"/>
            <w:noProof/>
            <w:color w:val="auto"/>
            <w:kern w:val="2"/>
            <w:sz w:val="26"/>
            <w:szCs w:val="26"/>
            <w:lang w:val="vi-VN"/>
            <w14:ligatures w14:val="standardContextual"/>
            <w:rPrChange w:id="1010" w:author="MinhHieu" w:date="2024-12-20T14:42:00Z">
              <w:rPr>
                <w:rFonts w:eastAsiaTheme="minorEastAsia" w:cstheme="minorBidi"/>
                <w:smallCaps w:val="0"/>
                <w:noProof/>
                <w:color w:val="auto"/>
                <w:kern w:val="2"/>
                <w:sz w:val="22"/>
                <w:szCs w:val="22"/>
                <w:lang w:val="vi-VN"/>
                <w14:ligatures w14:val="standardContextual"/>
              </w:rPr>
            </w:rPrChange>
          </w:rPr>
          <w:tab/>
        </w:r>
        <w:r w:rsidRPr="000E3F2A">
          <w:rPr>
            <w:rStyle w:val="Hyperlink"/>
            <w:rFonts w:asciiTheme="majorHAnsi" w:hAnsiTheme="majorHAnsi" w:cstheme="majorHAnsi"/>
            <w:noProof/>
            <w:sz w:val="26"/>
            <w:szCs w:val="26"/>
            <w:rPrChange w:id="1011" w:author="MinhHieu" w:date="2024-12-20T14:42:00Z">
              <w:rPr>
                <w:rStyle w:val="Hyperlink"/>
                <w:noProof/>
              </w:rPr>
            </w:rPrChange>
          </w:rPr>
          <w:t>Usecase đăng ký tài khoản</w:t>
        </w:r>
        <w:r w:rsidRPr="000E3F2A">
          <w:rPr>
            <w:rFonts w:asciiTheme="majorHAnsi" w:hAnsiTheme="majorHAnsi" w:cstheme="majorHAnsi"/>
            <w:noProof/>
            <w:webHidden/>
            <w:sz w:val="26"/>
            <w:szCs w:val="26"/>
            <w:rPrChange w:id="1012" w:author="MinhHieu" w:date="2024-12-20T14:42:00Z">
              <w:rPr>
                <w:noProof/>
                <w:webHidden/>
              </w:rPr>
            </w:rPrChange>
          </w:rPr>
          <w:tab/>
        </w:r>
        <w:r w:rsidRPr="000E3F2A">
          <w:rPr>
            <w:rFonts w:asciiTheme="majorHAnsi" w:hAnsiTheme="majorHAnsi" w:cstheme="majorHAnsi"/>
            <w:noProof/>
            <w:webHidden/>
            <w:sz w:val="26"/>
            <w:szCs w:val="26"/>
            <w:rPrChange w:id="1013" w:author="MinhHieu" w:date="2024-12-20T14:42:00Z">
              <w:rPr>
                <w:noProof/>
                <w:webHidden/>
              </w:rPr>
            </w:rPrChange>
          </w:rPr>
          <w:fldChar w:fldCharType="begin"/>
        </w:r>
        <w:r w:rsidRPr="000E3F2A">
          <w:rPr>
            <w:rFonts w:asciiTheme="majorHAnsi" w:hAnsiTheme="majorHAnsi" w:cstheme="majorHAnsi"/>
            <w:noProof/>
            <w:webHidden/>
            <w:sz w:val="26"/>
            <w:szCs w:val="26"/>
            <w:rPrChange w:id="1014" w:author="MinhHieu" w:date="2024-12-20T14:42:00Z">
              <w:rPr>
                <w:noProof/>
                <w:webHidden/>
              </w:rPr>
            </w:rPrChange>
          </w:rPr>
          <w:instrText xml:space="preserve"> PAGEREF _Toc185598241 \h </w:instrText>
        </w:r>
      </w:ins>
      <w:r w:rsidRPr="000E3F2A">
        <w:rPr>
          <w:rFonts w:asciiTheme="majorHAnsi" w:hAnsiTheme="majorHAnsi" w:cstheme="majorHAnsi"/>
          <w:noProof/>
          <w:webHidden/>
          <w:sz w:val="26"/>
          <w:szCs w:val="26"/>
          <w:rPrChange w:id="1015"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1016" w:author="MinhHieu" w:date="2024-12-20T14:42:00Z">
            <w:rPr>
              <w:noProof/>
              <w:webHidden/>
            </w:rPr>
          </w:rPrChange>
        </w:rPr>
        <w:fldChar w:fldCharType="separate"/>
      </w:r>
      <w:ins w:id="1017" w:author="MinhHieu" w:date="2024-12-20T14:41:00Z">
        <w:r w:rsidRPr="000E3F2A">
          <w:rPr>
            <w:rFonts w:asciiTheme="majorHAnsi" w:hAnsiTheme="majorHAnsi" w:cstheme="majorHAnsi"/>
            <w:noProof/>
            <w:webHidden/>
            <w:sz w:val="26"/>
            <w:szCs w:val="26"/>
            <w:rPrChange w:id="1018" w:author="MinhHieu" w:date="2024-12-20T14:42:00Z">
              <w:rPr>
                <w:noProof/>
                <w:webHidden/>
              </w:rPr>
            </w:rPrChange>
          </w:rPr>
          <w:t>13</w:t>
        </w:r>
        <w:r w:rsidRPr="000E3F2A">
          <w:rPr>
            <w:rFonts w:asciiTheme="majorHAnsi" w:hAnsiTheme="majorHAnsi" w:cstheme="majorHAnsi"/>
            <w:noProof/>
            <w:webHidden/>
            <w:sz w:val="26"/>
            <w:szCs w:val="26"/>
            <w:rPrChange w:id="1019" w:author="MinhHieu" w:date="2024-12-20T14:42:00Z">
              <w:rPr>
                <w:noProof/>
                <w:webHidden/>
              </w:rPr>
            </w:rPrChange>
          </w:rPr>
          <w:fldChar w:fldCharType="end"/>
        </w:r>
        <w:r w:rsidRPr="000E3F2A">
          <w:rPr>
            <w:rStyle w:val="Hyperlink"/>
            <w:rFonts w:asciiTheme="majorHAnsi" w:hAnsiTheme="majorHAnsi" w:cstheme="majorHAnsi"/>
            <w:noProof/>
            <w:sz w:val="26"/>
            <w:szCs w:val="26"/>
            <w:rPrChange w:id="1020" w:author="MinhHieu" w:date="2024-12-20T14:42:00Z">
              <w:rPr>
                <w:rStyle w:val="Hyperlink"/>
                <w:noProof/>
              </w:rPr>
            </w:rPrChange>
          </w:rPr>
          <w:fldChar w:fldCharType="end"/>
        </w:r>
      </w:ins>
    </w:p>
    <w:p w14:paraId="72F9CC13" w14:textId="0CC27BB5" w:rsidR="000E3F2A" w:rsidRPr="000E3F2A" w:rsidRDefault="000E3F2A">
      <w:pPr>
        <w:pStyle w:val="TOC2"/>
        <w:tabs>
          <w:tab w:val="right" w:leader="dot" w:pos="9520"/>
        </w:tabs>
        <w:rPr>
          <w:ins w:id="1021"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1022" w:author="MinhHieu" w:date="2024-12-20T14:42:00Z">
            <w:rPr>
              <w:ins w:id="1023" w:author="MinhHieu" w:date="2024-12-20T14:41:00Z"/>
              <w:rFonts w:eastAsiaTheme="minorEastAsia" w:cstheme="minorBidi"/>
              <w:smallCaps w:val="0"/>
              <w:noProof/>
              <w:color w:val="auto"/>
              <w:kern w:val="2"/>
              <w:sz w:val="22"/>
              <w:szCs w:val="22"/>
              <w:lang w:val="vi-VN"/>
              <w14:ligatures w14:val="standardContextual"/>
            </w:rPr>
          </w:rPrChange>
        </w:rPr>
      </w:pPr>
      <w:ins w:id="1024" w:author="MinhHieu" w:date="2024-12-20T14:41:00Z">
        <w:r w:rsidRPr="000E3F2A">
          <w:rPr>
            <w:rStyle w:val="Hyperlink"/>
            <w:rFonts w:asciiTheme="majorHAnsi" w:hAnsiTheme="majorHAnsi" w:cstheme="majorHAnsi"/>
            <w:noProof/>
            <w:sz w:val="26"/>
            <w:szCs w:val="26"/>
            <w:rPrChange w:id="1025"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1026"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1027" w:author="MinhHieu" w:date="2024-12-20T14:42:00Z">
              <w:rPr>
                <w:noProof/>
              </w:rPr>
            </w:rPrChange>
          </w:rPr>
          <w:instrText>HYPERLINK \l "_Toc185598242"</w:instrText>
        </w:r>
        <w:r w:rsidRPr="000E3F2A">
          <w:rPr>
            <w:rStyle w:val="Hyperlink"/>
            <w:rFonts w:asciiTheme="majorHAnsi" w:hAnsiTheme="majorHAnsi" w:cstheme="majorHAnsi"/>
            <w:noProof/>
            <w:sz w:val="26"/>
            <w:szCs w:val="26"/>
            <w:rPrChange w:id="1028"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1029"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1030" w:author="MinhHieu" w:date="2024-12-20T14:42:00Z">
              <w:rPr>
                <w:rStyle w:val="Hyperlink"/>
                <w:noProof/>
              </w:rPr>
            </w:rPrChange>
          </w:rPr>
          <w:t>2.</w:t>
        </w:r>
        <w:r w:rsidRPr="000E3F2A">
          <w:rPr>
            <w:rFonts w:asciiTheme="majorHAnsi" w:eastAsiaTheme="minorEastAsia" w:hAnsiTheme="majorHAnsi" w:cstheme="majorHAnsi"/>
            <w:smallCaps w:val="0"/>
            <w:noProof/>
            <w:color w:val="auto"/>
            <w:kern w:val="2"/>
            <w:sz w:val="26"/>
            <w:szCs w:val="26"/>
            <w:lang w:val="vi-VN"/>
            <w14:ligatures w14:val="standardContextual"/>
            <w:rPrChange w:id="1031" w:author="MinhHieu" w:date="2024-12-20T14:42:00Z">
              <w:rPr>
                <w:rFonts w:eastAsiaTheme="minorEastAsia" w:cstheme="minorBidi"/>
                <w:smallCaps w:val="0"/>
                <w:noProof/>
                <w:color w:val="auto"/>
                <w:kern w:val="2"/>
                <w:sz w:val="22"/>
                <w:szCs w:val="22"/>
                <w:lang w:val="vi-VN"/>
                <w14:ligatures w14:val="standardContextual"/>
              </w:rPr>
            </w:rPrChange>
          </w:rPr>
          <w:tab/>
        </w:r>
        <w:r w:rsidRPr="000E3F2A">
          <w:rPr>
            <w:rStyle w:val="Hyperlink"/>
            <w:rFonts w:asciiTheme="majorHAnsi" w:hAnsiTheme="majorHAnsi" w:cstheme="majorHAnsi"/>
            <w:noProof/>
            <w:sz w:val="26"/>
            <w:szCs w:val="26"/>
            <w:rPrChange w:id="1032" w:author="MinhHieu" w:date="2024-12-20T14:42:00Z">
              <w:rPr>
                <w:rStyle w:val="Hyperlink"/>
                <w:noProof/>
              </w:rPr>
            </w:rPrChange>
          </w:rPr>
          <w:t>Usecase đăng nhập:</w:t>
        </w:r>
        <w:r w:rsidRPr="000E3F2A">
          <w:rPr>
            <w:rFonts w:asciiTheme="majorHAnsi" w:hAnsiTheme="majorHAnsi" w:cstheme="majorHAnsi"/>
            <w:noProof/>
            <w:webHidden/>
            <w:sz w:val="26"/>
            <w:szCs w:val="26"/>
            <w:rPrChange w:id="1033" w:author="MinhHieu" w:date="2024-12-20T14:42:00Z">
              <w:rPr>
                <w:noProof/>
                <w:webHidden/>
              </w:rPr>
            </w:rPrChange>
          </w:rPr>
          <w:tab/>
        </w:r>
        <w:r w:rsidRPr="000E3F2A">
          <w:rPr>
            <w:rFonts w:asciiTheme="majorHAnsi" w:hAnsiTheme="majorHAnsi" w:cstheme="majorHAnsi"/>
            <w:noProof/>
            <w:webHidden/>
            <w:sz w:val="26"/>
            <w:szCs w:val="26"/>
            <w:rPrChange w:id="1034" w:author="MinhHieu" w:date="2024-12-20T14:42:00Z">
              <w:rPr>
                <w:noProof/>
                <w:webHidden/>
              </w:rPr>
            </w:rPrChange>
          </w:rPr>
          <w:fldChar w:fldCharType="begin"/>
        </w:r>
        <w:r w:rsidRPr="000E3F2A">
          <w:rPr>
            <w:rFonts w:asciiTheme="majorHAnsi" w:hAnsiTheme="majorHAnsi" w:cstheme="majorHAnsi"/>
            <w:noProof/>
            <w:webHidden/>
            <w:sz w:val="26"/>
            <w:szCs w:val="26"/>
            <w:rPrChange w:id="1035" w:author="MinhHieu" w:date="2024-12-20T14:42:00Z">
              <w:rPr>
                <w:noProof/>
                <w:webHidden/>
              </w:rPr>
            </w:rPrChange>
          </w:rPr>
          <w:instrText xml:space="preserve"> PAGEREF _Toc185598242 \h </w:instrText>
        </w:r>
      </w:ins>
      <w:r w:rsidRPr="000E3F2A">
        <w:rPr>
          <w:rFonts w:asciiTheme="majorHAnsi" w:hAnsiTheme="majorHAnsi" w:cstheme="majorHAnsi"/>
          <w:noProof/>
          <w:webHidden/>
          <w:sz w:val="26"/>
          <w:szCs w:val="26"/>
          <w:rPrChange w:id="1036"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1037" w:author="MinhHieu" w:date="2024-12-20T14:42:00Z">
            <w:rPr>
              <w:noProof/>
              <w:webHidden/>
            </w:rPr>
          </w:rPrChange>
        </w:rPr>
        <w:fldChar w:fldCharType="separate"/>
      </w:r>
      <w:ins w:id="1038" w:author="MinhHieu" w:date="2024-12-20T14:41:00Z">
        <w:r w:rsidRPr="000E3F2A">
          <w:rPr>
            <w:rFonts w:asciiTheme="majorHAnsi" w:hAnsiTheme="majorHAnsi" w:cstheme="majorHAnsi"/>
            <w:noProof/>
            <w:webHidden/>
            <w:sz w:val="26"/>
            <w:szCs w:val="26"/>
            <w:rPrChange w:id="1039" w:author="MinhHieu" w:date="2024-12-20T14:42:00Z">
              <w:rPr>
                <w:noProof/>
                <w:webHidden/>
              </w:rPr>
            </w:rPrChange>
          </w:rPr>
          <w:t>14</w:t>
        </w:r>
        <w:r w:rsidRPr="000E3F2A">
          <w:rPr>
            <w:rFonts w:asciiTheme="majorHAnsi" w:hAnsiTheme="majorHAnsi" w:cstheme="majorHAnsi"/>
            <w:noProof/>
            <w:webHidden/>
            <w:sz w:val="26"/>
            <w:szCs w:val="26"/>
            <w:rPrChange w:id="1040" w:author="MinhHieu" w:date="2024-12-20T14:42:00Z">
              <w:rPr>
                <w:noProof/>
                <w:webHidden/>
              </w:rPr>
            </w:rPrChange>
          </w:rPr>
          <w:fldChar w:fldCharType="end"/>
        </w:r>
        <w:r w:rsidRPr="000E3F2A">
          <w:rPr>
            <w:rStyle w:val="Hyperlink"/>
            <w:rFonts w:asciiTheme="majorHAnsi" w:hAnsiTheme="majorHAnsi" w:cstheme="majorHAnsi"/>
            <w:noProof/>
            <w:sz w:val="26"/>
            <w:szCs w:val="26"/>
            <w:rPrChange w:id="1041" w:author="MinhHieu" w:date="2024-12-20T14:42:00Z">
              <w:rPr>
                <w:rStyle w:val="Hyperlink"/>
                <w:noProof/>
              </w:rPr>
            </w:rPrChange>
          </w:rPr>
          <w:fldChar w:fldCharType="end"/>
        </w:r>
      </w:ins>
    </w:p>
    <w:p w14:paraId="7416E2AB" w14:textId="720C49A0" w:rsidR="000E3F2A" w:rsidRPr="000E3F2A" w:rsidRDefault="000E3F2A">
      <w:pPr>
        <w:pStyle w:val="TOC2"/>
        <w:tabs>
          <w:tab w:val="right" w:leader="dot" w:pos="9520"/>
        </w:tabs>
        <w:rPr>
          <w:ins w:id="1042"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1043" w:author="MinhHieu" w:date="2024-12-20T14:42:00Z">
            <w:rPr>
              <w:ins w:id="1044" w:author="MinhHieu" w:date="2024-12-20T14:41:00Z"/>
              <w:rFonts w:eastAsiaTheme="minorEastAsia" w:cstheme="minorBidi"/>
              <w:smallCaps w:val="0"/>
              <w:noProof/>
              <w:color w:val="auto"/>
              <w:kern w:val="2"/>
              <w:sz w:val="22"/>
              <w:szCs w:val="22"/>
              <w:lang w:val="vi-VN"/>
              <w14:ligatures w14:val="standardContextual"/>
            </w:rPr>
          </w:rPrChange>
        </w:rPr>
      </w:pPr>
      <w:ins w:id="1045" w:author="MinhHieu" w:date="2024-12-20T14:41:00Z">
        <w:r w:rsidRPr="000E3F2A">
          <w:rPr>
            <w:rStyle w:val="Hyperlink"/>
            <w:rFonts w:asciiTheme="majorHAnsi" w:hAnsiTheme="majorHAnsi" w:cstheme="majorHAnsi"/>
            <w:noProof/>
            <w:sz w:val="26"/>
            <w:szCs w:val="26"/>
            <w:rPrChange w:id="1046"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1047"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1048" w:author="MinhHieu" w:date="2024-12-20T14:42:00Z">
              <w:rPr>
                <w:noProof/>
              </w:rPr>
            </w:rPrChange>
          </w:rPr>
          <w:instrText>HYPERLINK \l "_Toc185598243"</w:instrText>
        </w:r>
        <w:r w:rsidRPr="000E3F2A">
          <w:rPr>
            <w:rStyle w:val="Hyperlink"/>
            <w:rFonts w:asciiTheme="majorHAnsi" w:hAnsiTheme="majorHAnsi" w:cstheme="majorHAnsi"/>
            <w:noProof/>
            <w:sz w:val="26"/>
            <w:szCs w:val="26"/>
            <w:rPrChange w:id="1049"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1050"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1051" w:author="MinhHieu" w:date="2024-12-20T14:42:00Z">
              <w:rPr>
                <w:rStyle w:val="Hyperlink"/>
                <w:noProof/>
              </w:rPr>
            </w:rPrChange>
          </w:rPr>
          <w:t>3.</w:t>
        </w:r>
        <w:r w:rsidRPr="000E3F2A">
          <w:rPr>
            <w:rFonts w:asciiTheme="majorHAnsi" w:eastAsiaTheme="minorEastAsia" w:hAnsiTheme="majorHAnsi" w:cstheme="majorHAnsi"/>
            <w:smallCaps w:val="0"/>
            <w:noProof/>
            <w:color w:val="auto"/>
            <w:kern w:val="2"/>
            <w:sz w:val="26"/>
            <w:szCs w:val="26"/>
            <w:lang w:val="vi-VN"/>
            <w14:ligatures w14:val="standardContextual"/>
            <w:rPrChange w:id="1052" w:author="MinhHieu" w:date="2024-12-20T14:42:00Z">
              <w:rPr>
                <w:rFonts w:eastAsiaTheme="minorEastAsia" w:cstheme="minorBidi"/>
                <w:smallCaps w:val="0"/>
                <w:noProof/>
                <w:color w:val="auto"/>
                <w:kern w:val="2"/>
                <w:sz w:val="22"/>
                <w:szCs w:val="22"/>
                <w:lang w:val="vi-VN"/>
                <w14:ligatures w14:val="standardContextual"/>
              </w:rPr>
            </w:rPrChange>
          </w:rPr>
          <w:tab/>
        </w:r>
        <w:r w:rsidRPr="000E3F2A">
          <w:rPr>
            <w:rStyle w:val="Hyperlink"/>
            <w:rFonts w:asciiTheme="majorHAnsi" w:hAnsiTheme="majorHAnsi" w:cstheme="majorHAnsi"/>
            <w:noProof/>
            <w:sz w:val="26"/>
            <w:szCs w:val="26"/>
            <w:rPrChange w:id="1053" w:author="MinhHieu" w:date="2024-12-20T14:42:00Z">
              <w:rPr>
                <w:rStyle w:val="Hyperlink"/>
                <w:noProof/>
              </w:rPr>
            </w:rPrChange>
          </w:rPr>
          <w:t>Usecase thêm sản phẩm:</w:t>
        </w:r>
        <w:r w:rsidRPr="000E3F2A">
          <w:rPr>
            <w:rFonts w:asciiTheme="majorHAnsi" w:hAnsiTheme="majorHAnsi" w:cstheme="majorHAnsi"/>
            <w:noProof/>
            <w:webHidden/>
            <w:sz w:val="26"/>
            <w:szCs w:val="26"/>
            <w:rPrChange w:id="1054" w:author="MinhHieu" w:date="2024-12-20T14:42:00Z">
              <w:rPr>
                <w:noProof/>
                <w:webHidden/>
              </w:rPr>
            </w:rPrChange>
          </w:rPr>
          <w:tab/>
        </w:r>
        <w:r w:rsidRPr="000E3F2A">
          <w:rPr>
            <w:rFonts w:asciiTheme="majorHAnsi" w:hAnsiTheme="majorHAnsi" w:cstheme="majorHAnsi"/>
            <w:noProof/>
            <w:webHidden/>
            <w:sz w:val="26"/>
            <w:szCs w:val="26"/>
            <w:rPrChange w:id="1055" w:author="MinhHieu" w:date="2024-12-20T14:42:00Z">
              <w:rPr>
                <w:noProof/>
                <w:webHidden/>
              </w:rPr>
            </w:rPrChange>
          </w:rPr>
          <w:fldChar w:fldCharType="begin"/>
        </w:r>
        <w:r w:rsidRPr="000E3F2A">
          <w:rPr>
            <w:rFonts w:asciiTheme="majorHAnsi" w:hAnsiTheme="majorHAnsi" w:cstheme="majorHAnsi"/>
            <w:noProof/>
            <w:webHidden/>
            <w:sz w:val="26"/>
            <w:szCs w:val="26"/>
            <w:rPrChange w:id="1056" w:author="MinhHieu" w:date="2024-12-20T14:42:00Z">
              <w:rPr>
                <w:noProof/>
                <w:webHidden/>
              </w:rPr>
            </w:rPrChange>
          </w:rPr>
          <w:instrText xml:space="preserve"> PAGEREF _Toc185598243 \h </w:instrText>
        </w:r>
      </w:ins>
      <w:r w:rsidRPr="000E3F2A">
        <w:rPr>
          <w:rFonts w:asciiTheme="majorHAnsi" w:hAnsiTheme="majorHAnsi" w:cstheme="majorHAnsi"/>
          <w:noProof/>
          <w:webHidden/>
          <w:sz w:val="26"/>
          <w:szCs w:val="26"/>
          <w:rPrChange w:id="1057"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1058" w:author="MinhHieu" w:date="2024-12-20T14:42:00Z">
            <w:rPr>
              <w:noProof/>
              <w:webHidden/>
            </w:rPr>
          </w:rPrChange>
        </w:rPr>
        <w:fldChar w:fldCharType="separate"/>
      </w:r>
      <w:ins w:id="1059" w:author="MinhHieu" w:date="2024-12-20T14:41:00Z">
        <w:r w:rsidRPr="000E3F2A">
          <w:rPr>
            <w:rFonts w:asciiTheme="majorHAnsi" w:hAnsiTheme="majorHAnsi" w:cstheme="majorHAnsi"/>
            <w:noProof/>
            <w:webHidden/>
            <w:sz w:val="26"/>
            <w:szCs w:val="26"/>
            <w:rPrChange w:id="1060" w:author="MinhHieu" w:date="2024-12-20T14:42:00Z">
              <w:rPr>
                <w:noProof/>
                <w:webHidden/>
              </w:rPr>
            </w:rPrChange>
          </w:rPr>
          <w:t>14</w:t>
        </w:r>
        <w:r w:rsidRPr="000E3F2A">
          <w:rPr>
            <w:rFonts w:asciiTheme="majorHAnsi" w:hAnsiTheme="majorHAnsi" w:cstheme="majorHAnsi"/>
            <w:noProof/>
            <w:webHidden/>
            <w:sz w:val="26"/>
            <w:szCs w:val="26"/>
            <w:rPrChange w:id="1061" w:author="MinhHieu" w:date="2024-12-20T14:42:00Z">
              <w:rPr>
                <w:noProof/>
                <w:webHidden/>
              </w:rPr>
            </w:rPrChange>
          </w:rPr>
          <w:fldChar w:fldCharType="end"/>
        </w:r>
        <w:r w:rsidRPr="000E3F2A">
          <w:rPr>
            <w:rStyle w:val="Hyperlink"/>
            <w:rFonts w:asciiTheme="majorHAnsi" w:hAnsiTheme="majorHAnsi" w:cstheme="majorHAnsi"/>
            <w:noProof/>
            <w:sz w:val="26"/>
            <w:szCs w:val="26"/>
            <w:rPrChange w:id="1062" w:author="MinhHieu" w:date="2024-12-20T14:42:00Z">
              <w:rPr>
                <w:rStyle w:val="Hyperlink"/>
                <w:noProof/>
              </w:rPr>
            </w:rPrChange>
          </w:rPr>
          <w:fldChar w:fldCharType="end"/>
        </w:r>
      </w:ins>
    </w:p>
    <w:p w14:paraId="2D02BE5F" w14:textId="09169FF8" w:rsidR="000E3F2A" w:rsidRPr="000E3F2A" w:rsidRDefault="000E3F2A">
      <w:pPr>
        <w:pStyle w:val="TOC2"/>
        <w:tabs>
          <w:tab w:val="right" w:leader="dot" w:pos="9520"/>
        </w:tabs>
        <w:rPr>
          <w:ins w:id="1063"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1064" w:author="MinhHieu" w:date="2024-12-20T14:42:00Z">
            <w:rPr>
              <w:ins w:id="1065" w:author="MinhHieu" w:date="2024-12-20T14:41:00Z"/>
              <w:rFonts w:eastAsiaTheme="minorEastAsia" w:cstheme="minorBidi"/>
              <w:smallCaps w:val="0"/>
              <w:noProof/>
              <w:color w:val="auto"/>
              <w:kern w:val="2"/>
              <w:sz w:val="22"/>
              <w:szCs w:val="22"/>
              <w:lang w:val="vi-VN"/>
              <w14:ligatures w14:val="standardContextual"/>
            </w:rPr>
          </w:rPrChange>
        </w:rPr>
      </w:pPr>
      <w:ins w:id="1066" w:author="MinhHieu" w:date="2024-12-20T14:41:00Z">
        <w:r w:rsidRPr="000E3F2A">
          <w:rPr>
            <w:rStyle w:val="Hyperlink"/>
            <w:rFonts w:asciiTheme="majorHAnsi" w:hAnsiTheme="majorHAnsi" w:cstheme="majorHAnsi"/>
            <w:noProof/>
            <w:sz w:val="26"/>
            <w:szCs w:val="26"/>
            <w:rPrChange w:id="1067"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1068"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1069" w:author="MinhHieu" w:date="2024-12-20T14:42:00Z">
              <w:rPr>
                <w:noProof/>
              </w:rPr>
            </w:rPrChange>
          </w:rPr>
          <w:instrText>HYPERLINK \l "_Toc185598244"</w:instrText>
        </w:r>
        <w:r w:rsidRPr="000E3F2A">
          <w:rPr>
            <w:rStyle w:val="Hyperlink"/>
            <w:rFonts w:asciiTheme="majorHAnsi" w:hAnsiTheme="majorHAnsi" w:cstheme="majorHAnsi"/>
            <w:noProof/>
            <w:sz w:val="26"/>
            <w:szCs w:val="26"/>
            <w:rPrChange w:id="1070"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1071"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1072" w:author="MinhHieu" w:date="2024-12-20T14:42:00Z">
              <w:rPr>
                <w:rStyle w:val="Hyperlink"/>
                <w:noProof/>
              </w:rPr>
            </w:rPrChange>
          </w:rPr>
          <w:t>4.</w:t>
        </w:r>
        <w:r w:rsidRPr="000E3F2A">
          <w:rPr>
            <w:rFonts w:asciiTheme="majorHAnsi" w:eastAsiaTheme="minorEastAsia" w:hAnsiTheme="majorHAnsi" w:cstheme="majorHAnsi"/>
            <w:smallCaps w:val="0"/>
            <w:noProof/>
            <w:color w:val="auto"/>
            <w:kern w:val="2"/>
            <w:sz w:val="26"/>
            <w:szCs w:val="26"/>
            <w:lang w:val="vi-VN"/>
            <w14:ligatures w14:val="standardContextual"/>
            <w:rPrChange w:id="1073" w:author="MinhHieu" w:date="2024-12-20T14:42:00Z">
              <w:rPr>
                <w:rFonts w:eastAsiaTheme="minorEastAsia" w:cstheme="minorBidi"/>
                <w:smallCaps w:val="0"/>
                <w:noProof/>
                <w:color w:val="auto"/>
                <w:kern w:val="2"/>
                <w:sz w:val="22"/>
                <w:szCs w:val="22"/>
                <w:lang w:val="vi-VN"/>
                <w14:ligatures w14:val="standardContextual"/>
              </w:rPr>
            </w:rPrChange>
          </w:rPr>
          <w:tab/>
        </w:r>
        <w:r w:rsidRPr="000E3F2A">
          <w:rPr>
            <w:rStyle w:val="Hyperlink"/>
            <w:rFonts w:asciiTheme="majorHAnsi" w:hAnsiTheme="majorHAnsi" w:cstheme="majorHAnsi"/>
            <w:noProof/>
            <w:sz w:val="26"/>
            <w:szCs w:val="26"/>
            <w:rPrChange w:id="1074" w:author="MinhHieu" w:date="2024-12-20T14:42:00Z">
              <w:rPr>
                <w:rStyle w:val="Hyperlink"/>
                <w:noProof/>
              </w:rPr>
            </w:rPrChange>
          </w:rPr>
          <w:t>Usecase quản lý danh sách sản phẩm:</w:t>
        </w:r>
        <w:r w:rsidRPr="000E3F2A">
          <w:rPr>
            <w:rFonts w:asciiTheme="majorHAnsi" w:hAnsiTheme="majorHAnsi" w:cstheme="majorHAnsi"/>
            <w:noProof/>
            <w:webHidden/>
            <w:sz w:val="26"/>
            <w:szCs w:val="26"/>
            <w:rPrChange w:id="1075" w:author="MinhHieu" w:date="2024-12-20T14:42:00Z">
              <w:rPr>
                <w:noProof/>
                <w:webHidden/>
              </w:rPr>
            </w:rPrChange>
          </w:rPr>
          <w:tab/>
        </w:r>
        <w:r w:rsidRPr="000E3F2A">
          <w:rPr>
            <w:rFonts w:asciiTheme="majorHAnsi" w:hAnsiTheme="majorHAnsi" w:cstheme="majorHAnsi"/>
            <w:noProof/>
            <w:webHidden/>
            <w:sz w:val="26"/>
            <w:szCs w:val="26"/>
            <w:rPrChange w:id="1076" w:author="MinhHieu" w:date="2024-12-20T14:42:00Z">
              <w:rPr>
                <w:noProof/>
                <w:webHidden/>
              </w:rPr>
            </w:rPrChange>
          </w:rPr>
          <w:fldChar w:fldCharType="begin"/>
        </w:r>
        <w:r w:rsidRPr="000E3F2A">
          <w:rPr>
            <w:rFonts w:asciiTheme="majorHAnsi" w:hAnsiTheme="majorHAnsi" w:cstheme="majorHAnsi"/>
            <w:noProof/>
            <w:webHidden/>
            <w:sz w:val="26"/>
            <w:szCs w:val="26"/>
            <w:rPrChange w:id="1077" w:author="MinhHieu" w:date="2024-12-20T14:42:00Z">
              <w:rPr>
                <w:noProof/>
                <w:webHidden/>
              </w:rPr>
            </w:rPrChange>
          </w:rPr>
          <w:instrText xml:space="preserve"> PAGEREF _Toc185598244 \h </w:instrText>
        </w:r>
      </w:ins>
      <w:r w:rsidRPr="000E3F2A">
        <w:rPr>
          <w:rFonts w:asciiTheme="majorHAnsi" w:hAnsiTheme="majorHAnsi" w:cstheme="majorHAnsi"/>
          <w:noProof/>
          <w:webHidden/>
          <w:sz w:val="26"/>
          <w:szCs w:val="26"/>
          <w:rPrChange w:id="1078"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1079" w:author="MinhHieu" w:date="2024-12-20T14:42:00Z">
            <w:rPr>
              <w:noProof/>
              <w:webHidden/>
            </w:rPr>
          </w:rPrChange>
        </w:rPr>
        <w:fldChar w:fldCharType="separate"/>
      </w:r>
      <w:ins w:id="1080" w:author="MinhHieu" w:date="2024-12-20T14:41:00Z">
        <w:r w:rsidRPr="000E3F2A">
          <w:rPr>
            <w:rFonts w:asciiTheme="majorHAnsi" w:hAnsiTheme="majorHAnsi" w:cstheme="majorHAnsi"/>
            <w:noProof/>
            <w:webHidden/>
            <w:sz w:val="26"/>
            <w:szCs w:val="26"/>
            <w:rPrChange w:id="1081" w:author="MinhHieu" w:date="2024-12-20T14:42:00Z">
              <w:rPr>
                <w:noProof/>
                <w:webHidden/>
              </w:rPr>
            </w:rPrChange>
          </w:rPr>
          <w:t>15</w:t>
        </w:r>
        <w:r w:rsidRPr="000E3F2A">
          <w:rPr>
            <w:rFonts w:asciiTheme="majorHAnsi" w:hAnsiTheme="majorHAnsi" w:cstheme="majorHAnsi"/>
            <w:noProof/>
            <w:webHidden/>
            <w:sz w:val="26"/>
            <w:szCs w:val="26"/>
            <w:rPrChange w:id="1082" w:author="MinhHieu" w:date="2024-12-20T14:42:00Z">
              <w:rPr>
                <w:noProof/>
                <w:webHidden/>
              </w:rPr>
            </w:rPrChange>
          </w:rPr>
          <w:fldChar w:fldCharType="end"/>
        </w:r>
        <w:r w:rsidRPr="000E3F2A">
          <w:rPr>
            <w:rStyle w:val="Hyperlink"/>
            <w:rFonts w:asciiTheme="majorHAnsi" w:hAnsiTheme="majorHAnsi" w:cstheme="majorHAnsi"/>
            <w:noProof/>
            <w:sz w:val="26"/>
            <w:szCs w:val="26"/>
            <w:rPrChange w:id="1083" w:author="MinhHieu" w:date="2024-12-20T14:42:00Z">
              <w:rPr>
                <w:rStyle w:val="Hyperlink"/>
                <w:noProof/>
              </w:rPr>
            </w:rPrChange>
          </w:rPr>
          <w:fldChar w:fldCharType="end"/>
        </w:r>
      </w:ins>
    </w:p>
    <w:p w14:paraId="5D4E0CEA" w14:textId="46B18328" w:rsidR="000E3F2A" w:rsidRPr="000E3F2A" w:rsidRDefault="000E3F2A">
      <w:pPr>
        <w:pStyle w:val="TOC2"/>
        <w:tabs>
          <w:tab w:val="right" w:leader="dot" w:pos="9520"/>
        </w:tabs>
        <w:rPr>
          <w:ins w:id="1084"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1085" w:author="MinhHieu" w:date="2024-12-20T14:42:00Z">
            <w:rPr>
              <w:ins w:id="1086" w:author="MinhHieu" w:date="2024-12-20T14:41:00Z"/>
              <w:rFonts w:eastAsiaTheme="minorEastAsia" w:cstheme="minorBidi"/>
              <w:smallCaps w:val="0"/>
              <w:noProof/>
              <w:color w:val="auto"/>
              <w:kern w:val="2"/>
              <w:sz w:val="22"/>
              <w:szCs w:val="22"/>
              <w:lang w:val="vi-VN"/>
              <w14:ligatures w14:val="standardContextual"/>
            </w:rPr>
          </w:rPrChange>
        </w:rPr>
      </w:pPr>
      <w:ins w:id="1087" w:author="MinhHieu" w:date="2024-12-20T14:41:00Z">
        <w:r w:rsidRPr="000E3F2A">
          <w:rPr>
            <w:rStyle w:val="Hyperlink"/>
            <w:rFonts w:asciiTheme="majorHAnsi" w:hAnsiTheme="majorHAnsi" w:cstheme="majorHAnsi"/>
            <w:noProof/>
            <w:sz w:val="26"/>
            <w:szCs w:val="26"/>
            <w:rPrChange w:id="1088"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1089"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1090" w:author="MinhHieu" w:date="2024-12-20T14:42:00Z">
              <w:rPr>
                <w:noProof/>
              </w:rPr>
            </w:rPrChange>
          </w:rPr>
          <w:instrText>HYPERLINK \l "_Toc185598245"</w:instrText>
        </w:r>
        <w:r w:rsidRPr="000E3F2A">
          <w:rPr>
            <w:rStyle w:val="Hyperlink"/>
            <w:rFonts w:asciiTheme="majorHAnsi" w:hAnsiTheme="majorHAnsi" w:cstheme="majorHAnsi"/>
            <w:noProof/>
            <w:sz w:val="26"/>
            <w:szCs w:val="26"/>
            <w:rPrChange w:id="1091"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1092"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1093" w:author="MinhHieu" w:date="2024-12-20T14:42:00Z">
              <w:rPr>
                <w:rStyle w:val="Hyperlink"/>
                <w:noProof/>
              </w:rPr>
            </w:rPrChange>
          </w:rPr>
          <w:t>5.</w:t>
        </w:r>
        <w:r w:rsidRPr="000E3F2A">
          <w:rPr>
            <w:rFonts w:asciiTheme="majorHAnsi" w:eastAsiaTheme="minorEastAsia" w:hAnsiTheme="majorHAnsi" w:cstheme="majorHAnsi"/>
            <w:smallCaps w:val="0"/>
            <w:noProof/>
            <w:color w:val="auto"/>
            <w:kern w:val="2"/>
            <w:sz w:val="26"/>
            <w:szCs w:val="26"/>
            <w:lang w:val="vi-VN"/>
            <w14:ligatures w14:val="standardContextual"/>
            <w:rPrChange w:id="1094" w:author="MinhHieu" w:date="2024-12-20T14:42:00Z">
              <w:rPr>
                <w:rFonts w:eastAsiaTheme="minorEastAsia" w:cstheme="minorBidi"/>
                <w:smallCaps w:val="0"/>
                <w:noProof/>
                <w:color w:val="auto"/>
                <w:kern w:val="2"/>
                <w:sz w:val="22"/>
                <w:szCs w:val="22"/>
                <w:lang w:val="vi-VN"/>
                <w14:ligatures w14:val="standardContextual"/>
              </w:rPr>
            </w:rPrChange>
          </w:rPr>
          <w:tab/>
        </w:r>
        <w:r w:rsidRPr="000E3F2A">
          <w:rPr>
            <w:rStyle w:val="Hyperlink"/>
            <w:rFonts w:asciiTheme="majorHAnsi" w:hAnsiTheme="majorHAnsi" w:cstheme="majorHAnsi"/>
            <w:noProof/>
            <w:sz w:val="26"/>
            <w:szCs w:val="26"/>
            <w:rPrChange w:id="1095" w:author="MinhHieu" w:date="2024-12-20T14:42:00Z">
              <w:rPr>
                <w:rStyle w:val="Hyperlink"/>
                <w:noProof/>
              </w:rPr>
            </w:rPrChange>
          </w:rPr>
          <w:t>Usecase quản lý order:</w:t>
        </w:r>
        <w:r w:rsidRPr="000E3F2A">
          <w:rPr>
            <w:rFonts w:asciiTheme="majorHAnsi" w:hAnsiTheme="majorHAnsi" w:cstheme="majorHAnsi"/>
            <w:noProof/>
            <w:webHidden/>
            <w:sz w:val="26"/>
            <w:szCs w:val="26"/>
            <w:rPrChange w:id="1096" w:author="MinhHieu" w:date="2024-12-20T14:42:00Z">
              <w:rPr>
                <w:noProof/>
                <w:webHidden/>
              </w:rPr>
            </w:rPrChange>
          </w:rPr>
          <w:tab/>
        </w:r>
        <w:r w:rsidRPr="000E3F2A">
          <w:rPr>
            <w:rFonts w:asciiTheme="majorHAnsi" w:hAnsiTheme="majorHAnsi" w:cstheme="majorHAnsi"/>
            <w:noProof/>
            <w:webHidden/>
            <w:sz w:val="26"/>
            <w:szCs w:val="26"/>
            <w:rPrChange w:id="1097" w:author="MinhHieu" w:date="2024-12-20T14:42:00Z">
              <w:rPr>
                <w:noProof/>
                <w:webHidden/>
              </w:rPr>
            </w:rPrChange>
          </w:rPr>
          <w:fldChar w:fldCharType="begin"/>
        </w:r>
        <w:r w:rsidRPr="000E3F2A">
          <w:rPr>
            <w:rFonts w:asciiTheme="majorHAnsi" w:hAnsiTheme="majorHAnsi" w:cstheme="majorHAnsi"/>
            <w:noProof/>
            <w:webHidden/>
            <w:sz w:val="26"/>
            <w:szCs w:val="26"/>
            <w:rPrChange w:id="1098" w:author="MinhHieu" w:date="2024-12-20T14:42:00Z">
              <w:rPr>
                <w:noProof/>
                <w:webHidden/>
              </w:rPr>
            </w:rPrChange>
          </w:rPr>
          <w:instrText xml:space="preserve"> PAGEREF _Toc185598245 \h </w:instrText>
        </w:r>
      </w:ins>
      <w:r w:rsidRPr="000E3F2A">
        <w:rPr>
          <w:rFonts w:asciiTheme="majorHAnsi" w:hAnsiTheme="majorHAnsi" w:cstheme="majorHAnsi"/>
          <w:noProof/>
          <w:webHidden/>
          <w:sz w:val="26"/>
          <w:szCs w:val="26"/>
          <w:rPrChange w:id="1099"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1100" w:author="MinhHieu" w:date="2024-12-20T14:42:00Z">
            <w:rPr>
              <w:noProof/>
              <w:webHidden/>
            </w:rPr>
          </w:rPrChange>
        </w:rPr>
        <w:fldChar w:fldCharType="separate"/>
      </w:r>
      <w:ins w:id="1101" w:author="MinhHieu" w:date="2024-12-20T14:41:00Z">
        <w:r w:rsidRPr="000E3F2A">
          <w:rPr>
            <w:rFonts w:asciiTheme="majorHAnsi" w:hAnsiTheme="majorHAnsi" w:cstheme="majorHAnsi"/>
            <w:noProof/>
            <w:webHidden/>
            <w:sz w:val="26"/>
            <w:szCs w:val="26"/>
            <w:rPrChange w:id="1102" w:author="MinhHieu" w:date="2024-12-20T14:42:00Z">
              <w:rPr>
                <w:noProof/>
                <w:webHidden/>
              </w:rPr>
            </w:rPrChange>
          </w:rPr>
          <w:t>16</w:t>
        </w:r>
        <w:r w:rsidRPr="000E3F2A">
          <w:rPr>
            <w:rFonts w:asciiTheme="majorHAnsi" w:hAnsiTheme="majorHAnsi" w:cstheme="majorHAnsi"/>
            <w:noProof/>
            <w:webHidden/>
            <w:sz w:val="26"/>
            <w:szCs w:val="26"/>
            <w:rPrChange w:id="1103" w:author="MinhHieu" w:date="2024-12-20T14:42:00Z">
              <w:rPr>
                <w:noProof/>
                <w:webHidden/>
              </w:rPr>
            </w:rPrChange>
          </w:rPr>
          <w:fldChar w:fldCharType="end"/>
        </w:r>
        <w:r w:rsidRPr="000E3F2A">
          <w:rPr>
            <w:rStyle w:val="Hyperlink"/>
            <w:rFonts w:asciiTheme="majorHAnsi" w:hAnsiTheme="majorHAnsi" w:cstheme="majorHAnsi"/>
            <w:noProof/>
            <w:sz w:val="26"/>
            <w:szCs w:val="26"/>
            <w:rPrChange w:id="1104" w:author="MinhHieu" w:date="2024-12-20T14:42:00Z">
              <w:rPr>
                <w:rStyle w:val="Hyperlink"/>
                <w:noProof/>
              </w:rPr>
            </w:rPrChange>
          </w:rPr>
          <w:fldChar w:fldCharType="end"/>
        </w:r>
      </w:ins>
    </w:p>
    <w:p w14:paraId="16525503" w14:textId="34C714B2" w:rsidR="000E3F2A" w:rsidRPr="000E3F2A" w:rsidRDefault="000E3F2A">
      <w:pPr>
        <w:pStyle w:val="TOC2"/>
        <w:tabs>
          <w:tab w:val="right" w:leader="dot" w:pos="9520"/>
        </w:tabs>
        <w:rPr>
          <w:ins w:id="1105"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1106" w:author="MinhHieu" w:date="2024-12-20T14:42:00Z">
            <w:rPr>
              <w:ins w:id="1107" w:author="MinhHieu" w:date="2024-12-20T14:41:00Z"/>
              <w:rFonts w:eastAsiaTheme="minorEastAsia" w:cstheme="minorBidi"/>
              <w:smallCaps w:val="0"/>
              <w:noProof/>
              <w:color w:val="auto"/>
              <w:kern w:val="2"/>
              <w:sz w:val="22"/>
              <w:szCs w:val="22"/>
              <w:lang w:val="vi-VN"/>
              <w14:ligatures w14:val="standardContextual"/>
            </w:rPr>
          </w:rPrChange>
        </w:rPr>
      </w:pPr>
      <w:ins w:id="1108" w:author="MinhHieu" w:date="2024-12-20T14:41:00Z">
        <w:r w:rsidRPr="000E3F2A">
          <w:rPr>
            <w:rStyle w:val="Hyperlink"/>
            <w:rFonts w:asciiTheme="majorHAnsi" w:hAnsiTheme="majorHAnsi" w:cstheme="majorHAnsi"/>
            <w:noProof/>
            <w:sz w:val="26"/>
            <w:szCs w:val="26"/>
            <w:rPrChange w:id="1109"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1110"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1111" w:author="MinhHieu" w:date="2024-12-20T14:42:00Z">
              <w:rPr>
                <w:noProof/>
              </w:rPr>
            </w:rPrChange>
          </w:rPr>
          <w:instrText>HYPERLINK \l "_Toc185598246"</w:instrText>
        </w:r>
        <w:r w:rsidRPr="000E3F2A">
          <w:rPr>
            <w:rStyle w:val="Hyperlink"/>
            <w:rFonts w:asciiTheme="majorHAnsi" w:hAnsiTheme="majorHAnsi" w:cstheme="majorHAnsi"/>
            <w:noProof/>
            <w:sz w:val="26"/>
            <w:szCs w:val="26"/>
            <w:rPrChange w:id="1112"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1113"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1114" w:author="MinhHieu" w:date="2024-12-20T14:42:00Z">
              <w:rPr>
                <w:rStyle w:val="Hyperlink"/>
                <w:noProof/>
              </w:rPr>
            </w:rPrChange>
          </w:rPr>
          <w:t>6.</w:t>
        </w:r>
        <w:r w:rsidRPr="000E3F2A">
          <w:rPr>
            <w:rFonts w:asciiTheme="majorHAnsi" w:eastAsiaTheme="minorEastAsia" w:hAnsiTheme="majorHAnsi" w:cstheme="majorHAnsi"/>
            <w:smallCaps w:val="0"/>
            <w:noProof/>
            <w:color w:val="auto"/>
            <w:kern w:val="2"/>
            <w:sz w:val="26"/>
            <w:szCs w:val="26"/>
            <w:lang w:val="vi-VN"/>
            <w14:ligatures w14:val="standardContextual"/>
            <w:rPrChange w:id="1115" w:author="MinhHieu" w:date="2024-12-20T14:42:00Z">
              <w:rPr>
                <w:rFonts w:eastAsiaTheme="minorEastAsia" w:cstheme="minorBidi"/>
                <w:smallCaps w:val="0"/>
                <w:noProof/>
                <w:color w:val="auto"/>
                <w:kern w:val="2"/>
                <w:sz w:val="22"/>
                <w:szCs w:val="22"/>
                <w:lang w:val="vi-VN"/>
                <w14:ligatures w14:val="standardContextual"/>
              </w:rPr>
            </w:rPrChange>
          </w:rPr>
          <w:tab/>
        </w:r>
        <w:r w:rsidRPr="000E3F2A">
          <w:rPr>
            <w:rStyle w:val="Hyperlink"/>
            <w:rFonts w:asciiTheme="majorHAnsi" w:hAnsiTheme="majorHAnsi" w:cstheme="majorHAnsi"/>
            <w:noProof/>
            <w:sz w:val="26"/>
            <w:szCs w:val="26"/>
            <w:rPrChange w:id="1116" w:author="MinhHieu" w:date="2024-12-20T14:42:00Z">
              <w:rPr>
                <w:rStyle w:val="Hyperlink"/>
                <w:noProof/>
              </w:rPr>
            </w:rPrChange>
          </w:rPr>
          <w:t>Usecase thêm sản phẩm vào giỏ hàng:</w:t>
        </w:r>
        <w:r w:rsidRPr="000E3F2A">
          <w:rPr>
            <w:rFonts w:asciiTheme="majorHAnsi" w:hAnsiTheme="majorHAnsi" w:cstheme="majorHAnsi"/>
            <w:noProof/>
            <w:webHidden/>
            <w:sz w:val="26"/>
            <w:szCs w:val="26"/>
            <w:rPrChange w:id="1117" w:author="MinhHieu" w:date="2024-12-20T14:42:00Z">
              <w:rPr>
                <w:noProof/>
                <w:webHidden/>
              </w:rPr>
            </w:rPrChange>
          </w:rPr>
          <w:tab/>
        </w:r>
        <w:r w:rsidRPr="000E3F2A">
          <w:rPr>
            <w:rFonts w:asciiTheme="majorHAnsi" w:hAnsiTheme="majorHAnsi" w:cstheme="majorHAnsi"/>
            <w:noProof/>
            <w:webHidden/>
            <w:sz w:val="26"/>
            <w:szCs w:val="26"/>
            <w:rPrChange w:id="1118" w:author="MinhHieu" w:date="2024-12-20T14:42:00Z">
              <w:rPr>
                <w:noProof/>
                <w:webHidden/>
              </w:rPr>
            </w:rPrChange>
          </w:rPr>
          <w:fldChar w:fldCharType="begin"/>
        </w:r>
        <w:r w:rsidRPr="000E3F2A">
          <w:rPr>
            <w:rFonts w:asciiTheme="majorHAnsi" w:hAnsiTheme="majorHAnsi" w:cstheme="majorHAnsi"/>
            <w:noProof/>
            <w:webHidden/>
            <w:sz w:val="26"/>
            <w:szCs w:val="26"/>
            <w:rPrChange w:id="1119" w:author="MinhHieu" w:date="2024-12-20T14:42:00Z">
              <w:rPr>
                <w:noProof/>
                <w:webHidden/>
              </w:rPr>
            </w:rPrChange>
          </w:rPr>
          <w:instrText xml:space="preserve"> PAGEREF _Toc185598246 \h </w:instrText>
        </w:r>
      </w:ins>
      <w:r w:rsidRPr="000E3F2A">
        <w:rPr>
          <w:rFonts w:asciiTheme="majorHAnsi" w:hAnsiTheme="majorHAnsi" w:cstheme="majorHAnsi"/>
          <w:noProof/>
          <w:webHidden/>
          <w:sz w:val="26"/>
          <w:szCs w:val="26"/>
          <w:rPrChange w:id="1120"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1121" w:author="MinhHieu" w:date="2024-12-20T14:42:00Z">
            <w:rPr>
              <w:noProof/>
              <w:webHidden/>
            </w:rPr>
          </w:rPrChange>
        </w:rPr>
        <w:fldChar w:fldCharType="separate"/>
      </w:r>
      <w:ins w:id="1122" w:author="MinhHieu" w:date="2024-12-20T14:41:00Z">
        <w:r w:rsidRPr="000E3F2A">
          <w:rPr>
            <w:rFonts w:asciiTheme="majorHAnsi" w:hAnsiTheme="majorHAnsi" w:cstheme="majorHAnsi"/>
            <w:noProof/>
            <w:webHidden/>
            <w:sz w:val="26"/>
            <w:szCs w:val="26"/>
            <w:rPrChange w:id="1123" w:author="MinhHieu" w:date="2024-12-20T14:42:00Z">
              <w:rPr>
                <w:noProof/>
                <w:webHidden/>
              </w:rPr>
            </w:rPrChange>
          </w:rPr>
          <w:t>16</w:t>
        </w:r>
        <w:r w:rsidRPr="000E3F2A">
          <w:rPr>
            <w:rFonts w:asciiTheme="majorHAnsi" w:hAnsiTheme="majorHAnsi" w:cstheme="majorHAnsi"/>
            <w:noProof/>
            <w:webHidden/>
            <w:sz w:val="26"/>
            <w:szCs w:val="26"/>
            <w:rPrChange w:id="1124" w:author="MinhHieu" w:date="2024-12-20T14:42:00Z">
              <w:rPr>
                <w:noProof/>
                <w:webHidden/>
              </w:rPr>
            </w:rPrChange>
          </w:rPr>
          <w:fldChar w:fldCharType="end"/>
        </w:r>
        <w:r w:rsidRPr="000E3F2A">
          <w:rPr>
            <w:rStyle w:val="Hyperlink"/>
            <w:rFonts w:asciiTheme="majorHAnsi" w:hAnsiTheme="majorHAnsi" w:cstheme="majorHAnsi"/>
            <w:noProof/>
            <w:sz w:val="26"/>
            <w:szCs w:val="26"/>
            <w:rPrChange w:id="1125" w:author="MinhHieu" w:date="2024-12-20T14:42:00Z">
              <w:rPr>
                <w:rStyle w:val="Hyperlink"/>
                <w:noProof/>
              </w:rPr>
            </w:rPrChange>
          </w:rPr>
          <w:fldChar w:fldCharType="end"/>
        </w:r>
      </w:ins>
    </w:p>
    <w:p w14:paraId="6F940C0F" w14:textId="6CB63446" w:rsidR="000E3F2A" w:rsidRPr="000E3F2A" w:rsidRDefault="000E3F2A">
      <w:pPr>
        <w:pStyle w:val="TOC2"/>
        <w:tabs>
          <w:tab w:val="right" w:leader="dot" w:pos="9520"/>
        </w:tabs>
        <w:rPr>
          <w:ins w:id="1126"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1127" w:author="MinhHieu" w:date="2024-12-20T14:42:00Z">
            <w:rPr>
              <w:ins w:id="1128" w:author="MinhHieu" w:date="2024-12-20T14:41:00Z"/>
              <w:rFonts w:eastAsiaTheme="minorEastAsia" w:cstheme="minorBidi"/>
              <w:smallCaps w:val="0"/>
              <w:noProof/>
              <w:color w:val="auto"/>
              <w:kern w:val="2"/>
              <w:sz w:val="22"/>
              <w:szCs w:val="22"/>
              <w:lang w:val="vi-VN"/>
              <w14:ligatures w14:val="standardContextual"/>
            </w:rPr>
          </w:rPrChange>
        </w:rPr>
      </w:pPr>
      <w:ins w:id="1129" w:author="MinhHieu" w:date="2024-12-20T14:41:00Z">
        <w:r w:rsidRPr="000E3F2A">
          <w:rPr>
            <w:rStyle w:val="Hyperlink"/>
            <w:rFonts w:asciiTheme="majorHAnsi" w:hAnsiTheme="majorHAnsi" w:cstheme="majorHAnsi"/>
            <w:noProof/>
            <w:sz w:val="26"/>
            <w:szCs w:val="26"/>
            <w:rPrChange w:id="1130"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1131"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1132" w:author="MinhHieu" w:date="2024-12-20T14:42:00Z">
              <w:rPr>
                <w:noProof/>
              </w:rPr>
            </w:rPrChange>
          </w:rPr>
          <w:instrText>HYPERLINK \l "_Toc185598247"</w:instrText>
        </w:r>
        <w:r w:rsidRPr="000E3F2A">
          <w:rPr>
            <w:rStyle w:val="Hyperlink"/>
            <w:rFonts w:asciiTheme="majorHAnsi" w:hAnsiTheme="majorHAnsi" w:cstheme="majorHAnsi"/>
            <w:noProof/>
            <w:sz w:val="26"/>
            <w:szCs w:val="26"/>
            <w:rPrChange w:id="1133"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1134"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1135" w:author="MinhHieu" w:date="2024-12-20T14:42:00Z">
              <w:rPr>
                <w:rStyle w:val="Hyperlink"/>
                <w:noProof/>
              </w:rPr>
            </w:rPrChange>
          </w:rPr>
          <w:t>7.</w:t>
        </w:r>
        <w:r w:rsidRPr="000E3F2A">
          <w:rPr>
            <w:rFonts w:asciiTheme="majorHAnsi" w:eastAsiaTheme="minorEastAsia" w:hAnsiTheme="majorHAnsi" w:cstheme="majorHAnsi"/>
            <w:smallCaps w:val="0"/>
            <w:noProof/>
            <w:color w:val="auto"/>
            <w:kern w:val="2"/>
            <w:sz w:val="26"/>
            <w:szCs w:val="26"/>
            <w:lang w:val="vi-VN"/>
            <w14:ligatures w14:val="standardContextual"/>
            <w:rPrChange w:id="1136" w:author="MinhHieu" w:date="2024-12-20T14:42:00Z">
              <w:rPr>
                <w:rFonts w:eastAsiaTheme="minorEastAsia" w:cstheme="minorBidi"/>
                <w:smallCaps w:val="0"/>
                <w:noProof/>
                <w:color w:val="auto"/>
                <w:kern w:val="2"/>
                <w:sz w:val="22"/>
                <w:szCs w:val="22"/>
                <w:lang w:val="vi-VN"/>
                <w14:ligatures w14:val="standardContextual"/>
              </w:rPr>
            </w:rPrChange>
          </w:rPr>
          <w:tab/>
        </w:r>
        <w:r w:rsidRPr="000E3F2A">
          <w:rPr>
            <w:rStyle w:val="Hyperlink"/>
            <w:rFonts w:asciiTheme="majorHAnsi" w:hAnsiTheme="majorHAnsi" w:cstheme="majorHAnsi"/>
            <w:noProof/>
            <w:sz w:val="26"/>
            <w:szCs w:val="26"/>
            <w:rPrChange w:id="1137" w:author="MinhHieu" w:date="2024-12-20T14:42:00Z">
              <w:rPr>
                <w:rStyle w:val="Hyperlink"/>
                <w:noProof/>
              </w:rPr>
            </w:rPrChange>
          </w:rPr>
          <w:t>Usecase khách hàng quản lý giỏ hàng:</w:t>
        </w:r>
        <w:r w:rsidRPr="000E3F2A">
          <w:rPr>
            <w:rFonts w:asciiTheme="majorHAnsi" w:hAnsiTheme="majorHAnsi" w:cstheme="majorHAnsi"/>
            <w:noProof/>
            <w:webHidden/>
            <w:sz w:val="26"/>
            <w:szCs w:val="26"/>
            <w:rPrChange w:id="1138" w:author="MinhHieu" w:date="2024-12-20T14:42:00Z">
              <w:rPr>
                <w:noProof/>
                <w:webHidden/>
              </w:rPr>
            </w:rPrChange>
          </w:rPr>
          <w:tab/>
        </w:r>
        <w:r w:rsidRPr="000E3F2A">
          <w:rPr>
            <w:rFonts w:asciiTheme="majorHAnsi" w:hAnsiTheme="majorHAnsi" w:cstheme="majorHAnsi"/>
            <w:noProof/>
            <w:webHidden/>
            <w:sz w:val="26"/>
            <w:szCs w:val="26"/>
            <w:rPrChange w:id="1139" w:author="MinhHieu" w:date="2024-12-20T14:42:00Z">
              <w:rPr>
                <w:noProof/>
                <w:webHidden/>
              </w:rPr>
            </w:rPrChange>
          </w:rPr>
          <w:fldChar w:fldCharType="begin"/>
        </w:r>
        <w:r w:rsidRPr="000E3F2A">
          <w:rPr>
            <w:rFonts w:asciiTheme="majorHAnsi" w:hAnsiTheme="majorHAnsi" w:cstheme="majorHAnsi"/>
            <w:noProof/>
            <w:webHidden/>
            <w:sz w:val="26"/>
            <w:szCs w:val="26"/>
            <w:rPrChange w:id="1140" w:author="MinhHieu" w:date="2024-12-20T14:42:00Z">
              <w:rPr>
                <w:noProof/>
                <w:webHidden/>
              </w:rPr>
            </w:rPrChange>
          </w:rPr>
          <w:instrText xml:space="preserve"> PAGEREF _Toc185598247 \h </w:instrText>
        </w:r>
      </w:ins>
      <w:r w:rsidRPr="000E3F2A">
        <w:rPr>
          <w:rFonts w:asciiTheme="majorHAnsi" w:hAnsiTheme="majorHAnsi" w:cstheme="majorHAnsi"/>
          <w:noProof/>
          <w:webHidden/>
          <w:sz w:val="26"/>
          <w:szCs w:val="26"/>
          <w:rPrChange w:id="1141"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1142" w:author="MinhHieu" w:date="2024-12-20T14:42:00Z">
            <w:rPr>
              <w:noProof/>
              <w:webHidden/>
            </w:rPr>
          </w:rPrChange>
        </w:rPr>
        <w:fldChar w:fldCharType="separate"/>
      </w:r>
      <w:ins w:id="1143" w:author="MinhHieu" w:date="2024-12-20T14:41:00Z">
        <w:r w:rsidRPr="000E3F2A">
          <w:rPr>
            <w:rFonts w:asciiTheme="majorHAnsi" w:hAnsiTheme="majorHAnsi" w:cstheme="majorHAnsi"/>
            <w:noProof/>
            <w:webHidden/>
            <w:sz w:val="26"/>
            <w:szCs w:val="26"/>
            <w:rPrChange w:id="1144" w:author="MinhHieu" w:date="2024-12-20T14:42:00Z">
              <w:rPr>
                <w:noProof/>
                <w:webHidden/>
              </w:rPr>
            </w:rPrChange>
          </w:rPr>
          <w:t>17</w:t>
        </w:r>
        <w:r w:rsidRPr="000E3F2A">
          <w:rPr>
            <w:rFonts w:asciiTheme="majorHAnsi" w:hAnsiTheme="majorHAnsi" w:cstheme="majorHAnsi"/>
            <w:noProof/>
            <w:webHidden/>
            <w:sz w:val="26"/>
            <w:szCs w:val="26"/>
            <w:rPrChange w:id="1145" w:author="MinhHieu" w:date="2024-12-20T14:42:00Z">
              <w:rPr>
                <w:noProof/>
                <w:webHidden/>
              </w:rPr>
            </w:rPrChange>
          </w:rPr>
          <w:fldChar w:fldCharType="end"/>
        </w:r>
        <w:r w:rsidRPr="000E3F2A">
          <w:rPr>
            <w:rStyle w:val="Hyperlink"/>
            <w:rFonts w:asciiTheme="majorHAnsi" w:hAnsiTheme="majorHAnsi" w:cstheme="majorHAnsi"/>
            <w:noProof/>
            <w:sz w:val="26"/>
            <w:szCs w:val="26"/>
            <w:rPrChange w:id="1146" w:author="MinhHieu" w:date="2024-12-20T14:42:00Z">
              <w:rPr>
                <w:rStyle w:val="Hyperlink"/>
                <w:noProof/>
              </w:rPr>
            </w:rPrChange>
          </w:rPr>
          <w:fldChar w:fldCharType="end"/>
        </w:r>
      </w:ins>
    </w:p>
    <w:p w14:paraId="1D9F8F97" w14:textId="5D0859A2" w:rsidR="000E3F2A" w:rsidRPr="000E3F2A" w:rsidRDefault="000E3F2A">
      <w:pPr>
        <w:pStyle w:val="TOC2"/>
        <w:tabs>
          <w:tab w:val="right" w:leader="dot" w:pos="9520"/>
        </w:tabs>
        <w:rPr>
          <w:ins w:id="1147"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1148" w:author="MinhHieu" w:date="2024-12-20T14:42:00Z">
            <w:rPr>
              <w:ins w:id="1149" w:author="MinhHieu" w:date="2024-12-20T14:41:00Z"/>
              <w:rFonts w:eastAsiaTheme="minorEastAsia" w:cstheme="minorBidi"/>
              <w:smallCaps w:val="0"/>
              <w:noProof/>
              <w:color w:val="auto"/>
              <w:kern w:val="2"/>
              <w:sz w:val="22"/>
              <w:szCs w:val="22"/>
              <w:lang w:val="vi-VN"/>
              <w14:ligatures w14:val="standardContextual"/>
            </w:rPr>
          </w:rPrChange>
        </w:rPr>
      </w:pPr>
      <w:ins w:id="1150" w:author="MinhHieu" w:date="2024-12-20T14:41:00Z">
        <w:r w:rsidRPr="000E3F2A">
          <w:rPr>
            <w:rStyle w:val="Hyperlink"/>
            <w:rFonts w:asciiTheme="majorHAnsi" w:hAnsiTheme="majorHAnsi" w:cstheme="majorHAnsi"/>
            <w:noProof/>
            <w:sz w:val="26"/>
            <w:szCs w:val="26"/>
            <w:rPrChange w:id="1151" w:author="MinhHieu" w:date="2024-12-20T14:42:00Z">
              <w:rPr>
                <w:rStyle w:val="Hyperlink"/>
                <w:noProof/>
              </w:rPr>
            </w:rPrChange>
          </w:rPr>
          <w:lastRenderedPageBreak/>
          <w:fldChar w:fldCharType="begin"/>
        </w:r>
        <w:r w:rsidRPr="000E3F2A">
          <w:rPr>
            <w:rStyle w:val="Hyperlink"/>
            <w:rFonts w:asciiTheme="majorHAnsi" w:hAnsiTheme="majorHAnsi" w:cstheme="majorHAnsi"/>
            <w:noProof/>
            <w:sz w:val="26"/>
            <w:szCs w:val="26"/>
            <w:rPrChange w:id="1152"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1153" w:author="MinhHieu" w:date="2024-12-20T14:42:00Z">
              <w:rPr>
                <w:noProof/>
              </w:rPr>
            </w:rPrChange>
          </w:rPr>
          <w:instrText>HYPERLINK \l "_Toc185598248"</w:instrText>
        </w:r>
        <w:r w:rsidRPr="000E3F2A">
          <w:rPr>
            <w:rStyle w:val="Hyperlink"/>
            <w:rFonts w:asciiTheme="majorHAnsi" w:hAnsiTheme="majorHAnsi" w:cstheme="majorHAnsi"/>
            <w:noProof/>
            <w:sz w:val="26"/>
            <w:szCs w:val="26"/>
            <w:rPrChange w:id="1154"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1155"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1156" w:author="MinhHieu" w:date="2024-12-20T14:42:00Z">
              <w:rPr>
                <w:rStyle w:val="Hyperlink"/>
                <w:noProof/>
              </w:rPr>
            </w:rPrChange>
          </w:rPr>
          <w:t>8.</w:t>
        </w:r>
        <w:r w:rsidRPr="000E3F2A">
          <w:rPr>
            <w:rFonts w:asciiTheme="majorHAnsi" w:eastAsiaTheme="minorEastAsia" w:hAnsiTheme="majorHAnsi" w:cstheme="majorHAnsi"/>
            <w:smallCaps w:val="0"/>
            <w:noProof/>
            <w:color w:val="auto"/>
            <w:kern w:val="2"/>
            <w:sz w:val="26"/>
            <w:szCs w:val="26"/>
            <w:lang w:val="vi-VN"/>
            <w14:ligatures w14:val="standardContextual"/>
            <w:rPrChange w:id="1157" w:author="MinhHieu" w:date="2024-12-20T14:42:00Z">
              <w:rPr>
                <w:rFonts w:eastAsiaTheme="minorEastAsia" w:cstheme="minorBidi"/>
                <w:smallCaps w:val="0"/>
                <w:noProof/>
                <w:color w:val="auto"/>
                <w:kern w:val="2"/>
                <w:sz w:val="22"/>
                <w:szCs w:val="22"/>
                <w:lang w:val="vi-VN"/>
                <w14:ligatures w14:val="standardContextual"/>
              </w:rPr>
            </w:rPrChange>
          </w:rPr>
          <w:tab/>
        </w:r>
        <w:r w:rsidRPr="000E3F2A">
          <w:rPr>
            <w:rStyle w:val="Hyperlink"/>
            <w:rFonts w:asciiTheme="majorHAnsi" w:hAnsiTheme="majorHAnsi" w:cstheme="majorHAnsi"/>
            <w:noProof/>
            <w:sz w:val="26"/>
            <w:szCs w:val="26"/>
            <w:rPrChange w:id="1158" w:author="MinhHieu" w:date="2024-12-20T14:42:00Z">
              <w:rPr>
                <w:rStyle w:val="Hyperlink"/>
                <w:noProof/>
              </w:rPr>
            </w:rPrChange>
          </w:rPr>
          <w:t>Usecase tìm kiếm sản phẩm bằng filter:</w:t>
        </w:r>
        <w:r w:rsidRPr="000E3F2A">
          <w:rPr>
            <w:rFonts w:asciiTheme="majorHAnsi" w:hAnsiTheme="majorHAnsi" w:cstheme="majorHAnsi"/>
            <w:noProof/>
            <w:webHidden/>
            <w:sz w:val="26"/>
            <w:szCs w:val="26"/>
            <w:rPrChange w:id="1159" w:author="MinhHieu" w:date="2024-12-20T14:42:00Z">
              <w:rPr>
                <w:noProof/>
                <w:webHidden/>
              </w:rPr>
            </w:rPrChange>
          </w:rPr>
          <w:tab/>
        </w:r>
        <w:r w:rsidRPr="000E3F2A">
          <w:rPr>
            <w:rFonts w:asciiTheme="majorHAnsi" w:hAnsiTheme="majorHAnsi" w:cstheme="majorHAnsi"/>
            <w:noProof/>
            <w:webHidden/>
            <w:sz w:val="26"/>
            <w:szCs w:val="26"/>
            <w:rPrChange w:id="1160" w:author="MinhHieu" w:date="2024-12-20T14:42:00Z">
              <w:rPr>
                <w:noProof/>
                <w:webHidden/>
              </w:rPr>
            </w:rPrChange>
          </w:rPr>
          <w:fldChar w:fldCharType="begin"/>
        </w:r>
        <w:r w:rsidRPr="000E3F2A">
          <w:rPr>
            <w:rFonts w:asciiTheme="majorHAnsi" w:hAnsiTheme="majorHAnsi" w:cstheme="majorHAnsi"/>
            <w:noProof/>
            <w:webHidden/>
            <w:sz w:val="26"/>
            <w:szCs w:val="26"/>
            <w:rPrChange w:id="1161" w:author="MinhHieu" w:date="2024-12-20T14:42:00Z">
              <w:rPr>
                <w:noProof/>
                <w:webHidden/>
              </w:rPr>
            </w:rPrChange>
          </w:rPr>
          <w:instrText xml:space="preserve"> PAGEREF _Toc185598248 \h </w:instrText>
        </w:r>
      </w:ins>
      <w:r w:rsidRPr="000E3F2A">
        <w:rPr>
          <w:rFonts w:asciiTheme="majorHAnsi" w:hAnsiTheme="majorHAnsi" w:cstheme="majorHAnsi"/>
          <w:noProof/>
          <w:webHidden/>
          <w:sz w:val="26"/>
          <w:szCs w:val="26"/>
          <w:rPrChange w:id="1162"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1163" w:author="MinhHieu" w:date="2024-12-20T14:42:00Z">
            <w:rPr>
              <w:noProof/>
              <w:webHidden/>
            </w:rPr>
          </w:rPrChange>
        </w:rPr>
        <w:fldChar w:fldCharType="separate"/>
      </w:r>
      <w:ins w:id="1164" w:author="MinhHieu" w:date="2024-12-20T14:41:00Z">
        <w:r w:rsidRPr="000E3F2A">
          <w:rPr>
            <w:rFonts w:asciiTheme="majorHAnsi" w:hAnsiTheme="majorHAnsi" w:cstheme="majorHAnsi"/>
            <w:noProof/>
            <w:webHidden/>
            <w:sz w:val="26"/>
            <w:szCs w:val="26"/>
            <w:rPrChange w:id="1165" w:author="MinhHieu" w:date="2024-12-20T14:42:00Z">
              <w:rPr>
                <w:noProof/>
                <w:webHidden/>
              </w:rPr>
            </w:rPrChange>
          </w:rPr>
          <w:t>17</w:t>
        </w:r>
        <w:r w:rsidRPr="000E3F2A">
          <w:rPr>
            <w:rFonts w:asciiTheme="majorHAnsi" w:hAnsiTheme="majorHAnsi" w:cstheme="majorHAnsi"/>
            <w:noProof/>
            <w:webHidden/>
            <w:sz w:val="26"/>
            <w:szCs w:val="26"/>
            <w:rPrChange w:id="1166" w:author="MinhHieu" w:date="2024-12-20T14:42:00Z">
              <w:rPr>
                <w:noProof/>
                <w:webHidden/>
              </w:rPr>
            </w:rPrChange>
          </w:rPr>
          <w:fldChar w:fldCharType="end"/>
        </w:r>
        <w:r w:rsidRPr="000E3F2A">
          <w:rPr>
            <w:rStyle w:val="Hyperlink"/>
            <w:rFonts w:asciiTheme="majorHAnsi" w:hAnsiTheme="majorHAnsi" w:cstheme="majorHAnsi"/>
            <w:noProof/>
            <w:sz w:val="26"/>
            <w:szCs w:val="26"/>
            <w:rPrChange w:id="1167" w:author="MinhHieu" w:date="2024-12-20T14:42:00Z">
              <w:rPr>
                <w:rStyle w:val="Hyperlink"/>
                <w:noProof/>
              </w:rPr>
            </w:rPrChange>
          </w:rPr>
          <w:fldChar w:fldCharType="end"/>
        </w:r>
      </w:ins>
    </w:p>
    <w:p w14:paraId="0D545C51" w14:textId="785259B0" w:rsidR="000E3F2A" w:rsidRPr="000E3F2A" w:rsidRDefault="000E3F2A">
      <w:pPr>
        <w:pStyle w:val="TOC2"/>
        <w:tabs>
          <w:tab w:val="right" w:leader="dot" w:pos="9520"/>
        </w:tabs>
        <w:rPr>
          <w:ins w:id="1168"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1169" w:author="MinhHieu" w:date="2024-12-20T14:42:00Z">
            <w:rPr>
              <w:ins w:id="1170" w:author="MinhHieu" w:date="2024-12-20T14:41:00Z"/>
              <w:rFonts w:eastAsiaTheme="minorEastAsia" w:cstheme="minorBidi"/>
              <w:smallCaps w:val="0"/>
              <w:noProof/>
              <w:color w:val="auto"/>
              <w:kern w:val="2"/>
              <w:sz w:val="22"/>
              <w:szCs w:val="22"/>
              <w:lang w:val="vi-VN"/>
              <w14:ligatures w14:val="standardContextual"/>
            </w:rPr>
          </w:rPrChange>
        </w:rPr>
      </w:pPr>
      <w:ins w:id="1171" w:author="MinhHieu" w:date="2024-12-20T14:41:00Z">
        <w:r w:rsidRPr="000E3F2A">
          <w:rPr>
            <w:rStyle w:val="Hyperlink"/>
            <w:rFonts w:asciiTheme="majorHAnsi" w:hAnsiTheme="majorHAnsi" w:cstheme="majorHAnsi"/>
            <w:noProof/>
            <w:sz w:val="26"/>
            <w:szCs w:val="26"/>
            <w:rPrChange w:id="1172"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1173"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1174" w:author="MinhHieu" w:date="2024-12-20T14:42:00Z">
              <w:rPr>
                <w:noProof/>
              </w:rPr>
            </w:rPrChange>
          </w:rPr>
          <w:instrText>HYPERLINK \l "_Toc185598249"</w:instrText>
        </w:r>
        <w:r w:rsidRPr="000E3F2A">
          <w:rPr>
            <w:rStyle w:val="Hyperlink"/>
            <w:rFonts w:asciiTheme="majorHAnsi" w:hAnsiTheme="majorHAnsi" w:cstheme="majorHAnsi"/>
            <w:noProof/>
            <w:sz w:val="26"/>
            <w:szCs w:val="26"/>
            <w:rPrChange w:id="1175"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1176"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1177" w:author="MinhHieu" w:date="2024-12-20T14:42:00Z">
              <w:rPr>
                <w:rStyle w:val="Hyperlink"/>
                <w:noProof/>
              </w:rPr>
            </w:rPrChange>
          </w:rPr>
          <w:t>9.</w:t>
        </w:r>
        <w:r w:rsidRPr="000E3F2A">
          <w:rPr>
            <w:rFonts w:asciiTheme="majorHAnsi" w:eastAsiaTheme="minorEastAsia" w:hAnsiTheme="majorHAnsi" w:cstheme="majorHAnsi"/>
            <w:smallCaps w:val="0"/>
            <w:noProof/>
            <w:color w:val="auto"/>
            <w:kern w:val="2"/>
            <w:sz w:val="26"/>
            <w:szCs w:val="26"/>
            <w:lang w:val="vi-VN"/>
            <w14:ligatures w14:val="standardContextual"/>
            <w:rPrChange w:id="1178" w:author="MinhHieu" w:date="2024-12-20T14:42:00Z">
              <w:rPr>
                <w:rFonts w:eastAsiaTheme="minorEastAsia" w:cstheme="minorBidi"/>
                <w:smallCaps w:val="0"/>
                <w:noProof/>
                <w:color w:val="auto"/>
                <w:kern w:val="2"/>
                <w:sz w:val="22"/>
                <w:szCs w:val="22"/>
                <w:lang w:val="vi-VN"/>
                <w14:ligatures w14:val="standardContextual"/>
              </w:rPr>
            </w:rPrChange>
          </w:rPr>
          <w:tab/>
        </w:r>
        <w:r w:rsidRPr="000E3F2A">
          <w:rPr>
            <w:rStyle w:val="Hyperlink"/>
            <w:rFonts w:asciiTheme="majorHAnsi" w:hAnsiTheme="majorHAnsi" w:cstheme="majorHAnsi"/>
            <w:noProof/>
            <w:sz w:val="26"/>
            <w:szCs w:val="26"/>
            <w:rPrChange w:id="1179" w:author="MinhHieu" w:date="2024-12-20T14:42:00Z">
              <w:rPr>
                <w:rStyle w:val="Hyperlink"/>
                <w:noProof/>
              </w:rPr>
            </w:rPrChange>
          </w:rPr>
          <w:t>Usecase thêm bình luận và đánh giá về sản phẩm</w:t>
        </w:r>
        <w:r w:rsidRPr="000E3F2A">
          <w:rPr>
            <w:rFonts w:asciiTheme="majorHAnsi" w:hAnsiTheme="majorHAnsi" w:cstheme="majorHAnsi"/>
            <w:noProof/>
            <w:webHidden/>
            <w:sz w:val="26"/>
            <w:szCs w:val="26"/>
            <w:rPrChange w:id="1180" w:author="MinhHieu" w:date="2024-12-20T14:42:00Z">
              <w:rPr>
                <w:noProof/>
                <w:webHidden/>
              </w:rPr>
            </w:rPrChange>
          </w:rPr>
          <w:tab/>
        </w:r>
        <w:r w:rsidRPr="000E3F2A">
          <w:rPr>
            <w:rFonts w:asciiTheme="majorHAnsi" w:hAnsiTheme="majorHAnsi" w:cstheme="majorHAnsi"/>
            <w:noProof/>
            <w:webHidden/>
            <w:sz w:val="26"/>
            <w:szCs w:val="26"/>
            <w:rPrChange w:id="1181" w:author="MinhHieu" w:date="2024-12-20T14:42:00Z">
              <w:rPr>
                <w:noProof/>
                <w:webHidden/>
              </w:rPr>
            </w:rPrChange>
          </w:rPr>
          <w:fldChar w:fldCharType="begin"/>
        </w:r>
        <w:r w:rsidRPr="000E3F2A">
          <w:rPr>
            <w:rFonts w:asciiTheme="majorHAnsi" w:hAnsiTheme="majorHAnsi" w:cstheme="majorHAnsi"/>
            <w:noProof/>
            <w:webHidden/>
            <w:sz w:val="26"/>
            <w:szCs w:val="26"/>
            <w:rPrChange w:id="1182" w:author="MinhHieu" w:date="2024-12-20T14:42:00Z">
              <w:rPr>
                <w:noProof/>
                <w:webHidden/>
              </w:rPr>
            </w:rPrChange>
          </w:rPr>
          <w:instrText xml:space="preserve"> PAGEREF _Toc185598249 \h </w:instrText>
        </w:r>
      </w:ins>
      <w:r w:rsidRPr="000E3F2A">
        <w:rPr>
          <w:rFonts w:asciiTheme="majorHAnsi" w:hAnsiTheme="majorHAnsi" w:cstheme="majorHAnsi"/>
          <w:noProof/>
          <w:webHidden/>
          <w:sz w:val="26"/>
          <w:szCs w:val="26"/>
          <w:rPrChange w:id="1183"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1184" w:author="MinhHieu" w:date="2024-12-20T14:42:00Z">
            <w:rPr>
              <w:noProof/>
              <w:webHidden/>
            </w:rPr>
          </w:rPrChange>
        </w:rPr>
        <w:fldChar w:fldCharType="separate"/>
      </w:r>
      <w:ins w:id="1185" w:author="MinhHieu" w:date="2024-12-20T14:41:00Z">
        <w:r w:rsidRPr="000E3F2A">
          <w:rPr>
            <w:rFonts w:asciiTheme="majorHAnsi" w:hAnsiTheme="majorHAnsi" w:cstheme="majorHAnsi"/>
            <w:noProof/>
            <w:webHidden/>
            <w:sz w:val="26"/>
            <w:szCs w:val="26"/>
            <w:rPrChange w:id="1186" w:author="MinhHieu" w:date="2024-12-20T14:42:00Z">
              <w:rPr>
                <w:noProof/>
                <w:webHidden/>
              </w:rPr>
            </w:rPrChange>
          </w:rPr>
          <w:t>18</w:t>
        </w:r>
        <w:r w:rsidRPr="000E3F2A">
          <w:rPr>
            <w:rFonts w:asciiTheme="majorHAnsi" w:hAnsiTheme="majorHAnsi" w:cstheme="majorHAnsi"/>
            <w:noProof/>
            <w:webHidden/>
            <w:sz w:val="26"/>
            <w:szCs w:val="26"/>
            <w:rPrChange w:id="1187" w:author="MinhHieu" w:date="2024-12-20T14:42:00Z">
              <w:rPr>
                <w:noProof/>
                <w:webHidden/>
              </w:rPr>
            </w:rPrChange>
          </w:rPr>
          <w:fldChar w:fldCharType="end"/>
        </w:r>
        <w:r w:rsidRPr="000E3F2A">
          <w:rPr>
            <w:rStyle w:val="Hyperlink"/>
            <w:rFonts w:asciiTheme="majorHAnsi" w:hAnsiTheme="majorHAnsi" w:cstheme="majorHAnsi"/>
            <w:noProof/>
            <w:sz w:val="26"/>
            <w:szCs w:val="26"/>
            <w:rPrChange w:id="1188" w:author="MinhHieu" w:date="2024-12-20T14:42:00Z">
              <w:rPr>
                <w:rStyle w:val="Hyperlink"/>
                <w:noProof/>
              </w:rPr>
            </w:rPrChange>
          </w:rPr>
          <w:fldChar w:fldCharType="end"/>
        </w:r>
      </w:ins>
    </w:p>
    <w:p w14:paraId="78663556" w14:textId="465F940E" w:rsidR="000E3F2A" w:rsidRPr="000E3F2A" w:rsidRDefault="000E3F2A">
      <w:pPr>
        <w:pStyle w:val="TOC2"/>
        <w:tabs>
          <w:tab w:val="right" w:leader="dot" w:pos="9520"/>
        </w:tabs>
        <w:rPr>
          <w:ins w:id="1189"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1190" w:author="MinhHieu" w:date="2024-12-20T14:42:00Z">
            <w:rPr>
              <w:ins w:id="1191" w:author="MinhHieu" w:date="2024-12-20T14:41:00Z"/>
              <w:rFonts w:eastAsiaTheme="minorEastAsia" w:cstheme="minorBidi"/>
              <w:smallCaps w:val="0"/>
              <w:noProof/>
              <w:color w:val="auto"/>
              <w:kern w:val="2"/>
              <w:sz w:val="22"/>
              <w:szCs w:val="22"/>
              <w:lang w:val="vi-VN"/>
              <w14:ligatures w14:val="standardContextual"/>
            </w:rPr>
          </w:rPrChange>
        </w:rPr>
      </w:pPr>
      <w:ins w:id="1192" w:author="MinhHieu" w:date="2024-12-20T14:41:00Z">
        <w:r w:rsidRPr="000E3F2A">
          <w:rPr>
            <w:rStyle w:val="Hyperlink"/>
            <w:rFonts w:asciiTheme="majorHAnsi" w:hAnsiTheme="majorHAnsi" w:cstheme="majorHAnsi"/>
            <w:noProof/>
            <w:sz w:val="26"/>
            <w:szCs w:val="26"/>
            <w:rPrChange w:id="1193"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1194"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1195" w:author="MinhHieu" w:date="2024-12-20T14:42:00Z">
              <w:rPr>
                <w:noProof/>
              </w:rPr>
            </w:rPrChange>
          </w:rPr>
          <w:instrText>HYPERLINK \l "_Toc185598250"</w:instrText>
        </w:r>
        <w:r w:rsidRPr="000E3F2A">
          <w:rPr>
            <w:rStyle w:val="Hyperlink"/>
            <w:rFonts w:asciiTheme="majorHAnsi" w:hAnsiTheme="majorHAnsi" w:cstheme="majorHAnsi"/>
            <w:noProof/>
            <w:sz w:val="26"/>
            <w:szCs w:val="26"/>
            <w:rPrChange w:id="1196"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1197"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1198" w:author="MinhHieu" w:date="2024-12-20T14:42:00Z">
              <w:rPr>
                <w:rStyle w:val="Hyperlink"/>
                <w:noProof/>
              </w:rPr>
            </w:rPrChange>
          </w:rPr>
          <w:t>10.</w:t>
        </w:r>
        <w:r w:rsidRPr="000E3F2A">
          <w:rPr>
            <w:rFonts w:asciiTheme="majorHAnsi" w:eastAsiaTheme="minorEastAsia" w:hAnsiTheme="majorHAnsi" w:cstheme="majorHAnsi"/>
            <w:smallCaps w:val="0"/>
            <w:noProof/>
            <w:color w:val="auto"/>
            <w:kern w:val="2"/>
            <w:sz w:val="26"/>
            <w:szCs w:val="26"/>
            <w:lang w:val="vi-VN"/>
            <w14:ligatures w14:val="standardContextual"/>
            <w:rPrChange w:id="1199" w:author="MinhHieu" w:date="2024-12-20T14:42:00Z">
              <w:rPr>
                <w:rFonts w:eastAsiaTheme="minorEastAsia" w:cstheme="minorBidi"/>
                <w:smallCaps w:val="0"/>
                <w:noProof/>
                <w:color w:val="auto"/>
                <w:kern w:val="2"/>
                <w:sz w:val="22"/>
                <w:szCs w:val="22"/>
                <w:lang w:val="vi-VN"/>
                <w14:ligatures w14:val="standardContextual"/>
              </w:rPr>
            </w:rPrChange>
          </w:rPr>
          <w:tab/>
        </w:r>
        <w:r w:rsidRPr="000E3F2A">
          <w:rPr>
            <w:rStyle w:val="Hyperlink"/>
            <w:rFonts w:asciiTheme="majorHAnsi" w:hAnsiTheme="majorHAnsi" w:cstheme="majorHAnsi"/>
            <w:noProof/>
            <w:sz w:val="26"/>
            <w:szCs w:val="26"/>
            <w:rPrChange w:id="1200" w:author="MinhHieu" w:date="2024-12-20T14:42:00Z">
              <w:rPr>
                <w:rStyle w:val="Hyperlink"/>
                <w:noProof/>
              </w:rPr>
            </w:rPrChange>
          </w:rPr>
          <w:t>Usecase xem đánh giá và bình luận về sản phẩm</w:t>
        </w:r>
        <w:r w:rsidRPr="000E3F2A">
          <w:rPr>
            <w:rFonts w:asciiTheme="majorHAnsi" w:hAnsiTheme="majorHAnsi" w:cstheme="majorHAnsi"/>
            <w:noProof/>
            <w:webHidden/>
            <w:sz w:val="26"/>
            <w:szCs w:val="26"/>
            <w:rPrChange w:id="1201" w:author="MinhHieu" w:date="2024-12-20T14:42:00Z">
              <w:rPr>
                <w:noProof/>
                <w:webHidden/>
              </w:rPr>
            </w:rPrChange>
          </w:rPr>
          <w:tab/>
        </w:r>
        <w:r w:rsidRPr="000E3F2A">
          <w:rPr>
            <w:rFonts w:asciiTheme="majorHAnsi" w:hAnsiTheme="majorHAnsi" w:cstheme="majorHAnsi"/>
            <w:noProof/>
            <w:webHidden/>
            <w:sz w:val="26"/>
            <w:szCs w:val="26"/>
            <w:rPrChange w:id="1202" w:author="MinhHieu" w:date="2024-12-20T14:42:00Z">
              <w:rPr>
                <w:noProof/>
                <w:webHidden/>
              </w:rPr>
            </w:rPrChange>
          </w:rPr>
          <w:fldChar w:fldCharType="begin"/>
        </w:r>
        <w:r w:rsidRPr="000E3F2A">
          <w:rPr>
            <w:rFonts w:asciiTheme="majorHAnsi" w:hAnsiTheme="majorHAnsi" w:cstheme="majorHAnsi"/>
            <w:noProof/>
            <w:webHidden/>
            <w:sz w:val="26"/>
            <w:szCs w:val="26"/>
            <w:rPrChange w:id="1203" w:author="MinhHieu" w:date="2024-12-20T14:42:00Z">
              <w:rPr>
                <w:noProof/>
                <w:webHidden/>
              </w:rPr>
            </w:rPrChange>
          </w:rPr>
          <w:instrText xml:space="preserve"> PAGEREF _Toc185598250 \h </w:instrText>
        </w:r>
      </w:ins>
      <w:r w:rsidRPr="000E3F2A">
        <w:rPr>
          <w:rFonts w:asciiTheme="majorHAnsi" w:hAnsiTheme="majorHAnsi" w:cstheme="majorHAnsi"/>
          <w:noProof/>
          <w:webHidden/>
          <w:sz w:val="26"/>
          <w:szCs w:val="26"/>
          <w:rPrChange w:id="1204"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1205" w:author="MinhHieu" w:date="2024-12-20T14:42:00Z">
            <w:rPr>
              <w:noProof/>
              <w:webHidden/>
            </w:rPr>
          </w:rPrChange>
        </w:rPr>
        <w:fldChar w:fldCharType="separate"/>
      </w:r>
      <w:ins w:id="1206" w:author="MinhHieu" w:date="2024-12-20T14:41:00Z">
        <w:r w:rsidRPr="000E3F2A">
          <w:rPr>
            <w:rFonts w:asciiTheme="majorHAnsi" w:hAnsiTheme="majorHAnsi" w:cstheme="majorHAnsi"/>
            <w:noProof/>
            <w:webHidden/>
            <w:sz w:val="26"/>
            <w:szCs w:val="26"/>
            <w:rPrChange w:id="1207" w:author="MinhHieu" w:date="2024-12-20T14:42:00Z">
              <w:rPr>
                <w:noProof/>
                <w:webHidden/>
              </w:rPr>
            </w:rPrChange>
          </w:rPr>
          <w:t>18</w:t>
        </w:r>
        <w:r w:rsidRPr="000E3F2A">
          <w:rPr>
            <w:rFonts w:asciiTheme="majorHAnsi" w:hAnsiTheme="majorHAnsi" w:cstheme="majorHAnsi"/>
            <w:noProof/>
            <w:webHidden/>
            <w:sz w:val="26"/>
            <w:szCs w:val="26"/>
            <w:rPrChange w:id="1208" w:author="MinhHieu" w:date="2024-12-20T14:42:00Z">
              <w:rPr>
                <w:noProof/>
                <w:webHidden/>
              </w:rPr>
            </w:rPrChange>
          </w:rPr>
          <w:fldChar w:fldCharType="end"/>
        </w:r>
        <w:r w:rsidRPr="000E3F2A">
          <w:rPr>
            <w:rStyle w:val="Hyperlink"/>
            <w:rFonts w:asciiTheme="majorHAnsi" w:hAnsiTheme="majorHAnsi" w:cstheme="majorHAnsi"/>
            <w:noProof/>
            <w:sz w:val="26"/>
            <w:szCs w:val="26"/>
            <w:rPrChange w:id="1209" w:author="MinhHieu" w:date="2024-12-20T14:42:00Z">
              <w:rPr>
                <w:rStyle w:val="Hyperlink"/>
                <w:noProof/>
              </w:rPr>
            </w:rPrChange>
          </w:rPr>
          <w:fldChar w:fldCharType="end"/>
        </w:r>
      </w:ins>
    </w:p>
    <w:p w14:paraId="04192100" w14:textId="1D06BF94" w:rsidR="000E3F2A" w:rsidRPr="000E3F2A" w:rsidRDefault="000E3F2A">
      <w:pPr>
        <w:pStyle w:val="TOC2"/>
        <w:tabs>
          <w:tab w:val="right" w:leader="dot" w:pos="9520"/>
        </w:tabs>
        <w:rPr>
          <w:ins w:id="1210"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1211" w:author="MinhHieu" w:date="2024-12-20T14:42:00Z">
            <w:rPr>
              <w:ins w:id="1212" w:author="MinhHieu" w:date="2024-12-20T14:41:00Z"/>
              <w:rFonts w:eastAsiaTheme="minorEastAsia" w:cstheme="minorBidi"/>
              <w:smallCaps w:val="0"/>
              <w:noProof/>
              <w:color w:val="auto"/>
              <w:kern w:val="2"/>
              <w:sz w:val="22"/>
              <w:szCs w:val="22"/>
              <w:lang w:val="vi-VN"/>
              <w14:ligatures w14:val="standardContextual"/>
            </w:rPr>
          </w:rPrChange>
        </w:rPr>
      </w:pPr>
      <w:ins w:id="1213" w:author="MinhHieu" w:date="2024-12-20T14:41:00Z">
        <w:r w:rsidRPr="000E3F2A">
          <w:rPr>
            <w:rStyle w:val="Hyperlink"/>
            <w:rFonts w:asciiTheme="majorHAnsi" w:hAnsiTheme="majorHAnsi" w:cstheme="majorHAnsi"/>
            <w:noProof/>
            <w:sz w:val="26"/>
            <w:szCs w:val="26"/>
            <w:rPrChange w:id="1214"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1215"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1216" w:author="MinhHieu" w:date="2024-12-20T14:42:00Z">
              <w:rPr>
                <w:noProof/>
              </w:rPr>
            </w:rPrChange>
          </w:rPr>
          <w:instrText>HYPERLINK \l "_Toc185598251"</w:instrText>
        </w:r>
        <w:r w:rsidRPr="000E3F2A">
          <w:rPr>
            <w:rStyle w:val="Hyperlink"/>
            <w:rFonts w:asciiTheme="majorHAnsi" w:hAnsiTheme="majorHAnsi" w:cstheme="majorHAnsi"/>
            <w:noProof/>
            <w:sz w:val="26"/>
            <w:szCs w:val="26"/>
            <w:rPrChange w:id="1217"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1218"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1219" w:author="MinhHieu" w:date="2024-12-20T14:42:00Z">
              <w:rPr>
                <w:rStyle w:val="Hyperlink"/>
                <w:noProof/>
              </w:rPr>
            </w:rPrChange>
          </w:rPr>
          <w:t>2.3</w:t>
        </w:r>
        <w:r w:rsidRPr="000E3F2A">
          <w:rPr>
            <w:rFonts w:asciiTheme="majorHAnsi" w:eastAsiaTheme="minorEastAsia" w:hAnsiTheme="majorHAnsi" w:cstheme="majorHAnsi"/>
            <w:smallCaps w:val="0"/>
            <w:noProof/>
            <w:color w:val="auto"/>
            <w:kern w:val="2"/>
            <w:sz w:val="26"/>
            <w:szCs w:val="26"/>
            <w:lang w:val="vi-VN"/>
            <w14:ligatures w14:val="standardContextual"/>
            <w:rPrChange w:id="1220" w:author="MinhHieu" w:date="2024-12-20T14:42:00Z">
              <w:rPr>
                <w:rFonts w:eastAsiaTheme="minorEastAsia" w:cstheme="minorBidi"/>
                <w:smallCaps w:val="0"/>
                <w:noProof/>
                <w:color w:val="auto"/>
                <w:kern w:val="2"/>
                <w:sz w:val="22"/>
                <w:szCs w:val="22"/>
                <w:lang w:val="vi-VN"/>
                <w14:ligatures w14:val="standardContextual"/>
              </w:rPr>
            </w:rPrChange>
          </w:rPr>
          <w:tab/>
        </w:r>
        <w:r w:rsidRPr="000E3F2A">
          <w:rPr>
            <w:rStyle w:val="Hyperlink"/>
            <w:rFonts w:asciiTheme="majorHAnsi" w:hAnsiTheme="majorHAnsi" w:cstheme="majorHAnsi"/>
            <w:noProof/>
            <w:sz w:val="26"/>
            <w:szCs w:val="26"/>
            <w:rPrChange w:id="1221" w:author="MinhHieu" w:date="2024-12-20T14:42:00Z">
              <w:rPr>
                <w:rStyle w:val="Hyperlink"/>
                <w:noProof/>
              </w:rPr>
            </w:rPrChange>
          </w:rPr>
          <w:t>Xây dựng kịch bản</w:t>
        </w:r>
        <w:r w:rsidRPr="000E3F2A">
          <w:rPr>
            <w:rFonts w:asciiTheme="majorHAnsi" w:hAnsiTheme="majorHAnsi" w:cstheme="majorHAnsi"/>
            <w:noProof/>
            <w:webHidden/>
            <w:sz w:val="26"/>
            <w:szCs w:val="26"/>
            <w:rPrChange w:id="1222" w:author="MinhHieu" w:date="2024-12-20T14:42:00Z">
              <w:rPr>
                <w:noProof/>
                <w:webHidden/>
              </w:rPr>
            </w:rPrChange>
          </w:rPr>
          <w:tab/>
        </w:r>
        <w:r w:rsidRPr="000E3F2A">
          <w:rPr>
            <w:rFonts w:asciiTheme="majorHAnsi" w:hAnsiTheme="majorHAnsi" w:cstheme="majorHAnsi"/>
            <w:noProof/>
            <w:webHidden/>
            <w:sz w:val="26"/>
            <w:szCs w:val="26"/>
            <w:rPrChange w:id="1223" w:author="MinhHieu" w:date="2024-12-20T14:42:00Z">
              <w:rPr>
                <w:noProof/>
                <w:webHidden/>
              </w:rPr>
            </w:rPrChange>
          </w:rPr>
          <w:fldChar w:fldCharType="begin"/>
        </w:r>
        <w:r w:rsidRPr="000E3F2A">
          <w:rPr>
            <w:rFonts w:asciiTheme="majorHAnsi" w:hAnsiTheme="majorHAnsi" w:cstheme="majorHAnsi"/>
            <w:noProof/>
            <w:webHidden/>
            <w:sz w:val="26"/>
            <w:szCs w:val="26"/>
            <w:rPrChange w:id="1224" w:author="MinhHieu" w:date="2024-12-20T14:42:00Z">
              <w:rPr>
                <w:noProof/>
                <w:webHidden/>
              </w:rPr>
            </w:rPrChange>
          </w:rPr>
          <w:instrText xml:space="preserve"> PAGEREF _Toc185598251 \h </w:instrText>
        </w:r>
      </w:ins>
      <w:r w:rsidRPr="000E3F2A">
        <w:rPr>
          <w:rFonts w:asciiTheme="majorHAnsi" w:hAnsiTheme="majorHAnsi" w:cstheme="majorHAnsi"/>
          <w:noProof/>
          <w:webHidden/>
          <w:sz w:val="26"/>
          <w:szCs w:val="26"/>
          <w:rPrChange w:id="1225"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1226" w:author="MinhHieu" w:date="2024-12-20T14:42:00Z">
            <w:rPr>
              <w:noProof/>
              <w:webHidden/>
            </w:rPr>
          </w:rPrChange>
        </w:rPr>
        <w:fldChar w:fldCharType="separate"/>
      </w:r>
      <w:ins w:id="1227" w:author="MinhHieu" w:date="2024-12-20T14:41:00Z">
        <w:r w:rsidRPr="000E3F2A">
          <w:rPr>
            <w:rFonts w:asciiTheme="majorHAnsi" w:hAnsiTheme="majorHAnsi" w:cstheme="majorHAnsi"/>
            <w:noProof/>
            <w:webHidden/>
            <w:sz w:val="26"/>
            <w:szCs w:val="26"/>
            <w:rPrChange w:id="1228" w:author="MinhHieu" w:date="2024-12-20T14:42:00Z">
              <w:rPr>
                <w:noProof/>
                <w:webHidden/>
              </w:rPr>
            </w:rPrChange>
          </w:rPr>
          <w:t>18</w:t>
        </w:r>
        <w:r w:rsidRPr="000E3F2A">
          <w:rPr>
            <w:rFonts w:asciiTheme="majorHAnsi" w:hAnsiTheme="majorHAnsi" w:cstheme="majorHAnsi"/>
            <w:noProof/>
            <w:webHidden/>
            <w:sz w:val="26"/>
            <w:szCs w:val="26"/>
            <w:rPrChange w:id="1229" w:author="MinhHieu" w:date="2024-12-20T14:42:00Z">
              <w:rPr>
                <w:noProof/>
                <w:webHidden/>
              </w:rPr>
            </w:rPrChange>
          </w:rPr>
          <w:fldChar w:fldCharType="end"/>
        </w:r>
        <w:r w:rsidRPr="000E3F2A">
          <w:rPr>
            <w:rStyle w:val="Hyperlink"/>
            <w:rFonts w:asciiTheme="majorHAnsi" w:hAnsiTheme="majorHAnsi" w:cstheme="majorHAnsi"/>
            <w:noProof/>
            <w:sz w:val="26"/>
            <w:szCs w:val="26"/>
            <w:rPrChange w:id="1230" w:author="MinhHieu" w:date="2024-12-20T14:42:00Z">
              <w:rPr>
                <w:rStyle w:val="Hyperlink"/>
                <w:noProof/>
              </w:rPr>
            </w:rPrChange>
          </w:rPr>
          <w:fldChar w:fldCharType="end"/>
        </w:r>
      </w:ins>
    </w:p>
    <w:p w14:paraId="5313C11C" w14:textId="1C96B181" w:rsidR="000E3F2A" w:rsidRPr="000E3F2A" w:rsidRDefault="000E3F2A">
      <w:pPr>
        <w:pStyle w:val="TOC2"/>
        <w:tabs>
          <w:tab w:val="right" w:leader="dot" w:pos="9520"/>
        </w:tabs>
        <w:rPr>
          <w:ins w:id="1231"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1232" w:author="MinhHieu" w:date="2024-12-20T14:42:00Z">
            <w:rPr>
              <w:ins w:id="1233" w:author="MinhHieu" w:date="2024-12-20T14:41:00Z"/>
              <w:rFonts w:eastAsiaTheme="minorEastAsia" w:cstheme="minorBidi"/>
              <w:smallCaps w:val="0"/>
              <w:noProof/>
              <w:color w:val="auto"/>
              <w:kern w:val="2"/>
              <w:sz w:val="22"/>
              <w:szCs w:val="22"/>
              <w:lang w:val="vi-VN"/>
              <w14:ligatures w14:val="standardContextual"/>
            </w:rPr>
          </w:rPrChange>
        </w:rPr>
      </w:pPr>
      <w:ins w:id="1234" w:author="MinhHieu" w:date="2024-12-20T14:41:00Z">
        <w:r w:rsidRPr="000E3F2A">
          <w:rPr>
            <w:rStyle w:val="Hyperlink"/>
            <w:rFonts w:asciiTheme="majorHAnsi" w:hAnsiTheme="majorHAnsi" w:cstheme="majorHAnsi"/>
            <w:noProof/>
            <w:sz w:val="26"/>
            <w:szCs w:val="26"/>
            <w:rPrChange w:id="1235"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1236"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1237" w:author="MinhHieu" w:date="2024-12-20T14:42:00Z">
              <w:rPr>
                <w:noProof/>
              </w:rPr>
            </w:rPrChange>
          </w:rPr>
          <w:instrText>HYPERLINK \l "_Toc185598252"</w:instrText>
        </w:r>
        <w:r w:rsidRPr="000E3F2A">
          <w:rPr>
            <w:rStyle w:val="Hyperlink"/>
            <w:rFonts w:asciiTheme="majorHAnsi" w:hAnsiTheme="majorHAnsi" w:cstheme="majorHAnsi"/>
            <w:noProof/>
            <w:sz w:val="26"/>
            <w:szCs w:val="26"/>
            <w:rPrChange w:id="1238"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1239"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1240" w:author="MinhHieu" w:date="2024-12-20T14:42:00Z">
              <w:rPr>
                <w:rStyle w:val="Hyperlink"/>
                <w:noProof/>
              </w:rPr>
            </w:rPrChange>
          </w:rPr>
          <w:t>2.3.1</w:t>
        </w:r>
      </w:ins>
      <w:ins w:id="1241" w:author="MinhHieu" w:date="2024-12-20T14:42:00Z">
        <w:r>
          <w:rPr>
            <w:rFonts w:asciiTheme="majorHAnsi" w:eastAsiaTheme="minorEastAsia" w:hAnsiTheme="majorHAnsi" w:cstheme="majorHAnsi"/>
            <w:smallCaps w:val="0"/>
            <w:noProof/>
            <w:color w:val="auto"/>
            <w:kern w:val="2"/>
            <w:sz w:val="26"/>
            <w:szCs w:val="26"/>
            <w:lang w:val="en-US"/>
            <w14:ligatures w14:val="standardContextual"/>
          </w:rPr>
          <w:t xml:space="preserve"> </w:t>
        </w:r>
      </w:ins>
      <w:ins w:id="1242" w:author="MinhHieu" w:date="2024-12-20T14:41:00Z">
        <w:r w:rsidRPr="000E3F2A">
          <w:rPr>
            <w:rStyle w:val="Hyperlink"/>
            <w:rFonts w:asciiTheme="majorHAnsi" w:hAnsiTheme="majorHAnsi" w:cstheme="majorHAnsi"/>
            <w:noProof/>
            <w:sz w:val="26"/>
            <w:szCs w:val="26"/>
            <w:rPrChange w:id="1243" w:author="MinhHieu" w:date="2024-12-20T14:42:00Z">
              <w:rPr>
                <w:rStyle w:val="Hyperlink"/>
                <w:noProof/>
              </w:rPr>
            </w:rPrChange>
          </w:rPr>
          <w:t>Kịch bản đăng ký tài khoản</w:t>
        </w:r>
        <w:r w:rsidRPr="000E3F2A">
          <w:rPr>
            <w:rFonts w:asciiTheme="majorHAnsi" w:hAnsiTheme="majorHAnsi" w:cstheme="majorHAnsi"/>
            <w:noProof/>
            <w:webHidden/>
            <w:sz w:val="26"/>
            <w:szCs w:val="26"/>
            <w:rPrChange w:id="1244" w:author="MinhHieu" w:date="2024-12-20T14:42:00Z">
              <w:rPr>
                <w:noProof/>
                <w:webHidden/>
              </w:rPr>
            </w:rPrChange>
          </w:rPr>
          <w:tab/>
        </w:r>
        <w:r w:rsidRPr="000E3F2A">
          <w:rPr>
            <w:rFonts w:asciiTheme="majorHAnsi" w:hAnsiTheme="majorHAnsi" w:cstheme="majorHAnsi"/>
            <w:noProof/>
            <w:webHidden/>
            <w:sz w:val="26"/>
            <w:szCs w:val="26"/>
            <w:rPrChange w:id="1245" w:author="MinhHieu" w:date="2024-12-20T14:42:00Z">
              <w:rPr>
                <w:noProof/>
                <w:webHidden/>
              </w:rPr>
            </w:rPrChange>
          </w:rPr>
          <w:fldChar w:fldCharType="begin"/>
        </w:r>
        <w:r w:rsidRPr="000E3F2A">
          <w:rPr>
            <w:rFonts w:asciiTheme="majorHAnsi" w:hAnsiTheme="majorHAnsi" w:cstheme="majorHAnsi"/>
            <w:noProof/>
            <w:webHidden/>
            <w:sz w:val="26"/>
            <w:szCs w:val="26"/>
            <w:rPrChange w:id="1246" w:author="MinhHieu" w:date="2024-12-20T14:42:00Z">
              <w:rPr>
                <w:noProof/>
                <w:webHidden/>
              </w:rPr>
            </w:rPrChange>
          </w:rPr>
          <w:instrText xml:space="preserve"> PAGEREF _Toc185598252 \h </w:instrText>
        </w:r>
      </w:ins>
      <w:r w:rsidRPr="000E3F2A">
        <w:rPr>
          <w:rFonts w:asciiTheme="majorHAnsi" w:hAnsiTheme="majorHAnsi" w:cstheme="majorHAnsi"/>
          <w:noProof/>
          <w:webHidden/>
          <w:sz w:val="26"/>
          <w:szCs w:val="26"/>
          <w:rPrChange w:id="1247"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1248" w:author="MinhHieu" w:date="2024-12-20T14:42:00Z">
            <w:rPr>
              <w:noProof/>
              <w:webHidden/>
            </w:rPr>
          </w:rPrChange>
        </w:rPr>
        <w:fldChar w:fldCharType="separate"/>
      </w:r>
      <w:ins w:id="1249" w:author="MinhHieu" w:date="2024-12-20T14:41:00Z">
        <w:r w:rsidRPr="000E3F2A">
          <w:rPr>
            <w:rFonts w:asciiTheme="majorHAnsi" w:hAnsiTheme="majorHAnsi" w:cstheme="majorHAnsi"/>
            <w:noProof/>
            <w:webHidden/>
            <w:sz w:val="26"/>
            <w:szCs w:val="26"/>
            <w:rPrChange w:id="1250" w:author="MinhHieu" w:date="2024-12-20T14:42:00Z">
              <w:rPr>
                <w:noProof/>
                <w:webHidden/>
              </w:rPr>
            </w:rPrChange>
          </w:rPr>
          <w:t>18</w:t>
        </w:r>
        <w:r w:rsidRPr="000E3F2A">
          <w:rPr>
            <w:rFonts w:asciiTheme="majorHAnsi" w:hAnsiTheme="majorHAnsi" w:cstheme="majorHAnsi"/>
            <w:noProof/>
            <w:webHidden/>
            <w:sz w:val="26"/>
            <w:szCs w:val="26"/>
            <w:rPrChange w:id="1251" w:author="MinhHieu" w:date="2024-12-20T14:42:00Z">
              <w:rPr>
                <w:noProof/>
                <w:webHidden/>
              </w:rPr>
            </w:rPrChange>
          </w:rPr>
          <w:fldChar w:fldCharType="end"/>
        </w:r>
        <w:r w:rsidRPr="000E3F2A">
          <w:rPr>
            <w:rStyle w:val="Hyperlink"/>
            <w:rFonts w:asciiTheme="majorHAnsi" w:hAnsiTheme="majorHAnsi" w:cstheme="majorHAnsi"/>
            <w:noProof/>
            <w:sz w:val="26"/>
            <w:szCs w:val="26"/>
            <w:rPrChange w:id="1252" w:author="MinhHieu" w:date="2024-12-20T14:42:00Z">
              <w:rPr>
                <w:rStyle w:val="Hyperlink"/>
                <w:noProof/>
              </w:rPr>
            </w:rPrChange>
          </w:rPr>
          <w:fldChar w:fldCharType="end"/>
        </w:r>
      </w:ins>
    </w:p>
    <w:p w14:paraId="37E42D48" w14:textId="3318FBDD" w:rsidR="000E3F2A" w:rsidRPr="000E3F2A" w:rsidRDefault="000E3F2A">
      <w:pPr>
        <w:pStyle w:val="TOC2"/>
        <w:tabs>
          <w:tab w:val="right" w:leader="dot" w:pos="9520"/>
        </w:tabs>
        <w:rPr>
          <w:ins w:id="1253"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1254" w:author="MinhHieu" w:date="2024-12-20T14:42:00Z">
            <w:rPr>
              <w:ins w:id="1255" w:author="MinhHieu" w:date="2024-12-20T14:41:00Z"/>
              <w:rFonts w:eastAsiaTheme="minorEastAsia" w:cstheme="minorBidi"/>
              <w:smallCaps w:val="0"/>
              <w:noProof/>
              <w:color w:val="auto"/>
              <w:kern w:val="2"/>
              <w:sz w:val="22"/>
              <w:szCs w:val="22"/>
              <w:lang w:val="vi-VN"/>
              <w14:ligatures w14:val="standardContextual"/>
            </w:rPr>
          </w:rPrChange>
        </w:rPr>
      </w:pPr>
      <w:ins w:id="1256" w:author="MinhHieu" w:date="2024-12-20T14:41:00Z">
        <w:r w:rsidRPr="000E3F2A">
          <w:rPr>
            <w:rStyle w:val="Hyperlink"/>
            <w:rFonts w:asciiTheme="majorHAnsi" w:hAnsiTheme="majorHAnsi" w:cstheme="majorHAnsi"/>
            <w:noProof/>
            <w:sz w:val="26"/>
            <w:szCs w:val="26"/>
            <w:rPrChange w:id="1257"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1258"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1259" w:author="MinhHieu" w:date="2024-12-20T14:42:00Z">
              <w:rPr>
                <w:noProof/>
              </w:rPr>
            </w:rPrChange>
          </w:rPr>
          <w:instrText>HYPERLINK \l "_Toc185598254"</w:instrText>
        </w:r>
        <w:r w:rsidRPr="000E3F2A">
          <w:rPr>
            <w:rStyle w:val="Hyperlink"/>
            <w:rFonts w:asciiTheme="majorHAnsi" w:hAnsiTheme="majorHAnsi" w:cstheme="majorHAnsi"/>
            <w:noProof/>
            <w:sz w:val="26"/>
            <w:szCs w:val="26"/>
            <w:rPrChange w:id="1260"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1261"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1262" w:author="MinhHieu" w:date="2024-12-20T14:42:00Z">
              <w:rPr>
                <w:rStyle w:val="Hyperlink"/>
                <w:noProof/>
              </w:rPr>
            </w:rPrChange>
          </w:rPr>
          <w:t>2.3.2</w:t>
        </w:r>
      </w:ins>
      <w:ins w:id="1263" w:author="MinhHieu" w:date="2024-12-20T14:42:00Z">
        <w:r>
          <w:rPr>
            <w:rFonts w:asciiTheme="majorHAnsi" w:eastAsiaTheme="minorEastAsia" w:hAnsiTheme="majorHAnsi" w:cstheme="majorHAnsi"/>
            <w:smallCaps w:val="0"/>
            <w:noProof/>
            <w:color w:val="auto"/>
            <w:kern w:val="2"/>
            <w:sz w:val="26"/>
            <w:szCs w:val="26"/>
            <w:lang w:val="en-US"/>
            <w14:ligatures w14:val="standardContextual"/>
          </w:rPr>
          <w:t xml:space="preserve"> </w:t>
        </w:r>
      </w:ins>
      <w:ins w:id="1264" w:author="MinhHieu" w:date="2024-12-20T14:41:00Z">
        <w:r w:rsidRPr="000E3F2A">
          <w:rPr>
            <w:rStyle w:val="Hyperlink"/>
            <w:rFonts w:asciiTheme="majorHAnsi" w:hAnsiTheme="majorHAnsi" w:cstheme="majorHAnsi"/>
            <w:noProof/>
            <w:sz w:val="26"/>
            <w:szCs w:val="26"/>
            <w:rPrChange w:id="1265" w:author="MinhHieu" w:date="2024-12-20T14:42:00Z">
              <w:rPr>
                <w:rStyle w:val="Hyperlink"/>
                <w:noProof/>
              </w:rPr>
            </w:rPrChange>
          </w:rPr>
          <w:t>Kịch bản đăng nhập</w:t>
        </w:r>
        <w:r w:rsidRPr="000E3F2A">
          <w:rPr>
            <w:rFonts w:asciiTheme="majorHAnsi" w:hAnsiTheme="majorHAnsi" w:cstheme="majorHAnsi"/>
            <w:noProof/>
            <w:webHidden/>
            <w:sz w:val="26"/>
            <w:szCs w:val="26"/>
            <w:rPrChange w:id="1266" w:author="MinhHieu" w:date="2024-12-20T14:42:00Z">
              <w:rPr>
                <w:noProof/>
                <w:webHidden/>
              </w:rPr>
            </w:rPrChange>
          </w:rPr>
          <w:tab/>
        </w:r>
        <w:r w:rsidRPr="000E3F2A">
          <w:rPr>
            <w:rFonts w:asciiTheme="majorHAnsi" w:hAnsiTheme="majorHAnsi" w:cstheme="majorHAnsi"/>
            <w:noProof/>
            <w:webHidden/>
            <w:sz w:val="26"/>
            <w:szCs w:val="26"/>
            <w:rPrChange w:id="1267" w:author="MinhHieu" w:date="2024-12-20T14:42:00Z">
              <w:rPr>
                <w:noProof/>
                <w:webHidden/>
              </w:rPr>
            </w:rPrChange>
          </w:rPr>
          <w:fldChar w:fldCharType="begin"/>
        </w:r>
        <w:r w:rsidRPr="000E3F2A">
          <w:rPr>
            <w:rFonts w:asciiTheme="majorHAnsi" w:hAnsiTheme="majorHAnsi" w:cstheme="majorHAnsi"/>
            <w:noProof/>
            <w:webHidden/>
            <w:sz w:val="26"/>
            <w:szCs w:val="26"/>
            <w:rPrChange w:id="1268" w:author="MinhHieu" w:date="2024-12-20T14:42:00Z">
              <w:rPr>
                <w:noProof/>
                <w:webHidden/>
              </w:rPr>
            </w:rPrChange>
          </w:rPr>
          <w:instrText xml:space="preserve"> PAGEREF _Toc185598254 \h </w:instrText>
        </w:r>
      </w:ins>
      <w:r w:rsidRPr="000E3F2A">
        <w:rPr>
          <w:rFonts w:asciiTheme="majorHAnsi" w:hAnsiTheme="majorHAnsi" w:cstheme="majorHAnsi"/>
          <w:noProof/>
          <w:webHidden/>
          <w:sz w:val="26"/>
          <w:szCs w:val="26"/>
          <w:rPrChange w:id="1269"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1270" w:author="MinhHieu" w:date="2024-12-20T14:42:00Z">
            <w:rPr>
              <w:noProof/>
              <w:webHidden/>
            </w:rPr>
          </w:rPrChange>
        </w:rPr>
        <w:fldChar w:fldCharType="separate"/>
      </w:r>
      <w:ins w:id="1271" w:author="MinhHieu" w:date="2024-12-20T14:41:00Z">
        <w:r w:rsidRPr="000E3F2A">
          <w:rPr>
            <w:rFonts w:asciiTheme="majorHAnsi" w:hAnsiTheme="majorHAnsi" w:cstheme="majorHAnsi"/>
            <w:noProof/>
            <w:webHidden/>
            <w:sz w:val="26"/>
            <w:szCs w:val="26"/>
            <w:rPrChange w:id="1272" w:author="MinhHieu" w:date="2024-12-20T14:42:00Z">
              <w:rPr>
                <w:noProof/>
                <w:webHidden/>
              </w:rPr>
            </w:rPrChange>
          </w:rPr>
          <w:t>19</w:t>
        </w:r>
        <w:r w:rsidRPr="000E3F2A">
          <w:rPr>
            <w:rFonts w:asciiTheme="majorHAnsi" w:hAnsiTheme="majorHAnsi" w:cstheme="majorHAnsi"/>
            <w:noProof/>
            <w:webHidden/>
            <w:sz w:val="26"/>
            <w:szCs w:val="26"/>
            <w:rPrChange w:id="1273" w:author="MinhHieu" w:date="2024-12-20T14:42:00Z">
              <w:rPr>
                <w:noProof/>
                <w:webHidden/>
              </w:rPr>
            </w:rPrChange>
          </w:rPr>
          <w:fldChar w:fldCharType="end"/>
        </w:r>
        <w:r w:rsidRPr="000E3F2A">
          <w:rPr>
            <w:rStyle w:val="Hyperlink"/>
            <w:rFonts w:asciiTheme="majorHAnsi" w:hAnsiTheme="majorHAnsi" w:cstheme="majorHAnsi"/>
            <w:noProof/>
            <w:sz w:val="26"/>
            <w:szCs w:val="26"/>
            <w:rPrChange w:id="1274" w:author="MinhHieu" w:date="2024-12-20T14:42:00Z">
              <w:rPr>
                <w:rStyle w:val="Hyperlink"/>
                <w:noProof/>
              </w:rPr>
            </w:rPrChange>
          </w:rPr>
          <w:fldChar w:fldCharType="end"/>
        </w:r>
      </w:ins>
    </w:p>
    <w:p w14:paraId="47AA0264" w14:textId="3F95DBC0" w:rsidR="000E3F2A" w:rsidRPr="000E3F2A" w:rsidRDefault="000E3F2A">
      <w:pPr>
        <w:pStyle w:val="TOC2"/>
        <w:tabs>
          <w:tab w:val="right" w:leader="dot" w:pos="9520"/>
        </w:tabs>
        <w:rPr>
          <w:ins w:id="1275"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1276" w:author="MinhHieu" w:date="2024-12-20T14:42:00Z">
            <w:rPr>
              <w:ins w:id="1277" w:author="MinhHieu" w:date="2024-12-20T14:41:00Z"/>
              <w:rFonts w:eastAsiaTheme="minorEastAsia" w:cstheme="minorBidi"/>
              <w:smallCaps w:val="0"/>
              <w:noProof/>
              <w:color w:val="auto"/>
              <w:kern w:val="2"/>
              <w:sz w:val="22"/>
              <w:szCs w:val="22"/>
              <w:lang w:val="vi-VN"/>
              <w14:ligatures w14:val="standardContextual"/>
            </w:rPr>
          </w:rPrChange>
        </w:rPr>
      </w:pPr>
      <w:ins w:id="1278" w:author="MinhHieu" w:date="2024-12-20T14:41:00Z">
        <w:r w:rsidRPr="000E3F2A">
          <w:rPr>
            <w:rStyle w:val="Hyperlink"/>
            <w:rFonts w:asciiTheme="majorHAnsi" w:hAnsiTheme="majorHAnsi" w:cstheme="majorHAnsi"/>
            <w:noProof/>
            <w:sz w:val="26"/>
            <w:szCs w:val="26"/>
            <w:rPrChange w:id="1279"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1280"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1281" w:author="MinhHieu" w:date="2024-12-20T14:42:00Z">
              <w:rPr>
                <w:noProof/>
              </w:rPr>
            </w:rPrChange>
          </w:rPr>
          <w:instrText>HYPERLINK \l "_Toc185598256"</w:instrText>
        </w:r>
        <w:r w:rsidRPr="000E3F2A">
          <w:rPr>
            <w:rStyle w:val="Hyperlink"/>
            <w:rFonts w:asciiTheme="majorHAnsi" w:hAnsiTheme="majorHAnsi" w:cstheme="majorHAnsi"/>
            <w:noProof/>
            <w:sz w:val="26"/>
            <w:szCs w:val="26"/>
            <w:rPrChange w:id="1282"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1283"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1284" w:author="MinhHieu" w:date="2024-12-20T14:42:00Z">
              <w:rPr>
                <w:rStyle w:val="Hyperlink"/>
                <w:noProof/>
              </w:rPr>
            </w:rPrChange>
          </w:rPr>
          <w:t>2.3.3</w:t>
        </w:r>
      </w:ins>
      <w:ins w:id="1285" w:author="MinhHieu" w:date="2024-12-20T14:42:00Z">
        <w:r>
          <w:rPr>
            <w:rFonts w:asciiTheme="majorHAnsi" w:eastAsiaTheme="minorEastAsia" w:hAnsiTheme="majorHAnsi" w:cstheme="majorHAnsi"/>
            <w:smallCaps w:val="0"/>
            <w:noProof/>
            <w:color w:val="auto"/>
            <w:kern w:val="2"/>
            <w:sz w:val="26"/>
            <w:szCs w:val="26"/>
            <w:lang w:val="en-US"/>
            <w14:ligatures w14:val="standardContextual"/>
          </w:rPr>
          <w:t xml:space="preserve"> </w:t>
        </w:r>
      </w:ins>
      <w:ins w:id="1286" w:author="MinhHieu" w:date="2024-12-20T14:41:00Z">
        <w:r w:rsidRPr="000E3F2A">
          <w:rPr>
            <w:rStyle w:val="Hyperlink"/>
            <w:rFonts w:asciiTheme="majorHAnsi" w:hAnsiTheme="majorHAnsi" w:cstheme="majorHAnsi"/>
            <w:noProof/>
            <w:sz w:val="26"/>
            <w:szCs w:val="26"/>
            <w:rPrChange w:id="1287" w:author="MinhHieu" w:date="2024-12-20T14:42:00Z">
              <w:rPr>
                <w:rStyle w:val="Hyperlink"/>
                <w:noProof/>
              </w:rPr>
            </w:rPrChange>
          </w:rPr>
          <w:t>Kịch bản thêm sản phẩm</w:t>
        </w:r>
        <w:r w:rsidRPr="000E3F2A">
          <w:rPr>
            <w:rFonts w:asciiTheme="majorHAnsi" w:hAnsiTheme="majorHAnsi" w:cstheme="majorHAnsi"/>
            <w:noProof/>
            <w:webHidden/>
            <w:sz w:val="26"/>
            <w:szCs w:val="26"/>
            <w:rPrChange w:id="1288" w:author="MinhHieu" w:date="2024-12-20T14:42:00Z">
              <w:rPr>
                <w:noProof/>
                <w:webHidden/>
              </w:rPr>
            </w:rPrChange>
          </w:rPr>
          <w:tab/>
        </w:r>
        <w:r w:rsidRPr="000E3F2A">
          <w:rPr>
            <w:rFonts w:asciiTheme="majorHAnsi" w:hAnsiTheme="majorHAnsi" w:cstheme="majorHAnsi"/>
            <w:noProof/>
            <w:webHidden/>
            <w:sz w:val="26"/>
            <w:szCs w:val="26"/>
            <w:rPrChange w:id="1289" w:author="MinhHieu" w:date="2024-12-20T14:42:00Z">
              <w:rPr>
                <w:noProof/>
                <w:webHidden/>
              </w:rPr>
            </w:rPrChange>
          </w:rPr>
          <w:fldChar w:fldCharType="begin"/>
        </w:r>
        <w:r w:rsidRPr="000E3F2A">
          <w:rPr>
            <w:rFonts w:asciiTheme="majorHAnsi" w:hAnsiTheme="majorHAnsi" w:cstheme="majorHAnsi"/>
            <w:noProof/>
            <w:webHidden/>
            <w:sz w:val="26"/>
            <w:szCs w:val="26"/>
            <w:rPrChange w:id="1290" w:author="MinhHieu" w:date="2024-12-20T14:42:00Z">
              <w:rPr>
                <w:noProof/>
                <w:webHidden/>
              </w:rPr>
            </w:rPrChange>
          </w:rPr>
          <w:instrText xml:space="preserve"> PAGEREF _Toc185598256 \h </w:instrText>
        </w:r>
      </w:ins>
      <w:r w:rsidRPr="000E3F2A">
        <w:rPr>
          <w:rFonts w:asciiTheme="majorHAnsi" w:hAnsiTheme="majorHAnsi" w:cstheme="majorHAnsi"/>
          <w:noProof/>
          <w:webHidden/>
          <w:sz w:val="26"/>
          <w:szCs w:val="26"/>
          <w:rPrChange w:id="1291"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1292" w:author="MinhHieu" w:date="2024-12-20T14:42:00Z">
            <w:rPr>
              <w:noProof/>
              <w:webHidden/>
            </w:rPr>
          </w:rPrChange>
        </w:rPr>
        <w:fldChar w:fldCharType="separate"/>
      </w:r>
      <w:ins w:id="1293" w:author="MinhHieu" w:date="2024-12-20T14:41:00Z">
        <w:r w:rsidRPr="000E3F2A">
          <w:rPr>
            <w:rFonts w:asciiTheme="majorHAnsi" w:hAnsiTheme="majorHAnsi" w:cstheme="majorHAnsi"/>
            <w:noProof/>
            <w:webHidden/>
            <w:sz w:val="26"/>
            <w:szCs w:val="26"/>
            <w:rPrChange w:id="1294" w:author="MinhHieu" w:date="2024-12-20T14:42:00Z">
              <w:rPr>
                <w:noProof/>
                <w:webHidden/>
              </w:rPr>
            </w:rPrChange>
          </w:rPr>
          <w:t>20</w:t>
        </w:r>
        <w:r w:rsidRPr="000E3F2A">
          <w:rPr>
            <w:rFonts w:asciiTheme="majorHAnsi" w:hAnsiTheme="majorHAnsi" w:cstheme="majorHAnsi"/>
            <w:noProof/>
            <w:webHidden/>
            <w:sz w:val="26"/>
            <w:szCs w:val="26"/>
            <w:rPrChange w:id="1295" w:author="MinhHieu" w:date="2024-12-20T14:42:00Z">
              <w:rPr>
                <w:noProof/>
                <w:webHidden/>
              </w:rPr>
            </w:rPrChange>
          </w:rPr>
          <w:fldChar w:fldCharType="end"/>
        </w:r>
        <w:r w:rsidRPr="000E3F2A">
          <w:rPr>
            <w:rStyle w:val="Hyperlink"/>
            <w:rFonts w:asciiTheme="majorHAnsi" w:hAnsiTheme="majorHAnsi" w:cstheme="majorHAnsi"/>
            <w:noProof/>
            <w:sz w:val="26"/>
            <w:szCs w:val="26"/>
            <w:rPrChange w:id="1296" w:author="MinhHieu" w:date="2024-12-20T14:42:00Z">
              <w:rPr>
                <w:rStyle w:val="Hyperlink"/>
                <w:noProof/>
              </w:rPr>
            </w:rPrChange>
          </w:rPr>
          <w:fldChar w:fldCharType="end"/>
        </w:r>
      </w:ins>
    </w:p>
    <w:p w14:paraId="602A8AFF" w14:textId="696F0E76" w:rsidR="000E3F2A" w:rsidRPr="000E3F2A" w:rsidRDefault="000E3F2A">
      <w:pPr>
        <w:pStyle w:val="TOC2"/>
        <w:tabs>
          <w:tab w:val="right" w:leader="dot" w:pos="9520"/>
        </w:tabs>
        <w:rPr>
          <w:ins w:id="1297"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1298" w:author="MinhHieu" w:date="2024-12-20T14:42:00Z">
            <w:rPr>
              <w:ins w:id="1299" w:author="MinhHieu" w:date="2024-12-20T14:41:00Z"/>
              <w:rFonts w:eastAsiaTheme="minorEastAsia" w:cstheme="minorBidi"/>
              <w:smallCaps w:val="0"/>
              <w:noProof/>
              <w:color w:val="auto"/>
              <w:kern w:val="2"/>
              <w:sz w:val="22"/>
              <w:szCs w:val="22"/>
              <w:lang w:val="vi-VN"/>
              <w14:ligatures w14:val="standardContextual"/>
            </w:rPr>
          </w:rPrChange>
        </w:rPr>
      </w:pPr>
      <w:ins w:id="1300" w:author="MinhHieu" w:date="2024-12-20T14:41:00Z">
        <w:r w:rsidRPr="000E3F2A">
          <w:rPr>
            <w:rStyle w:val="Hyperlink"/>
            <w:rFonts w:asciiTheme="majorHAnsi" w:hAnsiTheme="majorHAnsi" w:cstheme="majorHAnsi"/>
            <w:noProof/>
            <w:sz w:val="26"/>
            <w:szCs w:val="26"/>
            <w:rPrChange w:id="1301"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1302"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1303" w:author="MinhHieu" w:date="2024-12-20T14:42:00Z">
              <w:rPr>
                <w:noProof/>
              </w:rPr>
            </w:rPrChange>
          </w:rPr>
          <w:instrText>HYPERLINK \l "_Toc185598259"</w:instrText>
        </w:r>
        <w:r w:rsidRPr="000E3F2A">
          <w:rPr>
            <w:rStyle w:val="Hyperlink"/>
            <w:rFonts w:asciiTheme="majorHAnsi" w:hAnsiTheme="majorHAnsi" w:cstheme="majorHAnsi"/>
            <w:noProof/>
            <w:sz w:val="26"/>
            <w:szCs w:val="26"/>
            <w:rPrChange w:id="1304"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1305"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1306" w:author="MinhHieu" w:date="2024-12-20T14:42:00Z">
              <w:rPr>
                <w:rStyle w:val="Hyperlink"/>
                <w:noProof/>
              </w:rPr>
            </w:rPrChange>
          </w:rPr>
          <w:t>2.3.4</w:t>
        </w:r>
      </w:ins>
      <w:ins w:id="1307" w:author="MinhHieu" w:date="2024-12-20T14:42:00Z">
        <w:r>
          <w:rPr>
            <w:rFonts w:asciiTheme="majorHAnsi" w:eastAsiaTheme="minorEastAsia" w:hAnsiTheme="majorHAnsi" w:cstheme="majorHAnsi"/>
            <w:smallCaps w:val="0"/>
            <w:noProof/>
            <w:color w:val="auto"/>
            <w:kern w:val="2"/>
            <w:sz w:val="26"/>
            <w:szCs w:val="26"/>
            <w:lang w:val="en-US"/>
            <w14:ligatures w14:val="standardContextual"/>
          </w:rPr>
          <w:t xml:space="preserve"> </w:t>
        </w:r>
      </w:ins>
      <w:ins w:id="1308" w:author="MinhHieu" w:date="2024-12-20T14:41:00Z">
        <w:r w:rsidRPr="000E3F2A">
          <w:rPr>
            <w:rStyle w:val="Hyperlink"/>
            <w:rFonts w:asciiTheme="majorHAnsi" w:hAnsiTheme="majorHAnsi" w:cstheme="majorHAnsi"/>
            <w:noProof/>
            <w:sz w:val="26"/>
            <w:szCs w:val="26"/>
            <w:rPrChange w:id="1309" w:author="MinhHieu" w:date="2024-12-20T14:42:00Z">
              <w:rPr>
                <w:rStyle w:val="Hyperlink"/>
                <w:noProof/>
              </w:rPr>
            </w:rPrChange>
          </w:rPr>
          <w:t>Kịch bản xem danh sách tất cả sản phẩm</w:t>
        </w:r>
        <w:r w:rsidRPr="000E3F2A">
          <w:rPr>
            <w:rFonts w:asciiTheme="majorHAnsi" w:hAnsiTheme="majorHAnsi" w:cstheme="majorHAnsi"/>
            <w:noProof/>
            <w:webHidden/>
            <w:sz w:val="26"/>
            <w:szCs w:val="26"/>
            <w:rPrChange w:id="1310" w:author="MinhHieu" w:date="2024-12-20T14:42:00Z">
              <w:rPr>
                <w:noProof/>
                <w:webHidden/>
              </w:rPr>
            </w:rPrChange>
          </w:rPr>
          <w:tab/>
        </w:r>
        <w:r w:rsidRPr="000E3F2A">
          <w:rPr>
            <w:rFonts w:asciiTheme="majorHAnsi" w:hAnsiTheme="majorHAnsi" w:cstheme="majorHAnsi"/>
            <w:noProof/>
            <w:webHidden/>
            <w:sz w:val="26"/>
            <w:szCs w:val="26"/>
            <w:rPrChange w:id="1311" w:author="MinhHieu" w:date="2024-12-20T14:42:00Z">
              <w:rPr>
                <w:noProof/>
                <w:webHidden/>
              </w:rPr>
            </w:rPrChange>
          </w:rPr>
          <w:fldChar w:fldCharType="begin"/>
        </w:r>
        <w:r w:rsidRPr="000E3F2A">
          <w:rPr>
            <w:rFonts w:asciiTheme="majorHAnsi" w:hAnsiTheme="majorHAnsi" w:cstheme="majorHAnsi"/>
            <w:noProof/>
            <w:webHidden/>
            <w:sz w:val="26"/>
            <w:szCs w:val="26"/>
            <w:rPrChange w:id="1312" w:author="MinhHieu" w:date="2024-12-20T14:42:00Z">
              <w:rPr>
                <w:noProof/>
                <w:webHidden/>
              </w:rPr>
            </w:rPrChange>
          </w:rPr>
          <w:instrText xml:space="preserve"> PAGEREF _Toc185598259 \h </w:instrText>
        </w:r>
      </w:ins>
      <w:r w:rsidRPr="000E3F2A">
        <w:rPr>
          <w:rFonts w:asciiTheme="majorHAnsi" w:hAnsiTheme="majorHAnsi" w:cstheme="majorHAnsi"/>
          <w:noProof/>
          <w:webHidden/>
          <w:sz w:val="26"/>
          <w:szCs w:val="26"/>
          <w:rPrChange w:id="1313"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1314" w:author="MinhHieu" w:date="2024-12-20T14:42:00Z">
            <w:rPr>
              <w:noProof/>
              <w:webHidden/>
            </w:rPr>
          </w:rPrChange>
        </w:rPr>
        <w:fldChar w:fldCharType="separate"/>
      </w:r>
      <w:ins w:id="1315" w:author="MinhHieu" w:date="2024-12-20T14:41:00Z">
        <w:r w:rsidRPr="000E3F2A">
          <w:rPr>
            <w:rFonts w:asciiTheme="majorHAnsi" w:hAnsiTheme="majorHAnsi" w:cstheme="majorHAnsi"/>
            <w:noProof/>
            <w:webHidden/>
            <w:sz w:val="26"/>
            <w:szCs w:val="26"/>
            <w:rPrChange w:id="1316" w:author="MinhHieu" w:date="2024-12-20T14:42:00Z">
              <w:rPr>
                <w:noProof/>
                <w:webHidden/>
              </w:rPr>
            </w:rPrChange>
          </w:rPr>
          <w:t>21</w:t>
        </w:r>
        <w:r w:rsidRPr="000E3F2A">
          <w:rPr>
            <w:rFonts w:asciiTheme="majorHAnsi" w:hAnsiTheme="majorHAnsi" w:cstheme="majorHAnsi"/>
            <w:noProof/>
            <w:webHidden/>
            <w:sz w:val="26"/>
            <w:szCs w:val="26"/>
            <w:rPrChange w:id="1317" w:author="MinhHieu" w:date="2024-12-20T14:42:00Z">
              <w:rPr>
                <w:noProof/>
                <w:webHidden/>
              </w:rPr>
            </w:rPrChange>
          </w:rPr>
          <w:fldChar w:fldCharType="end"/>
        </w:r>
        <w:r w:rsidRPr="000E3F2A">
          <w:rPr>
            <w:rStyle w:val="Hyperlink"/>
            <w:rFonts w:asciiTheme="majorHAnsi" w:hAnsiTheme="majorHAnsi" w:cstheme="majorHAnsi"/>
            <w:noProof/>
            <w:sz w:val="26"/>
            <w:szCs w:val="26"/>
            <w:rPrChange w:id="1318" w:author="MinhHieu" w:date="2024-12-20T14:42:00Z">
              <w:rPr>
                <w:rStyle w:val="Hyperlink"/>
                <w:noProof/>
              </w:rPr>
            </w:rPrChange>
          </w:rPr>
          <w:fldChar w:fldCharType="end"/>
        </w:r>
      </w:ins>
    </w:p>
    <w:p w14:paraId="5B233C37" w14:textId="25D68BE3" w:rsidR="000E3F2A" w:rsidRPr="000E3F2A" w:rsidRDefault="000E3F2A">
      <w:pPr>
        <w:pStyle w:val="TOC2"/>
        <w:tabs>
          <w:tab w:val="right" w:leader="dot" w:pos="9520"/>
        </w:tabs>
        <w:rPr>
          <w:ins w:id="1319"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1320" w:author="MinhHieu" w:date="2024-12-20T14:42:00Z">
            <w:rPr>
              <w:ins w:id="1321" w:author="MinhHieu" w:date="2024-12-20T14:41:00Z"/>
              <w:rFonts w:eastAsiaTheme="minorEastAsia" w:cstheme="minorBidi"/>
              <w:smallCaps w:val="0"/>
              <w:noProof/>
              <w:color w:val="auto"/>
              <w:kern w:val="2"/>
              <w:sz w:val="22"/>
              <w:szCs w:val="22"/>
              <w:lang w:val="vi-VN"/>
              <w14:ligatures w14:val="standardContextual"/>
            </w:rPr>
          </w:rPrChange>
        </w:rPr>
      </w:pPr>
      <w:ins w:id="1322" w:author="MinhHieu" w:date="2024-12-20T14:41:00Z">
        <w:r w:rsidRPr="000E3F2A">
          <w:rPr>
            <w:rStyle w:val="Hyperlink"/>
            <w:rFonts w:asciiTheme="majorHAnsi" w:hAnsiTheme="majorHAnsi" w:cstheme="majorHAnsi"/>
            <w:noProof/>
            <w:sz w:val="26"/>
            <w:szCs w:val="26"/>
            <w:rPrChange w:id="1323"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1324"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1325" w:author="MinhHieu" w:date="2024-12-20T14:42:00Z">
              <w:rPr>
                <w:noProof/>
              </w:rPr>
            </w:rPrChange>
          </w:rPr>
          <w:instrText>HYPERLINK \l "_Toc185598261"</w:instrText>
        </w:r>
        <w:r w:rsidRPr="000E3F2A">
          <w:rPr>
            <w:rStyle w:val="Hyperlink"/>
            <w:rFonts w:asciiTheme="majorHAnsi" w:hAnsiTheme="majorHAnsi" w:cstheme="majorHAnsi"/>
            <w:noProof/>
            <w:sz w:val="26"/>
            <w:szCs w:val="26"/>
            <w:rPrChange w:id="1326"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1327"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1328" w:author="MinhHieu" w:date="2024-12-20T14:42:00Z">
              <w:rPr>
                <w:rStyle w:val="Hyperlink"/>
                <w:noProof/>
              </w:rPr>
            </w:rPrChange>
          </w:rPr>
          <w:t>2.3.5</w:t>
        </w:r>
      </w:ins>
      <w:ins w:id="1329" w:author="MinhHieu" w:date="2024-12-20T14:42:00Z">
        <w:r>
          <w:rPr>
            <w:rFonts w:asciiTheme="majorHAnsi" w:eastAsiaTheme="minorEastAsia" w:hAnsiTheme="majorHAnsi" w:cstheme="majorHAnsi"/>
            <w:smallCaps w:val="0"/>
            <w:noProof/>
            <w:color w:val="auto"/>
            <w:kern w:val="2"/>
            <w:sz w:val="26"/>
            <w:szCs w:val="26"/>
            <w:lang w:val="en-US"/>
            <w14:ligatures w14:val="standardContextual"/>
          </w:rPr>
          <w:t xml:space="preserve"> </w:t>
        </w:r>
      </w:ins>
      <w:ins w:id="1330" w:author="MinhHieu" w:date="2024-12-20T14:41:00Z">
        <w:r w:rsidRPr="000E3F2A">
          <w:rPr>
            <w:rStyle w:val="Hyperlink"/>
            <w:rFonts w:asciiTheme="majorHAnsi" w:hAnsiTheme="majorHAnsi" w:cstheme="majorHAnsi"/>
            <w:noProof/>
            <w:sz w:val="26"/>
            <w:szCs w:val="26"/>
            <w:rPrChange w:id="1331" w:author="MinhHieu" w:date="2024-12-20T14:42:00Z">
              <w:rPr>
                <w:rStyle w:val="Hyperlink"/>
                <w:noProof/>
              </w:rPr>
            </w:rPrChange>
          </w:rPr>
          <w:t>Kịch bản sửa thông tin sản phẩm</w:t>
        </w:r>
        <w:r w:rsidRPr="000E3F2A">
          <w:rPr>
            <w:rFonts w:asciiTheme="majorHAnsi" w:hAnsiTheme="majorHAnsi" w:cstheme="majorHAnsi"/>
            <w:noProof/>
            <w:webHidden/>
            <w:sz w:val="26"/>
            <w:szCs w:val="26"/>
            <w:rPrChange w:id="1332" w:author="MinhHieu" w:date="2024-12-20T14:42:00Z">
              <w:rPr>
                <w:noProof/>
                <w:webHidden/>
              </w:rPr>
            </w:rPrChange>
          </w:rPr>
          <w:tab/>
        </w:r>
        <w:r w:rsidRPr="000E3F2A">
          <w:rPr>
            <w:rFonts w:asciiTheme="majorHAnsi" w:hAnsiTheme="majorHAnsi" w:cstheme="majorHAnsi"/>
            <w:noProof/>
            <w:webHidden/>
            <w:sz w:val="26"/>
            <w:szCs w:val="26"/>
            <w:rPrChange w:id="1333" w:author="MinhHieu" w:date="2024-12-20T14:42:00Z">
              <w:rPr>
                <w:noProof/>
                <w:webHidden/>
              </w:rPr>
            </w:rPrChange>
          </w:rPr>
          <w:fldChar w:fldCharType="begin"/>
        </w:r>
        <w:r w:rsidRPr="000E3F2A">
          <w:rPr>
            <w:rFonts w:asciiTheme="majorHAnsi" w:hAnsiTheme="majorHAnsi" w:cstheme="majorHAnsi"/>
            <w:noProof/>
            <w:webHidden/>
            <w:sz w:val="26"/>
            <w:szCs w:val="26"/>
            <w:rPrChange w:id="1334" w:author="MinhHieu" w:date="2024-12-20T14:42:00Z">
              <w:rPr>
                <w:noProof/>
                <w:webHidden/>
              </w:rPr>
            </w:rPrChange>
          </w:rPr>
          <w:instrText xml:space="preserve"> PAGEREF _Toc185598261 \h </w:instrText>
        </w:r>
      </w:ins>
      <w:r w:rsidRPr="000E3F2A">
        <w:rPr>
          <w:rFonts w:asciiTheme="majorHAnsi" w:hAnsiTheme="majorHAnsi" w:cstheme="majorHAnsi"/>
          <w:noProof/>
          <w:webHidden/>
          <w:sz w:val="26"/>
          <w:szCs w:val="26"/>
          <w:rPrChange w:id="1335"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1336" w:author="MinhHieu" w:date="2024-12-20T14:42:00Z">
            <w:rPr>
              <w:noProof/>
              <w:webHidden/>
            </w:rPr>
          </w:rPrChange>
        </w:rPr>
        <w:fldChar w:fldCharType="separate"/>
      </w:r>
      <w:ins w:id="1337" w:author="MinhHieu" w:date="2024-12-20T14:41:00Z">
        <w:r w:rsidRPr="000E3F2A">
          <w:rPr>
            <w:rFonts w:asciiTheme="majorHAnsi" w:hAnsiTheme="majorHAnsi" w:cstheme="majorHAnsi"/>
            <w:noProof/>
            <w:webHidden/>
            <w:sz w:val="26"/>
            <w:szCs w:val="26"/>
            <w:rPrChange w:id="1338" w:author="MinhHieu" w:date="2024-12-20T14:42:00Z">
              <w:rPr>
                <w:noProof/>
                <w:webHidden/>
              </w:rPr>
            </w:rPrChange>
          </w:rPr>
          <w:t>22</w:t>
        </w:r>
        <w:r w:rsidRPr="000E3F2A">
          <w:rPr>
            <w:rFonts w:asciiTheme="majorHAnsi" w:hAnsiTheme="majorHAnsi" w:cstheme="majorHAnsi"/>
            <w:noProof/>
            <w:webHidden/>
            <w:sz w:val="26"/>
            <w:szCs w:val="26"/>
            <w:rPrChange w:id="1339" w:author="MinhHieu" w:date="2024-12-20T14:42:00Z">
              <w:rPr>
                <w:noProof/>
                <w:webHidden/>
              </w:rPr>
            </w:rPrChange>
          </w:rPr>
          <w:fldChar w:fldCharType="end"/>
        </w:r>
        <w:r w:rsidRPr="000E3F2A">
          <w:rPr>
            <w:rStyle w:val="Hyperlink"/>
            <w:rFonts w:asciiTheme="majorHAnsi" w:hAnsiTheme="majorHAnsi" w:cstheme="majorHAnsi"/>
            <w:noProof/>
            <w:sz w:val="26"/>
            <w:szCs w:val="26"/>
            <w:rPrChange w:id="1340" w:author="MinhHieu" w:date="2024-12-20T14:42:00Z">
              <w:rPr>
                <w:rStyle w:val="Hyperlink"/>
                <w:noProof/>
              </w:rPr>
            </w:rPrChange>
          </w:rPr>
          <w:fldChar w:fldCharType="end"/>
        </w:r>
      </w:ins>
    </w:p>
    <w:p w14:paraId="71C9F32D" w14:textId="3FC6B0D3" w:rsidR="000E3F2A" w:rsidRPr="000E3F2A" w:rsidRDefault="000E3F2A">
      <w:pPr>
        <w:pStyle w:val="TOC2"/>
        <w:tabs>
          <w:tab w:val="right" w:leader="dot" w:pos="9520"/>
        </w:tabs>
        <w:rPr>
          <w:ins w:id="1341"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1342" w:author="MinhHieu" w:date="2024-12-20T14:42:00Z">
            <w:rPr>
              <w:ins w:id="1343" w:author="MinhHieu" w:date="2024-12-20T14:41:00Z"/>
              <w:rFonts w:eastAsiaTheme="minorEastAsia" w:cstheme="minorBidi"/>
              <w:smallCaps w:val="0"/>
              <w:noProof/>
              <w:color w:val="auto"/>
              <w:kern w:val="2"/>
              <w:sz w:val="22"/>
              <w:szCs w:val="22"/>
              <w:lang w:val="vi-VN"/>
              <w14:ligatures w14:val="standardContextual"/>
            </w:rPr>
          </w:rPrChange>
        </w:rPr>
      </w:pPr>
      <w:ins w:id="1344" w:author="MinhHieu" w:date="2024-12-20T14:41:00Z">
        <w:r w:rsidRPr="000E3F2A">
          <w:rPr>
            <w:rStyle w:val="Hyperlink"/>
            <w:rFonts w:asciiTheme="majorHAnsi" w:hAnsiTheme="majorHAnsi" w:cstheme="majorHAnsi"/>
            <w:noProof/>
            <w:sz w:val="26"/>
            <w:szCs w:val="26"/>
            <w:rPrChange w:id="1345"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1346"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1347" w:author="MinhHieu" w:date="2024-12-20T14:42:00Z">
              <w:rPr>
                <w:noProof/>
              </w:rPr>
            </w:rPrChange>
          </w:rPr>
          <w:instrText>HYPERLINK \l "_Toc185598262"</w:instrText>
        </w:r>
        <w:r w:rsidRPr="000E3F2A">
          <w:rPr>
            <w:rStyle w:val="Hyperlink"/>
            <w:rFonts w:asciiTheme="majorHAnsi" w:hAnsiTheme="majorHAnsi" w:cstheme="majorHAnsi"/>
            <w:noProof/>
            <w:sz w:val="26"/>
            <w:szCs w:val="26"/>
            <w:rPrChange w:id="1348"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1349"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1350" w:author="MinhHieu" w:date="2024-12-20T14:42:00Z">
              <w:rPr>
                <w:rStyle w:val="Hyperlink"/>
                <w:noProof/>
              </w:rPr>
            </w:rPrChange>
          </w:rPr>
          <w:t>2.3.6</w:t>
        </w:r>
      </w:ins>
      <w:ins w:id="1351" w:author="MinhHieu" w:date="2024-12-20T14:42:00Z">
        <w:r>
          <w:rPr>
            <w:rFonts w:asciiTheme="majorHAnsi" w:eastAsiaTheme="minorEastAsia" w:hAnsiTheme="majorHAnsi" w:cstheme="majorHAnsi"/>
            <w:smallCaps w:val="0"/>
            <w:noProof/>
            <w:color w:val="auto"/>
            <w:kern w:val="2"/>
            <w:sz w:val="26"/>
            <w:szCs w:val="26"/>
            <w:lang w:val="en-US"/>
            <w14:ligatures w14:val="standardContextual"/>
          </w:rPr>
          <w:t xml:space="preserve"> </w:t>
        </w:r>
      </w:ins>
      <w:ins w:id="1352" w:author="MinhHieu" w:date="2024-12-20T14:41:00Z">
        <w:r w:rsidRPr="000E3F2A">
          <w:rPr>
            <w:rStyle w:val="Hyperlink"/>
            <w:rFonts w:asciiTheme="majorHAnsi" w:hAnsiTheme="majorHAnsi" w:cstheme="majorHAnsi"/>
            <w:noProof/>
            <w:sz w:val="26"/>
            <w:szCs w:val="26"/>
            <w:rPrChange w:id="1353" w:author="MinhHieu" w:date="2024-12-20T14:42:00Z">
              <w:rPr>
                <w:rStyle w:val="Hyperlink"/>
                <w:noProof/>
              </w:rPr>
            </w:rPrChange>
          </w:rPr>
          <w:t>Kịch bản xóa sản phẩm</w:t>
        </w:r>
        <w:r w:rsidRPr="000E3F2A">
          <w:rPr>
            <w:rFonts w:asciiTheme="majorHAnsi" w:hAnsiTheme="majorHAnsi" w:cstheme="majorHAnsi"/>
            <w:noProof/>
            <w:webHidden/>
            <w:sz w:val="26"/>
            <w:szCs w:val="26"/>
            <w:rPrChange w:id="1354" w:author="MinhHieu" w:date="2024-12-20T14:42:00Z">
              <w:rPr>
                <w:noProof/>
                <w:webHidden/>
              </w:rPr>
            </w:rPrChange>
          </w:rPr>
          <w:tab/>
        </w:r>
        <w:r w:rsidRPr="000E3F2A">
          <w:rPr>
            <w:rFonts w:asciiTheme="majorHAnsi" w:hAnsiTheme="majorHAnsi" w:cstheme="majorHAnsi"/>
            <w:noProof/>
            <w:webHidden/>
            <w:sz w:val="26"/>
            <w:szCs w:val="26"/>
            <w:rPrChange w:id="1355" w:author="MinhHieu" w:date="2024-12-20T14:42:00Z">
              <w:rPr>
                <w:noProof/>
                <w:webHidden/>
              </w:rPr>
            </w:rPrChange>
          </w:rPr>
          <w:fldChar w:fldCharType="begin"/>
        </w:r>
        <w:r w:rsidRPr="000E3F2A">
          <w:rPr>
            <w:rFonts w:asciiTheme="majorHAnsi" w:hAnsiTheme="majorHAnsi" w:cstheme="majorHAnsi"/>
            <w:noProof/>
            <w:webHidden/>
            <w:sz w:val="26"/>
            <w:szCs w:val="26"/>
            <w:rPrChange w:id="1356" w:author="MinhHieu" w:date="2024-12-20T14:42:00Z">
              <w:rPr>
                <w:noProof/>
                <w:webHidden/>
              </w:rPr>
            </w:rPrChange>
          </w:rPr>
          <w:instrText xml:space="preserve"> PAGEREF _Toc185598262 \h </w:instrText>
        </w:r>
      </w:ins>
      <w:r w:rsidRPr="000E3F2A">
        <w:rPr>
          <w:rFonts w:asciiTheme="majorHAnsi" w:hAnsiTheme="majorHAnsi" w:cstheme="majorHAnsi"/>
          <w:noProof/>
          <w:webHidden/>
          <w:sz w:val="26"/>
          <w:szCs w:val="26"/>
          <w:rPrChange w:id="1357"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1358" w:author="MinhHieu" w:date="2024-12-20T14:42:00Z">
            <w:rPr>
              <w:noProof/>
              <w:webHidden/>
            </w:rPr>
          </w:rPrChange>
        </w:rPr>
        <w:fldChar w:fldCharType="separate"/>
      </w:r>
      <w:ins w:id="1359" w:author="MinhHieu" w:date="2024-12-20T14:41:00Z">
        <w:r w:rsidRPr="000E3F2A">
          <w:rPr>
            <w:rFonts w:asciiTheme="majorHAnsi" w:hAnsiTheme="majorHAnsi" w:cstheme="majorHAnsi"/>
            <w:noProof/>
            <w:webHidden/>
            <w:sz w:val="26"/>
            <w:szCs w:val="26"/>
            <w:rPrChange w:id="1360" w:author="MinhHieu" w:date="2024-12-20T14:42:00Z">
              <w:rPr>
                <w:noProof/>
                <w:webHidden/>
              </w:rPr>
            </w:rPrChange>
          </w:rPr>
          <w:t>23</w:t>
        </w:r>
        <w:r w:rsidRPr="000E3F2A">
          <w:rPr>
            <w:rFonts w:asciiTheme="majorHAnsi" w:hAnsiTheme="majorHAnsi" w:cstheme="majorHAnsi"/>
            <w:noProof/>
            <w:webHidden/>
            <w:sz w:val="26"/>
            <w:szCs w:val="26"/>
            <w:rPrChange w:id="1361" w:author="MinhHieu" w:date="2024-12-20T14:42:00Z">
              <w:rPr>
                <w:noProof/>
                <w:webHidden/>
              </w:rPr>
            </w:rPrChange>
          </w:rPr>
          <w:fldChar w:fldCharType="end"/>
        </w:r>
        <w:r w:rsidRPr="000E3F2A">
          <w:rPr>
            <w:rStyle w:val="Hyperlink"/>
            <w:rFonts w:asciiTheme="majorHAnsi" w:hAnsiTheme="majorHAnsi" w:cstheme="majorHAnsi"/>
            <w:noProof/>
            <w:sz w:val="26"/>
            <w:szCs w:val="26"/>
            <w:rPrChange w:id="1362" w:author="MinhHieu" w:date="2024-12-20T14:42:00Z">
              <w:rPr>
                <w:rStyle w:val="Hyperlink"/>
                <w:noProof/>
              </w:rPr>
            </w:rPrChange>
          </w:rPr>
          <w:fldChar w:fldCharType="end"/>
        </w:r>
      </w:ins>
    </w:p>
    <w:p w14:paraId="6B830672" w14:textId="0FF3D844" w:rsidR="000E3F2A" w:rsidRPr="000E3F2A" w:rsidRDefault="000E3F2A">
      <w:pPr>
        <w:pStyle w:val="TOC2"/>
        <w:tabs>
          <w:tab w:val="right" w:leader="dot" w:pos="9520"/>
        </w:tabs>
        <w:rPr>
          <w:ins w:id="1363"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1364" w:author="MinhHieu" w:date="2024-12-20T14:42:00Z">
            <w:rPr>
              <w:ins w:id="1365" w:author="MinhHieu" w:date="2024-12-20T14:41:00Z"/>
              <w:rFonts w:eastAsiaTheme="minorEastAsia" w:cstheme="minorBidi"/>
              <w:smallCaps w:val="0"/>
              <w:noProof/>
              <w:color w:val="auto"/>
              <w:kern w:val="2"/>
              <w:sz w:val="22"/>
              <w:szCs w:val="22"/>
              <w:lang w:val="vi-VN"/>
              <w14:ligatures w14:val="standardContextual"/>
            </w:rPr>
          </w:rPrChange>
        </w:rPr>
      </w:pPr>
      <w:ins w:id="1366" w:author="MinhHieu" w:date="2024-12-20T14:41:00Z">
        <w:r w:rsidRPr="000E3F2A">
          <w:rPr>
            <w:rStyle w:val="Hyperlink"/>
            <w:rFonts w:asciiTheme="majorHAnsi" w:hAnsiTheme="majorHAnsi" w:cstheme="majorHAnsi"/>
            <w:noProof/>
            <w:sz w:val="26"/>
            <w:szCs w:val="26"/>
            <w:rPrChange w:id="1367"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1368"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1369" w:author="MinhHieu" w:date="2024-12-20T14:42:00Z">
              <w:rPr>
                <w:noProof/>
              </w:rPr>
            </w:rPrChange>
          </w:rPr>
          <w:instrText>HYPERLINK \l "_Toc185598264"</w:instrText>
        </w:r>
        <w:r w:rsidRPr="000E3F2A">
          <w:rPr>
            <w:rStyle w:val="Hyperlink"/>
            <w:rFonts w:asciiTheme="majorHAnsi" w:hAnsiTheme="majorHAnsi" w:cstheme="majorHAnsi"/>
            <w:noProof/>
            <w:sz w:val="26"/>
            <w:szCs w:val="26"/>
            <w:rPrChange w:id="1370"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1371"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1372" w:author="MinhHieu" w:date="2024-12-20T14:42:00Z">
              <w:rPr>
                <w:rStyle w:val="Hyperlink"/>
                <w:noProof/>
              </w:rPr>
            </w:rPrChange>
          </w:rPr>
          <w:t>2.3.7</w:t>
        </w:r>
      </w:ins>
      <w:ins w:id="1373" w:author="MinhHieu" w:date="2024-12-20T14:43:00Z">
        <w:r>
          <w:rPr>
            <w:rFonts w:asciiTheme="majorHAnsi" w:eastAsiaTheme="minorEastAsia" w:hAnsiTheme="majorHAnsi" w:cstheme="majorHAnsi"/>
            <w:smallCaps w:val="0"/>
            <w:noProof/>
            <w:color w:val="auto"/>
            <w:kern w:val="2"/>
            <w:sz w:val="26"/>
            <w:szCs w:val="26"/>
            <w:lang w:val="en-US"/>
            <w14:ligatures w14:val="standardContextual"/>
          </w:rPr>
          <w:t xml:space="preserve"> </w:t>
        </w:r>
      </w:ins>
      <w:ins w:id="1374" w:author="MinhHieu" w:date="2024-12-20T14:41:00Z">
        <w:r w:rsidRPr="000E3F2A">
          <w:rPr>
            <w:rStyle w:val="Hyperlink"/>
            <w:rFonts w:asciiTheme="majorHAnsi" w:hAnsiTheme="majorHAnsi" w:cstheme="majorHAnsi"/>
            <w:noProof/>
            <w:sz w:val="26"/>
            <w:szCs w:val="26"/>
            <w:rPrChange w:id="1375" w:author="MinhHieu" w:date="2024-12-20T14:42:00Z">
              <w:rPr>
                <w:rStyle w:val="Hyperlink"/>
                <w:noProof/>
              </w:rPr>
            </w:rPrChange>
          </w:rPr>
          <w:t>Kịch bản xem danh sách tất cả Order</w:t>
        </w:r>
        <w:r w:rsidRPr="000E3F2A">
          <w:rPr>
            <w:rFonts w:asciiTheme="majorHAnsi" w:hAnsiTheme="majorHAnsi" w:cstheme="majorHAnsi"/>
            <w:noProof/>
            <w:webHidden/>
            <w:sz w:val="26"/>
            <w:szCs w:val="26"/>
            <w:rPrChange w:id="1376" w:author="MinhHieu" w:date="2024-12-20T14:42:00Z">
              <w:rPr>
                <w:noProof/>
                <w:webHidden/>
              </w:rPr>
            </w:rPrChange>
          </w:rPr>
          <w:tab/>
        </w:r>
        <w:r w:rsidRPr="000E3F2A">
          <w:rPr>
            <w:rFonts w:asciiTheme="majorHAnsi" w:hAnsiTheme="majorHAnsi" w:cstheme="majorHAnsi"/>
            <w:noProof/>
            <w:webHidden/>
            <w:sz w:val="26"/>
            <w:szCs w:val="26"/>
            <w:rPrChange w:id="1377" w:author="MinhHieu" w:date="2024-12-20T14:42:00Z">
              <w:rPr>
                <w:noProof/>
                <w:webHidden/>
              </w:rPr>
            </w:rPrChange>
          </w:rPr>
          <w:fldChar w:fldCharType="begin"/>
        </w:r>
        <w:r w:rsidRPr="000E3F2A">
          <w:rPr>
            <w:rFonts w:asciiTheme="majorHAnsi" w:hAnsiTheme="majorHAnsi" w:cstheme="majorHAnsi"/>
            <w:noProof/>
            <w:webHidden/>
            <w:sz w:val="26"/>
            <w:szCs w:val="26"/>
            <w:rPrChange w:id="1378" w:author="MinhHieu" w:date="2024-12-20T14:42:00Z">
              <w:rPr>
                <w:noProof/>
                <w:webHidden/>
              </w:rPr>
            </w:rPrChange>
          </w:rPr>
          <w:instrText xml:space="preserve"> PAGEREF _Toc185598264 \h </w:instrText>
        </w:r>
      </w:ins>
      <w:r w:rsidRPr="000E3F2A">
        <w:rPr>
          <w:rFonts w:asciiTheme="majorHAnsi" w:hAnsiTheme="majorHAnsi" w:cstheme="majorHAnsi"/>
          <w:noProof/>
          <w:webHidden/>
          <w:sz w:val="26"/>
          <w:szCs w:val="26"/>
          <w:rPrChange w:id="1379"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1380" w:author="MinhHieu" w:date="2024-12-20T14:42:00Z">
            <w:rPr>
              <w:noProof/>
              <w:webHidden/>
            </w:rPr>
          </w:rPrChange>
        </w:rPr>
        <w:fldChar w:fldCharType="separate"/>
      </w:r>
      <w:ins w:id="1381" w:author="MinhHieu" w:date="2024-12-20T14:41:00Z">
        <w:r w:rsidRPr="000E3F2A">
          <w:rPr>
            <w:rFonts w:asciiTheme="majorHAnsi" w:hAnsiTheme="majorHAnsi" w:cstheme="majorHAnsi"/>
            <w:noProof/>
            <w:webHidden/>
            <w:sz w:val="26"/>
            <w:szCs w:val="26"/>
            <w:rPrChange w:id="1382" w:author="MinhHieu" w:date="2024-12-20T14:42:00Z">
              <w:rPr>
                <w:noProof/>
                <w:webHidden/>
              </w:rPr>
            </w:rPrChange>
          </w:rPr>
          <w:t>24</w:t>
        </w:r>
        <w:r w:rsidRPr="000E3F2A">
          <w:rPr>
            <w:rFonts w:asciiTheme="majorHAnsi" w:hAnsiTheme="majorHAnsi" w:cstheme="majorHAnsi"/>
            <w:noProof/>
            <w:webHidden/>
            <w:sz w:val="26"/>
            <w:szCs w:val="26"/>
            <w:rPrChange w:id="1383" w:author="MinhHieu" w:date="2024-12-20T14:42:00Z">
              <w:rPr>
                <w:noProof/>
                <w:webHidden/>
              </w:rPr>
            </w:rPrChange>
          </w:rPr>
          <w:fldChar w:fldCharType="end"/>
        </w:r>
        <w:r w:rsidRPr="000E3F2A">
          <w:rPr>
            <w:rStyle w:val="Hyperlink"/>
            <w:rFonts w:asciiTheme="majorHAnsi" w:hAnsiTheme="majorHAnsi" w:cstheme="majorHAnsi"/>
            <w:noProof/>
            <w:sz w:val="26"/>
            <w:szCs w:val="26"/>
            <w:rPrChange w:id="1384" w:author="MinhHieu" w:date="2024-12-20T14:42:00Z">
              <w:rPr>
                <w:rStyle w:val="Hyperlink"/>
                <w:noProof/>
              </w:rPr>
            </w:rPrChange>
          </w:rPr>
          <w:fldChar w:fldCharType="end"/>
        </w:r>
      </w:ins>
    </w:p>
    <w:p w14:paraId="1C9B426C" w14:textId="25B665A3" w:rsidR="000E3F2A" w:rsidRPr="000E3F2A" w:rsidRDefault="000E3F2A">
      <w:pPr>
        <w:pStyle w:val="TOC2"/>
        <w:tabs>
          <w:tab w:val="right" w:leader="dot" w:pos="9520"/>
        </w:tabs>
        <w:rPr>
          <w:ins w:id="1385"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1386" w:author="MinhHieu" w:date="2024-12-20T14:42:00Z">
            <w:rPr>
              <w:ins w:id="1387" w:author="MinhHieu" w:date="2024-12-20T14:41:00Z"/>
              <w:rFonts w:eastAsiaTheme="minorEastAsia" w:cstheme="minorBidi"/>
              <w:smallCaps w:val="0"/>
              <w:noProof/>
              <w:color w:val="auto"/>
              <w:kern w:val="2"/>
              <w:sz w:val="22"/>
              <w:szCs w:val="22"/>
              <w:lang w:val="vi-VN"/>
              <w14:ligatures w14:val="standardContextual"/>
            </w:rPr>
          </w:rPrChange>
        </w:rPr>
      </w:pPr>
      <w:ins w:id="1388" w:author="MinhHieu" w:date="2024-12-20T14:41:00Z">
        <w:r w:rsidRPr="000E3F2A">
          <w:rPr>
            <w:rStyle w:val="Hyperlink"/>
            <w:rFonts w:asciiTheme="majorHAnsi" w:hAnsiTheme="majorHAnsi" w:cstheme="majorHAnsi"/>
            <w:noProof/>
            <w:sz w:val="26"/>
            <w:szCs w:val="26"/>
            <w:rPrChange w:id="1389"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1390"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1391" w:author="MinhHieu" w:date="2024-12-20T14:42:00Z">
              <w:rPr>
                <w:noProof/>
              </w:rPr>
            </w:rPrChange>
          </w:rPr>
          <w:instrText>HYPERLINK \l "_Toc185598277"</w:instrText>
        </w:r>
        <w:r w:rsidRPr="000E3F2A">
          <w:rPr>
            <w:rStyle w:val="Hyperlink"/>
            <w:rFonts w:asciiTheme="majorHAnsi" w:hAnsiTheme="majorHAnsi" w:cstheme="majorHAnsi"/>
            <w:noProof/>
            <w:sz w:val="26"/>
            <w:szCs w:val="26"/>
            <w:rPrChange w:id="1392"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1393"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1394" w:author="MinhHieu" w:date="2024-12-20T14:42:00Z">
              <w:rPr>
                <w:rStyle w:val="Hyperlink"/>
                <w:noProof/>
              </w:rPr>
            </w:rPrChange>
          </w:rPr>
          <w:t>2.3.8</w:t>
        </w:r>
      </w:ins>
      <w:ins w:id="1395" w:author="MinhHieu" w:date="2024-12-20T14:43:00Z">
        <w:r>
          <w:rPr>
            <w:rFonts w:asciiTheme="majorHAnsi" w:eastAsiaTheme="minorEastAsia" w:hAnsiTheme="majorHAnsi" w:cstheme="majorHAnsi"/>
            <w:smallCaps w:val="0"/>
            <w:noProof/>
            <w:color w:val="auto"/>
            <w:kern w:val="2"/>
            <w:sz w:val="26"/>
            <w:szCs w:val="26"/>
            <w:lang w:val="en-US"/>
            <w14:ligatures w14:val="standardContextual"/>
          </w:rPr>
          <w:t xml:space="preserve"> </w:t>
        </w:r>
      </w:ins>
      <w:ins w:id="1396" w:author="MinhHieu" w:date="2024-12-20T14:41:00Z">
        <w:r w:rsidRPr="000E3F2A">
          <w:rPr>
            <w:rStyle w:val="Hyperlink"/>
            <w:rFonts w:asciiTheme="majorHAnsi" w:hAnsiTheme="majorHAnsi" w:cstheme="majorHAnsi"/>
            <w:noProof/>
            <w:sz w:val="26"/>
            <w:szCs w:val="26"/>
            <w:rPrChange w:id="1397" w:author="MinhHieu" w:date="2024-12-20T14:42:00Z">
              <w:rPr>
                <w:rStyle w:val="Hyperlink"/>
                <w:noProof/>
              </w:rPr>
            </w:rPrChange>
          </w:rPr>
          <w:t>Kịch bản cập nhật trạng thái Order</w:t>
        </w:r>
        <w:r w:rsidRPr="000E3F2A">
          <w:rPr>
            <w:rFonts w:asciiTheme="majorHAnsi" w:hAnsiTheme="majorHAnsi" w:cstheme="majorHAnsi"/>
            <w:noProof/>
            <w:webHidden/>
            <w:sz w:val="26"/>
            <w:szCs w:val="26"/>
            <w:rPrChange w:id="1398" w:author="MinhHieu" w:date="2024-12-20T14:42:00Z">
              <w:rPr>
                <w:noProof/>
                <w:webHidden/>
              </w:rPr>
            </w:rPrChange>
          </w:rPr>
          <w:tab/>
        </w:r>
        <w:r w:rsidRPr="000E3F2A">
          <w:rPr>
            <w:rFonts w:asciiTheme="majorHAnsi" w:hAnsiTheme="majorHAnsi" w:cstheme="majorHAnsi"/>
            <w:noProof/>
            <w:webHidden/>
            <w:sz w:val="26"/>
            <w:szCs w:val="26"/>
            <w:rPrChange w:id="1399" w:author="MinhHieu" w:date="2024-12-20T14:42:00Z">
              <w:rPr>
                <w:noProof/>
                <w:webHidden/>
              </w:rPr>
            </w:rPrChange>
          </w:rPr>
          <w:fldChar w:fldCharType="begin"/>
        </w:r>
        <w:r w:rsidRPr="000E3F2A">
          <w:rPr>
            <w:rFonts w:asciiTheme="majorHAnsi" w:hAnsiTheme="majorHAnsi" w:cstheme="majorHAnsi"/>
            <w:noProof/>
            <w:webHidden/>
            <w:sz w:val="26"/>
            <w:szCs w:val="26"/>
            <w:rPrChange w:id="1400" w:author="MinhHieu" w:date="2024-12-20T14:42:00Z">
              <w:rPr>
                <w:noProof/>
                <w:webHidden/>
              </w:rPr>
            </w:rPrChange>
          </w:rPr>
          <w:instrText xml:space="preserve"> PAGEREF _Toc185598277 \h </w:instrText>
        </w:r>
      </w:ins>
      <w:r w:rsidRPr="000E3F2A">
        <w:rPr>
          <w:rFonts w:asciiTheme="majorHAnsi" w:hAnsiTheme="majorHAnsi" w:cstheme="majorHAnsi"/>
          <w:noProof/>
          <w:webHidden/>
          <w:sz w:val="26"/>
          <w:szCs w:val="26"/>
          <w:rPrChange w:id="1401"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1402" w:author="MinhHieu" w:date="2024-12-20T14:42:00Z">
            <w:rPr>
              <w:noProof/>
              <w:webHidden/>
            </w:rPr>
          </w:rPrChange>
        </w:rPr>
        <w:fldChar w:fldCharType="separate"/>
      </w:r>
      <w:ins w:id="1403" w:author="MinhHieu" w:date="2024-12-20T14:41:00Z">
        <w:r w:rsidRPr="000E3F2A">
          <w:rPr>
            <w:rFonts w:asciiTheme="majorHAnsi" w:hAnsiTheme="majorHAnsi" w:cstheme="majorHAnsi"/>
            <w:noProof/>
            <w:webHidden/>
            <w:sz w:val="26"/>
            <w:szCs w:val="26"/>
            <w:rPrChange w:id="1404" w:author="MinhHieu" w:date="2024-12-20T14:42:00Z">
              <w:rPr>
                <w:noProof/>
                <w:webHidden/>
              </w:rPr>
            </w:rPrChange>
          </w:rPr>
          <w:t>25</w:t>
        </w:r>
        <w:r w:rsidRPr="000E3F2A">
          <w:rPr>
            <w:rFonts w:asciiTheme="majorHAnsi" w:hAnsiTheme="majorHAnsi" w:cstheme="majorHAnsi"/>
            <w:noProof/>
            <w:webHidden/>
            <w:sz w:val="26"/>
            <w:szCs w:val="26"/>
            <w:rPrChange w:id="1405" w:author="MinhHieu" w:date="2024-12-20T14:42:00Z">
              <w:rPr>
                <w:noProof/>
                <w:webHidden/>
              </w:rPr>
            </w:rPrChange>
          </w:rPr>
          <w:fldChar w:fldCharType="end"/>
        </w:r>
        <w:r w:rsidRPr="000E3F2A">
          <w:rPr>
            <w:rStyle w:val="Hyperlink"/>
            <w:rFonts w:asciiTheme="majorHAnsi" w:hAnsiTheme="majorHAnsi" w:cstheme="majorHAnsi"/>
            <w:noProof/>
            <w:sz w:val="26"/>
            <w:szCs w:val="26"/>
            <w:rPrChange w:id="1406" w:author="MinhHieu" w:date="2024-12-20T14:42:00Z">
              <w:rPr>
                <w:rStyle w:val="Hyperlink"/>
                <w:noProof/>
              </w:rPr>
            </w:rPrChange>
          </w:rPr>
          <w:fldChar w:fldCharType="end"/>
        </w:r>
      </w:ins>
    </w:p>
    <w:p w14:paraId="0B4FD838" w14:textId="1ECC3113" w:rsidR="000E3F2A" w:rsidRPr="000E3F2A" w:rsidRDefault="000E3F2A">
      <w:pPr>
        <w:pStyle w:val="TOC2"/>
        <w:tabs>
          <w:tab w:val="right" w:leader="dot" w:pos="9520"/>
        </w:tabs>
        <w:rPr>
          <w:ins w:id="1407"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1408" w:author="MinhHieu" w:date="2024-12-20T14:42:00Z">
            <w:rPr>
              <w:ins w:id="1409" w:author="MinhHieu" w:date="2024-12-20T14:41:00Z"/>
              <w:rFonts w:eastAsiaTheme="minorEastAsia" w:cstheme="minorBidi"/>
              <w:smallCaps w:val="0"/>
              <w:noProof/>
              <w:color w:val="auto"/>
              <w:kern w:val="2"/>
              <w:sz w:val="22"/>
              <w:szCs w:val="22"/>
              <w:lang w:val="vi-VN"/>
              <w14:ligatures w14:val="standardContextual"/>
            </w:rPr>
          </w:rPrChange>
        </w:rPr>
      </w:pPr>
      <w:ins w:id="1410" w:author="MinhHieu" w:date="2024-12-20T14:41:00Z">
        <w:r w:rsidRPr="000E3F2A">
          <w:rPr>
            <w:rStyle w:val="Hyperlink"/>
            <w:rFonts w:asciiTheme="majorHAnsi" w:hAnsiTheme="majorHAnsi" w:cstheme="majorHAnsi"/>
            <w:noProof/>
            <w:sz w:val="26"/>
            <w:szCs w:val="26"/>
            <w:rPrChange w:id="1411"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1412"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1413" w:author="MinhHieu" w:date="2024-12-20T14:42:00Z">
              <w:rPr>
                <w:noProof/>
              </w:rPr>
            </w:rPrChange>
          </w:rPr>
          <w:instrText>HYPERLINK \l "_Toc185598279"</w:instrText>
        </w:r>
        <w:r w:rsidRPr="000E3F2A">
          <w:rPr>
            <w:rStyle w:val="Hyperlink"/>
            <w:rFonts w:asciiTheme="majorHAnsi" w:hAnsiTheme="majorHAnsi" w:cstheme="majorHAnsi"/>
            <w:noProof/>
            <w:sz w:val="26"/>
            <w:szCs w:val="26"/>
            <w:rPrChange w:id="1414"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1415"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1416" w:author="MinhHieu" w:date="2024-12-20T14:42:00Z">
              <w:rPr>
                <w:rStyle w:val="Hyperlink"/>
                <w:noProof/>
              </w:rPr>
            </w:rPrChange>
          </w:rPr>
          <w:t>2.3.9</w:t>
        </w:r>
      </w:ins>
      <w:ins w:id="1417" w:author="MinhHieu" w:date="2024-12-20T14:43:00Z">
        <w:r>
          <w:rPr>
            <w:rFonts w:asciiTheme="majorHAnsi" w:eastAsiaTheme="minorEastAsia" w:hAnsiTheme="majorHAnsi" w:cstheme="majorHAnsi"/>
            <w:smallCaps w:val="0"/>
            <w:noProof/>
            <w:color w:val="auto"/>
            <w:kern w:val="2"/>
            <w:sz w:val="26"/>
            <w:szCs w:val="26"/>
            <w:lang w:val="en-US"/>
            <w14:ligatures w14:val="standardContextual"/>
          </w:rPr>
          <w:t xml:space="preserve"> </w:t>
        </w:r>
      </w:ins>
      <w:ins w:id="1418" w:author="MinhHieu" w:date="2024-12-20T14:41:00Z">
        <w:r w:rsidRPr="000E3F2A">
          <w:rPr>
            <w:rStyle w:val="Hyperlink"/>
            <w:rFonts w:asciiTheme="majorHAnsi" w:hAnsiTheme="majorHAnsi" w:cstheme="majorHAnsi"/>
            <w:noProof/>
            <w:sz w:val="26"/>
            <w:szCs w:val="26"/>
            <w:rPrChange w:id="1419" w:author="MinhHieu" w:date="2024-12-20T14:42:00Z">
              <w:rPr>
                <w:rStyle w:val="Hyperlink"/>
                <w:noProof/>
              </w:rPr>
            </w:rPrChange>
          </w:rPr>
          <w:t>Kịch bản xóa Order</w:t>
        </w:r>
        <w:r w:rsidRPr="000E3F2A">
          <w:rPr>
            <w:rFonts w:asciiTheme="majorHAnsi" w:hAnsiTheme="majorHAnsi" w:cstheme="majorHAnsi"/>
            <w:noProof/>
            <w:webHidden/>
            <w:sz w:val="26"/>
            <w:szCs w:val="26"/>
            <w:rPrChange w:id="1420" w:author="MinhHieu" w:date="2024-12-20T14:42:00Z">
              <w:rPr>
                <w:noProof/>
                <w:webHidden/>
              </w:rPr>
            </w:rPrChange>
          </w:rPr>
          <w:tab/>
        </w:r>
        <w:r w:rsidRPr="000E3F2A">
          <w:rPr>
            <w:rFonts w:asciiTheme="majorHAnsi" w:hAnsiTheme="majorHAnsi" w:cstheme="majorHAnsi"/>
            <w:noProof/>
            <w:webHidden/>
            <w:sz w:val="26"/>
            <w:szCs w:val="26"/>
            <w:rPrChange w:id="1421" w:author="MinhHieu" w:date="2024-12-20T14:42:00Z">
              <w:rPr>
                <w:noProof/>
                <w:webHidden/>
              </w:rPr>
            </w:rPrChange>
          </w:rPr>
          <w:fldChar w:fldCharType="begin"/>
        </w:r>
        <w:r w:rsidRPr="000E3F2A">
          <w:rPr>
            <w:rFonts w:asciiTheme="majorHAnsi" w:hAnsiTheme="majorHAnsi" w:cstheme="majorHAnsi"/>
            <w:noProof/>
            <w:webHidden/>
            <w:sz w:val="26"/>
            <w:szCs w:val="26"/>
            <w:rPrChange w:id="1422" w:author="MinhHieu" w:date="2024-12-20T14:42:00Z">
              <w:rPr>
                <w:noProof/>
                <w:webHidden/>
              </w:rPr>
            </w:rPrChange>
          </w:rPr>
          <w:instrText xml:space="preserve"> PAGEREF _Toc185598279 \h </w:instrText>
        </w:r>
      </w:ins>
      <w:r w:rsidRPr="000E3F2A">
        <w:rPr>
          <w:rFonts w:asciiTheme="majorHAnsi" w:hAnsiTheme="majorHAnsi" w:cstheme="majorHAnsi"/>
          <w:noProof/>
          <w:webHidden/>
          <w:sz w:val="26"/>
          <w:szCs w:val="26"/>
          <w:rPrChange w:id="1423"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1424" w:author="MinhHieu" w:date="2024-12-20T14:42:00Z">
            <w:rPr>
              <w:noProof/>
              <w:webHidden/>
            </w:rPr>
          </w:rPrChange>
        </w:rPr>
        <w:fldChar w:fldCharType="separate"/>
      </w:r>
      <w:ins w:id="1425" w:author="MinhHieu" w:date="2024-12-20T14:41:00Z">
        <w:r w:rsidRPr="000E3F2A">
          <w:rPr>
            <w:rFonts w:asciiTheme="majorHAnsi" w:hAnsiTheme="majorHAnsi" w:cstheme="majorHAnsi"/>
            <w:noProof/>
            <w:webHidden/>
            <w:sz w:val="26"/>
            <w:szCs w:val="26"/>
            <w:rPrChange w:id="1426" w:author="MinhHieu" w:date="2024-12-20T14:42:00Z">
              <w:rPr>
                <w:noProof/>
                <w:webHidden/>
              </w:rPr>
            </w:rPrChange>
          </w:rPr>
          <w:t>26</w:t>
        </w:r>
        <w:r w:rsidRPr="000E3F2A">
          <w:rPr>
            <w:rFonts w:asciiTheme="majorHAnsi" w:hAnsiTheme="majorHAnsi" w:cstheme="majorHAnsi"/>
            <w:noProof/>
            <w:webHidden/>
            <w:sz w:val="26"/>
            <w:szCs w:val="26"/>
            <w:rPrChange w:id="1427" w:author="MinhHieu" w:date="2024-12-20T14:42:00Z">
              <w:rPr>
                <w:noProof/>
                <w:webHidden/>
              </w:rPr>
            </w:rPrChange>
          </w:rPr>
          <w:fldChar w:fldCharType="end"/>
        </w:r>
        <w:r w:rsidRPr="000E3F2A">
          <w:rPr>
            <w:rStyle w:val="Hyperlink"/>
            <w:rFonts w:asciiTheme="majorHAnsi" w:hAnsiTheme="majorHAnsi" w:cstheme="majorHAnsi"/>
            <w:noProof/>
            <w:sz w:val="26"/>
            <w:szCs w:val="26"/>
            <w:rPrChange w:id="1428" w:author="MinhHieu" w:date="2024-12-20T14:42:00Z">
              <w:rPr>
                <w:rStyle w:val="Hyperlink"/>
                <w:noProof/>
              </w:rPr>
            </w:rPrChange>
          </w:rPr>
          <w:fldChar w:fldCharType="end"/>
        </w:r>
      </w:ins>
    </w:p>
    <w:p w14:paraId="11268B8D" w14:textId="35027674" w:rsidR="000E3F2A" w:rsidRPr="000E3F2A" w:rsidRDefault="000E3F2A">
      <w:pPr>
        <w:pStyle w:val="TOC2"/>
        <w:tabs>
          <w:tab w:val="left" w:pos="780"/>
          <w:tab w:val="right" w:leader="dot" w:pos="9520"/>
        </w:tabs>
        <w:rPr>
          <w:ins w:id="1429"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1430" w:author="MinhHieu" w:date="2024-12-20T14:42:00Z">
            <w:rPr>
              <w:ins w:id="1431" w:author="MinhHieu" w:date="2024-12-20T14:41:00Z"/>
              <w:rFonts w:eastAsiaTheme="minorEastAsia" w:cstheme="minorBidi"/>
              <w:smallCaps w:val="0"/>
              <w:noProof/>
              <w:color w:val="auto"/>
              <w:kern w:val="2"/>
              <w:sz w:val="22"/>
              <w:szCs w:val="22"/>
              <w:lang w:val="vi-VN"/>
              <w14:ligatures w14:val="standardContextual"/>
            </w:rPr>
          </w:rPrChange>
        </w:rPr>
      </w:pPr>
      <w:ins w:id="1432" w:author="MinhHieu" w:date="2024-12-20T14:41:00Z">
        <w:r w:rsidRPr="000E3F2A">
          <w:rPr>
            <w:rStyle w:val="Hyperlink"/>
            <w:rFonts w:asciiTheme="majorHAnsi" w:hAnsiTheme="majorHAnsi" w:cstheme="majorHAnsi"/>
            <w:noProof/>
            <w:sz w:val="26"/>
            <w:szCs w:val="26"/>
            <w:rPrChange w:id="1433"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1434"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1435" w:author="MinhHieu" w:date="2024-12-20T14:42:00Z">
              <w:rPr>
                <w:noProof/>
              </w:rPr>
            </w:rPrChange>
          </w:rPr>
          <w:instrText>HYPERLINK \l "_Toc185598281"</w:instrText>
        </w:r>
        <w:r w:rsidRPr="000E3F2A">
          <w:rPr>
            <w:rStyle w:val="Hyperlink"/>
            <w:rFonts w:asciiTheme="majorHAnsi" w:hAnsiTheme="majorHAnsi" w:cstheme="majorHAnsi"/>
            <w:noProof/>
            <w:sz w:val="26"/>
            <w:szCs w:val="26"/>
            <w:rPrChange w:id="1436"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1437"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1438" w:author="MinhHieu" w:date="2024-12-20T14:42:00Z">
              <w:rPr>
                <w:rStyle w:val="Hyperlink"/>
                <w:noProof/>
              </w:rPr>
            </w:rPrChange>
          </w:rPr>
          <w:t>2.3.10</w:t>
        </w:r>
        <w:r w:rsidRPr="000E3F2A">
          <w:rPr>
            <w:rFonts w:asciiTheme="majorHAnsi" w:eastAsiaTheme="minorEastAsia" w:hAnsiTheme="majorHAnsi" w:cstheme="majorHAnsi"/>
            <w:smallCaps w:val="0"/>
            <w:noProof/>
            <w:color w:val="auto"/>
            <w:kern w:val="2"/>
            <w:sz w:val="26"/>
            <w:szCs w:val="26"/>
            <w:lang w:val="vi-VN"/>
            <w14:ligatures w14:val="standardContextual"/>
            <w:rPrChange w:id="1439" w:author="MinhHieu" w:date="2024-12-20T14:42:00Z">
              <w:rPr>
                <w:rFonts w:eastAsiaTheme="minorEastAsia" w:cstheme="minorBidi"/>
                <w:smallCaps w:val="0"/>
                <w:noProof/>
                <w:color w:val="auto"/>
                <w:kern w:val="2"/>
                <w:sz w:val="22"/>
                <w:szCs w:val="22"/>
                <w:lang w:val="vi-VN"/>
                <w14:ligatures w14:val="standardContextual"/>
              </w:rPr>
            </w:rPrChange>
          </w:rPr>
          <w:tab/>
        </w:r>
        <w:r w:rsidRPr="000E3F2A">
          <w:rPr>
            <w:rStyle w:val="Hyperlink"/>
            <w:rFonts w:asciiTheme="majorHAnsi" w:hAnsiTheme="majorHAnsi" w:cstheme="majorHAnsi"/>
            <w:noProof/>
            <w:sz w:val="26"/>
            <w:szCs w:val="26"/>
            <w:rPrChange w:id="1440" w:author="MinhHieu" w:date="2024-12-20T14:42:00Z">
              <w:rPr>
                <w:rStyle w:val="Hyperlink"/>
                <w:noProof/>
              </w:rPr>
            </w:rPrChange>
          </w:rPr>
          <w:t>Kịch bản xem giỏ hàng</w:t>
        </w:r>
        <w:r w:rsidRPr="000E3F2A">
          <w:rPr>
            <w:rFonts w:asciiTheme="majorHAnsi" w:hAnsiTheme="majorHAnsi" w:cstheme="majorHAnsi"/>
            <w:noProof/>
            <w:webHidden/>
            <w:sz w:val="26"/>
            <w:szCs w:val="26"/>
            <w:rPrChange w:id="1441" w:author="MinhHieu" w:date="2024-12-20T14:42:00Z">
              <w:rPr>
                <w:noProof/>
                <w:webHidden/>
              </w:rPr>
            </w:rPrChange>
          </w:rPr>
          <w:tab/>
        </w:r>
        <w:r w:rsidRPr="000E3F2A">
          <w:rPr>
            <w:rFonts w:asciiTheme="majorHAnsi" w:hAnsiTheme="majorHAnsi" w:cstheme="majorHAnsi"/>
            <w:noProof/>
            <w:webHidden/>
            <w:sz w:val="26"/>
            <w:szCs w:val="26"/>
            <w:rPrChange w:id="1442" w:author="MinhHieu" w:date="2024-12-20T14:42:00Z">
              <w:rPr>
                <w:noProof/>
                <w:webHidden/>
              </w:rPr>
            </w:rPrChange>
          </w:rPr>
          <w:fldChar w:fldCharType="begin"/>
        </w:r>
        <w:r w:rsidRPr="000E3F2A">
          <w:rPr>
            <w:rFonts w:asciiTheme="majorHAnsi" w:hAnsiTheme="majorHAnsi" w:cstheme="majorHAnsi"/>
            <w:noProof/>
            <w:webHidden/>
            <w:sz w:val="26"/>
            <w:szCs w:val="26"/>
            <w:rPrChange w:id="1443" w:author="MinhHieu" w:date="2024-12-20T14:42:00Z">
              <w:rPr>
                <w:noProof/>
                <w:webHidden/>
              </w:rPr>
            </w:rPrChange>
          </w:rPr>
          <w:instrText xml:space="preserve"> PAGEREF _Toc185598281 \h </w:instrText>
        </w:r>
      </w:ins>
      <w:r w:rsidRPr="000E3F2A">
        <w:rPr>
          <w:rFonts w:asciiTheme="majorHAnsi" w:hAnsiTheme="majorHAnsi" w:cstheme="majorHAnsi"/>
          <w:noProof/>
          <w:webHidden/>
          <w:sz w:val="26"/>
          <w:szCs w:val="26"/>
          <w:rPrChange w:id="1444"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1445" w:author="MinhHieu" w:date="2024-12-20T14:42:00Z">
            <w:rPr>
              <w:noProof/>
              <w:webHidden/>
            </w:rPr>
          </w:rPrChange>
        </w:rPr>
        <w:fldChar w:fldCharType="separate"/>
      </w:r>
      <w:ins w:id="1446" w:author="MinhHieu" w:date="2024-12-20T14:41:00Z">
        <w:r w:rsidRPr="000E3F2A">
          <w:rPr>
            <w:rFonts w:asciiTheme="majorHAnsi" w:hAnsiTheme="majorHAnsi" w:cstheme="majorHAnsi"/>
            <w:noProof/>
            <w:webHidden/>
            <w:sz w:val="26"/>
            <w:szCs w:val="26"/>
            <w:rPrChange w:id="1447" w:author="MinhHieu" w:date="2024-12-20T14:42:00Z">
              <w:rPr>
                <w:noProof/>
                <w:webHidden/>
              </w:rPr>
            </w:rPrChange>
          </w:rPr>
          <w:t>27</w:t>
        </w:r>
        <w:r w:rsidRPr="000E3F2A">
          <w:rPr>
            <w:rFonts w:asciiTheme="majorHAnsi" w:hAnsiTheme="majorHAnsi" w:cstheme="majorHAnsi"/>
            <w:noProof/>
            <w:webHidden/>
            <w:sz w:val="26"/>
            <w:szCs w:val="26"/>
            <w:rPrChange w:id="1448" w:author="MinhHieu" w:date="2024-12-20T14:42:00Z">
              <w:rPr>
                <w:noProof/>
                <w:webHidden/>
              </w:rPr>
            </w:rPrChange>
          </w:rPr>
          <w:fldChar w:fldCharType="end"/>
        </w:r>
        <w:r w:rsidRPr="000E3F2A">
          <w:rPr>
            <w:rStyle w:val="Hyperlink"/>
            <w:rFonts w:asciiTheme="majorHAnsi" w:hAnsiTheme="majorHAnsi" w:cstheme="majorHAnsi"/>
            <w:noProof/>
            <w:sz w:val="26"/>
            <w:szCs w:val="26"/>
            <w:rPrChange w:id="1449" w:author="MinhHieu" w:date="2024-12-20T14:42:00Z">
              <w:rPr>
                <w:rStyle w:val="Hyperlink"/>
                <w:noProof/>
              </w:rPr>
            </w:rPrChange>
          </w:rPr>
          <w:fldChar w:fldCharType="end"/>
        </w:r>
      </w:ins>
    </w:p>
    <w:p w14:paraId="0EC46456" w14:textId="7F2AAE3B" w:rsidR="000E3F2A" w:rsidRPr="000E3F2A" w:rsidRDefault="000E3F2A">
      <w:pPr>
        <w:pStyle w:val="TOC2"/>
        <w:tabs>
          <w:tab w:val="left" w:pos="780"/>
          <w:tab w:val="right" w:leader="dot" w:pos="9520"/>
        </w:tabs>
        <w:rPr>
          <w:ins w:id="1450"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1451" w:author="MinhHieu" w:date="2024-12-20T14:42:00Z">
            <w:rPr>
              <w:ins w:id="1452" w:author="MinhHieu" w:date="2024-12-20T14:41:00Z"/>
              <w:rFonts w:eastAsiaTheme="minorEastAsia" w:cstheme="minorBidi"/>
              <w:smallCaps w:val="0"/>
              <w:noProof/>
              <w:color w:val="auto"/>
              <w:kern w:val="2"/>
              <w:sz w:val="22"/>
              <w:szCs w:val="22"/>
              <w:lang w:val="vi-VN"/>
              <w14:ligatures w14:val="standardContextual"/>
            </w:rPr>
          </w:rPrChange>
        </w:rPr>
      </w:pPr>
      <w:ins w:id="1453" w:author="MinhHieu" w:date="2024-12-20T14:41:00Z">
        <w:r w:rsidRPr="000E3F2A">
          <w:rPr>
            <w:rStyle w:val="Hyperlink"/>
            <w:rFonts w:asciiTheme="majorHAnsi" w:hAnsiTheme="majorHAnsi" w:cstheme="majorHAnsi"/>
            <w:noProof/>
            <w:sz w:val="26"/>
            <w:szCs w:val="26"/>
            <w:rPrChange w:id="1454"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1455"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1456" w:author="MinhHieu" w:date="2024-12-20T14:42:00Z">
              <w:rPr>
                <w:noProof/>
              </w:rPr>
            </w:rPrChange>
          </w:rPr>
          <w:instrText>HYPERLINK \l "_Toc185598284"</w:instrText>
        </w:r>
        <w:r w:rsidRPr="000E3F2A">
          <w:rPr>
            <w:rStyle w:val="Hyperlink"/>
            <w:rFonts w:asciiTheme="majorHAnsi" w:hAnsiTheme="majorHAnsi" w:cstheme="majorHAnsi"/>
            <w:noProof/>
            <w:sz w:val="26"/>
            <w:szCs w:val="26"/>
            <w:rPrChange w:id="1457"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1458"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1459" w:author="MinhHieu" w:date="2024-12-20T14:42:00Z">
              <w:rPr>
                <w:rStyle w:val="Hyperlink"/>
                <w:noProof/>
              </w:rPr>
            </w:rPrChange>
          </w:rPr>
          <w:t>2.3.11</w:t>
        </w:r>
        <w:r w:rsidRPr="000E3F2A">
          <w:rPr>
            <w:rFonts w:asciiTheme="majorHAnsi" w:eastAsiaTheme="minorEastAsia" w:hAnsiTheme="majorHAnsi" w:cstheme="majorHAnsi"/>
            <w:smallCaps w:val="0"/>
            <w:noProof/>
            <w:color w:val="auto"/>
            <w:kern w:val="2"/>
            <w:sz w:val="26"/>
            <w:szCs w:val="26"/>
            <w:lang w:val="vi-VN"/>
            <w14:ligatures w14:val="standardContextual"/>
            <w:rPrChange w:id="1460" w:author="MinhHieu" w:date="2024-12-20T14:42:00Z">
              <w:rPr>
                <w:rFonts w:eastAsiaTheme="minorEastAsia" w:cstheme="minorBidi"/>
                <w:smallCaps w:val="0"/>
                <w:noProof/>
                <w:color w:val="auto"/>
                <w:kern w:val="2"/>
                <w:sz w:val="22"/>
                <w:szCs w:val="22"/>
                <w:lang w:val="vi-VN"/>
                <w14:ligatures w14:val="standardContextual"/>
              </w:rPr>
            </w:rPrChange>
          </w:rPr>
          <w:tab/>
        </w:r>
        <w:r w:rsidRPr="000E3F2A">
          <w:rPr>
            <w:rStyle w:val="Hyperlink"/>
            <w:rFonts w:asciiTheme="majorHAnsi" w:hAnsiTheme="majorHAnsi" w:cstheme="majorHAnsi"/>
            <w:noProof/>
            <w:sz w:val="26"/>
            <w:szCs w:val="26"/>
            <w:rPrChange w:id="1461" w:author="MinhHieu" w:date="2024-12-20T14:42:00Z">
              <w:rPr>
                <w:rStyle w:val="Hyperlink"/>
                <w:noProof/>
              </w:rPr>
            </w:rPrChange>
          </w:rPr>
          <w:t>Kịch bản thêm sản phẩm vào giỏ hàng</w:t>
        </w:r>
        <w:r w:rsidRPr="000E3F2A">
          <w:rPr>
            <w:rFonts w:asciiTheme="majorHAnsi" w:hAnsiTheme="majorHAnsi" w:cstheme="majorHAnsi"/>
            <w:noProof/>
            <w:webHidden/>
            <w:sz w:val="26"/>
            <w:szCs w:val="26"/>
            <w:rPrChange w:id="1462" w:author="MinhHieu" w:date="2024-12-20T14:42:00Z">
              <w:rPr>
                <w:noProof/>
                <w:webHidden/>
              </w:rPr>
            </w:rPrChange>
          </w:rPr>
          <w:tab/>
        </w:r>
        <w:r w:rsidRPr="000E3F2A">
          <w:rPr>
            <w:rFonts w:asciiTheme="majorHAnsi" w:hAnsiTheme="majorHAnsi" w:cstheme="majorHAnsi"/>
            <w:noProof/>
            <w:webHidden/>
            <w:sz w:val="26"/>
            <w:szCs w:val="26"/>
            <w:rPrChange w:id="1463" w:author="MinhHieu" w:date="2024-12-20T14:42:00Z">
              <w:rPr>
                <w:noProof/>
                <w:webHidden/>
              </w:rPr>
            </w:rPrChange>
          </w:rPr>
          <w:fldChar w:fldCharType="begin"/>
        </w:r>
        <w:r w:rsidRPr="000E3F2A">
          <w:rPr>
            <w:rFonts w:asciiTheme="majorHAnsi" w:hAnsiTheme="majorHAnsi" w:cstheme="majorHAnsi"/>
            <w:noProof/>
            <w:webHidden/>
            <w:sz w:val="26"/>
            <w:szCs w:val="26"/>
            <w:rPrChange w:id="1464" w:author="MinhHieu" w:date="2024-12-20T14:42:00Z">
              <w:rPr>
                <w:noProof/>
                <w:webHidden/>
              </w:rPr>
            </w:rPrChange>
          </w:rPr>
          <w:instrText xml:space="preserve"> PAGEREF _Toc185598284 \h </w:instrText>
        </w:r>
      </w:ins>
      <w:r w:rsidRPr="000E3F2A">
        <w:rPr>
          <w:rFonts w:asciiTheme="majorHAnsi" w:hAnsiTheme="majorHAnsi" w:cstheme="majorHAnsi"/>
          <w:noProof/>
          <w:webHidden/>
          <w:sz w:val="26"/>
          <w:szCs w:val="26"/>
          <w:rPrChange w:id="1465"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1466" w:author="MinhHieu" w:date="2024-12-20T14:42:00Z">
            <w:rPr>
              <w:noProof/>
              <w:webHidden/>
            </w:rPr>
          </w:rPrChange>
        </w:rPr>
        <w:fldChar w:fldCharType="separate"/>
      </w:r>
      <w:ins w:id="1467" w:author="MinhHieu" w:date="2024-12-20T14:41:00Z">
        <w:r w:rsidRPr="000E3F2A">
          <w:rPr>
            <w:rFonts w:asciiTheme="majorHAnsi" w:hAnsiTheme="majorHAnsi" w:cstheme="majorHAnsi"/>
            <w:noProof/>
            <w:webHidden/>
            <w:sz w:val="26"/>
            <w:szCs w:val="26"/>
            <w:rPrChange w:id="1468" w:author="MinhHieu" w:date="2024-12-20T14:42:00Z">
              <w:rPr>
                <w:noProof/>
                <w:webHidden/>
              </w:rPr>
            </w:rPrChange>
          </w:rPr>
          <w:t>28</w:t>
        </w:r>
        <w:r w:rsidRPr="000E3F2A">
          <w:rPr>
            <w:rFonts w:asciiTheme="majorHAnsi" w:hAnsiTheme="majorHAnsi" w:cstheme="majorHAnsi"/>
            <w:noProof/>
            <w:webHidden/>
            <w:sz w:val="26"/>
            <w:szCs w:val="26"/>
            <w:rPrChange w:id="1469" w:author="MinhHieu" w:date="2024-12-20T14:42:00Z">
              <w:rPr>
                <w:noProof/>
                <w:webHidden/>
              </w:rPr>
            </w:rPrChange>
          </w:rPr>
          <w:fldChar w:fldCharType="end"/>
        </w:r>
        <w:r w:rsidRPr="000E3F2A">
          <w:rPr>
            <w:rStyle w:val="Hyperlink"/>
            <w:rFonts w:asciiTheme="majorHAnsi" w:hAnsiTheme="majorHAnsi" w:cstheme="majorHAnsi"/>
            <w:noProof/>
            <w:sz w:val="26"/>
            <w:szCs w:val="26"/>
            <w:rPrChange w:id="1470" w:author="MinhHieu" w:date="2024-12-20T14:42:00Z">
              <w:rPr>
                <w:rStyle w:val="Hyperlink"/>
                <w:noProof/>
              </w:rPr>
            </w:rPrChange>
          </w:rPr>
          <w:fldChar w:fldCharType="end"/>
        </w:r>
      </w:ins>
    </w:p>
    <w:p w14:paraId="1F49EEFE" w14:textId="5079D129" w:rsidR="000E3F2A" w:rsidRPr="000E3F2A" w:rsidRDefault="000E3F2A">
      <w:pPr>
        <w:pStyle w:val="TOC2"/>
        <w:tabs>
          <w:tab w:val="left" w:pos="780"/>
          <w:tab w:val="right" w:leader="dot" w:pos="9520"/>
        </w:tabs>
        <w:rPr>
          <w:ins w:id="1471"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1472" w:author="MinhHieu" w:date="2024-12-20T14:42:00Z">
            <w:rPr>
              <w:ins w:id="1473" w:author="MinhHieu" w:date="2024-12-20T14:41:00Z"/>
              <w:rFonts w:eastAsiaTheme="minorEastAsia" w:cstheme="minorBidi"/>
              <w:smallCaps w:val="0"/>
              <w:noProof/>
              <w:color w:val="auto"/>
              <w:kern w:val="2"/>
              <w:sz w:val="22"/>
              <w:szCs w:val="22"/>
              <w:lang w:val="vi-VN"/>
              <w14:ligatures w14:val="standardContextual"/>
            </w:rPr>
          </w:rPrChange>
        </w:rPr>
      </w:pPr>
      <w:ins w:id="1474" w:author="MinhHieu" w:date="2024-12-20T14:41:00Z">
        <w:r w:rsidRPr="000E3F2A">
          <w:rPr>
            <w:rStyle w:val="Hyperlink"/>
            <w:rFonts w:asciiTheme="majorHAnsi" w:hAnsiTheme="majorHAnsi" w:cstheme="majorHAnsi"/>
            <w:noProof/>
            <w:sz w:val="26"/>
            <w:szCs w:val="26"/>
            <w:rPrChange w:id="1475"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1476"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1477" w:author="MinhHieu" w:date="2024-12-20T14:42:00Z">
              <w:rPr>
                <w:noProof/>
              </w:rPr>
            </w:rPrChange>
          </w:rPr>
          <w:instrText>HYPERLINK \l "_Toc185598286"</w:instrText>
        </w:r>
        <w:r w:rsidRPr="000E3F2A">
          <w:rPr>
            <w:rStyle w:val="Hyperlink"/>
            <w:rFonts w:asciiTheme="majorHAnsi" w:hAnsiTheme="majorHAnsi" w:cstheme="majorHAnsi"/>
            <w:noProof/>
            <w:sz w:val="26"/>
            <w:szCs w:val="26"/>
            <w:rPrChange w:id="1478"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1479"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1480" w:author="MinhHieu" w:date="2024-12-20T14:42:00Z">
              <w:rPr>
                <w:rStyle w:val="Hyperlink"/>
                <w:noProof/>
              </w:rPr>
            </w:rPrChange>
          </w:rPr>
          <w:t>2.3.12</w:t>
        </w:r>
        <w:r w:rsidRPr="000E3F2A">
          <w:rPr>
            <w:rFonts w:asciiTheme="majorHAnsi" w:eastAsiaTheme="minorEastAsia" w:hAnsiTheme="majorHAnsi" w:cstheme="majorHAnsi"/>
            <w:smallCaps w:val="0"/>
            <w:noProof/>
            <w:color w:val="auto"/>
            <w:kern w:val="2"/>
            <w:sz w:val="26"/>
            <w:szCs w:val="26"/>
            <w:lang w:val="vi-VN"/>
            <w14:ligatures w14:val="standardContextual"/>
            <w:rPrChange w:id="1481" w:author="MinhHieu" w:date="2024-12-20T14:42:00Z">
              <w:rPr>
                <w:rFonts w:eastAsiaTheme="minorEastAsia" w:cstheme="minorBidi"/>
                <w:smallCaps w:val="0"/>
                <w:noProof/>
                <w:color w:val="auto"/>
                <w:kern w:val="2"/>
                <w:sz w:val="22"/>
                <w:szCs w:val="22"/>
                <w:lang w:val="vi-VN"/>
                <w14:ligatures w14:val="standardContextual"/>
              </w:rPr>
            </w:rPrChange>
          </w:rPr>
          <w:tab/>
        </w:r>
        <w:r w:rsidRPr="000E3F2A">
          <w:rPr>
            <w:rStyle w:val="Hyperlink"/>
            <w:rFonts w:asciiTheme="majorHAnsi" w:hAnsiTheme="majorHAnsi" w:cstheme="majorHAnsi"/>
            <w:noProof/>
            <w:sz w:val="26"/>
            <w:szCs w:val="26"/>
            <w:rPrChange w:id="1482" w:author="MinhHieu" w:date="2024-12-20T14:42:00Z">
              <w:rPr>
                <w:rStyle w:val="Hyperlink"/>
                <w:noProof/>
              </w:rPr>
            </w:rPrChange>
          </w:rPr>
          <w:t>Kịch bản xóa sản phẩm ra khỏi giỏ hàng</w:t>
        </w:r>
        <w:r w:rsidRPr="000E3F2A">
          <w:rPr>
            <w:rFonts w:asciiTheme="majorHAnsi" w:hAnsiTheme="majorHAnsi" w:cstheme="majorHAnsi"/>
            <w:noProof/>
            <w:webHidden/>
            <w:sz w:val="26"/>
            <w:szCs w:val="26"/>
            <w:rPrChange w:id="1483" w:author="MinhHieu" w:date="2024-12-20T14:42:00Z">
              <w:rPr>
                <w:noProof/>
                <w:webHidden/>
              </w:rPr>
            </w:rPrChange>
          </w:rPr>
          <w:tab/>
        </w:r>
        <w:r w:rsidRPr="000E3F2A">
          <w:rPr>
            <w:rFonts w:asciiTheme="majorHAnsi" w:hAnsiTheme="majorHAnsi" w:cstheme="majorHAnsi"/>
            <w:noProof/>
            <w:webHidden/>
            <w:sz w:val="26"/>
            <w:szCs w:val="26"/>
            <w:rPrChange w:id="1484" w:author="MinhHieu" w:date="2024-12-20T14:42:00Z">
              <w:rPr>
                <w:noProof/>
                <w:webHidden/>
              </w:rPr>
            </w:rPrChange>
          </w:rPr>
          <w:fldChar w:fldCharType="begin"/>
        </w:r>
        <w:r w:rsidRPr="000E3F2A">
          <w:rPr>
            <w:rFonts w:asciiTheme="majorHAnsi" w:hAnsiTheme="majorHAnsi" w:cstheme="majorHAnsi"/>
            <w:noProof/>
            <w:webHidden/>
            <w:sz w:val="26"/>
            <w:szCs w:val="26"/>
            <w:rPrChange w:id="1485" w:author="MinhHieu" w:date="2024-12-20T14:42:00Z">
              <w:rPr>
                <w:noProof/>
                <w:webHidden/>
              </w:rPr>
            </w:rPrChange>
          </w:rPr>
          <w:instrText xml:space="preserve"> PAGEREF _Toc185598286 \h </w:instrText>
        </w:r>
      </w:ins>
      <w:r w:rsidRPr="000E3F2A">
        <w:rPr>
          <w:rFonts w:asciiTheme="majorHAnsi" w:hAnsiTheme="majorHAnsi" w:cstheme="majorHAnsi"/>
          <w:noProof/>
          <w:webHidden/>
          <w:sz w:val="26"/>
          <w:szCs w:val="26"/>
          <w:rPrChange w:id="1486"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1487" w:author="MinhHieu" w:date="2024-12-20T14:42:00Z">
            <w:rPr>
              <w:noProof/>
              <w:webHidden/>
            </w:rPr>
          </w:rPrChange>
        </w:rPr>
        <w:fldChar w:fldCharType="separate"/>
      </w:r>
      <w:ins w:id="1488" w:author="MinhHieu" w:date="2024-12-20T14:41:00Z">
        <w:r w:rsidRPr="000E3F2A">
          <w:rPr>
            <w:rFonts w:asciiTheme="majorHAnsi" w:hAnsiTheme="majorHAnsi" w:cstheme="majorHAnsi"/>
            <w:noProof/>
            <w:webHidden/>
            <w:sz w:val="26"/>
            <w:szCs w:val="26"/>
            <w:rPrChange w:id="1489" w:author="MinhHieu" w:date="2024-12-20T14:42:00Z">
              <w:rPr>
                <w:noProof/>
                <w:webHidden/>
              </w:rPr>
            </w:rPrChange>
          </w:rPr>
          <w:t>29</w:t>
        </w:r>
        <w:r w:rsidRPr="000E3F2A">
          <w:rPr>
            <w:rFonts w:asciiTheme="majorHAnsi" w:hAnsiTheme="majorHAnsi" w:cstheme="majorHAnsi"/>
            <w:noProof/>
            <w:webHidden/>
            <w:sz w:val="26"/>
            <w:szCs w:val="26"/>
            <w:rPrChange w:id="1490" w:author="MinhHieu" w:date="2024-12-20T14:42:00Z">
              <w:rPr>
                <w:noProof/>
                <w:webHidden/>
              </w:rPr>
            </w:rPrChange>
          </w:rPr>
          <w:fldChar w:fldCharType="end"/>
        </w:r>
        <w:r w:rsidRPr="000E3F2A">
          <w:rPr>
            <w:rStyle w:val="Hyperlink"/>
            <w:rFonts w:asciiTheme="majorHAnsi" w:hAnsiTheme="majorHAnsi" w:cstheme="majorHAnsi"/>
            <w:noProof/>
            <w:sz w:val="26"/>
            <w:szCs w:val="26"/>
            <w:rPrChange w:id="1491" w:author="MinhHieu" w:date="2024-12-20T14:42:00Z">
              <w:rPr>
                <w:rStyle w:val="Hyperlink"/>
                <w:noProof/>
              </w:rPr>
            </w:rPrChange>
          </w:rPr>
          <w:fldChar w:fldCharType="end"/>
        </w:r>
      </w:ins>
    </w:p>
    <w:p w14:paraId="72623F24" w14:textId="524D14A6" w:rsidR="000E3F2A" w:rsidRPr="000E3F2A" w:rsidRDefault="000E3F2A">
      <w:pPr>
        <w:pStyle w:val="TOC2"/>
        <w:tabs>
          <w:tab w:val="left" w:pos="780"/>
          <w:tab w:val="right" w:leader="dot" w:pos="9520"/>
        </w:tabs>
        <w:rPr>
          <w:ins w:id="1492"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1493" w:author="MinhHieu" w:date="2024-12-20T14:42:00Z">
            <w:rPr>
              <w:ins w:id="1494" w:author="MinhHieu" w:date="2024-12-20T14:41:00Z"/>
              <w:rFonts w:eastAsiaTheme="minorEastAsia" w:cstheme="minorBidi"/>
              <w:smallCaps w:val="0"/>
              <w:noProof/>
              <w:color w:val="auto"/>
              <w:kern w:val="2"/>
              <w:sz w:val="22"/>
              <w:szCs w:val="22"/>
              <w:lang w:val="vi-VN"/>
              <w14:ligatures w14:val="standardContextual"/>
            </w:rPr>
          </w:rPrChange>
        </w:rPr>
      </w:pPr>
      <w:ins w:id="1495" w:author="MinhHieu" w:date="2024-12-20T14:41:00Z">
        <w:r w:rsidRPr="000E3F2A">
          <w:rPr>
            <w:rStyle w:val="Hyperlink"/>
            <w:rFonts w:asciiTheme="majorHAnsi" w:hAnsiTheme="majorHAnsi" w:cstheme="majorHAnsi"/>
            <w:noProof/>
            <w:sz w:val="26"/>
            <w:szCs w:val="26"/>
            <w:rPrChange w:id="1496"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1497"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1498" w:author="MinhHieu" w:date="2024-12-20T14:42:00Z">
              <w:rPr>
                <w:noProof/>
              </w:rPr>
            </w:rPrChange>
          </w:rPr>
          <w:instrText>HYPERLINK \l "_Toc185598287"</w:instrText>
        </w:r>
        <w:r w:rsidRPr="000E3F2A">
          <w:rPr>
            <w:rStyle w:val="Hyperlink"/>
            <w:rFonts w:asciiTheme="majorHAnsi" w:hAnsiTheme="majorHAnsi" w:cstheme="majorHAnsi"/>
            <w:noProof/>
            <w:sz w:val="26"/>
            <w:szCs w:val="26"/>
            <w:rPrChange w:id="1499"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1500"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lang w:val="vi-VN"/>
            <w:rPrChange w:id="1501" w:author="MinhHieu" w:date="2024-12-20T14:42:00Z">
              <w:rPr>
                <w:rStyle w:val="Hyperlink"/>
                <w:noProof/>
                <w:lang w:val="vi-VN"/>
              </w:rPr>
            </w:rPrChange>
          </w:rPr>
          <w:t>2.3.13</w:t>
        </w:r>
        <w:r w:rsidRPr="000E3F2A">
          <w:rPr>
            <w:rFonts w:asciiTheme="majorHAnsi" w:eastAsiaTheme="minorEastAsia" w:hAnsiTheme="majorHAnsi" w:cstheme="majorHAnsi"/>
            <w:smallCaps w:val="0"/>
            <w:noProof/>
            <w:color w:val="auto"/>
            <w:kern w:val="2"/>
            <w:sz w:val="26"/>
            <w:szCs w:val="26"/>
            <w:lang w:val="vi-VN"/>
            <w14:ligatures w14:val="standardContextual"/>
            <w:rPrChange w:id="1502" w:author="MinhHieu" w:date="2024-12-20T14:42:00Z">
              <w:rPr>
                <w:rFonts w:eastAsiaTheme="minorEastAsia" w:cstheme="minorBidi"/>
                <w:smallCaps w:val="0"/>
                <w:noProof/>
                <w:color w:val="auto"/>
                <w:kern w:val="2"/>
                <w:sz w:val="22"/>
                <w:szCs w:val="22"/>
                <w:lang w:val="vi-VN"/>
                <w14:ligatures w14:val="standardContextual"/>
              </w:rPr>
            </w:rPrChange>
          </w:rPr>
          <w:tab/>
        </w:r>
        <w:r w:rsidRPr="000E3F2A">
          <w:rPr>
            <w:rStyle w:val="Hyperlink"/>
            <w:rFonts w:asciiTheme="majorHAnsi" w:hAnsiTheme="majorHAnsi" w:cstheme="majorHAnsi"/>
            <w:noProof/>
            <w:sz w:val="26"/>
            <w:szCs w:val="26"/>
            <w:rPrChange w:id="1503" w:author="MinhHieu" w:date="2024-12-20T14:42:00Z">
              <w:rPr>
                <w:rStyle w:val="Hyperlink"/>
                <w:noProof/>
              </w:rPr>
            </w:rPrChange>
          </w:rPr>
          <w:t>Kịch bản sửa số lượng 1 sản phẩm trong giỏ hàng</w:t>
        </w:r>
        <w:r w:rsidRPr="000E3F2A">
          <w:rPr>
            <w:rFonts w:asciiTheme="majorHAnsi" w:hAnsiTheme="majorHAnsi" w:cstheme="majorHAnsi"/>
            <w:noProof/>
            <w:webHidden/>
            <w:sz w:val="26"/>
            <w:szCs w:val="26"/>
            <w:rPrChange w:id="1504" w:author="MinhHieu" w:date="2024-12-20T14:42:00Z">
              <w:rPr>
                <w:noProof/>
                <w:webHidden/>
              </w:rPr>
            </w:rPrChange>
          </w:rPr>
          <w:tab/>
        </w:r>
        <w:r w:rsidRPr="000E3F2A">
          <w:rPr>
            <w:rFonts w:asciiTheme="majorHAnsi" w:hAnsiTheme="majorHAnsi" w:cstheme="majorHAnsi"/>
            <w:noProof/>
            <w:webHidden/>
            <w:sz w:val="26"/>
            <w:szCs w:val="26"/>
            <w:rPrChange w:id="1505" w:author="MinhHieu" w:date="2024-12-20T14:42:00Z">
              <w:rPr>
                <w:noProof/>
                <w:webHidden/>
              </w:rPr>
            </w:rPrChange>
          </w:rPr>
          <w:fldChar w:fldCharType="begin"/>
        </w:r>
        <w:r w:rsidRPr="000E3F2A">
          <w:rPr>
            <w:rFonts w:asciiTheme="majorHAnsi" w:hAnsiTheme="majorHAnsi" w:cstheme="majorHAnsi"/>
            <w:noProof/>
            <w:webHidden/>
            <w:sz w:val="26"/>
            <w:szCs w:val="26"/>
            <w:rPrChange w:id="1506" w:author="MinhHieu" w:date="2024-12-20T14:42:00Z">
              <w:rPr>
                <w:noProof/>
                <w:webHidden/>
              </w:rPr>
            </w:rPrChange>
          </w:rPr>
          <w:instrText xml:space="preserve"> PAGEREF _Toc185598287 \h </w:instrText>
        </w:r>
      </w:ins>
      <w:r w:rsidRPr="000E3F2A">
        <w:rPr>
          <w:rFonts w:asciiTheme="majorHAnsi" w:hAnsiTheme="majorHAnsi" w:cstheme="majorHAnsi"/>
          <w:noProof/>
          <w:webHidden/>
          <w:sz w:val="26"/>
          <w:szCs w:val="26"/>
          <w:rPrChange w:id="1507"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1508" w:author="MinhHieu" w:date="2024-12-20T14:42:00Z">
            <w:rPr>
              <w:noProof/>
              <w:webHidden/>
            </w:rPr>
          </w:rPrChange>
        </w:rPr>
        <w:fldChar w:fldCharType="separate"/>
      </w:r>
      <w:ins w:id="1509" w:author="MinhHieu" w:date="2024-12-20T14:41:00Z">
        <w:r w:rsidRPr="000E3F2A">
          <w:rPr>
            <w:rFonts w:asciiTheme="majorHAnsi" w:hAnsiTheme="majorHAnsi" w:cstheme="majorHAnsi"/>
            <w:noProof/>
            <w:webHidden/>
            <w:sz w:val="26"/>
            <w:szCs w:val="26"/>
            <w:rPrChange w:id="1510" w:author="MinhHieu" w:date="2024-12-20T14:42:00Z">
              <w:rPr>
                <w:noProof/>
                <w:webHidden/>
              </w:rPr>
            </w:rPrChange>
          </w:rPr>
          <w:t>29</w:t>
        </w:r>
        <w:r w:rsidRPr="000E3F2A">
          <w:rPr>
            <w:rFonts w:asciiTheme="majorHAnsi" w:hAnsiTheme="majorHAnsi" w:cstheme="majorHAnsi"/>
            <w:noProof/>
            <w:webHidden/>
            <w:sz w:val="26"/>
            <w:szCs w:val="26"/>
            <w:rPrChange w:id="1511" w:author="MinhHieu" w:date="2024-12-20T14:42:00Z">
              <w:rPr>
                <w:noProof/>
                <w:webHidden/>
              </w:rPr>
            </w:rPrChange>
          </w:rPr>
          <w:fldChar w:fldCharType="end"/>
        </w:r>
        <w:r w:rsidRPr="000E3F2A">
          <w:rPr>
            <w:rStyle w:val="Hyperlink"/>
            <w:rFonts w:asciiTheme="majorHAnsi" w:hAnsiTheme="majorHAnsi" w:cstheme="majorHAnsi"/>
            <w:noProof/>
            <w:sz w:val="26"/>
            <w:szCs w:val="26"/>
            <w:rPrChange w:id="1512" w:author="MinhHieu" w:date="2024-12-20T14:42:00Z">
              <w:rPr>
                <w:rStyle w:val="Hyperlink"/>
                <w:noProof/>
              </w:rPr>
            </w:rPrChange>
          </w:rPr>
          <w:fldChar w:fldCharType="end"/>
        </w:r>
      </w:ins>
    </w:p>
    <w:p w14:paraId="3E1D431C" w14:textId="6C26F5BE" w:rsidR="000E3F2A" w:rsidRPr="000E3F2A" w:rsidRDefault="000E3F2A">
      <w:pPr>
        <w:pStyle w:val="TOC2"/>
        <w:tabs>
          <w:tab w:val="left" w:pos="780"/>
          <w:tab w:val="right" w:leader="dot" w:pos="9520"/>
        </w:tabs>
        <w:rPr>
          <w:ins w:id="1513"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1514" w:author="MinhHieu" w:date="2024-12-20T14:42:00Z">
            <w:rPr>
              <w:ins w:id="1515" w:author="MinhHieu" w:date="2024-12-20T14:41:00Z"/>
              <w:rFonts w:eastAsiaTheme="minorEastAsia" w:cstheme="minorBidi"/>
              <w:smallCaps w:val="0"/>
              <w:noProof/>
              <w:color w:val="auto"/>
              <w:kern w:val="2"/>
              <w:sz w:val="22"/>
              <w:szCs w:val="22"/>
              <w:lang w:val="vi-VN"/>
              <w14:ligatures w14:val="standardContextual"/>
            </w:rPr>
          </w:rPrChange>
        </w:rPr>
      </w:pPr>
      <w:ins w:id="1516" w:author="MinhHieu" w:date="2024-12-20T14:41:00Z">
        <w:r w:rsidRPr="000E3F2A">
          <w:rPr>
            <w:rStyle w:val="Hyperlink"/>
            <w:rFonts w:asciiTheme="majorHAnsi" w:hAnsiTheme="majorHAnsi" w:cstheme="majorHAnsi"/>
            <w:noProof/>
            <w:sz w:val="26"/>
            <w:szCs w:val="26"/>
            <w:rPrChange w:id="1517"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1518"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1519" w:author="MinhHieu" w:date="2024-12-20T14:42:00Z">
              <w:rPr>
                <w:noProof/>
              </w:rPr>
            </w:rPrChange>
          </w:rPr>
          <w:instrText>HYPERLINK \l "_Toc185598288"</w:instrText>
        </w:r>
        <w:r w:rsidRPr="000E3F2A">
          <w:rPr>
            <w:rStyle w:val="Hyperlink"/>
            <w:rFonts w:asciiTheme="majorHAnsi" w:hAnsiTheme="majorHAnsi" w:cstheme="majorHAnsi"/>
            <w:noProof/>
            <w:sz w:val="26"/>
            <w:szCs w:val="26"/>
            <w:rPrChange w:id="1520"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1521"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1522" w:author="MinhHieu" w:date="2024-12-20T14:42:00Z">
              <w:rPr>
                <w:rStyle w:val="Hyperlink"/>
                <w:noProof/>
              </w:rPr>
            </w:rPrChange>
          </w:rPr>
          <w:t>2.3.14</w:t>
        </w:r>
        <w:r w:rsidRPr="000E3F2A">
          <w:rPr>
            <w:rFonts w:asciiTheme="majorHAnsi" w:eastAsiaTheme="minorEastAsia" w:hAnsiTheme="majorHAnsi" w:cstheme="majorHAnsi"/>
            <w:smallCaps w:val="0"/>
            <w:noProof/>
            <w:color w:val="auto"/>
            <w:kern w:val="2"/>
            <w:sz w:val="26"/>
            <w:szCs w:val="26"/>
            <w:lang w:val="vi-VN"/>
            <w14:ligatures w14:val="standardContextual"/>
            <w:rPrChange w:id="1523" w:author="MinhHieu" w:date="2024-12-20T14:42:00Z">
              <w:rPr>
                <w:rFonts w:eastAsiaTheme="minorEastAsia" w:cstheme="minorBidi"/>
                <w:smallCaps w:val="0"/>
                <w:noProof/>
                <w:color w:val="auto"/>
                <w:kern w:val="2"/>
                <w:sz w:val="22"/>
                <w:szCs w:val="22"/>
                <w:lang w:val="vi-VN"/>
                <w14:ligatures w14:val="standardContextual"/>
              </w:rPr>
            </w:rPrChange>
          </w:rPr>
          <w:tab/>
        </w:r>
        <w:r w:rsidRPr="000E3F2A">
          <w:rPr>
            <w:rStyle w:val="Hyperlink"/>
            <w:rFonts w:asciiTheme="majorHAnsi" w:hAnsiTheme="majorHAnsi" w:cstheme="majorHAnsi"/>
            <w:noProof/>
            <w:sz w:val="26"/>
            <w:szCs w:val="26"/>
            <w:rPrChange w:id="1524" w:author="MinhHieu" w:date="2024-12-20T14:42:00Z">
              <w:rPr>
                <w:rStyle w:val="Hyperlink"/>
                <w:noProof/>
              </w:rPr>
            </w:rPrChange>
          </w:rPr>
          <w:t>Kịch bản tạo Order</w:t>
        </w:r>
        <w:r w:rsidRPr="000E3F2A">
          <w:rPr>
            <w:rFonts w:asciiTheme="majorHAnsi" w:hAnsiTheme="majorHAnsi" w:cstheme="majorHAnsi"/>
            <w:noProof/>
            <w:webHidden/>
            <w:sz w:val="26"/>
            <w:szCs w:val="26"/>
            <w:rPrChange w:id="1525" w:author="MinhHieu" w:date="2024-12-20T14:42:00Z">
              <w:rPr>
                <w:noProof/>
                <w:webHidden/>
              </w:rPr>
            </w:rPrChange>
          </w:rPr>
          <w:tab/>
        </w:r>
        <w:r w:rsidRPr="000E3F2A">
          <w:rPr>
            <w:rFonts w:asciiTheme="majorHAnsi" w:hAnsiTheme="majorHAnsi" w:cstheme="majorHAnsi"/>
            <w:noProof/>
            <w:webHidden/>
            <w:sz w:val="26"/>
            <w:szCs w:val="26"/>
            <w:rPrChange w:id="1526" w:author="MinhHieu" w:date="2024-12-20T14:42:00Z">
              <w:rPr>
                <w:noProof/>
                <w:webHidden/>
              </w:rPr>
            </w:rPrChange>
          </w:rPr>
          <w:fldChar w:fldCharType="begin"/>
        </w:r>
        <w:r w:rsidRPr="000E3F2A">
          <w:rPr>
            <w:rFonts w:asciiTheme="majorHAnsi" w:hAnsiTheme="majorHAnsi" w:cstheme="majorHAnsi"/>
            <w:noProof/>
            <w:webHidden/>
            <w:sz w:val="26"/>
            <w:szCs w:val="26"/>
            <w:rPrChange w:id="1527" w:author="MinhHieu" w:date="2024-12-20T14:42:00Z">
              <w:rPr>
                <w:noProof/>
                <w:webHidden/>
              </w:rPr>
            </w:rPrChange>
          </w:rPr>
          <w:instrText xml:space="preserve"> PAGEREF _Toc185598288 \h </w:instrText>
        </w:r>
      </w:ins>
      <w:r w:rsidRPr="000E3F2A">
        <w:rPr>
          <w:rFonts w:asciiTheme="majorHAnsi" w:hAnsiTheme="majorHAnsi" w:cstheme="majorHAnsi"/>
          <w:noProof/>
          <w:webHidden/>
          <w:sz w:val="26"/>
          <w:szCs w:val="26"/>
          <w:rPrChange w:id="1528"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1529" w:author="MinhHieu" w:date="2024-12-20T14:42:00Z">
            <w:rPr>
              <w:noProof/>
              <w:webHidden/>
            </w:rPr>
          </w:rPrChange>
        </w:rPr>
        <w:fldChar w:fldCharType="separate"/>
      </w:r>
      <w:ins w:id="1530" w:author="MinhHieu" w:date="2024-12-20T14:41:00Z">
        <w:r w:rsidRPr="000E3F2A">
          <w:rPr>
            <w:rFonts w:asciiTheme="majorHAnsi" w:hAnsiTheme="majorHAnsi" w:cstheme="majorHAnsi"/>
            <w:noProof/>
            <w:webHidden/>
            <w:sz w:val="26"/>
            <w:szCs w:val="26"/>
            <w:rPrChange w:id="1531" w:author="MinhHieu" w:date="2024-12-20T14:42:00Z">
              <w:rPr>
                <w:noProof/>
                <w:webHidden/>
              </w:rPr>
            </w:rPrChange>
          </w:rPr>
          <w:t>30</w:t>
        </w:r>
        <w:r w:rsidRPr="000E3F2A">
          <w:rPr>
            <w:rFonts w:asciiTheme="majorHAnsi" w:hAnsiTheme="majorHAnsi" w:cstheme="majorHAnsi"/>
            <w:noProof/>
            <w:webHidden/>
            <w:sz w:val="26"/>
            <w:szCs w:val="26"/>
            <w:rPrChange w:id="1532" w:author="MinhHieu" w:date="2024-12-20T14:42:00Z">
              <w:rPr>
                <w:noProof/>
                <w:webHidden/>
              </w:rPr>
            </w:rPrChange>
          </w:rPr>
          <w:fldChar w:fldCharType="end"/>
        </w:r>
        <w:r w:rsidRPr="000E3F2A">
          <w:rPr>
            <w:rStyle w:val="Hyperlink"/>
            <w:rFonts w:asciiTheme="majorHAnsi" w:hAnsiTheme="majorHAnsi" w:cstheme="majorHAnsi"/>
            <w:noProof/>
            <w:sz w:val="26"/>
            <w:szCs w:val="26"/>
            <w:rPrChange w:id="1533" w:author="MinhHieu" w:date="2024-12-20T14:42:00Z">
              <w:rPr>
                <w:rStyle w:val="Hyperlink"/>
                <w:noProof/>
              </w:rPr>
            </w:rPrChange>
          </w:rPr>
          <w:fldChar w:fldCharType="end"/>
        </w:r>
      </w:ins>
    </w:p>
    <w:p w14:paraId="03A46CE8" w14:textId="037C18DA" w:rsidR="000E3F2A" w:rsidRPr="000E3F2A" w:rsidRDefault="000E3F2A">
      <w:pPr>
        <w:pStyle w:val="TOC2"/>
        <w:tabs>
          <w:tab w:val="left" w:pos="780"/>
          <w:tab w:val="right" w:leader="dot" w:pos="9520"/>
        </w:tabs>
        <w:rPr>
          <w:ins w:id="1534"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1535" w:author="MinhHieu" w:date="2024-12-20T14:42:00Z">
            <w:rPr>
              <w:ins w:id="1536" w:author="MinhHieu" w:date="2024-12-20T14:41:00Z"/>
              <w:rFonts w:eastAsiaTheme="minorEastAsia" w:cstheme="minorBidi"/>
              <w:smallCaps w:val="0"/>
              <w:noProof/>
              <w:color w:val="auto"/>
              <w:kern w:val="2"/>
              <w:sz w:val="22"/>
              <w:szCs w:val="22"/>
              <w:lang w:val="vi-VN"/>
              <w14:ligatures w14:val="standardContextual"/>
            </w:rPr>
          </w:rPrChange>
        </w:rPr>
      </w:pPr>
      <w:ins w:id="1537" w:author="MinhHieu" w:date="2024-12-20T14:41:00Z">
        <w:r w:rsidRPr="000E3F2A">
          <w:rPr>
            <w:rStyle w:val="Hyperlink"/>
            <w:rFonts w:asciiTheme="majorHAnsi" w:hAnsiTheme="majorHAnsi" w:cstheme="majorHAnsi"/>
            <w:noProof/>
            <w:sz w:val="26"/>
            <w:szCs w:val="26"/>
            <w:rPrChange w:id="1538"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1539"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1540" w:author="MinhHieu" w:date="2024-12-20T14:42:00Z">
              <w:rPr>
                <w:noProof/>
              </w:rPr>
            </w:rPrChange>
          </w:rPr>
          <w:instrText>HYPERLINK \l "_Toc185598289"</w:instrText>
        </w:r>
        <w:r w:rsidRPr="000E3F2A">
          <w:rPr>
            <w:rStyle w:val="Hyperlink"/>
            <w:rFonts w:asciiTheme="majorHAnsi" w:hAnsiTheme="majorHAnsi" w:cstheme="majorHAnsi"/>
            <w:noProof/>
            <w:sz w:val="26"/>
            <w:szCs w:val="26"/>
            <w:rPrChange w:id="1541"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1542"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1543" w:author="MinhHieu" w:date="2024-12-20T14:42:00Z">
              <w:rPr>
                <w:rStyle w:val="Hyperlink"/>
                <w:noProof/>
              </w:rPr>
            </w:rPrChange>
          </w:rPr>
          <w:t>2.3.15</w:t>
        </w:r>
        <w:r w:rsidRPr="000E3F2A">
          <w:rPr>
            <w:rFonts w:asciiTheme="majorHAnsi" w:eastAsiaTheme="minorEastAsia" w:hAnsiTheme="majorHAnsi" w:cstheme="majorHAnsi"/>
            <w:smallCaps w:val="0"/>
            <w:noProof/>
            <w:color w:val="auto"/>
            <w:kern w:val="2"/>
            <w:sz w:val="26"/>
            <w:szCs w:val="26"/>
            <w:lang w:val="vi-VN"/>
            <w14:ligatures w14:val="standardContextual"/>
            <w:rPrChange w:id="1544" w:author="MinhHieu" w:date="2024-12-20T14:42:00Z">
              <w:rPr>
                <w:rFonts w:eastAsiaTheme="minorEastAsia" w:cstheme="minorBidi"/>
                <w:smallCaps w:val="0"/>
                <w:noProof/>
                <w:color w:val="auto"/>
                <w:kern w:val="2"/>
                <w:sz w:val="22"/>
                <w:szCs w:val="22"/>
                <w:lang w:val="vi-VN"/>
                <w14:ligatures w14:val="standardContextual"/>
              </w:rPr>
            </w:rPrChange>
          </w:rPr>
          <w:tab/>
        </w:r>
        <w:r w:rsidRPr="000E3F2A">
          <w:rPr>
            <w:rStyle w:val="Hyperlink"/>
            <w:rFonts w:asciiTheme="majorHAnsi" w:hAnsiTheme="majorHAnsi" w:cstheme="majorHAnsi"/>
            <w:noProof/>
            <w:sz w:val="26"/>
            <w:szCs w:val="26"/>
            <w:rPrChange w:id="1545" w:author="MinhHieu" w:date="2024-12-20T14:42:00Z">
              <w:rPr>
                <w:rStyle w:val="Hyperlink"/>
                <w:noProof/>
              </w:rPr>
            </w:rPrChange>
          </w:rPr>
          <w:t>Kịch bản thanh toán đơn hàng</w:t>
        </w:r>
        <w:r w:rsidRPr="000E3F2A">
          <w:rPr>
            <w:rFonts w:asciiTheme="majorHAnsi" w:hAnsiTheme="majorHAnsi" w:cstheme="majorHAnsi"/>
            <w:noProof/>
            <w:webHidden/>
            <w:sz w:val="26"/>
            <w:szCs w:val="26"/>
            <w:rPrChange w:id="1546" w:author="MinhHieu" w:date="2024-12-20T14:42:00Z">
              <w:rPr>
                <w:noProof/>
                <w:webHidden/>
              </w:rPr>
            </w:rPrChange>
          </w:rPr>
          <w:tab/>
        </w:r>
        <w:r w:rsidRPr="000E3F2A">
          <w:rPr>
            <w:rFonts w:asciiTheme="majorHAnsi" w:hAnsiTheme="majorHAnsi" w:cstheme="majorHAnsi"/>
            <w:noProof/>
            <w:webHidden/>
            <w:sz w:val="26"/>
            <w:szCs w:val="26"/>
            <w:rPrChange w:id="1547" w:author="MinhHieu" w:date="2024-12-20T14:42:00Z">
              <w:rPr>
                <w:noProof/>
                <w:webHidden/>
              </w:rPr>
            </w:rPrChange>
          </w:rPr>
          <w:fldChar w:fldCharType="begin"/>
        </w:r>
        <w:r w:rsidRPr="000E3F2A">
          <w:rPr>
            <w:rFonts w:asciiTheme="majorHAnsi" w:hAnsiTheme="majorHAnsi" w:cstheme="majorHAnsi"/>
            <w:noProof/>
            <w:webHidden/>
            <w:sz w:val="26"/>
            <w:szCs w:val="26"/>
            <w:rPrChange w:id="1548" w:author="MinhHieu" w:date="2024-12-20T14:42:00Z">
              <w:rPr>
                <w:noProof/>
                <w:webHidden/>
              </w:rPr>
            </w:rPrChange>
          </w:rPr>
          <w:instrText xml:space="preserve"> PAGEREF _Toc185598289 \h </w:instrText>
        </w:r>
      </w:ins>
      <w:r w:rsidRPr="000E3F2A">
        <w:rPr>
          <w:rFonts w:asciiTheme="majorHAnsi" w:hAnsiTheme="majorHAnsi" w:cstheme="majorHAnsi"/>
          <w:noProof/>
          <w:webHidden/>
          <w:sz w:val="26"/>
          <w:szCs w:val="26"/>
          <w:rPrChange w:id="1549"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1550" w:author="MinhHieu" w:date="2024-12-20T14:42:00Z">
            <w:rPr>
              <w:noProof/>
              <w:webHidden/>
            </w:rPr>
          </w:rPrChange>
        </w:rPr>
        <w:fldChar w:fldCharType="separate"/>
      </w:r>
      <w:ins w:id="1551" w:author="MinhHieu" w:date="2024-12-20T14:41:00Z">
        <w:r w:rsidRPr="000E3F2A">
          <w:rPr>
            <w:rFonts w:asciiTheme="majorHAnsi" w:hAnsiTheme="majorHAnsi" w:cstheme="majorHAnsi"/>
            <w:noProof/>
            <w:webHidden/>
            <w:sz w:val="26"/>
            <w:szCs w:val="26"/>
            <w:rPrChange w:id="1552" w:author="MinhHieu" w:date="2024-12-20T14:42:00Z">
              <w:rPr>
                <w:noProof/>
                <w:webHidden/>
              </w:rPr>
            </w:rPrChange>
          </w:rPr>
          <w:t>31</w:t>
        </w:r>
        <w:r w:rsidRPr="000E3F2A">
          <w:rPr>
            <w:rFonts w:asciiTheme="majorHAnsi" w:hAnsiTheme="majorHAnsi" w:cstheme="majorHAnsi"/>
            <w:noProof/>
            <w:webHidden/>
            <w:sz w:val="26"/>
            <w:szCs w:val="26"/>
            <w:rPrChange w:id="1553" w:author="MinhHieu" w:date="2024-12-20T14:42:00Z">
              <w:rPr>
                <w:noProof/>
                <w:webHidden/>
              </w:rPr>
            </w:rPrChange>
          </w:rPr>
          <w:fldChar w:fldCharType="end"/>
        </w:r>
        <w:r w:rsidRPr="000E3F2A">
          <w:rPr>
            <w:rStyle w:val="Hyperlink"/>
            <w:rFonts w:asciiTheme="majorHAnsi" w:hAnsiTheme="majorHAnsi" w:cstheme="majorHAnsi"/>
            <w:noProof/>
            <w:sz w:val="26"/>
            <w:szCs w:val="26"/>
            <w:rPrChange w:id="1554" w:author="MinhHieu" w:date="2024-12-20T14:42:00Z">
              <w:rPr>
                <w:rStyle w:val="Hyperlink"/>
                <w:noProof/>
              </w:rPr>
            </w:rPrChange>
          </w:rPr>
          <w:fldChar w:fldCharType="end"/>
        </w:r>
      </w:ins>
    </w:p>
    <w:p w14:paraId="55F2AAB1" w14:textId="4E1BED25" w:rsidR="000E3F2A" w:rsidRPr="000E3F2A" w:rsidRDefault="000E3F2A">
      <w:pPr>
        <w:pStyle w:val="TOC2"/>
        <w:tabs>
          <w:tab w:val="left" w:pos="780"/>
          <w:tab w:val="right" w:leader="dot" w:pos="9520"/>
        </w:tabs>
        <w:rPr>
          <w:ins w:id="1555"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1556" w:author="MinhHieu" w:date="2024-12-20T14:42:00Z">
            <w:rPr>
              <w:ins w:id="1557" w:author="MinhHieu" w:date="2024-12-20T14:41:00Z"/>
              <w:rFonts w:eastAsiaTheme="minorEastAsia" w:cstheme="minorBidi"/>
              <w:smallCaps w:val="0"/>
              <w:noProof/>
              <w:color w:val="auto"/>
              <w:kern w:val="2"/>
              <w:sz w:val="22"/>
              <w:szCs w:val="22"/>
              <w:lang w:val="vi-VN"/>
              <w14:ligatures w14:val="standardContextual"/>
            </w:rPr>
          </w:rPrChange>
        </w:rPr>
      </w:pPr>
      <w:ins w:id="1558" w:author="MinhHieu" w:date="2024-12-20T14:41:00Z">
        <w:r w:rsidRPr="000E3F2A">
          <w:rPr>
            <w:rStyle w:val="Hyperlink"/>
            <w:rFonts w:asciiTheme="majorHAnsi" w:hAnsiTheme="majorHAnsi" w:cstheme="majorHAnsi"/>
            <w:noProof/>
            <w:sz w:val="26"/>
            <w:szCs w:val="26"/>
            <w:rPrChange w:id="1559"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1560"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1561" w:author="MinhHieu" w:date="2024-12-20T14:42:00Z">
              <w:rPr>
                <w:noProof/>
              </w:rPr>
            </w:rPrChange>
          </w:rPr>
          <w:instrText>HYPERLINK \l "_Toc185598290"</w:instrText>
        </w:r>
        <w:r w:rsidRPr="000E3F2A">
          <w:rPr>
            <w:rStyle w:val="Hyperlink"/>
            <w:rFonts w:asciiTheme="majorHAnsi" w:hAnsiTheme="majorHAnsi" w:cstheme="majorHAnsi"/>
            <w:noProof/>
            <w:sz w:val="26"/>
            <w:szCs w:val="26"/>
            <w:rPrChange w:id="1562"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1563"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1564" w:author="MinhHieu" w:date="2024-12-20T14:42:00Z">
              <w:rPr>
                <w:rStyle w:val="Hyperlink"/>
                <w:noProof/>
              </w:rPr>
            </w:rPrChange>
          </w:rPr>
          <w:t>2.3.16</w:t>
        </w:r>
        <w:r w:rsidRPr="000E3F2A">
          <w:rPr>
            <w:rFonts w:asciiTheme="majorHAnsi" w:eastAsiaTheme="minorEastAsia" w:hAnsiTheme="majorHAnsi" w:cstheme="majorHAnsi"/>
            <w:smallCaps w:val="0"/>
            <w:noProof/>
            <w:color w:val="auto"/>
            <w:kern w:val="2"/>
            <w:sz w:val="26"/>
            <w:szCs w:val="26"/>
            <w:lang w:val="vi-VN"/>
            <w14:ligatures w14:val="standardContextual"/>
            <w:rPrChange w:id="1565" w:author="MinhHieu" w:date="2024-12-20T14:42:00Z">
              <w:rPr>
                <w:rFonts w:eastAsiaTheme="minorEastAsia" w:cstheme="minorBidi"/>
                <w:smallCaps w:val="0"/>
                <w:noProof/>
                <w:color w:val="auto"/>
                <w:kern w:val="2"/>
                <w:sz w:val="22"/>
                <w:szCs w:val="22"/>
                <w:lang w:val="vi-VN"/>
                <w14:ligatures w14:val="standardContextual"/>
              </w:rPr>
            </w:rPrChange>
          </w:rPr>
          <w:tab/>
        </w:r>
        <w:r w:rsidRPr="000E3F2A">
          <w:rPr>
            <w:rStyle w:val="Hyperlink"/>
            <w:rFonts w:asciiTheme="majorHAnsi" w:hAnsiTheme="majorHAnsi" w:cstheme="majorHAnsi"/>
            <w:noProof/>
            <w:sz w:val="26"/>
            <w:szCs w:val="26"/>
            <w:rPrChange w:id="1566" w:author="MinhHieu" w:date="2024-12-20T14:42:00Z">
              <w:rPr>
                <w:rStyle w:val="Hyperlink"/>
                <w:noProof/>
              </w:rPr>
            </w:rPrChange>
          </w:rPr>
          <w:t>Kịch bản xem lịch sử Order</w:t>
        </w:r>
        <w:r w:rsidRPr="000E3F2A">
          <w:rPr>
            <w:rFonts w:asciiTheme="majorHAnsi" w:hAnsiTheme="majorHAnsi" w:cstheme="majorHAnsi"/>
            <w:noProof/>
            <w:webHidden/>
            <w:sz w:val="26"/>
            <w:szCs w:val="26"/>
            <w:rPrChange w:id="1567" w:author="MinhHieu" w:date="2024-12-20T14:42:00Z">
              <w:rPr>
                <w:noProof/>
                <w:webHidden/>
              </w:rPr>
            </w:rPrChange>
          </w:rPr>
          <w:tab/>
        </w:r>
        <w:r w:rsidRPr="000E3F2A">
          <w:rPr>
            <w:rFonts w:asciiTheme="majorHAnsi" w:hAnsiTheme="majorHAnsi" w:cstheme="majorHAnsi"/>
            <w:noProof/>
            <w:webHidden/>
            <w:sz w:val="26"/>
            <w:szCs w:val="26"/>
            <w:rPrChange w:id="1568" w:author="MinhHieu" w:date="2024-12-20T14:42:00Z">
              <w:rPr>
                <w:noProof/>
                <w:webHidden/>
              </w:rPr>
            </w:rPrChange>
          </w:rPr>
          <w:fldChar w:fldCharType="begin"/>
        </w:r>
        <w:r w:rsidRPr="000E3F2A">
          <w:rPr>
            <w:rFonts w:asciiTheme="majorHAnsi" w:hAnsiTheme="majorHAnsi" w:cstheme="majorHAnsi"/>
            <w:noProof/>
            <w:webHidden/>
            <w:sz w:val="26"/>
            <w:szCs w:val="26"/>
            <w:rPrChange w:id="1569" w:author="MinhHieu" w:date="2024-12-20T14:42:00Z">
              <w:rPr>
                <w:noProof/>
                <w:webHidden/>
              </w:rPr>
            </w:rPrChange>
          </w:rPr>
          <w:instrText xml:space="preserve"> PAGEREF _Toc185598290 \h </w:instrText>
        </w:r>
      </w:ins>
      <w:r w:rsidRPr="000E3F2A">
        <w:rPr>
          <w:rFonts w:asciiTheme="majorHAnsi" w:hAnsiTheme="majorHAnsi" w:cstheme="majorHAnsi"/>
          <w:noProof/>
          <w:webHidden/>
          <w:sz w:val="26"/>
          <w:szCs w:val="26"/>
          <w:rPrChange w:id="1570"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1571" w:author="MinhHieu" w:date="2024-12-20T14:42:00Z">
            <w:rPr>
              <w:noProof/>
              <w:webHidden/>
            </w:rPr>
          </w:rPrChange>
        </w:rPr>
        <w:fldChar w:fldCharType="separate"/>
      </w:r>
      <w:ins w:id="1572" w:author="MinhHieu" w:date="2024-12-20T14:41:00Z">
        <w:r w:rsidRPr="000E3F2A">
          <w:rPr>
            <w:rFonts w:asciiTheme="majorHAnsi" w:hAnsiTheme="majorHAnsi" w:cstheme="majorHAnsi"/>
            <w:noProof/>
            <w:webHidden/>
            <w:sz w:val="26"/>
            <w:szCs w:val="26"/>
            <w:rPrChange w:id="1573" w:author="MinhHieu" w:date="2024-12-20T14:42:00Z">
              <w:rPr>
                <w:noProof/>
                <w:webHidden/>
              </w:rPr>
            </w:rPrChange>
          </w:rPr>
          <w:t>32</w:t>
        </w:r>
        <w:r w:rsidRPr="000E3F2A">
          <w:rPr>
            <w:rFonts w:asciiTheme="majorHAnsi" w:hAnsiTheme="majorHAnsi" w:cstheme="majorHAnsi"/>
            <w:noProof/>
            <w:webHidden/>
            <w:sz w:val="26"/>
            <w:szCs w:val="26"/>
            <w:rPrChange w:id="1574" w:author="MinhHieu" w:date="2024-12-20T14:42:00Z">
              <w:rPr>
                <w:noProof/>
                <w:webHidden/>
              </w:rPr>
            </w:rPrChange>
          </w:rPr>
          <w:fldChar w:fldCharType="end"/>
        </w:r>
        <w:r w:rsidRPr="000E3F2A">
          <w:rPr>
            <w:rStyle w:val="Hyperlink"/>
            <w:rFonts w:asciiTheme="majorHAnsi" w:hAnsiTheme="majorHAnsi" w:cstheme="majorHAnsi"/>
            <w:noProof/>
            <w:sz w:val="26"/>
            <w:szCs w:val="26"/>
            <w:rPrChange w:id="1575" w:author="MinhHieu" w:date="2024-12-20T14:42:00Z">
              <w:rPr>
                <w:rStyle w:val="Hyperlink"/>
                <w:noProof/>
              </w:rPr>
            </w:rPrChange>
          </w:rPr>
          <w:fldChar w:fldCharType="end"/>
        </w:r>
      </w:ins>
    </w:p>
    <w:p w14:paraId="598B1ACC" w14:textId="2995545B" w:rsidR="000E3F2A" w:rsidRPr="000E3F2A" w:rsidRDefault="000E3F2A">
      <w:pPr>
        <w:pStyle w:val="TOC2"/>
        <w:tabs>
          <w:tab w:val="left" w:pos="780"/>
          <w:tab w:val="right" w:leader="dot" w:pos="9520"/>
        </w:tabs>
        <w:rPr>
          <w:ins w:id="1576"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1577" w:author="MinhHieu" w:date="2024-12-20T14:42:00Z">
            <w:rPr>
              <w:ins w:id="1578" w:author="MinhHieu" w:date="2024-12-20T14:41:00Z"/>
              <w:rFonts w:eastAsiaTheme="minorEastAsia" w:cstheme="minorBidi"/>
              <w:smallCaps w:val="0"/>
              <w:noProof/>
              <w:color w:val="auto"/>
              <w:kern w:val="2"/>
              <w:sz w:val="22"/>
              <w:szCs w:val="22"/>
              <w:lang w:val="vi-VN"/>
              <w14:ligatures w14:val="standardContextual"/>
            </w:rPr>
          </w:rPrChange>
        </w:rPr>
      </w:pPr>
      <w:ins w:id="1579" w:author="MinhHieu" w:date="2024-12-20T14:41:00Z">
        <w:r w:rsidRPr="000E3F2A">
          <w:rPr>
            <w:rStyle w:val="Hyperlink"/>
            <w:rFonts w:asciiTheme="majorHAnsi" w:hAnsiTheme="majorHAnsi" w:cstheme="majorHAnsi"/>
            <w:noProof/>
            <w:sz w:val="26"/>
            <w:szCs w:val="26"/>
            <w:rPrChange w:id="1580"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1581"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1582" w:author="MinhHieu" w:date="2024-12-20T14:42:00Z">
              <w:rPr>
                <w:noProof/>
              </w:rPr>
            </w:rPrChange>
          </w:rPr>
          <w:instrText>HYPERLINK \l "_Toc185598292"</w:instrText>
        </w:r>
        <w:r w:rsidRPr="000E3F2A">
          <w:rPr>
            <w:rStyle w:val="Hyperlink"/>
            <w:rFonts w:asciiTheme="majorHAnsi" w:hAnsiTheme="majorHAnsi" w:cstheme="majorHAnsi"/>
            <w:noProof/>
            <w:sz w:val="26"/>
            <w:szCs w:val="26"/>
            <w:rPrChange w:id="1583"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1584"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1585" w:author="MinhHieu" w:date="2024-12-20T14:42:00Z">
              <w:rPr>
                <w:rStyle w:val="Hyperlink"/>
                <w:noProof/>
              </w:rPr>
            </w:rPrChange>
          </w:rPr>
          <w:t>2.3.17</w:t>
        </w:r>
        <w:r w:rsidRPr="000E3F2A">
          <w:rPr>
            <w:rFonts w:asciiTheme="majorHAnsi" w:eastAsiaTheme="minorEastAsia" w:hAnsiTheme="majorHAnsi" w:cstheme="majorHAnsi"/>
            <w:smallCaps w:val="0"/>
            <w:noProof/>
            <w:color w:val="auto"/>
            <w:kern w:val="2"/>
            <w:sz w:val="26"/>
            <w:szCs w:val="26"/>
            <w:lang w:val="vi-VN"/>
            <w14:ligatures w14:val="standardContextual"/>
            <w:rPrChange w:id="1586" w:author="MinhHieu" w:date="2024-12-20T14:42:00Z">
              <w:rPr>
                <w:rFonts w:eastAsiaTheme="minorEastAsia" w:cstheme="minorBidi"/>
                <w:smallCaps w:val="0"/>
                <w:noProof/>
                <w:color w:val="auto"/>
                <w:kern w:val="2"/>
                <w:sz w:val="22"/>
                <w:szCs w:val="22"/>
                <w:lang w:val="vi-VN"/>
                <w14:ligatures w14:val="standardContextual"/>
              </w:rPr>
            </w:rPrChange>
          </w:rPr>
          <w:tab/>
        </w:r>
        <w:r w:rsidRPr="000E3F2A">
          <w:rPr>
            <w:rStyle w:val="Hyperlink"/>
            <w:rFonts w:asciiTheme="majorHAnsi" w:hAnsiTheme="majorHAnsi" w:cstheme="majorHAnsi"/>
            <w:noProof/>
            <w:sz w:val="26"/>
            <w:szCs w:val="26"/>
            <w:rPrChange w:id="1587" w:author="MinhHieu" w:date="2024-12-20T14:42:00Z">
              <w:rPr>
                <w:rStyle w:val="Hyperlink"/>
                <w:noProof/>
              </w:rPr>
            </w:rPrChange>
          </w:rPr>
          <w:t>Kịch bản tìm kiếm bằng filter</w:t>
        </w:r>
        <w:r w:rsidRPr="000E3F2A">
          <w:rPr>
            <w:rFonts w:asciiTheme="majorHAnsi" w:hAnsiTheme="majorHAnsi" w:cstheme="majorHAnsi"/>
            <w:noProof/>
            <w:webHidden/>
            <w:sz w:val="26"/>
            <w:szCs w:val="26"/>
            <w:rPrChange w:id="1588" w:author="MinhHieu" w:date="2024-12-20T14:42:00Z">
              <w:rPr>
                <w:noProof/>
                <w:webHidden/>
              </w:rPr>
            </w:rPrChange>
          </w:rPr>
          <w:tab/>
        </w:r>
        <w:r w:rsidRPr="000E3F2A">
          <w:rPr>
            <w:rFonts w:asciiTheme="majorHAnsi" w:hAnsiTheme="majorHAnsi" w:cstheme="majorHAnsi"/>
            <w:noProof/>
            <w:webHidden/>
            <w:sz w:val="26"/>
            <w:szCs w:val="26"/>
            <w:rPrChange w:id="1589" w:author="MinhHieu" w:date="2024-12-20T14:42:00Z">
              <w:rPr>
                <w:noProof/>
                <w:webHidden/>
              </w:rPr>
            </w:rPrChange>
          </w:rPr>
          <w:fldChar w:fldCharType="begin"/>
        </w:r>
        <w:r w:rsidRPr="000E3F2A">
          <w:rPr>
            <w:rFonts w:asciiTheme="majorHAnsi" w:hAnsiTheme="majorHAnsi" w:cstheme="majorHAnsi"/>
            <w:noProof/>
            <w:webHidden/>
            <w:sz w:val="26"/>
            <w:szCs w:val="26"/>
            <w:rPrChange w:id="1590" w:author="MinhHieu" w:date="2024-12-20T14:42:00Z">
              <w:rPr>
                <w:noProof/>
                <w:webHidden/>
              </w:rPr>
            </w:rPrChange>
          </w:rPr>
          <w:instrText xml:space="preserve"> PAGEREF _Toc185598292 \h </w:instrText>
        </w:r>
      </w:ins>
      <w:r w:rsidRPr="000E3F2A">
        <w:rPr>
          <w:rFonts w:asciiTheme="majorHAnsi" w:hAnsiTheme="majorHAnsi" w:cstheme="majorHAnsi"/>
          <w:noProof/>
          <w:webHidden/>
          <w:sz w:val="26"/>
          <w:szCs w:val="26"/>
          <w:rPrChange w:id="1591"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1592" w:author="MinhHieu" w:date="2024-12-20T14:42:00Z">
            <w:rPr>
              <w:noProof/>
              <w:webHidden/>
            </w:rPr>
          </w:rPrChange>
        </w:rPr>
        <w:fldChar w:fldCharType="separate"/>
      </w:r>
      <w:ins w:id="1593" w:author="MinhHieu" w:date="2024-12-20T14:41:00Z">
        <w:r w:rsidRPr="000E3F2A">
          <w:rPr>
            <w:rFonts w:asciiTheme="majorHAnsi" w:hAnsiTheme="majorHAnsi" w:cstheme="majorHAnsi"/>
            <w:noProof/>
            <w:webHidden/>
            <w:sz w:val="26"/>
            <w:szCs w:val="26"/>
            <w:rPrChange w:id="1594" w:author="MinhHieu" w:date="2024-12-20T14:42:00Z">
              <w:rPr>
                <w:noProof/>
                <w:webHidden/>
              </w:rPr>
            </w:rPrChange>
          </w:rPr>
          <w:t>33</w:t>
        </w:r>
        <w:r w:rsidRPr="000E3F2A">
          <w:rPr>
            <w:rFonts w:asciiTheme="majorHAnsi" w:hAnsiTheme="majorHAnsi" w:cstheme="majorHAnsi"/>
            <w:noProof/>
            <w:webHidden/>
            <w:sz w:val="26"/>
            <w:szCs w:val="26"/>
            <w:rPrChange w:id="1595" w:author="MinhHieu" w:date="2024-12-20T14:42:00Z">
              <w:rPr>
                <w:noProof/>
                <w:webHidden/>
              </w:rPr>
            </w:rPrChange>
          </w:rPr>
          <w:fldChar w:fldCharType="end"/>
        </w:r>
        <w:r w:rsidRPr="000E3F2A">
          <w:rPr>
            <w:rStyle w:val="Hyperlink"/>
            <w:rFonts w:asciiTheme="majorHAnsi" w:hAnsiTheme="majorHAnsi" w:cstheme="majorHAnsi"/>
            <w:noProof/>
            <w:sz w:val="26"/>
            <w:szCs w:val="26"/>
            <w:rPrChange w:id="1596" w:author="MinhHieu" w:date="2024-12-20T14:42:00Z">
              <w:rPr>
                <w:rStyle w:val="Hyperlink"/>
                <w:noProof/>
              </w:rPr>
            </w:rPrChange>
          </w:rPr>
          <w:fldChar w:fldCharType="end"/>
        </w:r>
      </w:ins>
    </w:p>
    <w:p w14:paraId="488FDD6C" w14:textId="40B760FB" w:rsidR="000E3F2A" w:rsidRPr="000E3F2A" w:rsidRDefault="000E3F2A">
      <w:pPr>
        <w:pStyle w:val="TOC2"/>
        <w:tabs>
          <w:tab w:val="left" w:pos="780"/>
          <w:tab w:val="right" w:leader="dot" w:pos="9520"/>
        </w:tabs>
        <w:rPr>
          <w:ins w:id="1597"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1598" w:author="MinhHieu" w:date="2024-12-20T14:42:00Z">
            <w:rPr>
              <w:ins w:id="1599" w:author="MinhHieu" w:date="2024-12-20T14:41:00Z"/>
              <w:rFonts w:eastAsiaTheme="minorEastAsia" w:cstheme="minorBidi"/>
              <w:smallCaps w:val="0"/>
              <w:noProof/>
              <w:color w:val="auto"/>
              <w:kern w:val="2"/>
              <w:sz w:val="22"/>
              <w:szCs w:val="22"/>
              <w:lang w:val="vi-VN"/>
              <w14:ligatures w14:val="standardContextual"/>
            </w:rPr>
          </w:rPrChange>
        </w:rPr>
      </w:pPr>
      <w:ins w:id="1600" w:author="MinhHieu" w:date="2024-12-20T14:41:00Z">
        <w:r w:rsidRPr="000E3F2A">
          <w:rPr>
            <w:rStyle w:val="Hyperlink"/>
            <w:rFonts w:asciiTheme="majorHAnsi" w:hAnsiTheme="majorHAnsi" w:cstheme="majorHAnsi"/>
            <w:noProof/>
            <w:sz w:val="26"/>
            <w:szCs w:val="26"/>
            <w:rPrChange w:id="1601"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1602"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1603" w:author="MinhHieu" w:date="2024-12-20T14:42:00Z">
              <w:rPr>
                <w:noProof/>
              </w:rPr>
            </w:rPrChange>
          </w:rPr>
          <w:instrText>HYPERLINK \l "_Toc185598293"</w:instrText>
        </w:r>
        <w:r w:rsidRPr="000E3F2A">
          <w:rPr>
            <w:rStyle w:val="Hyperlink"/>
            <w:rFonts w:asciiTheme="majorHAnsi" w:hAnsiTheme="majorHAnsi" w:cstheme="majorHAnsi"/>
            <w:noProof/>
            <w:sz w:val="26"/>
            <w:szCs w:val="26"/>
            <w:rPrChange w:id="1604"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1605"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1606" w:author="MinhHieu" w:date="2024-12-20T14:42:00Z">
              <w:rPr>
                <w:rStyle w:val="Hyperlink"/>
                <w:noProof/>
              </w:rPr>
            </w:rPrChange>
          </w:rPr>
          <w:t>2.3.18</w:t>
        </w:r>
        <w:r w:rsidRPr="000E3F2A">
          <w:rPr>
            <w:rFonts w:asciiTheme="majorHAnsi" w:eastAsiaTheme="minorEastAsia" w:hAnsiTheme="majorHAnsi" w:cstheme="majorHAnsi"/>
            <w:smallCaps w:val="0"/>
            <w:noProof/>
            <w:color w:val="auto"/>
            <w:kern w:val="2"/>
            <w:sz w:val="26"/>
            <w:szCs w:val="26"/>
            <w:lang w:val="vi-VN"/>
            <w14:ligatures w14:val="standardContextual"/>
            <w:rPrChange w:id="1607" w:author="MinhHieu" w:date="2024-12-20T14:42:00Z">
              <w:rPr>
                <w:rFonts w:eastAsiaTheme="minorEastAsia" w:cstheme="minorBidi"/>
                <w:smallCaps w:val="0"/>
                <w:noProof/>
                <w:color w:val="auto"/>
                <w:kern w:val="2"/>
                <w:sz w:val="22"/>
                <w:szCs w:val="22"/>
                <w:lang w:val="vi-VN"/>
                <w14:ligatures w14:val="standardContextual"/>
              </w:rPr>
            </w:rPrChange>
          </w:rPr>
          <w:tab/>
        </w:r>
        <w:r w:rsidRPr="000E3F2A">
          <w:rPr>
            <w:rStyle w:val="Hyperlink"/>
            <w:rFonts w:asciiTheme="majorHAnsi" w:hAnsiTheme="majorHAnsi" w:cstheme="majorHAnsi"/>
            <w:noProof/>
            <w:sz w:val="26"/>
            <w:szCs w:val="26"/>
            <w:rPrChange w:id="1608" w:author="MinhHieu" w:date="2024-12-20T14:42:00Z">
              <w:rPr>
                <w:rStyle w:val="Hyperlink"/>
                <w:noProof/>
              </w:rPr>
            </w:rPrChange>
          </w:rPr>
          <w:t>Kịch bản xem bình luận và đánh giá về sản phẩm</w:t>
        </w:r>
        <w:r w:rsidRPr="000E3F2A">
          <w:rPr>
            <w:rFonts w:asciiTheme="majorHAnsi" w:hAnsiTheme="majorHAnsi" w:cstheme="majorHAnsi"/>
            <w:noProof/>
            <w:webHidden/>
            <w:sz w:val="26"/>
            <w:szCs w:val="26"/>
            <w:rPrChange w:id="1609" w:author="MinhHieu" w:date="2024-12-20T14:42:00Z">
              <w:rPr>
                <w:noProof/>
                <w:webHidden/>
              </w:rPr>
            </w:rPrChange>
          </w:rPr>
          <w:tab/>
        </w:r>
        <w:r w:rsidRPr="000E3F2A">
          <w:rPr>
            <w:rFonts w:asciiTheme="majorHAnsi" w:hAnsiTheme="majorHAnsi" w:cstheme="majorHAnsi"/>
            <w:noProof/>
            <w:webHidden/>
            <w:sz w:val="26"/>
            <w:szCs w:val="26"/>
            <w:rPrChange w:id="1610" w:author="MinhHieu" w:date="2024-12-20T14:42:00Z">
              <w:rPr>
                <w:noProof/>
                <w:webHidden/>
              </w:rPr>
            </w:rPrChange>
          </w:rPr>
          <w:fldChar w:fldCharType="begin"/>
        </w:r>
        <w:r w:rsidRPr="000E3F2A">
          <w:rPr>
            <w:rFonts w:asciiTheme="majorHAnsi" w:hAnsiTheme="majorHAnsi" w:cstheme="majorHAnsi"/>
            <w:noProof/>
            <w:webHidden/>
            <w:sz w:val="26"/>
            <w:szCs w:val="26"/>
            <w:rPrChange w:id="1611" w:author="MinhHieu" w:date="2024-12-20T14:42:00Z">
              <w:rPr>
                <w:noProof/>
                <w:webHidden/>
              </w:rPr>
            </w:rPrChange>
          </w:rPr>
          <w:instrText xml:space="preserve"> PAGEREF _Toc185598293 \h </w:instrText>
        </w:r>
      </w:ins>
      <w:r w:rsidRPr="000E3F2A">
        <w:rPr>
          <w:rFonts w:asciiTheme="majorHAnsi" w:hAnsiTheme="majorHAnsi" w:cstheme="majorHAnsi"/>
          <w:noProof/>
          <w:webHidden/>
          <w:sz w:val="26"/>
          <w:szCs w:val="26"/>
          <w:rPrChange w:id="1612"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1613" w:author="MinhHieu" w:date="2024-12-20T14:42:00Z">
            <w:rPr>
              <w:noProof/>
              <w:webHidden/>
            </w:rPr>
          </w:rPrChange>
        </w:rPr>
        <w:fldChar w:fldCharType="separate"/>
      </w:r>
      <w:ins w:id="1614" w:author="MinhHieu" w:date="2024-12-20T14:41:00Z">
        <w:r w:rsidRPr="000E3F2A">
          <w:rPr>
            <w:rFonts w:asciiTheme="majorHAnsi" w:hAnsiTheme="majorHAnsi" w:cstheme="majorHAnsi"/>
            <w:noProof/>
            <w:webHidden/>
            <w:sz w:val="26"/>
            <w:szCs w:val="26"/>
            <w:rPrChange w:id="1615" w:author="MinhHieu" w:date="2024-12-20T14:42:00Z">
              <w:rPr>
                <w:noProof/>
                <w:webHidden/>
              </w:rPr>
            </w:rPrChange>
          </w:rPr>
          <w:t>34</w:t>
        </w:r>
        <w:r w:rsidRPr="000E3F2A">
          <w:rPr>
            <w:rFonts w:asciiTheme="majorHAnsi" w:hAnsiTheme="majorHAnsi" w:cstheme="majorHAnsi"/>
            <w:noProof/>
            <w:webHidden/>
            <w:sz w:val="26"/>
            <w:szCs w:val="26"/>
            <w:rPrChange w:id="1616" w:author="MinhHieu" w:date="2024-12-20T14:42:00Z">
              <w:rPr>
                <w:noProof/>
                <w:webHidden/>
              </w:rPr>
            </w:rPrChange>
          </w:rPr>
          <w:fldChar w:fldCharType="end"/>
        </w:r>
        <w:r w:rsidRPr="000E3F2A">
          <w:rPr>
            <w:rStyle w:val="Hyperlink"/>
            <w:rFonts w:asciiTheme="majorHAnsi" w:hAnsiTheme="majorHAnsi" w:cstheme="majorHAnsi"/>
            <w:noProof/>
            <w:sz w:val="26"/>
            <w:szCs w:val="26"/>
            <w:rPrChange w:id="1617" w:author="MinhHieu" w:date="2024-12-20T14:42:00Z">
              <w:rPr>
                <w:rStyle w:val="Hyperlink"/>
                <w:noProof/>
              </w:rPr>
            </w:rPrChange>
          </w:rPr>
          <w:fldChar w:fldCharType="end"/>
        </w:r>
      </w:ins>
    </w:p>
    <w:p w14:paraId="522E65DB" w14:textId="4D2F8B16" w:rsidR="000E3F2A" w:rsidRPr="000E3F2A" w:rsidRDefault="000E3F2A">
      <w:pPr>
        <w:pStyle w:val="TOC2"/>
        <w:tabs>
          <w:tab w:val="left" w:pos="780"/>
          <w:tab w:val="right" w:leader="dot" w:pos="9520"/>
        </w:tabs>
        <w:rPr>
          <w:ins w:id="1618"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1619" w:author="MinhHieu" w:date="2024-12-20T14:42:00Z">
            <w:rPr>
              <w:ins w:id="1620" w:author="MinhHieu" w:date="2024-12-20T14:41:00Z"/>
              <w:rFonts w:eastAsiaTheme="minorEastAsia" w:cstheme="minorBidi"/>
              <w:smallCaps w:val="0"/>
              <w:noProof/>
              <w:color w:val="auto"/>
              <w:kern w:val="2"/>
              <w:sz w:val="22"/>
              <w:szCs w:val="22"/>
              <w:lang w:val="vi-VN"/>
              <w14:ligatures w14:val="standardContextual"/>
            </w:rPr>
          </w:rPrChange>
        </w:rPr>
      </w:pPr>
      <w:ins w:id="1621" w:author="MinhHieu" w:date="2024-12-20T14:41:00Z">
        <w:r w:rsidRPr="000E3F2A">
          <w:rPr>
            <w:rStyle w:val="Hyperlink"/>
            <w:rFonts w:asciiTheme="majorHAnsi" w:hAnsiTheme="majorHAnsi" w:cstheme="majorHAnsi"/>
            <w:noProof/>
            <w:sz w:val="26"/>
            <w:szCs w:val="26"/>
            <w:rPrChange w:id="1622"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1623"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1624" w:author="MinhHieu" w:date="2024-12-20T14:42:00Z">
              <w:rPr>
                <w:noProof/>
              </w:rPr>
            </w:rPrChange>
          </w:rPr>
          <w:instrText>HYPERLINK \l "_Toc185598294"</w:instrText>
        </w:r>
        <w:r w:rsidRPr="000E3F2A">
          <w:rPr>
            <w:rStyle w:val="Hyperlink"/>
            <w:rFonts w:asciiTheme="majorHAnsi" w:hAnsiTheme="majorHAnsi" w:cstheme="majorHAnsi"/>
            <w:noProof/>
            <w:sz w:val="26"/>
            <w:szCs w:val="26"/>
            <w:rPrChange w:id="1625"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1626"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1627" w:author="MinhHieu" w:date="2024-12-20T14:42:00Z">
              <w:rPr>
                <w:rStyle w:val="Hyperlink"/>
                <w:noProof/>
              </w:rPr>
            </w:rPrChange>
          </w:rPr>
          <w:t>2.3.19</w:t>
        </w:r>
        <w:r w:rsidRPr="000E3F2A">
          <w:rPr>
            <w:rFonts w:asciiTheme="majorHAnsi" w:eastAsiaTheme="minorEastAsia" w:hAnsiTheme="majorHAnsi" w:cstheme="majorHAnsi"/>
            <w:smallCaps w:val="0"/>
            <w:noProof/>
            <w:color w:val="auto"/>
            <w:kern w:val="2"/>
            <w:sz w:val="26"/>
            <w:szCs w:val="26"/>
            <w:lang w:val="vi-VN"/>
            <w14:ligatures w14:val="standardContextual"/>
            <w:rPrChange w:id="1628" w:author="MinhHieu" w:date="2024-12-20T14:42:00Z">
              <w:rPr>
                <w:rFonts w:eastAsiaTheme="minorEastAsia" w:cstheme="minorBidi"/>
                <w:smallCaps w:val="0"/>
                <w:noProof/>
                <w:color w:val="auto"/>
                <w:kern w:val="2"/>
                <w:sz w:val="22"/>
                <w:szCs w:val="22"/>
                <w:lang w:val="vi-VN"/>
                <w14:ligatures w14:val="standardContextual"/>
              </w:rPr>
            </w:rPrChange>
          </w:rPr>
          <w:tab/>
        </w:r>
        <w:r w:rsidRPr="000E3F2A">
          <w:rPr>
            <w:rStyle w:val="Hyperlink"/>
            <w:rFonts w:asciiTheme="majorHAnsi" w:hAnsiTheme="majorHAnsi" w:cstheme="majorHAnsi"/>
            <w:noProof/>
            <w:sz w:val="26"/>
            <w:szCs w:val="26"/>
            <w:rPrChange w:id="1629" w:author="MinhHieu" w:date="2024-12-20T14:42:00Z">
              <w:rPr>
                <w:rStyle w:val="Hyperlink"/>
                <w:noProof/>
              </w:rPr>
            </w:rPrChange>
          </w:rPr>
          <w:t>Kịch bản thêm bình luận và đánh giá về sản phẩm</w:t>
        </w:r>
        <w:r w:rsidRPr="000E3F2A">
          <w:rPr>
            <w:rFonts w:asciiTheme="majorHAnsi" w:hAnsiTheme="majorHAnsi" w:cstheme="majorHAnsi"/>
            <w:noProof/>
            <w:webHidden/>
            <w:sz w:val="26"/>
            <w:szCs w:val="26"/>
            <w:rPrChange w:id="1630" w:author="MinhHieu" w:date="2024-12-20T14:42:00Z">
              <w:rPr>
                <w:noProof/>
                <w:webHidden/>
              </w:rPr>
            </w:rPrChange>
          </w:rPr>
          <w:tab/>
        </w:r>
        <w:r w:rsidRPr="000E3F2A">
          <w:rPr>
            <w:rFonts w:asciiTheme="majorHAnsi" w:hAnsiTheme="majorHAnsi" w:cstheme="majorHAnsi"/>
            <w:noProof/>
            <w:webHidden/>
            <w:sz w:val="26"/>
            <w:szCs w:val="26"/>
            <w:rPrChange w:id="1631" w:author="MinhHieu" w:date="2024-12-20T14:42:00Z">
              <w:rPr>
                <w:noProof/>
                <w:webHidden/>
              </w:rPr>
            </w:rPrChange>
          </w:rPr>
          <w:fldChar w:fldCharType="begin"/>
        </w:r>
        <w:r w:rsidRPr="000E3F2A">
          <w:rPr>
            <w:rFonts w:asciiTheme="majorHAnsi" w:hAnsiTheme="majorHAnsi" w:cstheme="majorHAnsi"/>
            <w:noProof/>
            <w:webHidden/>
            <w:sz w:val="26"/>
            <w:szCs w:val="26"/>
            <w:rPrChange w:id="1632" w:author="MinhHieu" w:date="2024-12-20T14:42:00Z">
              <w:rPr>
                <w:noProof/>
                <w:webHidden/>
              </w:rPr>
            </w:rPrChange>
          </w:rPr>
          <w:instrText xml:space="preserve"> PAGEREF _Toc185598294 \h </w:instrText>
        </w:r>
      </w:ins>
      <w:r w:rsidRPr="000E3F2A">
        <w:rPr>
          <w:rFonts w:asciiTheme="majorHAnsi" w:hAnsiTheme="majorHAnsi" w:cstheme="majorHAnsi"/>
          <w:noProof/>
          <w:webHidden/>
          <w:sz w:val="26"/>
          <w:szCs w:val="26"/>
          <w:rPrChange w:id="1633"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1634" w:author="MinhHieu" w:date="2024-12-20T14:42:00Z">
            <w:rPr>
              <w:noProof/>
              <w:webHidden/>
            </w:rPr>
          </w:rPrChange>
        </w:rPr>
        <w:fldChar w:fldCharType="separate"/>
      </w:r>
      <w:ins w:id="1635" w:author="MinhHieu" w:date="2024-12-20T14:41:00Z">
        <w:r w:rsidRPr="000E3F2A">
          <w:rPr>
            <w:rFonts w:asciiTheme="majorHAnsi" w:hAnsiTheme="majorHAnsi" w:cstheme="majorHAnsi"/>
            <w:noProof/>
            <w:webHidden/>
            <w:sz w:val="26"/>
            <w:szCs w:val="26"/>
            <w:rPrChange w:id="1636" w:author="MinhHieu" w:date="2024-12-20T14:42:00Z">
              <w:rPr>
                <w:noProof/>
                <w:webHidden/>
              </w:rPr>
            </w:rPrChange>
          </w:rPr>
          <w:t>35</w:t>
        </w:r>
        <w:r w:rsidRPr="000E3F2A">
          <w:rPr>
            <w:rFonts w:asciiTheme="majorHAnsi" w:hAnsiTheme="majorHAnsi" w:cstheme="majorHAnsi"/>
            <w:noProof/>
            <w:webHidden/>
            <w:sz w:val="26"/>
            <w:szCs w:val="26"/>
            <w:rPrChange w:id="1637" w:author="MinhHieu" w:date="2024-12-20T14:42:00Z">
              <w:rPr>
                <w:noProof/>
                <w:webHidden/>
              </w:rPr>
            </w:rPrChange>
          </w:rPr>
          <w:fldChar w:fldCharType="end"/>
        </w:r>
        <w:r w:rsidRPr="000E3F2A">
          <w:rPr>
            <w:rStyle w:val="Hyperlink"/>
            <w:rFonts w:asciiTheme="majorHAnsi" w:hAnsiTheme="majorHAnsi" w:cstheme="majorHAnsi"/>
            <w:noProof/>
            <w:sz w:val="26"/>
            <w:szCs w:val="26"/>
            <w:rPrChange w:id="1638" w:author="MinhHieu" w:date="2024-12-20T14:42:00Z">
              <w:rPr>
                <w:rStyle w:val="Hyperlink"/>
                <w:noProof/>
              </w:rPr>
            </w:rPrChange>
          </w:rPr>
          <w:fldChar w:fldCharType="end"/>
        </w:r>
      </w:ins>
    </w:p>
    <w:p w14:paraId="5906526E" w14:textId="43414A91" w:rsidR="000E3F2A" w:rsidRPr="000E3F2A" w:rsidRDefault="000E3F2A">
      <w:pPr>
        <w:pStyle w:val="TOC2"/>
        <w:tabs>
          <w:tab w:val="right" w:leader="dot" w:pos="9520"/>
        </w:tabs>
        <w:rPr>
          <w:ins w:id="1639"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1640" w:author="MinhHieu" w:date="2024-12-20T14:42:00Z">
            <w:rPr>
              <w:ins w:id="1641" w:author="MinhHieu" w:date="2024-12-20T14:41:00Z"/>
              <w:rFonts w:eastAsiaTheme="minorEastAsia" w:cstheme="minorBidi"/>
              <w:smallCaps w:val="0"/>
              <w:noProof/>
              <w:color w:val="auto"/>
              <w:kern w:val="2"/>
              <w:sz w:val="22"/>
              <w:szCs w:val="22"/>
              <w:lang w:val="vi-VN"/>
              <w14:ligatures w14:val="standardContextual"/>
            </w:rPr>
          </w:rPrChange>
        </w:rPr>
      </w:pPr>
      <w:ins w:id="1642" w:author="MinhHieu" w:date="2024-12-20T14:41:00Z">
        <w:r w:rsidRPr="000E3F2A">
          <w:rPr>
            <w:rStyle w:val="Hyperlink"/>
            <w:rFonts w:asciiTheme="majorHAnsi" w:hAnsiTheme="majorHAnsi" w:cstheme="majorHAnsi"/>
            <w:noProof/>
            <w:sz w:val="26"/>
            <w:szCs w:val="26"/>
            <w:rPrChange w:id="1643"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1644"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1645" w:author="MinhHieu" w:date="2024-12-20T14:42:00Z">
              <w:rPr>
                <w:noProof/>
              </w:rPr>
            </w:rPrChange>
          </w:rPr>
          <w:instrText>HYPERLINK \l "_Toc185598298"</w:instrText>
        </w:r>
        <w:r w:rsidRPr="000E3F2A">
          <w:rPr>
            <w:rStyle w:val="Hyperlink"/>
            <w:rFonts w:asciiTheme="majorHAnsi" w:hAnsiTheme="majorHAnsi" w:cstheme="majorHAnsi"/>
            <w:noProof/>
            <w:sz w:val="26"/>
            <w:szCs w:val="26"/>
            <w:rPrChange w:id="1646"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1647"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1648" w:author="MinhHieu" w:date="2024-12-20T14:42:00Z">
              <w:rPr>
                <w:rStyle w:val="Hyperlink"/>
                <w:noProof/>
              </w:rPr>
            </w:rPrChange>
          </w:rPr>
          <w:t>2.3</w:t>
        </w:r>
        <w:r w:rsidRPr="000E3F2A">
          <w:rPr>
            <w:rFonts w:asciiTheme="majorHAnsi" w:eastAsiaTheme="minorEastAsia" w:hAnsiTheme="majorHAnsi" w:cstheme="majorHAnsi"/>
            <w:smallCaps w:val="0"/>
            <w:noProof/>
            <w:color w:val="auto"/>
            <w:kern w:val="2"/>
            <w:sz w:val="26"/>
            <w:szCs w:val="26"/>
            <w:lang w:val="vi-VN"/>
            <w14:ligatures w14:val="standardContextual"/>
            <w:rPrChange w:id="1649" w:author="MinhHieu" w:date="2024-12-20T14:42:00Z">
              <w:rPr>
                <w:rFonts w:eastAsiaTheme="minorEastAsia" w:cstheme="minorBidi"/>
                <w:smallCaps w:val="0"/>
                <w:noProof/>
                <w:color w:val="auto"/>
                <w:kern w:val="2"/>
                <w:sz w:val="22"/>
                <w:szCs w:val="22"/>
                <w:lang w:val="vi-VN"/>
                <w14:ligatures w14:val="standardContextual"/>
              </w:rPr>
            </w:rPrChange>
          </w:rPr>
          <w:tab/>
        </w:r>
        <w:r w:rsidRPr="000E3F2A">
          <w:rPr>
            <w:rStyle w:val="Hyperlink"/>
            <w:rFonts w:asciiTheme="majorHAnsi" w:hAnsiTheme="majorHAnsi" w:cstheme="majorHAnsi"/>
            <w:noProof/>
            <w:sz w:val="26"/>
            <w:szCs w:val="26"/>
            <w:rPrChange w:id="1650" w:author="MinhHieu" w:date="2024-12-20T14:42:00Z">
              <w:rPr>
                <w:rStyle w:val="Hyperlink"/>
                <w:noProof/>
              </w:rPr>
            </w:rPrChange>
          </w:rPr>
          <w:t>Biểu đồ lớp thực thể cho hệ thống</w:t>
        </w:r>
        <w:r w:rsidRPr="000E3F2A">
          <w:rPr>
            <w:rFonts w:asciiTheme="majorHAnsi" w:hAnsiTheme="majorHAnsi" w:cstheme="majorHAnsi"/>
            <w:noProof/>
            <w:webHidden/>
            <w:sz w:val="26"/>
            <w:szCs w:val="26"/>
            <w:rPrChange w:id="1651" w:author="MinhHieu" w:date="2024-12-20T14:42:00Z">
              <w:rPr>
                <w:noProof/>
                <w:webHidden/>
              </w:rPr>
            </w:rPrChange>
          </w:rPr>
          <w:tab/>
        </w:r>
        <w:r w:rsidRPr="000E3F2A">
          <w:rPr>
            <w:rFonts w:asciiTheme="majorHAnsi" w:hAnsiTheme="majorHAnsi" w:cstheme="majorHAnsi"/>
            <w:noProof/>
            <w:webHidden/>
            <w:sz w:val="26"/>
            <w:szCs w:val="26"/>
            <w:rPrChange w:id="1652" w:author="MinhHieu" w:date="2024-12-20T14:42:00Z">
              <w:rPr>
                <w:noProof/>
                <w:webHidden/>
              </w:rPr>
            </w:rPrChange>
          </w:rPr>
          <w:fldChar w:fldCharType="begin"/>
        </w:r>
        <w:r w:rsidRPr="000E3F2A">
          <w:rPr>
            <w:rFonts w:asciiTheme="majorHAnsi" w:hAnsiTheme="majorHAnsi" w:cstheme="majorHAnsi"/>
            <w:noProof/>
            <w:webHidden/>
            <w:sz w:val="26"/>
            <w:szCs w:val="26"/>
            <w:rPrChange w:id="1653" w:author="MinhHieu" w:date="2024-12-20T14:42:00Z">
              <w:rPr>
                <w:noProof/>
                <w:webHidden/>
              </w:rPr>
            </w:rPrChange>
          </w:rPr>
          <w:instrText xml:space="preserve"> PAGEREF _Toc185598298 \h </w:instrText>
        </w:r>
      </w:ins>
      <w:r w:rsidRPr="000E3F2A">
        <w:rPr>
          <w:rFonts w:asciiTheme="majorHAnsi" w:hAnsiTheme="majorHAnsi" w:cstheme="majorHAnsi"/>
          <w:noProof/>
          <w:webHidden/>
          <w:sz w:val="26"/>
          <w:szCs w:val="26"/>
          <w:rPrChange w:id="1654"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1655" w:author="MinhHieu" w:date="2024-12-20T14:42:00Z">
            <w:rPr>
              <w:noProof/>
              <w:webHidden/>
            </w:rPr>
          </w:rPrChange>
        </w:rPr>
        <w:fldChar w:fldCharType="separate"/>
      </w:r>
      <w:ins w:id="1656" w:author="MinhHieu" w:date="2024-12-20T14:41:00Z">
        <w:r w:rsidRPr="000E3F2A">
          <w:rPr>
            <w:rFonts w:asciiTheme="majorHAnsi" w:hAnsiTheme="majorHAnsi" w:cstheme="majorHAnsi"/>
            <w:noProof/>
            <w:webHidden/>
            <w:sz w:val="26"/>
            <w:szCs w:val="26"/>
            <w:rPrChange w:id="1657" w:author="MinhHieu" w:date="2024-12-20T14:42:00Z">
              <w:rPr>
                <w:noProof/>
                <w:webHidden/>
              </w:rPr>
            </w:rPrChange>
          </w:rPr>
          <w:t>37</w:t>
        </w:r>
        <w:r w:rsidRPr="000E3F2A">
          <w:rPr>
            <w:rFonts w:asciiTheme="majorHAnsi" w:hAnsiTheme="majorHAnsi" w:cstheme="majorHAnsi"/>
            <w:noProof/>
            <w:webHidden/>
            <w:sz w:val="26"/>
            <w:szCs w:val="26"/>
            <w:rPrChange w:id="1658" w:author="MinhHieu" w:date="2024-12-20T14:42:00Z">
              <w:rPr>
                <w:noProof/>
                <w:webHidden/>
              </w:rPr>
            </w:rPrChange>
          </w:rPr>
          <w:fldChar w:fldCharType="end"/>
        </w:r>
        <w:r w:rsidRPr="000E3F2A">
          <w:rPr>
            <w:rStyle w:val="Hyperlink"/>
            <w:rFonts w:asciiTheme="majorHAnsi" w:hAnsiTheme="majorHAnsi" w:cstheme="majorHAnsi"/>
            <w:noProof/>
            <w:sz w:val="26"/>
            <w:szCs w:val="26"/>
            <w:rPrChange w:id="1659" w:author="MinhHieu" w:date="2024-12-20T14:42:00Z">
              <w:rPr>
                <w:rStyle w:val="Hyperlink"/>
                <w:noProof/>
              </w:rPr>
            </w:rPrChange>
          </w:rPr>
          <w:fldChar w:fldCharType="end"/>
        </w:r>
      </w:ins>
    </w:p>
    <w:p w14:paraId="629537ED" w14:textId="5E7148BA" w:rsidR="000E3F2A" w:rsidRPr="000E3F2A" w:rsidRDefault="000E3F2A">
      <w:pPr>
        <w:pStyle w:val="TOC2"/>
        <w:tabs>
          <w:tab w:val="right" w:leader="dot" w:pos="9520"/>
        </w:tabs>
        <w:rPr>
          <w:ins w:id="1660"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1661" w:author="MinhHieu" w:date="2024-12-20T14:42:00Z">
            <w:rPr>
              <w:ins w:id="1662" w:author="MinhHieu" w:date="2024-12-20T14:41:00Z"/>
              <w:rFonts w:eastAsiaTheme="minorEastAsia" w:cstheme="minorBidi"/>
              <w:smallCaps w:val="0"/>
              <w:noProof/>
              <w:color w:val="auto"/>
              <w:kern w:val="2"/>
              <w:sz w:val="22"/>
              <w:szCs w:val="22"/>
              <w:lang w:val="vi-VN"/>
              <w14:ligatures w14:val="standardContextual"/>
            </w:rPr>
          </w:rPrChange>
        </w:rPr>
      </w:pPr>
      <w:ins w:id="1663" w:author="MinhHieu" w:date="2024-12-20T14:41:00Z">
        <w:r w:rsidRPr="000E3F2A">
          <w:rPr>
            <w:rStyle w:val="Hyperlink"/>
            <w:rFonts w:asciiTheme="majorHAnsi" w:hAnsiTheme="majorHAnsi" w:cstheme="majorHAnsi"/>
            <w:noProof/>
            <w:sz w:val="26"/>
            <w:szCs w:val="26"/>
            <w:rPrChange w:id="1664"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1665"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1666" w:author="MinhHieu" w:date="2024-12-20T14:42:00Z">
              <w:rPr>
                <w:noProof/>
              </w:rPr>
            </w:rPrChange>
          </w:rPr>
          <w:instrText>HYPERLINK \l "_Toc185598307"</w:instrText>
        </w:r>
        <w:r w:rsidRPr="000E3F2A">
          <w:rPr>
            <w:rStyle w:val="Hyperlink"/>
            <w:rFonts w:asciiTheme="majorHAnsi" w:hAnsiTheme="majorHAnsi" w:cstheme="majorHAnsi"/>
            <w:noProof/>
            <w:sz w:val="26"/>
            <w:szCs w:val="26"/>
            <w:rPrChange w:id="1667"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1668"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1669" w:author="MinhHieu" w:date="2024-12-20T14:42:00Z">
              <w:rPr>
                <w:rStyle w:val="Hyperlink"/>
                <w:noProof/>
              </w:rPr>
            </w:rPrChange>
          </w:rPr>
          <w:t>2.4</w:t>
        </w:r>
        <w:r w:rsidRPr="000E3F2A">
          <w:rPr>
            <w:rFonts w:asciiTheme="majorHAnsi" w:eastAsiaTheme="minorEastAsia" w:hAnsiTheme="majorHAnsi" w:cstheme="majorHAnsi"/>
            <w:smallCaps w:val="0"/>
            <w:noProof/>
            <w:color w:val="auto"/>
            <w:kern w:val="2"/>
            <w:sz w:val="26"/>
            <w:szCs w:val="26"/>
            <w:lang w:val="vi-VN"/>
            <w14:ligatures w14:val="standardContextual"/>
            <w:rPrChange w:id="1670" w:author="MinhHieu" w:date="2024-12-20T14:42:00Z">
              <w:rPr>
                <w:rFonts w:eastAsiaTheme="minorEastAsia" w:cstheme="minorBidi"/>
                <w:smallCaps w:val="0"/>
                <w:noProof/>
                <w:color w:val="auto"/>
                <w:kern w:val="2"/>
                <w:sz w:val="22"/>
                <w:szCs w:val="22"/>
                <w:lang w:val="vi-VN"/>
                <w14:ligatures w14:val="standardContextual"/>
              </w:rPr>
            </w:rPrChange>
          </w:rPr>
          <w:tab/>
        </w:r>
        <w:r w:rsidRPr="000E3F2A">
          <w:rPr>
            <w:rStyle w:val="Hyperlink"/>
            <w:rFonts w:asciiTheme="majorHAnsi" w:hAnsiTheme="majorHAnsi" w:cstheme="majorHAnsi"/>
            <w:noProof/>
            <w:sz w:val="26"/>
            <w:szCs w:val="26"/>
            <w:rPrChange w:id="1671" w:author="MinhHieu" w:date="2024-12-20T14:42:00Z">
              <w:rPr>
                <w:rStyle w:val="Hyperlink"/>
                <w:noProof/>
              </w:rPr>
            </w:rPrChange>
          </w:rPr>
          <w:t>Biểu đồ tuần tự</w:t>
        </w:r>
        <w:r w:rsidRPr="000E3F2A">
          <w:rPr>
            <w:rFonts w:asciiTheme="majorHAnsi" w:hAnsiTheme="majorHAnsi" w:cstheme="majorHAnsi"/>
            <w:noProof/>
            <w:webHidden/>
            <w:sz w:val="26"/>
            <w:szCs w:val="26"/>
            <w:rPrChange w:id="1672" w:author="MinhHieu" w:date="2024-12-20T14:42:00Z">
              <w:rPr>
                <w:noProof/>
                <w:webHidden/>
              </w:rPr>
            </w:rPrChange>
          </w:rPr>
          <w:tab/>
        </w:r>
        <w:r w:rsidRPr="000E3F2A">
          <w:rPr>
            <w:rFonts w:asciiTheme="majorHAnsi" w:hAnsiTheme="majorHAnsi" w:cstheme="majorHAnsi"/>
            <w:noProof/>
            <w:webHidden/>
            <w:sz w:val="26"/>
            <w:szCs w:val="26"/>
            <w:rPrChange w:id="1673" w:author="MinhHieu" w:date="2024-12-20T14:42:00Z">
              <w:rPr>
                <w:noProof/>
                <w:webHidden/>
              </w:rPr>
            </w:rPrChange>
          </w:rPr>
          <w:fldChar w:fldCharType="begin"/>
        </w:r>
        <w:r w:rsidRPr="000E3F2A">
          <w:rPr>
            <w:rFonts w:asciiTheme="majorHAnsi" w:hAnsiTheme="majorHAnsi" w:cstheme="majorHAnsi"/>
            <w:noProof/>
            <w:webHidden/>
            <w:sz w:val="26"/>
            <w:szCs w:val="26"/>
            <w:rPrChange w:id="1674" w:author="MinhHieu" w:date="2024-12-20T14:42:00Z">
              <w:rPr>
                <w:noProof/>
                <w:webHidden/>
              </w:rPr>
            </w:rPrChange>
          </w:rPr>
          <w:instrText xml:space="preserve"> PAGEREF _Toc185598307 \h </w:instrText>
        </w:r>
      </w:ins>
      <w:r w:rsidRPr="000E3F2A">
        <w:rPr>
          <w:rFonts w:asciiTheme="majorHAnsi" w:hAnsiTheme="majorHAnsi" w:cstheme="majorHAnsi"/>
          <w:noProof/>
          <w:webHidden/>
          <w:sz w:val="26"/>
          <w:szCs w:val="26"/>
          <w:rPrChange w:id="1675"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1676" w:author="MinhHieu" w:date="2024-12-20T14:42:00Z">
            <w:rPr>
              <w:noProof/>
              <w:webHidden/>
            </w:rPr>
          </w:rPrChange>
        </w:rPr>
        <w:fldChar w:fldCharType="separate"/>
      </w:r>
      <w:ins w:id="1677" w:author="MinhHieu" w:date="2024-12-20T14:41:00Z">
        <w:r w:rsidRPr="000E3F2A">
          <w:rPr>
            <w:rFonts w:asciiTheme="majorHAnsi" w:hAnsiTheme="majorHAnsi" w:cstheme="majorHAnsi"/>
            <w:noProof/>
            <w:webHidden/>
            <w:sz w:val="26"/>
            <w:szCs w:val="26"/>
            <w:rPrChange w:id="1678" w:author="MinhHieu" w:date="2024-12-20T14:42:00Z">
              <w:rPr>
                <w:noProof/>
                <w:webHidden/>
              </w:rPr>
            </w:rPrChange>
          </w:rPr>
          <w:t>37</w:t>
        </w:r>
        <w:r w:rsidRPr="000E3F2A">
          <w:rPr>
            <w:rFonts w:asciiTheme="majorHAnsi" w:hAnsiTheme="majorHAnsi" w:cstheme="majorHAnsi"/>
            <w:noProof/>
            <w:webHidden/>
            <w:sz w:val="26"/>
            <w:szCs w:val="26"/>
            <w:rPrChange w:id="1679" w:author="MinhHieu" w:date="2024-12-20T14:42:00Z">
              <w:rPr>
                <w:noProof/>
                <w:webHidden/>
              </w:rPr>
            </w:rPrChange>
          </w:rPr>
          <w:fldChar w:fldCharType="end"/>
        </w:r>
        <w:r w:rsidRPr="000E3F2A">
          <w:rPr>
            <w:rStyle w:val="Hyperlink"/>
            <w:rFonts w:asciiTheme="majorHAnsi" w:hAnsiTheme="majorHAnsi" w:cstheme="majorHAnsi"/>
            <w:noProof/>
            <w:sz w:val="26"/>
            <w:szCs w:val="26"/>
            <w:rPrChange w:id="1680" w:author="MinhHieu" w:date="2024-12-20T14:42:00Z">
              <w:rPr>
                <w:rStyle w:val="Hyperlink"/>
                <w:noProof/>
              </w:rPr>
            </w:rPrChange>
          </w:rPr>
          <w:fldChar w:fldCharType="end"/>
        </w:r>
      </w:ins>
    </w:p>
    <w:p w14:paraId="118F6381" w14:textId="28789192" w:rsidR="000E3F2A" w:rsidRPr="000E3F2A" w:rsidRDefault="000E3F2A">
      <w:pPr>
        <w:pStyle w:val="TOC2"/>
        <w:tabs>
          <w:tab w:val="right" w:leader="dot" w:pos="9520"/>
        </w:tabs>
        <w:rPr>
          <w:ins w:id="1681"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1682" w:author="MinhHieu" w:date="2024-12-20T14:42:00Z">
            <w:rPr>
              <w:ins w:id="1683" w:author="MinhHieu" w:date="2024-12-20T14:41:00Z"/>
              <w:rFonts w:eastAsiaTheme="minorEastAsia" w:cstheme="minorBidi"/>
              <w:smallCaps w:val="0"/>
              <w:noProof/>
              <w:color w:val="auto"/>
              <w:kern w:val="2"/>
              <w:sz w:val="22"/>
              <w:szCs w:val="22"/>
              <w:lang w:val="vi-VN"/>
              <w14:ligatures w14:val="standardContextual"/>
            </w:rPr>
          </w:rPrChange>
        </w:rPr>
      </w:pPr>
      <w:ins w:id="1684" w:author="MinhHieu" w:date="2024-12-20T14:41:00Z">
        <w:r w:rsidRPr="000E3F2A">
          <w:rPr>
            <w:rStyle w:val="Hyperlink"/>
            <w:rFonts w:asciiTheme="majorHAnsi" w:hAnsiTheme="majorHAnsi" w:cstheme="majorHAnsi"/>
            <w:noProof/>
            <w:sz w:val="26"/>
            <w:szCs w:val="26"/>
            <w:rPrChange w:id="1685"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1686"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1687" w:author="MinhHieu" w:date="2024-12-20T14:42:00Z">
              <w:rPr>
                <w:noProof/>
              </w:rPr>
            </w:rPrChange>
          </w:rPr>
          <w:instrText>HYPERLINK \l "_Toc185598308"</w:instrText>
        </w:r>
        <w:r w:rsidRPr="000E3F2A">
          <w:rPr>
            <w:rStyle w:val="Hyperlink"/>
            <w:rFonts w:asciiTheme="majorHAnsi" w:hAnsiTheme="majorHAnsi" w:cstheme="majorHAnsi"/>
            <w:noProof/>
            <w:sz w:val="26"/>
            <w:szCs w:val="26"/>
            <w:rPrChange w:id="1688"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1689"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1690" w:author="MinhHieu" w:date="2024-12-20T14:42:00Z">
              <w:rPr>
                <w:rStyle w:val="Hyperlink"/>
                <w:noProof/>
              </w:rPr>
            </w:rPrChange>
          </w:rPr>
          <w:t>2.4.1</w:t>
        </w:r>
      </w:ins>
      <w:ins w:id="1691" w:author="MinhHieu" w:date="2024-12-20T14:43:00Z">
        <w:r>
          <w:rPr>
            <w:rFonts w:asciiTheme="majorHAnsi" w:eastAsiaTheme="minorEastAsia" w:hAnsiTheme="majorHAnsi" w:cstheme="majorHAnsi"/>
            <w:smallCaps w:val="0"/>
            <w:noProof/>
            <w:color w:val="auto"/>
            <w:kern w:val="2"/>
            <w:sz w:val="26"/>
            <w:szCs w:val="26"/>
            <w:lang w:val="en-US"/>
            <w14:ligatures w14:val="standardContextual"/>
          </w:rPr>
          <w:t xml:space="preserve"> </w:t>
        </w:r>
      </w:ins>
      <w:ins w:id="1692" w:author="MinhHieu" w:date="2024-12-20T14:41:00Z">
        <w:r w:rsidRPr="000E3F2A">
          <w:rPr>
            <w:rStyle w:val="Hyperlink"/>
            <w:rFonts w:asciiTheme="majorHAnsi" w:hAnsiTheme="majorHAnsi" w:cstheme="majorHAnsi"/>
            <w:noProof/>
            <w:sz w:val="26"/>
            <w:szCs w:val="26"/>
            <w:rPrChange w:id="1693" w:author="MinhHieu" w:date="2024-12-20T14:42:00Z">
              <w:rPr>
                <w:rStyle w:val="Hyperlink"/>
                <w:noProof/>
              </w:rPr>
            </w:rPrChange>
          </w:rPr>
          <w:t>Biểu đồ tuần tự đăng kí tài khoản</w:t>
        </w:r>
        <w:r w:rsidRPr="000E3F2A">
          <w:rPr>
            <w:rFonts w:asciiTheme="majorHAnsi" w:hAnsiTheme="majorHAnsi" w:cstheme="majorHAnsi"/>
            <w:noProof/>
            <w:webHidden/>
            <w:sz w:val="26"/>
            <w:szCs w:val="26"/>
            <w:rPrChange w:id="1694" w:author="MinhHieu" w:date="2024-12-20T14:42:00Z">
              <w:rPr>
                <w:noProof/>
                <w:webHidden/>
              </w:rPr>
            </w:rPrChange>
          </w:rPr>
          <w:tab/>
        </w:r>
        <w:r w:rsidRPr="000E3F2A">
          <w:rPr>
            <w:rFonts w:asciiTheme="majorHAnsi" w:hAnsiTheme="majorHAnsi" w:cstheme="majorHAnsi"/>
            <w:noProof/>
            <w:webHidden/>
            <w:sz w:val="26"/>
            <w:szCs w:val="26"/>
            <w:rPrChange w:id="1695" w:author="MinhHieu" w:date="2024-12-20T14:42:00Z">
              <w:rPr>
                <w:noProof/>
                <w:webHidden/>
              </w:rPr>
            </w:rPrChange>
          </w:rPr>
          <w:fldChar w:fldCharType="begin"/>
        </w:r>
        <w:r w:rsidRPr="000E3F2A">
          <w:rPr>
            <w:rFonts w:asciiTheme="majorHAnsi" w:hAnsiTheme="majorHAnsi" w:cstheme="majorHAnsi"/>
            <w:noProof/>
            <w:webHidden/>
            <w:sz w:val="26"/>
            <w:szCs w:val="26"/>
            <w:rPrChange w:id="1696" w:author="MinhHieu" w:date="2024-12-20T14:42:00Z">
              <w:rPr>
                <w:noProof/>
                <w:webHidden/>
              </w:rPr>
            </w:rPrChange>
          </w:rPr>
          <w:instrText xml:space="preserve"> PAGEREF _Toc185598308 \h </w:instrText>
        </w:r>
      </w:ins>
      <w:r w:rsidRPr="000E3F2A">
        <w:rPr>
          <w:rFonts w:asciiTheme="majorHAnsi" w:hAnsiTheme="majorHAnsi" w:cstheme="majorHAnsi"/>
          <w:noProof/>
          <w:webHidden/>
          <w:sz w:val="26"/>
          <w:szCs w:val="26"/>
          <w:rPrChange w:id="1697"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1698" w:author="MinhHieu" w:date="2024-12-20T14:42:00Z">
            <w:rPr>
              <w:noProof/>
              <w:webHidden/>
            </w:rPr>
          </w:rPrChange>
        </w:rPr>
        <w:fldChar w:fldCharType="separate"/>
      </w:r>
      <w:ins w:id="1699" w:author="MinhHieu" w:date="2024-12-20T14:41:00Z">
        <w:r w:rsidRPr="000E3F2A">
          <w:rPr>
            <w:rFonts w:asciiTheme="majorHAnsi" w:hAnsiTheme="majorHAnsi" w:cstheme="majorHAnsi"/>
            <w:noProof/>
            <w:webHidden/>
            <w:sz w:val="26"/>
            <w:szCs w:val="26"/>
            <w:rPrChange w:id="1700" w:author="MinhHieu" w:date="2024-12-20T14:42:00Z">
              <w:rPr>
                <w:noProof/>
                <w:webHidden/>
              </w:rPr>
            </w:rPrChange>
          </w:rPr>
          <w:t>37</w:t>
        </w:r>
        <w:r w:rsidRPr="000E3F2A">
          <w:rPr>
            <w:rFonts w:asciiTheme="majorHAnsi" w:hAnsiTheme="majorHAnsi" w:cstheme="majorHAnsi"/>
            <w:noProof/>
            <w:webHidden/>
            <w:sz w:val="26"/>
            <w:szCs w:val="26"/>
            <w:rPrChange w:id="1701" w:author="MinhHieu" w:date="2024-12-20T14:42:00Z">
              <w:rPr>
                <w:noProof/>
                <w:webHidden/>
              </w:rPr>
            </w:rPrChange>
          </w:rPr>
          <w:fldChar w:fldCharType="end"/>
        </w:r>
        <w:r w:rsidRPr="000E3F2A">
          <w:rPr>
            <w:rStyle w:val="Hyperlink"/>
            <w:rFonts w:asciiTheme="majorHAnsi" w:hAnsiTheme="majorHAnsi" w:cstheme="majorHAnsi"/>
            <w:noProof/>
            <w:sz w:val="26"/>
            <w:szCs w:val="26"/>
            <w:rPrChange w:id="1702" w:author="MinhHieu" w:date="2024-12-20T14:42:00Z">
              <w:rPr>
                <w:rStyle w:val="Hyperlink"/>
                <w:noProof/>
              </w:rPr>
            </w:rPrChange>
          </w:rPr>
          <w:fldChar w:fldCharType="end"/>
        </w:r>
      </w:ins>
    </w:p>
    <w:p w14:paraId="44E90EA0" w14:textId="08B2C417" w:rsidR="000E3F2A" w:rsidRPr="000E3F2A" w:rsidRDefault="000E3F2A">
      <w:pPr>
        <w:pStyle w:val="TOC2"/>
        <w:tabs>
          <w:tab w:val="right" w:leader="dot" w:pos="9520"/>
        </w:tabs>
        <w:rPr>
          <w:ins w:id="1703"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1704" w:author="MinhHieu" w:date="2024-12-20T14:42:00Z">
            <w:rPr>
              <w:ins w:id="1705" w:author="MinhHieu" w:date="2024-12-20T14:41:00Z"/>
              <w:rFonts w:eastAsiaTheme="minorEastAsia" w:cstheme="minorBidi"/>
              <w:smallCaps w:val="0"/>
              <w:noProof/>
              <w:color w:val="auto"/>
              <w:kern w:val="2"/>
              <w:sz w:val="22"/>
              <w:szCs w:val="22"/>
              <w:lang w:val="vi-VN"/>
              <w14:ligatures w14:val="standardContextual"/>
            </w:rPr>
          </w:rPrChange>
        </w:rPr>
      </w:pPr>
      <w:ins w:id="1706" w:author="MinhHieu" w:date="2024-12-20T14:41:00Z">
        <w:r w:rsidRPr="000E3F2A">
          <w:rPr>
            <w:rStyle w:val="Hyperlink"/>
            <w:rFonts w:asciiTheme="majorHAnsi" w:hAnsiTheme="majorHAnsi" w:cstheme="majorHAnsi"/>
            <w:noProof/>
            <w:sz w:val="26"/>
            <w:szCs w:val="26"/>
            <w:rPrChange w:id="1707"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1708"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1709" w:author="MinhHieu" w:date="2024-12-20T14:42:00Z">
              <w:rPr>
                <w:noProof/>
              </w:rPr>
            </w:rPrChange>
          </w:rPr>
          <w:instrText>HYPERLINK \l "_Toc185598310"</w:instrText>
        </w:r>
        <w:r w:rsidRPr="000E3F2A">
          <w:rPr>
            <w:rStyle w:val="Hyperlink"/>
            <w:rFonts w:asciiTheme="majorHAnsi" w:hAnsiTheme="majorHAnsi" w:cstheme="majorHAnsi"/>
            <w:noProof/>
            <w:sz w:val="26"/>
            <w:szCs w:val="26"/>
            <w:rPrChange w:id="1710"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1711"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1712" w:author="MinhHieu" w:date="2024-12-20T14:42:00Z">
              <w:rPr>
                <w:rStyle w:val="Hyperlink"/>
                <w:noProof/>
              </w:rPr>
            </w:rPrChange>
          </w:rPr>
          <w:t>2.4.2</w:t>
        </w:r>
      </w:ins>
      <w:ins w:id="1713" w:author="MinhHieu" w:date="2024-12-20T14:43:00Z">
        <w:r>
          <w:rPr>
            <w:rFonts w:asciiTheme="majorHAnsi" w:eastAsiaTheme="minorEastAsia" w:hAnsiTheme="majorHAnsi" w:cstheme="majorHAnsi"/>
            <w:smallCaps w:val="0"/>
            <w:noProof/>
            <w:color w:val="auto"/>
            <w:kern w:val="2"/>
            <w:sz w:val="26"/>
            <w:szCs w:val="26"/>
            <w:lang w:val="en-US"/>
            <w14:ligatures w14:val="standardContextual"/>
          </w:rPr>
          <w:t xml:space="preserve"> </w:t>
        </w:r>
      </w:ins>
      <w:ins w:id="1714" w:author="MinhHieu" w:date="2024-12-20T14:41:00Z">
        <w:r w:rsidRPr="000E3F2A">
          <w:rPr>
            <w:rStyle w:val="Hyperlink"/>
            <w:rFonts w:asciiTheme="majorHAnsi" w:hAnsiTheme="majorHAnsi" w:cstheme="majorHAnsi"/>
            <w:noProof/>
            <w:sz w:val="26"/>
            <w:szCs w:val="26"/>
            <w:rPrChange w:id="1715" w:author="MinhHieu" w:date="2024-12-20T14:42:00Z">
              <w:rPr>
                <w:rStyle w:val="Hyperlink"/>
                <w:noProof/>
              </w:rPr>
            </w:rPrChange>
          </w:rPr>
          <w:t>Biểu đồ tuần tự đăng nhập</w:t>
        </w:r>
        <w:r w:rsidRPr="000E3F2A">
          <w:rPr>
            <w:rFonts w:asciiTheme="majorHAnsi" w:hAnsiTheme="majorHAnsi" w:cstheme="majorHAnsi"/>
            <w:noProof/>
            <w:webHidden/>
            <w:sz w:val="26"/>
            <w:szCs w:val="26"/>
            <w:rPrChange w:id="1716" w:author="MinhHieu" w:date="2024-12-20T14:42:00Z">
              <w:rPr>
                <w:noProof/>
                <w:webHidden/>
              </w:rPr>
            </w:rPrChange>
          </w:rPr>
          <w:tab/>
        </w:r>
        <w:r w:rsidRPr="000E3F2A">
          <w:rPr>
            <w:rFonts w:asciiTheme="majorHAnsi" w:hAnsiTheme="majorHAnsi" w:cstheme="majorHAnsi"/>
            <w:noProof/>
            <w:webHidden/>
            <w:sz w:val="26"/>
            <w:szCs w:val="26"/>
            <w:rPrChange w:id="1717" w:author="MinhHieu" w:date="2024-12-20T14:42:00Z">
              <w:rPr>
                <w:noProof/>
                <w:webHidden/>
              </w:rPr>
            </w:rPrChange>
          </w:rPr>
          <w:fldChar w:fldCharType="begin"/>
        </w:r>
        <w:r w:rsidRPr="000E3F2A">
          <w:rPr>
            <w:rFonts w:asciiTheme="majorHAnsi" w:hAnsiTheme="majorHAnsi" w:cstheme="majorHAnsi"/>
            <w:noProof/>
            <w:webHidden/>
            <w:sz w:val="26"/>
            <w:szCs w:val="26"/>
            <w:rPrChange w:id="1718" w:author="MinhHieu" w:date="2024-12-20T14:42:00Z">
              <w:rPr>
                <w:noProof/>
                <w:webHidden/>
              </w:rPr>
            </w:rPrChange>
          </w:rPr>
          <w:instrText xml:space="preserve"> PAGEREF _Toc185598310 \h </w:instrText>
        </w:r>
      </w:ins>
      <w:r w:rsidRPr="000E3F2A">
        <w:rPr>
          <w:rFonts w:asciiTheme="majorHAnsi" w:hAnsiTheme="majorHAnsi" w:cstheme="majorHAnsi"/>
          <w:noProof/>
          <w:webHidden/>
          <w:sz w:val="26"/>
          <w:szCs w:val="26"/>
          <w:rPrChange w:id="1719"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1720" w:author="MinhHieu" w:date="2024-12-20T14:42:00Z">
            <w:rPr>
              <w:noProof/>
              <w:webHidden/>
            </w:rPr>
          </w:rPrChange>
        </w:rPr>
        <w:fldChar w:fldCharType="separate"/>
      </w:r>
      <w:ins w:id="1721" w:author="MinhHieu" w:date="2024-12-20T14:41:00Z">
        <w:r w:rsidRPr="000E3F2A">
          <w:rPr>
            <w:rFonts w:asciiTheme="majorHAnsi" w:hAnsiTheme="majorHAnsi" w:cstheme="majorHAnsi"/>
            <w:noProof/>
            <w:webHidden/>
            <w:sz w:val="26"/>
            <w:szCs w:val="26"/>
            <w:rPrChange w:id="1722" w:author="MinhHieu" w:date="2024-12-20T14:42:00Z">
              <w:rPr>
                <w:noProof/>
                <w:webHidden/>
              </w:rPr>
            </w:rPrChange>
          </w:rPr>
          <w:t>38</w:t>
        </w:r>
        <w:r w:rsidRPr="000E3F2A">
          <w:rPr>
            <w:rFonts w:asciiTheme="majorHAnsi" w:hAnsiTheme="majorHAnsi" w:cstheme="majorHAnsi"/>
            <w:noProof/>
            <w:webHidden/>
            <w:sz w:val="26"/>
            <w:szCs w:val="26"/>
            <w:rPrChange w:id="1723" w:author="MinhHieu" w:date="2024-12-20T14:42:00Z">
              <w:rPr>
                <w:noProof/>
                <w:webHidden/>
              </w:rPr>
            </w:rPrChange>
          </w:rPr>
          <w:fldChar w:fldCharType="end"/>
        </w:r>
        <w:r w:rsidRPr="000E3F2A">
          <w:rPr>
            <w:rStyle w:val="Hyperlink"/>
            <w:rFonts w:asciiTheme="majorHAnsi" w:hAnsiTheme="majorHAnsi" w:cstheme="majorHAnsi"/>
            <w:noProof/>
            <w:sz w:val="26"/>
            <w:szCs w:val="26"/>
            <w:rPrChange w:id="1724" w:author="MinhHieu" w:date="2024-12-20T14:42:00Z">
              <w:rPr>
                <w:rStyle w:val="Hyperlink"/>
                <w:noProof/>
              </w:rPr>
            </w:rPrChange>
          </w:rPr>
          <w:fldChar w:fldCharType="end"/>
        </w:r>
      </w:ins>
    </w:p>
    <w:p w14:paraId="3BE2E3E5" w14:textId="0B7A686F" w:rsidR="000E3F2A" w:rsidRPr="000E3F2A" w:rsidRDefault="000E3F2A">
      <w:pPr>
        <w:pStyle w:val="TOC2"/>
        <w:tabs>
          <w:tab w:val="right" w:leader="dot" w:pos="9520"/>
        </w:tabs>
        <w:rPr>
          <w:ins w:id="1725"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1726" w:author="MinhHieu" w:date="2024-12-20T14:42:00Z">
            <w:rPr>
              <w:ins w:id="1727" w:author="MinhHieu" w:date="2024-12-20T14:41:00Z"/>
              <w:rFonts w:eastAsiaTheme="minorEastAsia" w:cstheme="minorBidi"/>
              <w:smallCaps w:val="0"/>
              <w:noProof/>
              <w:color w:val="auto"/>
              <w:kern w:val="2"/>
              <w:sz w:val="22"/>
              <w:szCs w:val="22"/>
              <w:lang w:val="vi-VN"/>
              <w14:ligatures w14:val="standardContextual"/>
            </w:rPr>
          </w:rPrChange>
        </w:rPr>
      </w:pPr>
      <w:ins w:id="1728" w:author="MinhHieu" w:date="2024-12-20T14:41:00Z">
        <w:r w:rsidRPr="000E3F2A">
          <w:rPr>
            <w:rStyle w:val="Hyperlink"/>
            <w:rFonts w:asciiTheme="majorHAnsi" w:hAnsiTheme="majorHAnsi" w:cstheme="majorHAnsi"/>
            <w:noProof/>
            <w:sz w:val="26"/>
            <w:szCs w:val="26"/>
            <w:rPrChange w:id="1729"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1730"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1731" w:author="MinhHieu" w:date="2024-12-20T14:42:00Z">
              <w:rPr>
                <w:noProof/>
              </w:rPr>
            </w:rPrChange>
          </w:rPr>
          <w:instrText>HYPERLINK \l "_Toc185598317"</w:instrText>
        </w:r>
        <w:r w:rsidRPr="000E3F2A">
          <w:rPr>
            <w:rStyle w:val="Hyperlink"/>
            <w:rFonts w:asciiTheme="majorHAnsi" w:hAnsiTheme="majorHAnsi" w:cstheme="majorHAnsi"/>
            <w:noProof/>
            <w:sz w:val="26"/>
            <w:szCs w:val="26"/>
            <w:rPrChange w:id="1732"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1733"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1734" w:author="MinhHieu" w:date="2024-12-20T14:42:00Z">
              <w:rPr>
                <w:rStyle w:val="Hyperlink"/>
                <w:noProof/>
              </w:rPr>
            </w:rPrChange>
          </w:rPr>
          <w:t>2.4.3</w:t>
        </w:r>
      </w:ins>
      <w:ins w:id="1735" w:author="MinhHieu" w:date="2024-12-20T14:43:00Z">
        <w:r>
          <w:rPr>
            <w:rFonts w:asciiTheme="majorHAnsi" w:eastAsiaTheme="minorEastAsia" w:hAnsiTheme="majorHAnsi" w:cstheme="majorHAnsi"/>
            <w:smallCaps w:val="0"/>
            <w:noProof/>
            <w:color w:val="auto"/>
            <w:kern w:val="2"/>
            <w:sz w:val="26"/>
            <w:szCs w:val="26"/>
            <w:lang w:val="en-US"/>
            <w14:ligatures w14:val="standardContextual"/>
          </w:rPr>
          <w:t xml:space="preserve"> </w:t>
        </w:r>
      </w:ins>
      <w:ins w:id="1736" w:author="MinhHieu" w:date="2024-12-20T14:41:00Z">
        <w:r w:rsidRPr="000E3F2A">
          <w:rPr>
            <w:rStyle w:val="Hyperlink"/>
            <w:rFonts w:asciiTheme="majorHAnsi" w:hAnsiTheme="majorHAnsi" w:cstheme="majorHAnsi"/>
            <w:noProof/>
            <w:sz w:val="26"/>
            <w:szCs w:val="26"/>
            <w:rPrChange w:id="1737" w:author="MinhHieu" w:date="2024-12-20T14:42:00Z">
              <w:rPr>
                <w:rStyle w:val="Hyperlink"/>
                <w:noProof/>
              </w:rPr>
            </w:rPrChange>
          </w:rPr>
          <w:t>Biểu đồ tuần tự quản lý sản phẩm</w:t>
        </w:r>
        <w:r w:rsidRPr="000E3F2A">
          <w:rPr>
            <w:rFonts w:asciiTheme="majorHAnsi" w:hAnsiTheme="majorHAnsi" w:cstheme="majorHAnsi"/>
            <w:noProof/>
            <w:webHidden/>
            <w:sz w:val="26"/>
            <w:szCs w:val="26"/>
            <w:rPrChange w:id="1738" w:author="MinhHieu" w:date="2024-12-20T14:42:00Z">
              <w:rPr>
                <w:noProof/>
                <w:webHidden/>
              </w:rPr>
            </w:rPrChange>
          </w:rPr>
          <w:tab/>
        </w:r>
        <w:r w:rsidRPr="000E3F2A">
          <w:rPr>
            <w:rFonts w:asciiTheme="majorHAnsi" w:hAnsiTheme="majorHAnsi" w:cstheme="majorHAnsi"/>
            <w:noProof/>
            <w:webHidden/>
            <w:sz w:val="26"/>
            <w:szCs w:val="26"/>
            <w:rPrChange w:id="1739" w:author="MinhHieu" w:date="2024-12-20T14:42:00Z">
              <w:rPr>
                <w:noProof/>
                <w:webHidden/>
              </w:rPr>
            </w:rPrChange>
          </w:rPr>
          <w:fldChar w:fldCharType="begin"/>
        </w:r>
        <w:r w:rsidRPr="000E3F2A">
          <w:rPr>
            <w:rFonts w:asciiTheme="majorHAnsi" w:hAnsiTheme="majorHAnsi" w:cstheme="majorHAnsi"/>
            <w:noProof/>
            <w:webHidden/>
            <w:sz w:val="26"/>
            <w:szCs w:val="26"/>
            <w:rPrChange w:id="1740" w:author="MinhHieu" w:date="2024-12-20T14:42:00Z">
              <w:rPr>
                <w:noProof/>
                <w:webHidden/>
              </w:rPr>
            </w:rPrChange>
          </w:rPr>
          <w:instrText xml:space="preserve"> PAGEREF _Toc185598317 \h </w:instrText>
        </w:r>
      </w:ins>
      <w:r w:rsidRPr="000E3F2A">
        <w:rPr>
          <w:rFonts w:asciiTheme="majorHAnsi" w:hAnsiTheme="majorHAnsi" w:cstheme="majorHAnsi"/>
          <w:noProof/>
          <w:webHidden/>
          <w:sz w:val="26"/>
          <w:szCs w:val="26"/>
          <w:rPrChange w:id="1741"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1742" w:author="MinhHieu" w:date="2024-12-20T14:42:00Z">
            <w:rPr>
              <w:noProof/>
              <w:webHidden/>
            </w:rPr>
          </w:rPrChange>
        </w:rPr>
        <w:fldChar w:fldCharType="separate"/>
      </w:r>
      <w:ins w:id="1743" w:author="MinhHieu" w:date="2024-12-20T14:41:00Z">
        <w:r w:rsidRPr="000E3F2A">
          <w:rPr>
            <w:rFonts w:asciiTheme="majorHAnsi" w:hAnsiTheme="majorHAnsi" w:cstheme="majorHAnsi"/>
            <w:noProof/>
            <w:webHidden/>
            <w:sz w:val="26"/>
            <w:szCs w:val="26"/>
            <w:rPrChange w:id="1744" w:author="MinhHieu" w:date="2024-12-20T14:42:00Z">
              <w:rPr>
                <w:noProof/>
                <w:webHidden/>
              </w:rPr>
            </w:rPrChange>
          </w:rPr>
          <w:t>38</w:t>
        </w:r>
        <w:r w:rsidRPr="000E3F2A">
          <w:rPr>
            <w:rFonts w:asciiTheme="majorHAnsi" w:hAnsiTheme="majorHAnsi" w:cstheme="majorHAnsi"/>
            <w:noProof/>
            <w:webHidden/>
            <w:sz w:val="26"/>
            <w:szCs w:val="26"/>
            <w:rPrChange w:id="1745" w:author="MinhHieu" w:date="2024-12-20T14:42:00Z">
              <w:rPr>
                <w:noProof/>
                <w:webHidden/>
              </w:rPr>
            </w:rPrChange>
          </w:rPr>
          <w:fldChar w:fldCharType="end"/>
        </w:r>
        <w:r w:rsidRPr="000E3F2A">
          <w:rPr>
            <w:rStyle w:val="Hyperlink"/>
            <w:rFonts w:asciiTheme="majorHAnsi" w:hAnsiTheme="majorHAnsi" w:cstheme="majorHAnsi"/>
            <w:noProof/>
            <w:sz w:val="26"/>
            <w:szCs w:val="26"/>
            <w:rPrChange w:id="1746" w:author="MinhHieu" w:date="2024-12-20T14:42:00Z">
              <w:rPr>
                <w:rStyle w:val="Hyperlink"/>
                <w:noProof/>
              </w:rPr>
            </w:rPrChange>
          </w:rPr>
          <w:fldChar w:fldCharType="end"/>
        </w:r>
      </w:ins>
    </w:p>
    <w:p w14:paraId="0A4DA4E2" w14:textId="128D8A37" w:rsidR="000E3F2A" w:rsidRPr="000E3F2A" w:rsidRDefault="000E3F2A">
      <w:pPr>
        <w:pStyle w:val="TOC2"/>
        <w:tabs>
          <w:tab w:val="right" w:leader="dot" w:pos="9520"/>
        </w:tabs>
        <w:rPr>
          <w:ins w:id="1747"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1748" w:author="MinhHieu" w:date="2024-12-20T14:42:00Z">
            <w:rPr>
              <w:ins w:id="1749" w:author="MinhHieu" w:date="2024-12-20T14:41:00Z"/>
              <w:rFonts w:eastAsiaTheme="minorEastAsia" w:cstheme="minorBidi"/>
              <w:smallCaps w:val="0"/>
              <w:noProof/>
              <w:color w:val="auto"/>
              <w:kern w:val="2"/>
              <w:sz w:val="22"/>
              <w:szCs w:val="22"/>
              <w:lang w:val="vi-VN"/>
              <w14:ligatures w14:val="standardContextual"/>
            </w:rPr>
          </w:rPrChange>
        </w:rPr>
      </w:pPr>
      <w:ins w:id="1750" w:author="MinhHieu" w:date="2024-12-20T14:41:00Z">
        <w:r w:rsidRPr="000E3F2A">
          <w:rPr>
            <w:rStyle w:val="Hyperlink"/>
            <w:rFonts w:asciiTheme="majorHAnsi" w:hAnsiTheme="majorHAnsi" w:cstheme="majorHAnsi"/>
            <w:noProof/>
            <w:sz w:val="26"/>
            <w:szCs w:val="26"/>
            <w:rPrChange w:id="1751"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1752"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1753" w:author="MinhHieu" w:date="2024-12-20T14:42:00Z">
              <w:rPr>
                <w:noProof/>
              </w:rPr>
            </w:rPrChange>
          </w:rPr>
          <w:instrText>HYPERLINK \l "_Toc185598318"</w:instrText>
        </w:r>
        <w:r w:rsidRPr="000E3F2A">
          <w:rPr>
            <w:rStyle w:val="Hyperlink"/>
            <w:rFonts w:asciiTheme="majorHAnsi" w:hAnsiTheme="majorHAnsi" w:cstheme="majorHAnsi"/>
            <w:noProof/>
            <w:sz w:val="26"/>
            <w:szCs w:val="26"/>
            <w:rPrChange w:id="1754"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1755"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1756" w:author="MinhHieu" w:date="2024-12-20T14:42:00Z">
              <w:rPr>
                <w:rStyle w:val="Hyperlink"/>
                <w:noProof/>
              </w:rPr>
            </w:rPrChange>
          </w:rPr>
          <w:t>2.4.4</w:t>
        </w:r>
      </w:ins>
      <w:ins w:id="1757" w:author="MinhHieu" w:date="2024-12-20T14:43:00Z">
        <w:r>
          <w:rPr>
            <w:rFonts w:asciiTheme="majorHAnsi" w:eastAsiaTheme="minorEastAsia" w:hAnsiTheme="majorHAnsi" w:cstheme="majorHAnsi"/>
            <w:smallCaps w:val="0"/>
            <w:noProof/>
            <w:color w:val="auto"/>
            <w:kern w:val="2"/>
            <w:sz w:val="26"/>
            <w:szCs w:val="26"/>
            <w:lang w:val="en-US"/>
            <w14:ligatures w14:val="standardContextual"/>
          </w:rPr>
          <w:t xml:space="preserve"> </w:t>
        </w:r>
      </w:ins>
      <w:ins w:id="1758" w:author="MinhHieu" w:date="2024-12-20T14:41:00Z">
        <w:r w:rsidRPr="000E3F2A">
          <w:rPr>
            <w:rStyle w:val="Hyperlink"/>
            <w:rFonts w:asciiTheme="majorHAnsi" w:hAnsiTheme="majorHAnsi" w:cstheme="majorHAnsi"/>
            <w:noProof/>
            <w:sz w:val="26"/>
            <w:szCs w:val="26"/>
            <w:rPrChange w:id="1759" w:author="MinhHieu" w:date="2024-12-20T14:42:00Z">
              <w:rPr>
                <w:rStyle w:val="Hyperlink"/>
                <w:noProof/>
              </w:rPr>
            </w:rPrChange>
          </w:rPr>
          <w:t>Biểu đồ tuần tự quản lý Order</w:t>
        </w:r>
        <w:r w:rsidRPr="000E3F2A">
          <w:rPr>
            <w:rFonts w:asciiTheme="majorHAnsi" w:hAnsiTheme="majorHAnsi" w:cstheme="majorHAnsi"/>
            <w:noProof/>
            <w:webHidden/>
            <w:sz w:val="26"/>
            <w:szCs w:val="26"/>
            <w:rPrChange w:id="1760" w:author="MinhHieu" w:date="2024-12-20T14:42:00Z">
              <w:rPr>
                <w:noProof/>
                <w:webHidden/>
              </w:rPr>
            </w:rPrChange>
          </w:rPr>
          <w:tab/>
        </w:r>
        <w:r w:rsidRPr="000E3F2A">
          <w:rPr>
            <w:rFonts w:asciiTheme="majorHAnsi" w:hAnsiTheme="majorHAnsi" w:cstheme="majorHAnsi"/>
            <w:noProof/>
            <w:webHidden/>
            <w:sz w:val="26"/>
            <w:szCs w:val="26"/>
            <w:rPrChange w:id="1761" w:author="MinhHieu" w:date="2024-12-20T14:42:00Z">
              <w:rPr>
                <w:noProof/>
                <w:webHidden/>
              </w:rPr>
            </w:rPrChange>
          </w:rPr>
          <w:fldChar w:fldCharType="begin"/>
        </w:r>
        <w:r w:rsidRPr="000E3F2A">
          <w:rPr>
            <w:rFonts w:asciiTheme="majorHAnsi" w:hAnsiTheme="majorHAnsi" w:cstheme="majorHAnsi"/>
            <w:noProof/>
            <w:webHidden/>
            <w:sz w:val="26"/>
            <w:szCs w:val="26"/>
            <w:rPrChange w:id="1762" w:author="MinhHieu" w:date="2024-12-20T14:42:00Z">
              <w:rPr>
                <w:noProof/>
                <w:webHidden/>
              </w:rPr>
            </w:rPrChange>
          </w:rPr>
          <w:instrText xml:space="preserve"> PAGEREF _Toc185598318 \h </w:instrText>
        </w:r>
      </w:ins>
      <w:r w:rsidRPr="000E3F2A">
        <w:rPr>
          <w:rFonts w:asciiTheme="majorHAnsi" w:hAnsiTheme="majorHAnsi" w:cstheme="majorHAnsi"/>
          <w:noProof/>
          <w:webHidden/>
          <w:sz w:val="26"/>
          <w:szCs w:val="26"/>
          <w:rPrChange w:id="1763"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1764" w:author="MinhHieu" w:date="2024-12-20T14:42:00Z">
            <w:rPr>
              <w:noProof/>
              <w:webHidden/>
            </w:rPr>
          </w:rPrChange>
        </w:rPr>
        <w:fldChar w:fldCharType="separate"/>
      </w:r>
      <w:ins w:id="1765" w:author="MinhHieu" w:date="2024-12-20T14:41:00Z">
        <w:r w:rsidRPr="000E3F2A">
          <w:rPr>
            <w:rFonts w:asciiTheme="majorHAnsi" w:hAnsiTheme="majorHAnsi" w:cstheme="majorHAnsi"/>
            <w:noProof/>
            <w:webHidden/>
            <w:sz w:val="26"/>
            <w:szCs w:val="26"/>
            <w:rPrChange w:id="1766" w:author="MinhHieu" w:date="2024-12-20T14:42:00Z">
              <w:rPr>
                <w:noProof/>
                <w:webHidden/>
              </w:rPr>
            </w:rPrChange>
          </w:rPr>
          <w:t>40</w:t>
        </w:r>
        <w:r w:rsidRPr="000E3F2A">
          <w:rPr>
            <w:rFonts w:asciiTheme="majorHAnsi" w:hAnsiTheme="majorHAnsi" w:cstheme="majorHAnsi"/>
            <w:noProof/>
            <w:webHidden/>
            <w:sz w:val="26"/>
            <w:szCs w:val="26"/>
            <w:rPrChange w:id="1767" w:author="MinhHieu" w:date="2024-12-20T14:42:00Z">
              <w:rPr>
                <w:noProof/>
                <w:webHidden/>
              </w:rPr>
            </w:rPrChange>
          </w:rPr>
          <w:fldChar w:fldCharType="end"/>
        </w:r>
        <w:r w:rsidRPr="000E3F2A">
          <w:rPr>
            <w:rStyle w:val="Hyperlink"/>
            <w:rFonts w:asciiTheme="majorHAnsi" w:hAnsiTheme="majorHAnsi" w:cstheme="majorHAnsi"/>
            <w:noProof/>
            <w:sz w:val="26"/>
            <w:szCs w:val="26"/>
            <w:rPrChange w:id="1768" w:author="MinhHieu" w:date="2024-12-20T14:42:00Z">
              <w:rPr>
                <w:rStyle w:val="Hyperlink"/>
                <w:noProof/>
              </w:rPr>
            </w:rPrChange>
          </w:rPr>
          <w:fldChar w:fldCharType="end"/>
        </w:r>
      </w:ins>
    </w:p>
    <w:p w14:paraId="5FBB19A9" w14:textId="60BBE6C8" w:rsidR="000E3F2A" w:rsidRPr="000E3F2A" w:rsidRDefault="000E3F2A">
      <w:pPr>
        <w:pStyle w:val="TOC2"/>
        <w:tabs>
          <w:tab w:val="right" w:leader="dot" w:pos="9520"/>
        </w:tabs>
        <w:rPr>
          <w:ins w:id="1769"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1770" w:author="MinhHieu" w:date="2024-12-20T14:42:00Z">
            <w:rPr>
              <w:ins w:id="1771" w:author="MinhHieu" w:date="2024-12-20T14:41:00Z"/>
              <w:rFonts w:eastAsiaTheme="minorEastAsia" w:cstheme="minorBidi"/>
              <w:smallCaps w:val="0"/>
              <w:noProof/>
              <w:color w:val="auto"/>
              <w:kern w:val="2"/>
              <w:sz w:val="22"/>
              <w:szCs w:val="22"/>
              <w:lang w:val="vi-VN"/>
              <w14:ligatures w14:val="standardContextual"/>
            </w:rPr>
          </w:rPrChange>
        </w:rPr>
      </w:pPr>
      <w:ins w:id="1772" w:author="MinhHieu" w:date="2024-12-20T14:41:00Z">
        <w:r w:rsidRPr="000E3F2A">
          <w:rPr>
            <w:rStyle w:val="Hyperlink"/>
            <w:rFonts w:asciiTheme="majorHAnsi" w:hAnsiTheme="majorHAnsi" w:cstheme="majorHAnsi"/>
            <w:noProof/>
            <w:sz w:val="26"/>
            <w:szCs w:val="26"/>
            <w:rPrChange w:id="1773"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1774"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1775" w:author="MinhHieu" w:date="2024-12-20T14:42:00Z">
              <w:rPr>
                <w:noProof/>
              </w:rPr>
            </w:rPrChange>
          </w:rPr>
          <w:instrText>HYPERLINK \l "_Toc185598322"</w:instrText>
        </w:r>
        <w:r w:rsidRPr="000E3F2A">
          <w:rPr>
            <w:rStyle w:val="Hyperlink"/>
            <w:rFonts w:asciiTheme="majorHAnsi" w:hAnsiTheme="majorHAnsi" w:cstheme="majorHAnsi"/>
            <w:noProof/>
            <w:sz w:val="26"/>
            <w:szCs w:val="26"/>
            <w:rPrChange w:id="1776"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1777"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1778" w:author="MinhHieu" w:date="2024-12-20T14:42:00Z">
              <w:rPr>
                <w:rStyle w:val="Hyperlink"/>
                <w:noProof/>
              </w:rPr>
            </w:rPrChange>
          </w:rPr>
          <w:t>2.4.5</w:t>
        </w:r>
      </w:ins>
      <w:ins w:id="1779" w:author="MinhHieu" w:date="2024-12-20T14:43:00Z">
        <w:r>
          <w:rPr>
            <w:rFonts w:asciiTheme="majorHAnsi" w:eastAsiaTheme="minorEastAsia" w:hAnsiTheme="majorHAnsi" w:cstheme="majorHAnsi"/>
            <w:smallCaps w:val="0"/>
            <w:noProof/>
            <w:color w:val="auto"/>
            <w:kern w:val="2"/>
            <w:sz w:val="26"/>
            <w:szCs w:val="26"/>
            <w:lang w:val="en-US"/>
            <w14:ligatures w14:val="standardContextual"/>
          </w:rPr>
          <w:t xml:space="preserve"> </w:t>
        </w:r>
      </w:ins>
      <w:ins w:id="1780" w:author="MinhHieu" w:date="2024-12-20T14:41:00Z">
        <w:r w:rsidRPr="000E3F2A">
          <w:rPr>
            <w:rStyle w:val="Hyperlink"/>
            <w:rFonts w:asciiTheme="majorHAnsi" w:hAnsiTheme="majorHAnsi" w:cstheme="majorHAnsi"/>
            <w:noProof/>
            <w:sz w:val="26"/>
            <w:szCs w:val="26"/>
            <w:rPrChange w:id="1781" w:author="MinhHieu" w:date="2024-12-20T14:42:00Z">
              <w:rPr>
                <w:rStyle w:val="Hyperlink"/>
                <w:noProof/>
              </w:rPr>
            </w:rPrChange>
          </w:rPr>
          <w:t>Biểu đồ tuần tự khách hàng quản lý giỏ hàng</w:t>
        </w:r>
        <w:r w:rsidRPr="000E3F2A">
          <w:rPr>
            <w:rFonts w:asciiTheme="majorHAnsi" w:hAnsiTheme="majorHAnsi" w:cstheme="majorHAnsi"/>
            <w:noProof/>
            <w:webHidden/>
            <w:sz w:val="26"/>
            <w:szCs w:val="26"/>
            <w:rPrChange w:id="1782" w:author="MinhHieu" w:date="2024-12-20T14:42:00Z">
              <w:rPr>
                <w:noProof/>
                <w:webHidden/>
              </w:rPr>
            </w:rPrChange>
          </w:rPr>
          <w:tab/>
        </w:r>
        <w:r w:rsidRPr="000E3F2A">
          <w:rPr>
            <w:rFonts w:asciiTheme="majorHAnsi" w:hAnsiTheme="majorHAnsi" w:cstheme="majorHAnsi"/>
            <w:noProof/>
            <w:webHidden/>
            <w:sz w:val="26"/>
            <w:szCs w:val="26"/>
            <w:rPrChange w:id="1783" w:author="MinhHieu" w:date="2024-12-20T14:42:00Z">
              <w:rPr>
                <w:noProof/>
                <w:webHidden/>
              </w:rPr>
            </w:rPrChange>
          </w:rPr>
          <w:fldChar w:fldCharType="begin"/>
        </w:r>
        <w:r w:rsidRPr="000E3F2A">
          <w:rPr>
            <w:rFonts w:asciiTheme="majorHAnsi" w:hAnsiTheme="majorHAnsi" w:cstheme="majorHAnsi"/>
            <w:noProof/>
            <w:webHidden/>
            <w:sz w:val="26"/>
            <w:szCs w:val="26"/>
            <w:rPrChange w:id="1784" w:author="MinhHieu" w:date="2024-12-20T14:42:00Z">
              <w:rPr>
                <w:noProof/>
                <w:webHidden/>
              </w:rPr>
            </w:rPrChange>
          </w:rPr>
          <w:instrText xml:space="preserve"> PAGEREF _Toc185598322 \h </w:instrText>
        </w:r>
      </w:ins>
      <w:r w:rsidRPr="000E3F2A">
        <w:rPr>
          <w:rFonts w:asciiTheme="majorHAnsi" w:hAnsiTheme="majorHAnsi" w:cstheme="majorHAnsi"/>
          <w:noProof/>
          <w:webHidden/>
          <w:sz w:val="26"/>
          <w:szCs w:val="26"/>
          <w:rPrChange w:id="1785"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1786" w:author="MinhHieu" w:date="2024-12-20T14:42:00Z">
            <w:rPr>
              <w:noProof/>
              <w:webHidden/>
            </w:rPr>
          </w:rPrChange>
        </w:rPr>
        <w:fldChar w:fldCharType="separate"/>
      </w:r>
      <w:ins w:id="1787" w:author="MinhHieu" w:date="2024-12-20T14:41:00Z">
        <w:r w:rsidRPr="000E3F2A">
          <w:rPr>
            <w:rFonts w:asciiTheme="majorHAnsi" w:hAnsiTheme="majorHAnsi" w:cstheme="majorHAnsi"/>
            <w:noProof/>
            <w:webHidden/>
            <w:sz w:val="26"/>
            <w:szCs w:val="26"/>
            <w:rPrChange w:id="1788" w:author="MinhHieu" w:date="2024-12-20T14:42:00Z">
              <w:rPr>
                <w:noProof/>
                <w:webHidden/>
              </w:rPr>
            </w:rPrChange>
          </w:rPr>
          <w:t>41</w:t>
        </w:r>
        <w:r w:rsidRPr="000E3F2A">
          <w:rPr>
            <w:rFonts w:asciiTheme="majorHAnsi" w:hAnsiTheme="majorHAnsi" w:cstheme="majorHAnsi"/>
            <w:noProof/>
            <w:webHidden/>
            <w:sz w:val="26"/>
            <w:szCs w:val="26"/>
            <w:rPrChange w:id="1789" w:author="MinhHieu" w:date="2024-12-20T14:42:00Z">
              <w:rPr>
                <w:noProof/>
                <w:webHidden/>
              </w:rPr>
            </w:rPrChange>
          </w:rPr>
          <w:fldChar w:fldCharType="end"/>
        </w:r>
        <w:r w:rsidRPr="000E3F2A">
          <w:rPr>
            <w:rStyle w:val="Hyperlink"/>
            <w:rFonts w:asciiTheme="majorHAnsi" w:hAnsiTheme="majorHAnsi" w:cstheme="majorHAnsi"/>
            <w:noProof/>
            <w:sz w:val="26"/>
            <w:szCs w:val="26"/>
            <w:rPrChange w:id="1790" w:author="MinhHieu" w:date="2024-12-20T14:42:00Z">
              <w:rPr>
                <w:rStyle w:val="Hyperlink"/>
                <w:noProof/>
              </w:rPr>
            </w:rPrChange>
          </w:rPr>
          <w:fldChar w:fldCharType="end"/>
        </w:r>
      </w:ins>
    </w:p>
    <w:p w14:paraId="27D46501" w14:textId="7364FA32" w:rsidR="000E3F2A" w:rsidRPr="000E3F2A" w:rsidRDefault="000E3F2A">
      <w:pPr>
        <w:pStyle w:val="TOC2"/>
        <w:tabs>
          <w:tab w:val="right" w:leader="dot" w:pos="9520"/>
        </w:tabs>
        <w:rPr>
          <w:ins w:id="1791"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1792" w:author="MinhHieu" w:date="2024-12-20T14:42:00Z">
            <w:rPr>
              <w:ins w:id="1793" w:author="MinhHieu" w:date="2024-12-20T14:41:00Z"/>
              <w:rFonts w:eastAsiaTheme="minorEastAsia" w:cstheme="minorBidi"/>
              <w:smallCaps w:val="0"/>
              <w:noProof/>
              <w:color w:val="auto"/>
              <w:kern w:val="2"/>
              <w:sz w:val="22"/>
              <w:szCs w:val="22"/>
              <w:lang w:val="vi-VN"/>
              <w14:ligatures w14:val="standardContextual"/>
            </w:rPr>
          </w:rPrChange>
        </w:rPr>
      </w:pPr>
      <w:ins w:id="1794" w:author="MinhHieu" w:date="2024-12-20T14:41:00Z">
        <w:r w:rsidRPr="000E3F2A">
          <w:rPr>
            <w:rStyle w:val="Hyperlink"/>
            <w:rFonts w:asciiTheme="majorHAnsi" w:hAnsiTheme="majorHAnsi" w:cstheme="majorHAnsi"/>
            <w:noProof/>
            <w:sz w:val="26"/>
            <w:szCs w:val="26"/>
            <w:rPrChange w:id="1795"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1796"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1797" w:author="MinhHieu" w:date="2024-12-20T14:42:00Z">
              <w:rPr>
                <w:noProof/>
              </w:rPr>
            </w:rPrChange>
          </w:rPr>
          <w:instrText>HYPERLINK \l "_Toc185598324"</w:instrText>
        </w:r>
        <w:r w:rsidRPr="000E3F2A">
          <w:rPr>
            <w:rStyle w:val="Hyperlink"/>
            <w:rFonts w:asciiTheme="majorHAnsi" w:hAnsiTheme="majorHAnsi" w:cstheme="majorHAnsi"/>
            <w:noProof/>
            <w:sz w:val="26"/>
            <w:szCs w:val="26"/>
            <w:rPrChange w:id="1798"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1799"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1800" w:author="MinhHieu" w:date="2024-12-20T14:42:00Z">
              <w:rPr>
                <w:rStyle w:val="Hyperlink"/>
                <w:noProof/>
              </w:rPr>
            </w:rPrChange>
          </w:rPr>
          <w:t>2.4.6</w:t>
        </w:r>
      </w:ins>
      <w:ins w:id="1801" w:author="MinhHieu" w:date="2024-12-20T14:43:00Z">
        <w:r>
          <w:rPr>
            <w:rFonts w:asciiTheme="majorHAnsi" w:eastAsiaTheme="minorEastAsia" w:hAnsiTheme="majorHAnsi" w:cstheme="majorHAnsi"/>
            <w:smallCaps w:val="0"/>
            <w:noProof/>
            <w:color w:val="auto"/>
            <w:kern w:val="2"/>
            <w:sz w:val="26"/>
            <w:szCs w:val="26"/>
            <w:lang w:val="en-US"/>
            <w14:ligatures w14:val="standardContextual"/>
          </w:rPr>
          <w:t xml:space="preserve"> </w:t>
        </w:r>
      </w:ins>
      <w:ins w:id="1802" w:author="MinhHieu" w:date="2024-12-20T14:41:00Z">
        <w:r w:rsidRPr="000E3F2A">
          <w:rPr>
            <w:rStyle w:val="Hyperlink"/>
            <w:rFonts w:asciiTheme="majorHAnsi" w:hAnsiTheme="majorHAnsi" w:cstheme="majorHAnsi"/>
            <w:noProof/>
            <w:sz w:val="26"/>
            <w:szCs w:val="26"/>
            <w:rPrChange w:id="1803" w:author="MinhHieu" w:date="2024-12-20T14:42:00Z">
              <w:rPr>
                <w:rStyle w:val="Hyperlink"/>
                <w:noProof/>
              </w:rPr>
            </w:rPrChange>
          </w:rPr>
          <w:t>Biểu đồ tuần tự tạo order</w:t>
        </w:r>
        <w:r w:rsidRPr="000E3F2A">
          <w:rPr>
            <w:rFonts w:asciiTheme="majorHAnsi" w:hAnsiTheme="majorHAnsi" w:cstheme="majorHAnsi"/>
            <w:noProof/>
            <w:webHidden/>
            <w:sz w:val="26"/>
            <w:szCs w:val="26"/>
            <w:rPrChange w:id="1804" w:author="MinhHieu" w:date="2024-12-20T14:42:00Z">
              <w:rPr>
                <w:noProof/>
                <w:webHidden/>
              </w:rPr>
            </w:rPrChange>
          </w:rPr>
          <w:tab/>
        </w:r>
        <w:r w:rsidRPr="000E3F2A">
          <w:rPr>
            <w:rFonts w:asciiTheme="majorHAnsi" w:hAnsiTheme="majorHAnsi" w:cstheme="majorHAnsi"/>
            <w:noProof/>
            <w:webHidden/>
            <w:sz w:val="26"/>
            <w:szCs w:val="26"/>
            <w:rPrChange w:id="1805" w:author="MinhHieu" w:date="2024-12-20T14:42:00Z">
              <w:rPr>
                <w:noProof/>
                <w:webHidden/>
              </w:rPr>
            </w:rPrChange>
          </w:rPr>
          <w:fldChar w:fldCharType="begin"/>
        </w:r>
        <w:r w:rsidRPr="000E3F2A">
          <w:rPr>
            <w:rFonts w:asciiTheme="majorHAnsi" w:hAnsiTheme="majorHAnsi" w:cstheme="majorHAnsi"/>
            <w:noProof/>
            <w:webHidden/>
            <w:sz w:val="26"/>
            <w:szCs w:val="26"/>
            <w:rPrChange w:id="1806" w:author="MinhHieu" w:date="2024-12-20T14:42:00Z">
              <w:rPr>
                <w:noProof/>
                <w:webHidden/>
              </w:rPr>
            </w:rPrChange>
          </w:rPr>
          <w:instrText xml:space="preserve"> PAGEREF _Toc185598324 \h </w:instrText>
        </w:r>
      </w:ins>
      <w:r w:rsidRPr="000E3F2A">
        <w:rPr>
          <w:rFonts w:asciiTheme="majorHAnsi" w:hAnsiTheme="majorHAnsi" w:cstheme="majorHAnsi"/>
          <w:noProof/>
          <w:webHidden/>
          <w:sz w:val="26"/>
          <w:szCs w:val="26"/>
          <w:rPrChange w:id="1807"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1808" w:author="MinhHieu" w:date="2024-12-20T14:42:00Z">
            <w:rPr>
              <w:noProof/>
              <w:webHidden/>
            </w:rPr>
          </w:rPrChange>
        </w:rPr>
        <w:fldChar w:fldCharType="separate"/>
      </w:r>
      <w:ins w:id="1809" w:author="MinhHieu" w:date="2024-12-20T14:41:00Z">
        <w:r w:rsidRPr="000E3F2A">
          <w:rPr>
            <w:rFonts w:asciiTheme="majorHAnsi" w:hAnsiTheme="majorHAnsi" w:cstheme="majorHAnsi"/>
            <w:noProof/>
            <w:webHidden/>
            <w:sz w:val="26"/>
            <w:szCs w:val="26"/>
            <w:rPrChange w:id="1810" w:author="MinhHieu" w:date="2024-12-20T14:42:00Z">
              <w:rPr>
                <w:noProof/>
                <w:webHidden/>
              </w:rPr>
            </w:rPrChange>
          </w:rPr>
          <w:t>43</w:t>
        </w:r>
        <w:r w:rsidRPr="000E3F2A">
          <w:rPr>
            <w:rFonts w:asciiTheme="majorHAnsi" w:hAnsiTheme="majorHAnsi" w:cstheme="majorHAnsi"/>
            <w:noProof/>
            <w:webHidden/>
            <w:sz w:val="26"/>
            <w:szCs w:val="26"/>
            <w:rPrChange w:id="1811" w:author="MinhHieu" w:date="2024-12-20T14:42:00Z">
              <w:rPr>
                <w:noProof/>
                <w:webHidden/>
              </w:rPr>
            </w:rPrChange>
          </w:rPr>
          <w:fldChar w:fldCharType="end"/>
        </w:r>
        <w:r w:rsidRPr="000E3F2A">
          <w:rPr>
            <w:rStyle w:val="Hyperlink"/>
            <w:rFonts w:asciiTheme="majorHAnsi" w:hAnsiTheme="majorHAnsi" w:cstheme="majorHAnsi"/>
            <w:noProof/>
            <w:sz w:val="26"/>
            <w:szCs w:val="26"/>
            <w:rPrChange w:id="1812" w:author="MinhHieu" w:date="2024-12-20T14:42:00Z">
              <w:rPr>
                <w:rStyle w:val="Hyperlink"/>
                <w:noProof/>
              </w:rPr>
            </w:rPrChange>
          </w:rPr>
          <w:fldChar w:fldCharType="end"/>
        </w:r>
      </w:ins>
    </w:p>
    <w:p w14:paraId="1A338D77" w14:textId="07102C25" w:rsidR="000E3F2A" w:rsidRPr="000E3F2A" w:rsidRDefault="000E3F2A">
      <w:pPr>
        <w:pStyle w:val="TOC2"/>
        <w:tabs>
          <w:tab w:val="right" w:leader="dot" w:pos="9520"/>
        </w:tabs>
        <w:rPr>
          <w:ins w:id="1813"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1814" w:author="MinhHieu" w:date="2024-12-20T14:42:00Z">
            <w:rPr>
              <w:ins w:id="1815" w:author="MinhHieu" w:date="2024-12-20T14:41:00Z"/>
              <w:rFonts w:eastAsiaTheme="minorEastAsia" w:cstheme="minorBidi"/>
              <w:smallCaps w:val="0"/>
              <w:noProof/>
              <w:color w:val="auto"/>
              <w:kern w:val="2"/>
              <w:sz w:val="22"/>
              <w:szCs w:val="22"/>
              <w:lang w:val="vi-VN"/>
              <w14:ligatures w14:val="standardContextual"/>
            </w:rPr>
          </w:rPrChange>
        </w:rPr>
      </w:pPr>
      <w:ins w:id="1816" w:author="MinhHieu" w:date="2024-12-20T14:41:00Z">
        <w:r w:rsidRPr="000E3F2A">
          <w:rPr>
            <w:rStyle w:val="Hyperlink"/>
            <w:rFonts w:asciiTheme="majorHAnsi" w:hAnsiTheme="majorHAnsi" w:cstheme="majorHAnsi"/>
            <w:noProof/>
            <w:sz w:val="26"/>
            <w:szCs w:val="26"/>
            <w:rPrChange w:id="1817"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1818"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1819" w:author="MinhHieu" w:date="2024-12-20T14:42:00Z">
              <w:rPr>
                <w:noProof/>
              </w:rPr>
            </w:rPrChange>
          </w:rPr>
          <w:instrText>HYPERLINK \l "_Toc185598330"</w:instrText>
        </w:r>
        <w:r w:rsidRPr="000E3F2A">
          <w:rPr>
            <w:rStyle w:val="Hyperlink"/>
            <w:rFonts w:asciiTheme="majorHAnsi" w:hAnsiTheme="majorHAnsi" w:cstheme="majorHAnsi"/>
            <w:noProof/>
            <w:sz w:val="26"/>
            <w:szCs w:val="26"/>
            <w:rPrChange w:id="1820"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1821"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1822" w:author="MinhHieu" w:date="2024-12-20T14:42:00Z">
              <w:rPr>
                <w:rStyle w:val="Hyperlink"/>
                <w:noProof/>
              </w:rPr>
            </w:rPrChange>
          </w:rPr>
          <w:t>2.4.7</w:t>
        </w:r>
      </w:ins>
      <w:ins w:id="1823" w:author="MinhHieu" w:date="2024-12-20T14:43:00Z">
        <w:r>
          <w:rPr>
            <w:rFonts w:asciiTheme="majorHAnsi" w:eastAsiaTheme="minorEastAsia" w:hAnsiTheme="majorHAnsi" w:cstheme="majorHAnsi"/>
            <w:smallCaps w:val="0"/>
            <w:noProof/>
            <w:color w:val="auto"/>
            <w:kern w:val="2"/>
            <w:sz w:val="26"/>
            <w:szCs w:val="26"/>
            <w:lang w:val="en-US"/>
            <w14:ligatures w14:val="standardContextual"/>
          </w:rPr>
          <w:t xml:space="preserve"> </w:t>
        </w:r>
      </w:ins>
      <w:ins w:id="1824" w:author="MinhHieu" w:date="2024-12-20T14:41:00Z">
        <w:r w:rsidRPr="000E3F2A">
          <w:rPr>
            <w:rStyle w:val="Hyperlink"/>
            <w:rFonts w:asciiTheme="majorHAnsi" w:hAnsiTheme="majorHAnsi" w:cstheme="majorHAnsi"/>
            <w:noProof/>
            <w:sz w:val="26"/>
            <w:szCs w:val="26"/>
            <w:rPrChange w:id="1825" w:author="MinhHieu" w:date="2024-12-20T14:42:00Z">
              <w:rPr>
                <w:rStyle w:val="Hyperlink"/>
                <w:noProof/>
              </w:rPr>
            </w:rPrChange>
          </w:rPr>
          <w:t>Biểu đồ tuần tự thanh toán</w:t>
        </w:r>
        <w:r w:rsidRPr="000E3F2A">
          <w:rPr>
            <w:rFonts w:asciiTheme="majorHAnsi" w:hAnsiTheme="majorHAnsi" w:cstheme="majorHAnsi"/>
            <w:noProof/>
            <w:webHidden/>
            <w:sz w:val="26"/>
            <w:szCs w:val="26"/>
            <w:rPrChange w:id="1826" w:author="MinhHieu" w:date="2024-12-20T14:42:00Z">
              <w:rPr>
                <w:noProof/>
                <w:webHidden/>
              </w:rPr>
            </w:rPrChange>
          </w:rPr>
          <w:tab/>
        </w:r>
        <w:r w:rsidRPr="000E3F2A">
          <w:rPr>
            <w:rFonts w:asciiTheme="majorHAnsi" w:hAnsiTheme="majorHAnsi" w:cstheme="majorHAnsi"/>
            <w:noProof/>
            <w:webHidden/>
            <w:sz w:val="26"/>
            <w:szCs w:val="26"/>
            <w:rPrChange w:id="1827" w:author="MinhHieu" w:date="2024-12-20T14:42:00Z">
              <w:rPr>
                <w:noProof/>
                <w:webHidden/>
              </w:rPr>
            </w:rPrChange>
          </w:rPr>
          <w:fldChar w:fldCharType="begin"/>
        </w:r>
        <w:r w:rsidRPr="000E3F2A">
          <w:rPr>
            <w:rFonts w:asciiTheme="majorHAnsi" w:hAnsiTheme="majorHAnsi" w:cstheme="majorHAnsi"/>
            <w:noProof/>
            <w:webHidden/>
            <w:sz w:val="26"/>
            <w:szCs w:val="26"/>
            <w:rPrChange w:id="1828" w:author="MinhHieu" w:date="2024-12-20T14:42:00Z">
              <w:rPr>
                <w:noProof/>
                <w:webHidden/>
              </w:rPr>
            </w:rPrChange>
          </w:rPr>
          <w:instrText xml:space="preserve"> PAGEREF _Toc185598330 \h </w:instrText>
        </w:r>
      </w:ins>
      <w:r w:rsidRPr="000E3F2A">
        <w:rPr>
          <w:rFonts w:asciiTheme="majorHAnsi" w:hAnsiTheme="majorHAnsi" w:cstheme="majorHAnsi"/>
          <w:noProof/>
          <w:webHidden/>
          <w:sz w:val="26"/>
          <w:szCs w:val="26"/>
          <w:rPrChange w:id="1829"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1830" w:author="MinhHieu" w:date="2024-12-20T14:42:00Z">
            <w:rPr>
              <w:noProof/>
              <w:webHidden/>
            </w:rPr>
          </w:rPrChange>
        </w:rPr>
        <w:fldChar w:fldCharType="separate"/>
      </w:r>
      <w:ins w:id="1831" w:author="MinhHieu" w:date="2024-12-20T14:41:00Z">
        <w:r w:rsidRPr="000E3F2A">
          <w:rPr>
            <w:rFonts w:asciiTheme="majorHAnsi" w:hAnsiTheme="majorHAnsi" w:cstheme="majorHAnsi"/>
            <w:noProof/>
            <w:webHidden/>
            <w:sz w:val="26"/>
            <w:szCs w:val="26"/>
            <w:rPrChange w:id="1832" w:author="MinhHieu" w:date="2024-12-20T14:42:00Z">
              <w:rPr>
                <w:noProof/>
                <w:webHidden/>
              </w:rPr>
            </w:rPrChange>
          </w:rPr>
          <w:t>43</w:t>
        </w:r>
        <w:r w:rsidRPr="000E3F2A">
          <w:rPr>
            <w:rFonts w:asciiTheme="majorHAnsi" w:hAnsiTheme="majorHAnsi" w:cstheme="majorHAnsi"/>
            <w:noProof/>
            <w:webHidden/>
            <w:sz w:val="26"/>
            <w:szCs w:val="26"/>
            <w:rPrChange w:id="1833" w:author="MinhHieu" w:date="2024-12-20T14:42:00Z">
              <w:rPr>
                <w:noProof/>
                <w:webHidden/>
              </w:rPr>
            </w:rPrChange>
          </w:rPr>
          <w:fldChar w:fldCharType="end"/>
        </w:r>
        <w:r w:rsidRPr="000E3F2A">
          <w:rPr>
            <w:rStyle w:val="Hyperlink"/>
            <w:rFonts w:asciiTheme="majorHAnsi" w:hAnsiTheme="majorHAnsi" w:cstheme="majorHAnsi"/>
            <w:noProof/>
            <w:sz w:val="26"/>
            <w:szCs w:val="26"/>
            <w:rPrChange w:id="1834" w:author="MinhHieu" w:date="2024-12-20T14:42:00Z">
              <w:rPr>
                <w:rStyle w:val="Hyperlink"/>
                <w:noProof/>
              </w:rPr>
            </w:rPrChange>
          </w:rPr>
          <w:fldChar w:fldCharType="end"/>
        </w:r>
      </w:ins>
    </w:p>
    <w:p w14:paraId="46C6C740" w14:textId="31DB3B71" w:rsidR="000E3F2A" w:rsidRPr="000E3F2A" w:rsidRDefault="000E3F2A">
      <w:pPr>
        <w:pStyle w:val="TOC2"/>
        <w:tabs>
          <w:tab w:val="right" w:leader="dot" w:pos="9520"/>
        </w:tabs>
        <w:rPr>
          <w:ins w:id="1835"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1836" w:author="MinhHieu" w:date="2024-12-20T14:42:00Z">
            <w:rPr>
              <w:ins w:id="1837" w:author="MinhHieu" w:date="2024-12-20T14:41:00Z"/>
              <w:rFonts w:eastAsiaTheme="minorEastAsia" w:cstheme="minorBidi"/>
              <w:smallCaps w:val="0"/>
              <w:noProof/>
              <w:color w:val="auto"/>
              <w:kern w:val="2"/>
              <w:sz w:val="22"/>
              <w:szCs w:val="22"/>
              <w:lang w:val="vi-VN"/>
              <w14:ligatures w14:val="standardContextual"/>
            </w:rPr>
          </w:rPrChange>
        </w:rPr>
      </w:pPr>
      <w:ins w:id="1838" w:author="MinhHieu" w:date="2024-12-20T14:41:00Z">
        <w:r w:rsidRPr="000E3F2A">
          <w:rPr>
            <w:rStyle w:val="Hyperlink"/>
            <w:rFonts w:asciiTheme="majorHAnsi" w:hAnsiTheme="majorHAnsi" w:cstheme="majorHAnsi"/>
            <w:noProof/>
            <w:sz w:val="26"/>
            <w:szCs w:val="26"/>
            <w:rPrChange w:id="1839"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1840"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1841" w:author="MinhHieu" w:date="2024-12-20T14:42:00Z">
              <w:rPr>
                <w:noProof/>
              </w:rPr>
            </w:rPrChange>
          </w:rPr>
          <w:instrText>HYPERLINK \l "_Toc185598331"</w:instrText>
        </w:r>
        <w:r w:rsidRPr="000E3F2A">
          <w:rPr>
            <w:rStyle w:val="Hyperlink"/>
            <w:rFonts w:asciiTheme="majorHAnsi" w:hAnsiTheme="majorHAnsi" w:cstheme="majorHAnsi"/>
            <w:noProof/>
            <w:sz w:val="26"/>
            <w:szCs w:val="26"/>
            <w:rPrChange w:id="1842"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1843"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1844" w:author="MinhHieu" w:date="2024-12-20T14:42:00Z">
              <w:rPr>
                <w:rStyle w:val="Hyperlink"/>
                <w:noProof/>
              </w:rPr>
            </w:rPrChange>
          </w:rPr>
          <w:t>2.4.8</w:t>
        </w:r>
      </w:ins>
      <w:ins w:id="1845" w:author="MinhHieu" w:date="2024-12-20T14:43:00Z">
        <w:r>
          <w:rPr>
            <w:rFonts w:asciiTheme="majorHAnsi" w:eastAsiaTheme="minorEastAsia" w:hAnsiTheme="majorHAnsi" w:cstheme="majorHAnsi"/>
            <w:smallCaps w:val="0"/>
            <w:noProof/>
            <w:color w:val="auto"/>
            <w:kern w:val="2"/>
            <w:sz w:val="26"/>
            <w:szCs w:val="26"/>
            <w:lang w:val="en-US"/>
            <w14:ligatures w14:val="standardContextual"/>
          </w:rPr>
          <w:t xml:space="preserve"> </w:t>
        </w:r>
      </w:ins>
      <w:ins w:id="1846" w:author="MinhHieu" w:date="2024-12-20T14:41:00Z">
        <w:r w:rsidRPr="000E3F2A">
          <w:rPr>
            <w:rStyle w:val="Hyperlink"/>
            <w:rFonts w:asciiTheme="majorHAnsi" w:hAnsiTheme="majorHAnsi" w:cstheme="majorHAnsi"/>
            <w:noProof/>
            <w:sz w:val="26"/>
            <w:szCs w:val="26"/>
            <w:rPrChange w:id="1847" w:author="MinhHieu" w:date="2024-12-20T14:42:00Z">
              <w:rPr>
                <w:rStyle w:val="Hyperlink"/>
                <w:noProof/>
              </w:rPr>
            </w:rPrChange>
          </w:rPr>
          <w:t>Biểu đồ tuần tự xem lịch sử đặt hàng</w:t>
        </w:r>
        <w:r w:rsidRPr="000E3F2A">
          <w:rPr>
            <w:rFonts w:asciiTheme="majorHAnsi" w:hAnsiTheme="majorHAnsi" w:cstheme="majorHAnsi"/>
            <w:noProof/>
            <w:webHidden/>
            <w:sz w:val="26"/>
            <w:szCs w:val="26"/>
            <w:rPrChange w:id="1848" w:author="MinhHieu" w:date="2024-12-20T14:42:00Z">
              <w:rPr>
                <w:noProof/>
                <w:webHidden/>
              </w:rPr>
            </w:rPrChange>
          </w:rPr>
          <w:tab/>
        </w:r>
        <w:r w:rsidRPr="000E3F2A">
          <w:rPr>
            <w:rFonts w:asciiTheme="majorHAnsi" w:hAnsiTheme="majorHAnsi" w:cstheme="majorHAnsi"/>
            <w:noProof/>
            <w:webHidden/>
            <w:sz w:val="26"/>
            <w:szCs w:val="26"/>
            <w:rPrChange w:id="1849" w:author="MinhHieu" w:date="2024-12-20T14:42:00Z">
              <w:rPr>
                <w:noProof/>
                <w:webHidden/>
              </w:rPr>
            </w:rPrChange>
          </w:rPr>
          <w:fldChar w:fldCharType="begin"/>
        </w:r>
        <w:r w:rsidRPr="000E3F2A">
          <w:rPr>
            <w:rFonts w:asciiTheme="majorHAnsi" w:hAnsiTheme="majorHAnsi" w:cstheme="majorHAnsi"/>
            <w:noProof/>
            <w:webHidden/>
            <w:sz w:val="26"/>
            <w:szCs w:val="26"/>
            <w:rPrChange w:id="1850" w:author="MinhHieu" w:date="2024-12-20T14:42:00Z">
              <w:rPr>
                <w:noProof/>
                <w:webHidden/>
              </w:rPr>
            </w:rPrChange>
          </w:rPr>
          <w:instrText xml:space="preserve"> PAGEREF _Toc185598331 \h </w:instrText>
        </w:r>
      </w:ins>
      <w:r w:rsidRPr="000E3F2A">
        <w:rPr>
          <w:rFonts w:asciiTheme="majorHAnsi" w:hAnsiTheme="majorHAnsi" w:cstheme="majorHAnsi"/>
          <w:noProof/>
          <w:webHidden/>
          <w:sz w:val="26"/>
          <w:szCs w:val="26"/>
          <w:rPrChange w:id="1851"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1852" w:author="MinhHieu" w:date="2024-12-20T14:42:00Z">
            <w:rPr>
              <w:noProof/>
              <w:webHidden/>
            </w:rPr>
          </w:rPrChange>
        </w:rPr>
        <w:fldChar w:fldCharType="separate"/>
      </w:r>
      <w:ins w:id="1853" w:author="MinhHieu" w:date="2024-12-20T14:41:00Z">
        <w:r w:rsidRPr="000E3F2A">
          <w:rPr>
            <w:rFonts w:asciiTheme="majorHAnsi" w:hAnsiTheme="majorHAnsi" w:cstheme="majorHAnsi"/>
            <w:noProof/>
            <w:webHidden/>
            <w:sz w:val="26"/>
            <w:szCs w:val="26"/>
            <w:rPrChange w:id="1854" w:author="MinhHieu" w:date="2024-12-20T14:42:00Z">
              <w:rPr>
                <w:noProof/>
                <w:webHidden/>
              </w:rPr>
            </w:rPrChange>
          </w:rPr>
          <w:t>44</w:t>
        </w:r>
        <w:r w:rsidRPr="000E3F2A">
          <w:rPr>
            <w:rFonts w:asciiTheme="majorHAnsi" w:hAnsiTheme="majorHAnsi" w:cstheme="majorHAnsi"/>
            <w:noProof/>
            <w:webHidden/>
            <w:sz w:val="26"/>
            <w:szCs w:val="26"/>
            <w:rPrChange w:id="1855" w:author="MinhHieu" w:date="2024-12-20T14:42:00Z">
              <w:rPr>
                <w:noProof/>
                <w:webHidden/>
              </w:rPr>
            </w:rPrChange>
          </w:rPr>
          <w:fldChar w:fldCharType="end"/>
        </w:r>
        <w:r w:rsidRPr="000E3F2A">
          <w:rPr>
            <w:rStyle w:val="Hyperlink"/>
            <w:rFonts w:asciiTheme="majorHAnsi" w:hAnsiTheme="majorHAnsi" w:cstheme="majorHAnsi"/>
            <w:noProof/>
            <w:sz w:val="26"/>
            <w:szCs w:val="26"/>
            <w:rPrChange w:id="1856" w:author="MinhHieu" w:date="2024-12-20T14:42:00Z">
              <w:rPr>
                <w:rStyle w:val="Hyperlink"/>
                <w:noProof/>
              </w:rPr>
            </w:rPrChange>
          </w:rPr>
          <w:fldChar w:fldCharType="end"/>
        </w:r>
      </w:ins>
    </w:p>
    <w:p w14:paraId="52D6C4DB" w14:textId="2BED4D7C" w:rsidR="000E3F2A" w:rsidRPr="000E3F2A" w:rsidRDefault="000E3F2A">
      <w:pPr>
        <w:pStyle w:val="TOC2"/>
        <w:tabs>
          <w:tab w:val="right" w:leader="dot" w:pos="9520"/>
        </w:tabs>
        <w:rPr>
          <w:ins w:id="1857"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1858" w:author="MinhHieu" w:date="2024-12-20T14:42:00Z">
            <w:rPr>
              <w:ins w:id="1859" w:author="MinhHieu" w:date="2024-12-20T14:41:00Z"/>
              <w:rFonts w:eastAsiaTheme="minorEastAsia" w:cstheme="minorBidi"/>
              <w:smallCaps w:val="0"/>
              <w:noProof/>
              <w:color w:val="auto"/>
              <w:kern w:val="2"/>
              <w:sz w:val="22"/>
              <w:szCs w:val="22"/>
              <w:lang w:val="vi-VN"/>
              <w14:ligatures w14:val="standardContextual"/>
            </w:rPr>
          </w:rPrChange>
        </w:rPr>
      </w:pPr>
      <w:ins w:id="1860" w:author="MinhHieu" w:date="2024-12-20T14:41:00Z">
        <w:r w:rsidRPr="000E3F2A">
          <w:rPr>
            <w:rStyle w:val="Hyperlink"/>
            <w:rFonts w:asciiTheme="majorHAnsi" w:hAnsiTheme="majorHAnsi" w:cstheme="majorHAnsi"/>
            <w:noProof/>
            <w:sz w:val="26"/>
            <w:szCs w:val="26"/>
            <w:rPrChange w:id="1861"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1862"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1863" w:author="MinhHieu" w:date="2024-12-20T14:42:00Z">
              <w:rPr>
                <w:noProof/>
              </w:rPr>
            </w:rPrChange>
          </w:rPr>
          <w:instrText>HYPERLINK \l "_Toc185598340"</w:instrText>
        </w:r>
        <w:r w:rsidRPr="000E3F2A">
          <w:rPr>
            <w:rStyle w:val="Hyperlink"/>
            <w:rFonts w:asciiTheme="majorHAnsi" w:hAnsiTheme="majorHAnsi" w:cstheme="majorHAnsi"/>
            <w:noProof/>
            <w:sz w:val="26"/>
            <w:szCs w:val="26"/>
            <w:rPrChange w:id="1864"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1865"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1866" w:author="MinhHieu" w:date="2024-12-20T14:42:00Z">
              <w:rPr>
                <w:rStyle w:val="Hyperlink"/>
                <w:noProof/>
              </w:rPr>
            </w:rPrChange>
          </w:rPr>
          <w:t>2.4.9</w:t>
        </w:r>
      </w:ins>
      <w:ins w:id="1867" w:author="MinhHieu" w:date="2024-12-20T14:43:00Z">
        <w:r>
          <w:rPr>
            <w:rFonts w:asciiTheme="majorHAnsi" w:eastAsiaTheme="minorEastAsia" w:hAnsiTheme="majorHAnsi" w:cstheme="majorHAnsi"/>
            <w:smallCaps w:val="0"/>
            <w:noProof/>
            <w:color w:val="auto"/>
            <w:kern w:val="2"/>
            <w:sz w:val="26"/>
            <w:szCs w:val="26"/>
            <w:lang w:val="en-US"/>
            <w14:ligatures w14:val="standardContextual"/>
          </w:rPr>
          <w:t xml:space="preserve"> </w:t>
        </w:r>
      </w:ins>
      <w:ins w:id="1868" w:author="MinhHieu" w:date="2024-12-20T14:41:00Z">
        <w:r w:rsidRPr="000E3F2A">
          <w:rPr>
            <w:rStyle w:val="Hyperlink"/>
            <w:rFonts w:asciiTheme="majorHAnsi" w:hAnsiTheme="majorHAnsi" w:cstheme="majorHAnsi"/>
            <w:noProof/>
            <w:sz w:val="26"/>
            <w:szCs w:val="26"/>
            <w:rPrChange w:id="1869" w:author="MinhHieu" w:date="2024-12-20T14:42:00Z">
              <w:rPr>
                <w:rStyle w:val="Hyperlink"/>
                <w:noProof/>
              </w:rPr>
            </w:rPrChange>
          </w:rPr>
          <w:t>Biểu đồ tuần tự tìm kiếm sản phẩm</w:t>
        </w:r>
        <w:r w:rsidRPr="000E3F2A">
          <w:rPr>
            <w:rFonts w:asciiTheme="majorHAnsi" w:hAnsiTheme="majorHAnsi" w:cstheme="majorHAnsi"/>
            <w:noProof/>
            <w:webHidden/>
            <w:sz w:val="26"/>
            <w:szCs w:val="26"/>
            <w:rPrChange w:id="1870" w:author="MinhHieu" w:date="2024-12-20T14:42:00Z">
              <w:rPr>
                <w:noProof/>
                <w:webHidden/>
              </w:rPr>
            </w:rPrChange>
          </w:rPr>
          <w:tab/>
        </w:r>
        <w:r w:rsidRPr="000E3F2A">
          <w:rPr>
            <w:rFonts w:asciiTheme="majorHAnsi" w:hAnsiTheme="majorHAnsi" w:cstheme="majorHAnsi"/>
            <w:noProof/>
            <w:webHidden/>
            <w:sz w:val="26"/>
            <w:szCs w:val="26"/>
            <w:rPrChange w:id="1871" w:author="MinhHieu" w:date="2024-12-20T14:42:00Z">
              <w:rPr>
                <w:noProof/>
                <w:webHidden/>
              </w:rPr>
            </w:rPrChange>
          </w:rPr>
          <w:fldChar w:fldCharType="begin"/>
        </w:r>
        <w:r w:rsidRPr="000E3F2A">
          <w:rPr>
            <w:rFonts w:asciiTheme="majorHAnsi" w:hAnsiTheme="majorHAnsi" w:cstheme="majorHAnsi"/>
            <w:noProof/>
            <w:webHidden/>
            <w:sz w:val="26"/>
            <w:szCs w:val="26"/>
            <w:rPrChange w:id="1872" w:author="MinhHieu" w:date="2024-12-20T14:42:00Z">
              <w:rPr>
                <w:noProof/>
                <w:webHidden/>
              </w:rPr>
            </w:rPrChange>
          </w:rPr>
          <w:instrText xml:space="preserve"> PAGEREF _Toc185598340 \h </w:instrText>
        </w:r>
      </w:ins>
      <w:r w:rsidRPr="000E3F2A">
        <w:rPr>
          <w:rFonts w:asciiTheme="majorHAnsi" w:hAnsiTheme="majorHAnsi" w:cstheme="majorHAnsi"/>
          <w:noProof/>
          <w:webHidden/>
          <w:sz w:val="26"/>
          <w:szCs w:val="26"/>
          <w:rPrChange w:id="1873"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1874" w:author="MinhHieu" w:date="2024-12-20T14:42:00Z">
            <w:rPr>
              <w:noProof/>
              <w:webHidden/>
            </w:rPr>
          </w:rPrChange>
        </w:rPr>
        <w:fldChar w:fldCharType="separate"/>
      </w:r>
      <w:ins w:id="1875" w:author="MinhHieu" w:date="2024-12-20T14:41:00Z">
        <w:r w:rsidRPr="000E3F2A">
          <w:rPr>
            <w:rFonts w:asciiTheme="majorHAnsi" w:hAnsiTheme="majorHAnsi" w:cstheme="majorHAnsi"/>
            <w:noProof/>
            <w:webHidden/>
            <w:sz w:val="26"/>
            <w:szCs w:val="26"/>
            <w:rPrChange w:id="1876" w:author="MinhHieu" w:date="2024-12-20T14:42:00Z">
              <w:rPr>
                <w:noProof/>
                <w:webHidden/>
              </w:rPr>
            </w:rPrChange>
          </w:rPr>
          <w:t>44</w:t>
        </w:r>
        <w:r w:rsidRPr="000E3F2A">
          <w:rPr>
            <w:rFonts w:asciiTheme="majorHAnsi" w:hAnsiTheme="majorHAnsi" w:cstheme="majorHAnsi"/>
            <w:noProof/>
            <w:webHidden/>
            <w:sz w:val="26"/>
            <w:szCs w:val="26"/>
            <w:rPrChange w:id="1877" w:author="MinhHieu" w:date="2024-12-20T14:42:00Z">
              <w:rPr>
                <w:noProof/>
                <w:webHidden/>
              </w:rPr>
            </w:rPrChange>
          </w:rPr>
          <w:fldChar w:fldCharType="end"/>
        </w:r>
        <w:r w:rsidRPr="000E3F2A">
          <w:rPr>
            <w:rStyle w:val="Hyperlink"/>
            <w:rFonts w:asciiTheme="majorHAnsi" w:hAnsiTheme="majorHAnsi" w:cstheme="majorHAnsi"/>
            <w:noProof/>
            <w:sz w:val="26"/>
            <w:szCs w:val="26"/>
            <w:rPrChange w:id="1878" w:author="MinhHieu" w:date="2024-12-20T14:42:00Z">
              <w:rPr>
                <w:rStyle w:val="Hyperlink"/>
                <w:noProof/>
              </w:rPr>
            </w:rPrChange>
          </w:rPr>
          <w:fldChar w:fldCharType="end"/>
        </w:r>
      </w:ins>
    </w:p>
    <w:p w14:paraId="144AE0E6" w14:textId="0115DF02" w:rsidR="000E3F2A" w:rsidRPr="000E3F2A" w:rsidRDefault="000E3F2A">
      <w:pPr>
        <w:pStyle w:val="TOC2"/>
        <w:tabs>
          <w:tab w:val="right" w:leader="dot" w:pos="9520"/>
        </w:tabs>
        <w:rPr>
          <w:ins w:id="1879"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1880" w:author="MinhHieu" w:date="2024-12-20T14:42:00Z">
            <w:rPr>
              <w:ins w:id="1881" w:author="MinhHieu" w:date="2024-12-20T14:41:00Z"/>
              <w:rFonts w:eastAsiaTheme="minorEastAsia" w:cstheme="minorBidi"/>
              <w:smallCaps w:val="0"/>
              <w:noProof/>
              <w:color w:val="auto"/>
              <w:kern w:val="2"/>
              <w:sz w:val="22"/>
              <w:szCs w:val="22"/>
              <w:lang w:val="vi-VN"/>
              <w14:ligatures w14:val="standardContextual"/>
            </w:rPr>
          </w:rPrChange>
        </w:rPr>
      </w:pPr>
      <w:ins w:id="1882" w:author="MinhHieu" w:date="2024-12-20T14:41:00Z">
        <w:r w:rsidRPr="000E3F2A">
          <w:rPr>
            <w:rStyle w:val="Hyperlink"/>
            <w:rFonts w:asciiTheme="majorHAnsi" w:hAnsiTheme="majorHAnsi" w:cstheme="majorHAnsi"/>
            <w:noProof/>
            <w:sz w:val="26"/>
            <w:szCs w:val="26"/>
            <w:rPrChange w:id="1883"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1884"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1885" w:author="MinhHieu" w:date="2024-12-20T14:42:00Z">
              <w:rPr>
                <w:noProof/>
              </w:rPr>
            </w:rPrChange>
          </w:rPr>
          <w:instrText>HYPERLINK \l "_Toc185598354"</w:instrText>
        </w:r>
        <w:r w:rsidRPr="000E3F2A">
          <w:rPr>
            <w:rStyle w:val="Hyperlink"/>
            <w:rFonts w:asciiTheme="majorHAnsi" w:hAnsiTheme="majorHAnsi" w:cstheme="majorHAnsi"/>
            <w:noProof/>
            <w:sz w:val="26"/>
            <w:szCs w:val="26"/>
            <w:rPrChange w:id="1886"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1887"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1888" w:author="MinhHieu" w:date="2024-12-20T14:42:00Z">
              <w:rPr>
                <w:rStyle w:val="Hyperlink"/>
                <w:noProof/>
              </w:rPr>
            </w:rPrChange>
          </w:rPr>
          <w:t>2.6</w:t>
        </w:r>
        <w:r w:rsidRPr="000E3F2A">
          <w:rPr>
            <w:rFonts w:asciiTheme="majorHAnsi" w:eastAsiaTheme="minorEastAsia" w:hAnsiTheme="majorHAnsi" w:cstheme="majorHAnsi"/>
            <w:smallCaps w:val="0"/>
            <w:noProof/>
            <w:color w:val="auto"/>
            <w:kern w:val="2"/>
            <w:sz w:val="26"/>
            <w:szCs w:val="26"/>
            <w:lang w:val="vi-VN"/>
            <w14:ligatures w14:val="standardContextual"/>
            <w:rPrChange w:id="1889" w:author="MinhHieu" w:date="2024-12-20T14:42:00Z">
              <w:rPr>
                <w:rFonts w:eastAsiaTheme="minorEastAsia" w:cstheme="minorBidi"/>
                <w:smallCaps w:val="0"/>
                <w:noProof/>
                <w:color w:val="auto"/>
                <w:kern w:val="2"/>
                <w:sz w:val="22"/>
                <w:szCs w:val="22"/>
                <w:lang w:val="vi-VN"/>
                <w14:ligatures w14:val="standardContextual"/>
              </w:rPr>
            </w:rPrChange>
          </w:rPr>
          <w:tab/>
        </w:r>
        <w:r w:rsidRPr="000E3F2A">
          <w:rPr>
            <w:rStyle w:val="Hyperlink"/>
            <w:rFonts w:asciiTheme="majorHAnsi" w:hAnsiTheme="majorHAnsi" w:cstheme="majorHAnsi"/>
            <w:noProof/>
            <w:sz w:val="26"/>
            <w:szCs w:val="26"/>
            <w:rPrChange w:id="1890" w:author="MinhHieu" w:date="2024-12-20T14:42:00Z">
              <w:rPr>
                <w:rStyle w:val="Hyperlink"/>
                <w:noProof/>
              </w:rPr>
            </w:rPrChange>
          </w:rPr>
          <w:t>Thiết kế cơ sở dữ liệu</w:t>
        </w:r>
        <w:r w:rsidRPr="000E3F2A">
          <w:rPr>
            <w:rFonts w:asciiTheme="majorHAnsi" w:hAnsiTheme="majorHAnsi" w:cstheme="majorHAnsi"/>
            <w:noProof/>
            <w:webHidden/>
            <w:sz w:val="26"/>
            <w:szCs w:val="26"/>
            <w:rPrChange w:id="1891" w:author="MinhHieu" w:date="2024-12-20T14:42:00Z">
              <w:rPr>
                <w:noProof/>
                <w:webHidden/>
              </w:rPr>
            </w:rPrChange>
          </w:rPr>
          <w:tab/>
        </w:r>
        <w:r w:rsidRPr="000E3F2A">
          <w:rPr>
            <w:rFonts w:asciiTheme="majorHAnsi" w:hAnsiTheme="majorHAnsi" w:cstheme="majorHAnsi"/>
            <w:noProof/>
            <w:webHidden/>
            <w:sz w:val="26"/>
            <w:szCs w:val="26"/>
            <w:rPrChange w:id="1892" w:author="MinhHieu" w:date="2024-12-20T14:42:00Z">
              <w:rPr>
                <w:noProof/>
                <w:webHidden/>
              </w:rPr>
            </w:rPrChange>
          </w:rPr>
          <w:fldChar w:fldCharType="begin"/>
        </w:r>
        <w:r w:rsidRPr="000E3F2A">
          <w:rPr>
            <w:rFonts w:asciiTheme="majorHAnsi" w:hAnsiTheme="majorHAnsi" w:cstheme="majorHAnsi"/>
            <w:noProof/>
            <w:webHidden/>
            <w:sz w:val="26"/>
            <w:szCs w:val="26"/>
            <w:rPrChange w:id="1893" w:author="MinhHieu" w:date="2024-12-20T14:42:00Z">
              <w:rPr>
                <w:noProof/>
                <w:webHidden/>
              </w:rPr>
            </w:rPrChange>
          </w:rPr>
          <w:instrText xml:space="preserve"> PAGEREF _Toc185598354 \h </w:instrText>
        </w:r>
      </w:ins>
      <w:r w:rsidRPr="000E3F2A">
        <w:rPr>
          <w:rFonts w:asciiTheme="majorHAnsi" w:hAnsiTheme="majorHAnsi" w:cstheme="majorHAnsi"/>
          <w:noProof/>
          <w:webHidden/>
          <w:sz w:val="26"/>
          <w:szCs w:val="26"/>
          <w:rPrChange w:id="1894"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1895" w:author="MinhHieu" w:date="2024-12-20T14:42:00Z">
            <w:rPr>
              <w:noProof/>
              <w:webHidden/>
            </w:rPr>
          </w:rPrChange>
        </w:rPr>
        <w:fldChar w:fldCharType="separate"/>
      </w:r>
      <w:ins w:id="1896" w:author="MinhHieu" w:date="2024-12-20T14:41:00Z">
        <w:r w:rsidRPr="000E3F2A">
          <w:rPr>
            <w:rFonts w:asciiTheme="majorHAnsi" w:hAnsiTheme="majorHAnsi" w:cstheme="majorHAnsi"/>
            <w:noProof/>
            <w:webHidden/>
            <w:sz w:val="26"/>
            <w:szCs w:val="26"/>
            <w:rPrChange w:id="1897" w:author="MinhHieu" w:date="2024-12-20T14:42:00Z">
              <w:rPr>
                <w:noProof/>
                <w:webHidden/>
              </w:rPr>
            </w:rPrChange>
          </w:rPr>
          <w:t>46</w:t>
        </w:r>
        <w:r w:rsidRPr="000E3F2A">
          <w:rPr>
            <w:rFonts w:asciiTheme="majorHAnsi" w:hAnsiTheme="majorHAnsi" w:cstheme="majorHAnsi"/>
            <w:noProof/>
            <w:webHidden/>
            <w:sz w:val="26"/>
            <w:szCs w:val="26"/>
            <w:rPrChange w:id="1898" w:author="MinhHieu" w:date="2024-12-20T14:42:00Z">
              <w:rPr>
                <w:noProof/>
                <w:webHidden/>
              </w:rPr>
            </w:rPrChange>
          </w:rPr>
          <w:fldChar w:fldCharType="end"/>
        </w:r>
        <w:r w:rsidRPr="000E3F2A">
          <w:rPr>
            <w:rStyle w:val="Hyperlink"/>
            <w:rFonts w:asciiTheme="majorHAnsi" w:hAnsiTheme="majorHAnsi" w:cstheme="majorHAnsi"/>
            <w:noProof/>
            <w:sz w:val="26"/>
            <w:szCs w:val="26"/>
            <w:rPrChange w:id="1899" w:author="MinhHieu" w:date="2024-12-20T14:42:00Z">
              <w:rPr>
                <w:rStyle w:val="Hyperlink"/>
                <w:noProof/>
              </w:rPr>
            </w:rPrChange>
          </w:rPr>
          <w:fldChar w:fldCharType="end"/>
        </w:r>
      </w:ins>
    </w:p>
    <w:p w14:paraId="17A29B25" w14:textId="74DB3C2D" w:rsidR="000E3F2A" w:rsidRPr="000E3F2A" w:rsidRDefault="000E3F2A">
      <w:pPr>
        <w:pStyle w:val="TOC2"/>
        <w:tabs>
          <w:tab w:val="right" w:leader="dot" w:pos="9520"/>
        </w:tabs>
        <w:rPr>
          <w:ins w:id="1900"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1901" w:author="MinhHieu" w:date="2024-12-20T14:42:00Z">
            <w:rPr>
              <w:ins w:id="1902" w:author="MinhHieu" w:date="2024-12-20T14:41:00Z"/>
              <w:rFonts w:eastAsiaTheme="minorEastAsia" w:cstheme="minorBidi"/>
              <w:smallCaps w:val="0"/>
              <w:noProof/>
              <w:color w:val="auto"/>
              <w:kern w:val="2"/>
              <w:sz w:val="22"/>
              <w:szCs w:val="22"/>
              <w:lang w:val="vi-VN"/>
              <w14:ligatures w14:val="standardContextual"/>
            </w:rPr>
          </w:rPrChange>
        </w:rPr>
      </w:pPr>
      <w:ins w:id="1903" w:author="MinhHieu" w:date="2024-12-20T14:41:00Z">
        <w:r w:rsidRPr="000E3F2A">
          <w:rPr>
            <w:rStyle w:val="Hyperlink"/>
            <w:rFonts w:asciiTheme="majorHAnsi" w:hAnsiTheme="majorHAnsi" w:cstheme="majorHAnsi"/>
            <w:noProof/>
            <w:sz w:val="26"/>
            <w:szCs w:val="26"/>
            <w:rPrChange w:id="1904"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1905"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1906" w:author="MinhHieu" w:date="2024-12-20T14:42:00Z">
              <w:rPr>
                <w:noProof/>
              </w:rPr>
            </w:rPrChange>
          </w:rPr>
          <w:instrText>HYPERLINK \l "_Toc185598355"</w:instrText>
        </w:r>
        <w:r w:rsidRPr="000E3F2A">
          <w:rPr>
            <w:rStyle w:val="Hyperlink"/>
            <w:rFonts w:asciiTheme="majorHAnsi" w:hAnsiTheme="majorHAnsi" w:cstheme="majorHAnsi"/>
            <w:noProof/>
            <w:sz w:val="26"/>
            <w:szCs w:val="26"/>
            <w:rPrChange w:id="1907"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1908"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1909" w:author="MinhHieu" w:date="2024-12-20T14:42:00Z">
              <w:rPr>
                <w:rStyle w:val="Hyperlink"/>
                <w:noProof/>
              </w:rPr>
            </w:rPrChange>
          </w:rPr>
          <w:t>2.6.1</w:t>
        </w:r>
      </w:ins>
      <w:ins w:id="1910" w:author="MinhHieu" w:date="2024-12-20T14:43:00Z">
        <w:r>
          <w:rPr>
            <w:rFonts w:asciiTheme="majorHAnsi" w:eastAsiaTheme="minorEastAsia" w:hAnsiTheme="majorHAnsi" w:cstheme="majorHAnsi"/>
            <w:smallCaps w:val="0"/>
            <w:noProof/>
            <w:color w:val="auto"/>
            <w:kern w:val="2"/>
            <w:sz w:val="26"/>
            <w:szCs w:val="26"/>
            <w:lang w:val="en-US"/>
            <w14:ligatures w14:val="standardContextual"/>
          </w:rPr>
          <w:t xml:space="preserve"> </w:t>
        </w:r>
      </w:ins>
      <w:ins w:id="1911" w:author="MinhHieu" w:date="2024-12-20T14:41:00Z">
        <w:r w:rsidRPr="000E3F2A">
          <w:rPr>
            <w:rStyle w:val="Hyperlink"/>
            <w:rFonts w:asciiTheme="majorHAnsi" w:hAnsiTheme="majorHAnsi" w:cstheme="majorHAnsi"/>
            <w:noProof/>
            <w:sz w:val="26"/>
            <w:szCs w:val="26"/>
            <w:rPrChange w:id="1912" w:author="MinhHieu" w:date="2024-12-20T14:42:00Z">
              <w:rPr>
                <w:rStyle w:val="Hyperlink"/>
                <w:noProof/>
              </w:rPr>
            </w:rPrChange>
          </w:rPr>
          <w:t>Mô tả các bảng cơ sở dữ liệu</w:t>
        </w:r>
        <w:r w:rsidRPr="000E3F2A">
          <w:rPr>
            <w:rFonts w:asciiTheme="majorHAnsi" w:hAnsiTheme="majorHAnsi" w:cstheme="majorHAnsi"/>
            <w:noProof/>
            <w:webHidden/>
            <w:sz w:val="26"/>
            <w:szCs w:val="26"/>
            <w:rPrChange w:id="1913" w:author="MinhHieu" w:date="2024-12-20T14:42:00Z">
              <w:rPr>
                <w:noProof/>
                <w:webHidden/>
              </w:rPr>
            </w:rPrChange>
          </w:rPr>
          <w:tab/>
        </w:r>
        <w:r w:rsidRPr="000E3F2A">
          <w:rPr>
            <w:rFonts w:asciiTheme="majorHAnsi" w:hAnsiTheme="majorHAnsi" w:cstheme="majorHAnsi"/>
            <w:noProof/>
            <w:webHidden/>
            <w:sz w:val="26"/>
            <w:szCs w:val="26"/>
            <w:rPrChange w:id="1914" w:author="MinhHieu" w:date="2024-12-20T14:42:00Z">
              <w:rPr>
                <w:noProof/>
                <w:webHidden/>
              </w:rPr>
            </w:rPrChange>
          </w:rPr>
          <w:fldChar w:fldCharType="begin"/>
        </w:r>
        <w:r w:rsidRPr="000E3F2A">
          <w:rPr>
            <w:rFonts w:asciiTheme="majorHAnsi" w:hAnsiTheme="majorHAnsi" w:cstheme="majorHAnsi"/>
            <w:noProof/>
            <w:webHidden/>
            <w:sz w:val="26"/>
            <w:szCs w:val="26"/>
            <w:rPrChange w:id="1915" w:author="MinhHieu" w:date="2024-12-20T14:42:00Z">
              <w:rPr>
                <w:noProof/>
                <w:webHidden/>
              </w:rPr>
            </w:rPrChange>
          </w:rPr>
          <w:instrText xml:space="preserve"> PAGEREF _Toc185598355 \h </w:instrText>
        </w:r>
      </w:ins>
      <w:r w:rsidRPr="000E3F2A">
        <w:rPr>
          <w:rFonts w:asciiTheme="majorHAnsi" w:hAnsiTheme="majorHAnsi" w:cstheme="majorHAnsi"/>
          <w:noProof/>
          <w:webHidden/>
          <w:sz w:val="26"/>
          <w:szCs w:val="26"/>
          <w:rPrChange w:id="1916"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1917" w:author="MinhHieu" w:date="2024-12-20T14:42:00Z">
            <w:rPr>
              <w:noProof/>
              <w:webHidden/>
            </w:rPr>
          </w:rPrChange>
        </w:rPr>
        <w:fldChar w:fldCharType="separate"/>
      </w:r>
      <w:ins w:id="1918" w:author="MinhHieu" w:date="2024-12-20T14:41:00Z">
        <w:r w:rsidRPr="000E3F2A">
          <w:rPr>
            <w:rFonts w:asciiTheme="majorHAnsi" w:hAnsiTheme="majorHAnsi" w:cstheme="majorHAnsi"/>
            <w:noProof/>
            <w:webHidden/>
            <w:sz w:val="26"/>
            <w:szCs w:val="26"/>
            <w:rPrChange w:id="1919" w:author="MinhHieu" w:date="2024-12-20T14:42:00Z">
              <w:rPr>
                <w:noProof/>
                <w:webHidden/>
              </w:rPr>
            </w:rPrChange>
          </w:rPr>
          <w:t>46</w:t>
        </w:r>
        <w:r w:rsidRPr="000E3F2A">
          <w:rPr>
            <w:rFonts w:asciiTheme="majorHAnsi" w:hAnsiTheme="majorHAnsi" w:cstheme="majorHAnsi"/>
            <w:noProof/>
            <w:webHidden/>
            <w:sz w:val="26"/>
            <w:szCs w:val="26"/>
            <w:rPrChange w:id="1920" w:author="MinhHieu" w:date="2024-12-20T14:42:00Z">
              <w:rPr>
                <w:noProof/>
                <w:webHidden/>
              </w:rPr>
            </w:rPrChange>
          </w:rPr>
          <w:fldChar w:fldCharType="end"/>
        </w:r>
        <w:r w:rsidRPr="000E3F2A">
          <w:rPr>
            <w:rStyle w:val="Hyperlink"/>
            <w:rFonts w:asciiTheme="majorHAnsi" w:hAnsiTheme="majorHAnsi" w:cstheme="majorHAnsi"/>
            <w:noProof/>
            <w:sz w:val="26"/>
            <w:szCs w:val="26"/>
            <w:rPrChange w:id="1921" w:author="MinhHieu" w:date="2024-12-20T14:42:00Z">
              <w:rPr>
                <w:rStyle w:val="Hyperlink"/>
                <w:noProof/>
              </w:rPr>
            </w:rPrChange>
          </w:rPr>
          <w:fldChar w:fldCharType="end"/>
        </w:r>
      </w:ins>
    </w:p>
    <w:p w14:paraId="542687C6" w14:textId="42BC602C" w:rsidR="000E3F2A" w:rsidRPr="000E3F2A" w:rsidRDefault="000E3F2A">
      <w:pPr>
        <w:pStyle w:val="TOC2"/>
        <w:tabs>
          <w:tab w:val="right" w:leader="dot" w:pos="9520"/>
        </w:tabs>
        <w:rPr>
          <w:ins w:id="1922"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1923" w:author="MinhHieu" w:date="2024-12-20T14:42:00Z">
            <w:rPr>
              <w:ins w:id="1924" w:author="MinhHieu" w:date="2024-12-20T14:41:00Z"/>
              <w:rFonts w:eastAsiaTheme="minorEastAsia" w:cstheme="minorBidi"/>
              <w:smallCaps w:val="0"/>
              <w:noProof/>
              <w:color w:val="auto"/>
              <w:kern w:val="2"/>
              <w:sz w:val="22"/>
              <w:szCs w:val="22"/>
              <w:lang w:val="vi-VN"/>
              <w14:ligatures w14:val="standardContextual"/>
            </w:rPr>
          </w:rPrChange>
        </w:rPr>
      </w:pPr>
      <w:ins w:id="1925" w:author="MinhHieu" w:date="2024-12-20T14:41:00Z">
        <w:r w:rsidRPr="000E3F2A">
          <w:rPr>
            <w:rStyle w:val="Hyperlink"/>
            <w:rFonts w:asciiTheme="majorHAnsi" w:hAnsiTheme="majorHAnsi" w:cstheme="majorHAnsi"/>
            <w:noProof/>
            <w:sz w:val="26"/>
            <w:szCs w:val="26"/>
            <w:rPrChange w:id="1926"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1927"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1928" w:author="MinhHieu" w:date="2024-12-20T14:42:00Z">
              <w:rPr>
                <w:noProof/>
              </w:rPr>
            </w:rPrChange>
          </w:rPr>
          <w:instrText>HYPERLINK \l "_Toc185598356"</w:instrText>
        </w:r>
        <w:r w:rsidRPr="000E3F2A">
          <w:rPr>
            <w:rStyle w:val="Hyperlink"/>
            <w:rFonts w:asciiTheme="majorHAnsi" w:hAnsiTheme="majorHAnsi" w:cstheme="majorHAnsi"/>
            <w:noProof/>
            <w:sz w:val="26"/>
            <w:szCs w:val="26"/>
            <w:rPrChange w:id="1929"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1930"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1931" w:author="MinhHieu" w:date="2024-12-20T14:42:00Z">
              <w:rPr>
                <w:rStyle w:val="Hyperlink"/>
                <w:noProof/>
              </w:rPr>
            </w:rPrChange>
          </w:rPr>
          <w:t>2.</w:t>
        </w:r>
        <w:r w:rsidRPr="000E3F2A">
          <w:rPr>
            <w:rFonts w:asciiTheme="majorHAnsi" w:eastAsiaTheme="minorEastAsia" w:hAnsiTheme="majorHAnsi" w:cstheme="majorHAnsi"/>
            <w:smallCaps w:val="0"/>
            <w:noProof/>
            <w:color w:val="auto"/>
            <w:kern w:val="2"/>
            <w:sz w:val="26"/>
            <w:szCs w:val="26"/>
            <w:lang w:val="vi-VN"/>
            <w14:ligatures w14:val="standardContextual"/>
            <w:rPrChange w:id="1932" w:author="MinhHieu" w:date="2024-12-20T14:42:00Z">
              <w:rPr>
                <w:rFonts w:eastAsiaTheme="minorEastAsia" w:cstheme="minorBidi"/>
                <w:smallCaps w:val="0"/>
                <w:noProof/>
                <w:color w:val="auto"/>
                <w:kern w:val="2"/>
                <w:sz w:val="22"/>
                <w:szCs w:val="22"/>
                <w:lang w:val="vi-VN"/>
                <w14:ligatures w14:val="standardContextual"/>
              </w:rPr>
            </w:rPrChange>
          </w:rPr>
          <w:tab/>
        </w:r>
        <w:r w:rsidRPr="000E3F2A">
          <w:rPr>
            <w:rStyle w:val="Hyperlink"/>
            <w:rFonts w:asciiTheme="majorHAnsi" w:hAnsiTheme="majorHAnsi" w:cstheme="majorHAnsi"/>
            <w:noProof/>
            <w:sz w:val="26"/>
            <w:szCs w:val="26"/>
            <w:rPrChange w:id="1933" w:author="MinhHieu" w:date="2024-12-20T14:42:00Z">
              <w:rPr>
                <w:rStyle w:val="Hyperlink"/>
                <w:noProof/>
              </w:rPr>
            </w:rPrChange>
          </w:rPr>
          <w:t>Bảng pw_reset_token</w:t>
        </w:r>
        <w:r w:rsidRPr="000E3F2A">
          <w:rPr>
            <w:rFonts w:asciiTheme="majorHAnsi" w:hAnsiTheme="majorHAnsi" w:cstheme="majorHAnsi"/>
            <w:noProof/>
            <w:webHidden/>
            <w:sz w:val="26"/>
            <w:szCs w:val="26"/>
            <w:rPrChange w:id="1934" w:author="MinhHieu" w:date="2024-12-20T14:42:00Z">
              <w:rPr>
                <w:noProof/>
                <w:webHidden/>
              </w:rPr>
            </w:rPrChange>
          </w:rPr>
          <w:tab/>
        </w:r>
        <w:r w:rsidRPr="000E3F2A">
          <w:rPr>
            <w:rFonts w:asciiTheme="majorHAnsi" w:hAnsiTheme="majorHAnsi" w:cstheme="majorHAnsi"/>
            <w:noProof/>
            <w:webHidden/>
            <w:sz w:val="26"/>
            <w:szCs w:val="26"/>
            <w:rPrChange w:id="1935" w:author="MinhHieu" w:date="2024-12-20T14:42:00Z">
              <w:rPr>
                <w:noProof/>
                <w:webHidden/>
              </w:rPr>
            </w:rPrChange>
          </w:rPr>
          <w:fldChar w:fldCharType="begin"/>
        </w:r>
        <w:r w:rsidRPr="000E3F2A">
          <w:rPr>
            <w:rFonts w:asciiTheme="majorHAnsi" w:hAnsiTheme="majorHAnsi" w:cstheme="majorHAnsi"/>
            <w:noProof/>
            <w:webHidden/>
            <w:sz w:val="26"/>
            <w:szCs w:val="26"/>
            <w:rPrChange w:id="1936" w:author="MinhHieu" w:date="2024-12-20T14:42:00Z">
              <w:rPr>
                <w:noProof/>
                <w:webHidden/>
              </w:rPr>
            </w:rPrChange>
          </w:rPr>
          <w:instrText xml:space="preserve"> PAGEREF _Toc185598356 \h </w:instrText>
        </w:r>
      </w:ins>
      <w:r w:rsidRPr="000E3F2A">
        <w:rPr>
          <w:rFonts w:asciiTheme="majorHAnsi" w:hAnsiTheme="majorHAnsi" w:cstheme="majorHAnsi"/>
          <w:noProof/>
          <w:webHidden/>
          <w:sz w:val="26"/>
          <w:szCs w:val="26"/>
          <w:rPrChange w:id="1937"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1938" w:author="MinhHieu" w:date="2024-12-20T14:42:00Z">
            <w:rPr>
              <w:noProof/>
              <w:webHidden/>
            </w:rPr>
          </w:rPrChange>
        </w:rPr>
        <w:fldChar w:fldCharType="separate"/>
      </w:r>
      <w:ins w:id="1939" w:author="MinhHieu" w:date="2024-12-20T14:41:00Z">
        <w:r w:rsidRPr="000E3F2A">
          <w:rPr>
            <w:rFonts w:asciiTheme="majorHAnsi" w:hAnsiTheme="majorHAnsi" w:cstheme="majorHAnsi"/>
            <w:noProof/>
            <w:webHidden/>
            <w:sz w:val="26"/>
            <w:szCs w:val="26"/>
            <w:rPrChange w:id="1940" w:author="MinhHieu" w:date="2024-12-20T14:42:00Z">
              <w:rPr>
                <w:noProof/>
                <w:webHidden/>
              </w:rPr>
            </w:rPrChange>
          </w:rPr>
          <w:t>46</w:t>
        </w:r>
        <w:r w:rsidRPr="000E3F2A">
          <w:rPr>
            <w:rFonts w:asciiTheme="majorHAnsi" w:hAnsiTheme="majorHAnsi" w:cstheme="majorHAnsi"/>
            <w:noProof/>
            <w:webHidden/>
            <w:sz w:val="26"/>
            <w:szCs w:val="26"/>
            <w:rPrChange w:id="1941" w:author="MinhHieu" w:date="2024-12-20T14:42:00Z">
              <w:rPr>
                <w:noProof/>
                <w:webHidden/>
              </w:rPr>
            </w:rPrChange>
          </w:rPr>
          <w:fldChar w:fldCharType="end"/>
        </w:r>
        <w:r w:rsidRPr="000E3F2A">
          <w:rPr>
            <w:rStyle w:val="Hyperlink"/>
            <w:rFonts w:asciiTheme="majorHAnsi" w:hAnsiTheme="majorHAnsi" w:cstheme="majorHAnsi"/>
            <w:noProof/>
            <w:sz w:val="26"/>
            <w:szCs w:val="26"/>
            <w:rPrChange w:id="1942" w:author="MinhHieu" w:date="2024-12-20T14:42:00Z">
              <w:rPr>
                <w:rStyle w:val="Hyperlink"/>
                <w:noProof/>
              </w:rPr>
            </w:rPrChange>
          </w:rPr>
          <w:fldChar w:fldCharType="end"/>
        </w:r>
      </w:ins>
    </w:p>
    <w:p w14:paraId="65338CA5" w14:textId="5C3C06EA" w:rsidR="000E3F2A" w:rsidRPr="000E3F2A" w:rsidRDefault="000E3F2A">
      <w:pPr>
        <w:pStyle w:val="TOC2"/>
        <w:tabs>
          <w:tab w:val="right" w:leader="dot" w:pos="9520"/>
        </w:tabs>
        <w:rPr>
          <w:ins w:id="1943"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1944" w:author="MinhHieu" w:date="2024-12-20T14:42:00Z">
            <w:rPr>
              <w:ins w:id="1945" w:author="MinhHieu" w:date="2024-12-20T14:41:00Z"/>
              <w:rFonts w:eastAsiaTheme="minorEastAsia" w:cstheme="minorBidi"/>
              <w:smallCaps w:val="0"/>
              <w:noProof/>
              <w:color w:val="auto"/>
              <w:kern w:val="2"/>
              <w:sz w:val="22"/>
              <w:szCs w:val="22"/>
              <w:lang w:val="vi-VN"/>
              <w14:ligatures w14:val="standardContextual"/>
            </w:rPr>
          </w:rPrChange>
        </w:rPr>
      </w:pPr>
      <w:ins w:id="1946" w:author="MinhHieu" w:date="2024-12-20T14:41:00Z">
        <w:r w:rsidRPr="000E3F2A">
          <w:rPr>
            <w:rStyle w:val="Hyperlink"/>
            <w:rFonts w:asciiTheme="majorHAnsi" w:hAnsiTheme="majorHAnsi" w:cstheme="majorHAnsi"/>
            <w:noProof/>
            <w:sz w:val="26"/>
            <w:szCs w:val="26"/>
            <w:rPrChange w:id="1947"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1948"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1949" w:author="MinhHieu" w:date="2024-12-20T14:42:00Z">
              <w:rPr>
                <w:noProof/>
              </w:rPr>
            </w:rPrChange>
          </w:rPr>
          <w:instrText>HYPERLINK \l "_Toc185598359"</w:instrText>
        </w:r>
        <w:r w:rsidRPr="000E3F2A">
          <w:rPr>
            <w:rStyle w:val="Hyperlink"/>
            <w:rFonts w:asciiTheme="majorHAnsi" w:hAnsiTheme="majorHAnsi" w:cstheme="majorHAnsi"/>
            <w:noProof/>
            <w:sz w:val="26"/>
            <w:szCs w:val="26"/>
            <w:rPrChange w:id="1950"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1951"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1952" w:author="MinhHieu" w:date="2024-12-20T14:42:00Z">
              <w:rPr>
                <w:rStyle w:val="Hyperlink"/>
                <w:noProof/>
              </w:rPr>
            </w:rPrChange>
          </w:rPr>
          <w:t>3.</w:t>
        </w:r>
        <w:r w:rsidRPr="000E3F2A">
          <w:rPr>
            <w:rFonts w:asciiTheme="majorHAnsi" w:eastAsiaTheme="minorEastAsia" w:hAnsiTheme="majorHAnsi" w:cstheme="majorHAnsi"/>
            <w:smallCaps w:val="0"/>
            <w:noProof/>
            <w:color w:val="auto"/>
            <w:kern w:val="2"/>
            <w:sz w:val="26"/>
            <w:szCs w:val="26"/>
            <w:lang w:val="vi-VN"/>
            <w14:ligatures w14:val="standardContextual"/>
            <w:rPrChange w:id="1953" w:author="MinhHieu" w:date="2024-12-20T14:42:00Z">
              <w:rPr>
                <w:rFonts w:eastAsiaTheme="minorEastAsia" w:cstheme="minorBidi"/>
                <w:smallCaps w:val="0"/>
                <w:noProof/>
                <w:color w:val="auto"/>
                <w:kern w:val="2"/>
                <w:sz w:val="22"/>
                <w:szCs w:val="22"/>
                <w:lang w:val="vi-VN"/>
                <w14:ligatures w14:val="standardContextual"/>
              </w:rPr>
            </w:rPrChange>
          </w:rPr>
          <w:tab/>
        </w:r>
        <w:r w:rsidRPr="000E3F2A">
          <w:rPr>
            <w:rStyle w:val="Hyperlink"/>
            <w:rFonts w:asciiTheme="majorHAnsi" w:hAnsiTheme="majorHAnsi" w:cstheme="majorHAnsi"/>
            <w:noProof/>
            <w:sz w:val="26"/>
            <w:szCs w:val="26"/>
            <w:rPrChange w:id="1954" w:author="MinhHieu" w:date="2024-12-20T14:42:00Z">
              <w:rPr>
                <w:rStyle w:val="Hyperlink"/>
                <w:noProof/>
              </w:rPr>
            </w:rPrChange>
          </w:rPr>
          <w:t>Bảng product</w:t>
        </w:r>
        <w:r w:rsidRPr="000E3F2A">
          <w:rPr>
            <w:rFonts w:asciiTheme="majorHAnsi" w:hAnsiTheme="majorHAnsi" w:cstheme="majorHAnsi"/>
            <w:noProof/>
            <w:webHidden/>
            <w:sz w:val="26"/>
            <w:szCs w:val="26"/>
            <w:rPrChange w:id="1955" w:author="MinhHieu" w:date="2024-12-20T14:42:00Z">
              <w:rPr>
                <w:noProof/>
                <w:webHidden/>
              </w:rPr>
            </w:rPrChange>
          </w:rPr>
          <w:tab/>
        </w:r>
        <w:r w:rsidRPr="000E3F2A">
          <w:rPr>
            <w:rFonts w:asciiTheme="majorHAnsi" w:hAnsiTheme="majorHAnsi" w:cstheme="majorHAnsi"/>
            <w:noProof/>
            <w:webHidden/>
            <w:sz w:val="26"/>
            <w:szCs w:val="26"/>
            <w:rPrChange w:id="1956" w:author="MinhHieu" w:date="2024-12-20T14:42:00Z">
              <w:rPr>
                <w:noProof/>
                <w:webHidden/>
              </w:rPr>
            </w:rPrChange>
          </w:rPr>
          <w:fldChar w:fldCharType="begin"/>
        </w:r>
        <w:r w:rsidRPr="000E3F2A">
          <w:rPr>
            <w:rFonts w:asciiTheme="majorHAnsi" w:hAnsiTheme="majorHAnsi" w:cstheme="majorHAnsi"/>
            <w:noProof/>
            <w:webHidden/>
            <w:sz w:val="26"/>
            <w:szCs w:val="26"/>
            <w:rPrChange w:id="1957" w:author="MinhHieu" w:date="2024-12-20T14:42:00Z">
              <w:rPr>
                <w:noProof/>
                <w:webHidden/>
              </w:rPr>
            </w:rPrChange>
          </w:rPr>
          <w:instrText xml:space="preserve"> PAGEREF _Toc185598359 \h </w:instrText>
        </w:r>
      </w:ins>
      <w:r w:rsidRPr="000E3F2A">
        <w:rPr>
          <w:rFonts w:asciiTheme="majorHAnsi" w:hAnsiTheme="majorHAnsi" w:cstheme="majorHAnsi"/>
          <w:noProof/>
          <w:webHidden/>
          <w:sz w:val="26"/>
          <w:szCs w:val="26"/>
          <w:rPrChange w:id="1958"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1959" w:author="MinhHieu" w:date="2024-12-20T14:42:00Z">
            <w:rPr>
              <w:noProof/>
              <w:webHidden/>
            </w:rPr>
          </w:rPrChange>
        </w:rPr>
        <w:fldChar w:fldCharType="separate"/>
      </w:r>
      <w:ins w:id="1960" w:author="MinhHieu" w:date="2024-12-20T14:41:00Z">
        <w:r w:rsidRPr="000E3F2A">
          <w:rPr>
            <w:rFonts w:asciiTheme="majorHAnsi" w:hAnsiTheme="majorHAnsi" w:cstheme="majorHAnsi"/>
            <w:noProof/>
            <w:webHidden/>
            <w:sz w:val="26"/>
            <w:szCs w:val="26"/>
            <w:rPrChange w:id="1961" w:author="MinhHieu" w:date="2024-12-20T14:42:00Z">
              <w:rPr>
                <w:noProof/>
                <w:webHidden/>
              </w:rPr>
            </w:rPrChange>
          </w:rPr>
          <w:t>47</w:t>
        </w:r>
        <w:r w:rsidRPr="000E3F2A">
          <w:rPr>
            <w:rFonts w:asciiTheme="majorHAnsi" w:hAnsiTheme="majorHAnsi" w:cstheme="majorHAnsi"/>
            <w:noProof/>
            <w:webHidden/>
            <w:sz w:val="26"/>
            <w:szCs w:val="26"/>
            <w:rPrChange w:id="1962" w:author="MinhHieu" w:date="2024-12-20T14:42:00Z">
              <w:rPr>
                <w:noProof/>
                <w:webHidden/>
              </w:rPr>
            </w:rPrChange>
          </w:rPr>
          <w:fldChar w:fldCharType="end"/>
        </w:r>
        <w:r w:rsidRPr="000E3F2A">
          <w:rPr>
            <w:rStyle w:val="Hyperlink"/>
            <w:rFonts w:asciiTheme="majorHAnsi" w:hAnsiTheme="majorHAnsi" w:cstheme="majorHAnsi"/>
            <w:noProof/>
            <w:sz w:val="26"/>
            <w:szCs w:val="26"/>
            <w:rPrChange w:id="1963" w:author="MinhHieu" w:date="2024-12-20T14:42:00Z">
              <w:rPr>
                <w:rStyle w:val="Hyperlink"/>
                <w:noProof/>
              </w:rPr>
            </w:rPrChange>
          </w:rPr>
          <w:fldChar w:fldCharType="end"/>
        </w:r>
      </w:ins>
    </w:p>
    <w:p w14:paraId="05A78E5B" w14:textId="370E9EFA" w:rsidR="000E3F2A" w:rsidRPr="000E3F2A" w:rsidRDefault="000E3F2A">
      <w:pPr>
        <w:pStyle w:val="TOC2"/>
        <w:tabs>
          <w:tab w:val="right" w:leader="dot" w:pos="9520"/>
        </w:tabs>
        <w:rPr>
          <w:ins w:id="1964"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1965" w:author="MinhHieu" w:date="2024-12-20T14:42:00Z">
            <w:rPr>
              <w:ins w:id="1966" w:author="MinhHieu" w:date="2024-12-20T14:41:00Z"/>
              <w:rFonts w:eastAsiaTheme="minorEastAsia" w:cstheme="minorBidi"/>
              <w:smallCaps w:val="0"/>
              <w:noProof/>
              <w:color w:val="auto"/>
              <w:kern w:val="2"/>
              <w:sz w:val="22"/>
              <w:szCs w:val="22"/>
              <w:lang w:val="vi-VN"/>
              <w14:ligatures w14:val="standardContextual"/>
            </w:rPr>
          </w:rPrChange>
        </w:rPr>
      </w:pPr>
      <w:ins w:id="1967" w:author="MinhHieu" w:date="2024-12-20T14:41:00Z">
        <w:r w:rsidRPr="000E3F2A">
          <w:rPr>
            <w:rStyle w:val="Hyperlink"/>
            <w:rFonts w:asciiTheme="majorHAnsi" w:hAnsiTheme="majorHAnsi" w:cstheme="majorHAnsi"/>
            <w:noProof/>
            <w:sz w:val="26"/>
            <w:szCs w:val="26"/>
            <w:rPrChange w:id="1968"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1969"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1970" w:author="MinhHieu" w:date="2024-12-20T14:42:00Z">
              <w:rPr>
                <w:noProof/>
              </w:rPr>
            </w:rPrChange>
          </w:rPr>
          <w:instrText>HYPERLINK \l "_Toc185598360"</w:instrText>
        </w:r>
        <w:r w:rsidRPr="000E3F2A">
          <w:rPr>
            <w:rStyle w:val="Hyperlink"/>
            <w:rFonts w:asciiTheme="majorHAnsi" w:hAnsiTheme="majorHAnsi" w:cstheme="majorHAnsi"/>
            <w:noProof/>
            <w:sz w:val="26"/>
            <w:szCs w:val="26"/>
            <w:rPrChange w:id="1971"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1972"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1973" w:author="MinhHieu" w:date="2024-12-20T14:42:00Z">
              <w:rPr>
                <w:rStyle w:val="Hyperlink"/>
                <w:noProof/>
              </w:rPr>
            </w:rPrChange>
          </w:rPr>
          <w:t>4.</w:t>
        </w:r>
        <w:r w:rsidRPr="000E3F2A">
          <w:rPr>
            <w:rFonts w:asciiTheme="majorHAnsi" w:eastAsiaTheme="minorEastAsia" w:hAnsiTheme="majorHAnsi" w:cstheme="majorHAnsi"/>
            <w:smallCaps w:val="0"/>
            <w:noProof/>
            <w:color w:val="auto"/>
            <w:kern w:val="2"/>
            <w:sz w:val="26"/>
            <w:szCs w:val="26"/>
            <w:lang w:val="vi-VN"/>
            <w14:ligatures w14:val="standardContextual"/>
            <w:rPrChange w:id="1974" w:author="MinhHieu" w:date="2024-12-20T14:42:00Z">
              <w:rPr>
                <w:rFonts w:eastAsiaTheme="minorEastAsia" w:cstheme="minorBidi"/>
                <w:smallCaps w:val="0"/>
                <w:noProof/>
                <w:color w:val="auto"/>
                <w:kern w:val="2"/>
                <w:sz w:val="22"/>
                <w:szCs w:val="22"/>
                <w:lang w:val="vi-VN"/>
                <w14:ligatures w14:val="standardContextual"/>
              </w:rPr>
            </w:rPrChange>
          </w:rPr>
          <w:tab/>
        </w:r>
        <w:r w:rsidRPr="000E3F2A">
          <w:rPr>
            <w:rStyle w:val="Hyperlink"/>
            <w:rFonts w:asciiTheme="majorHAnsi" w:hAnsiTheme="majorHAnsi" w:cstheme="majorHAnsi"/>
            <w:noProof/>
            <w:sz w:val="26"/>
            <w:szCs w:val="26"/>
            <w:rPrChange w:id="1975" w:author="MinhHieu" w:date="2024-12-20T14:42:00Z">
              <w:rPr>
                <w:rStyle w:val="Hyperlink"/>
                <w:noProof/>
              </w:rPr>
            </w:rPrChange>
          </w:rPr>
          <w:t>Bảng cart</w:t>
        </w:r>
        <w:r w:rsidRPr="000E3F2A">
          <w:rPr>
            <w:rFonts w:asciiTheme="majorHAnsi" w:hAnsiTheme="majorHAnsi" w:cstheme="majorHAnsi"/>
            <w:noProof/>
            <w:webHidden/>
            <w:sz w:val="26"/>
            <w:szCs w:val="26"/>
            <w:rPrChange w:id="1976" w:author="MinhHieu" w:date="2024-12-20T14:42:00Z">
              <w:rPr>
                <w:noProof/>
                <w:webHidden/>
              </w:rPr>
            </w:rPrChange>
          </w:rPr>
          <w:tab/>
        </w:r>
        <w:r w:rsidRPr="000E3F2A">
          <w:rPr>
            <w:rFonts w:asciiTheme="majorHAnsi" w:hAnsiTheme="majorHAnsi" w:cstheme="majorHAnsi"/>
            <w:noProof/>
            <w:webHidden/>
            <w:sz w:val="26"/>
            <w:szCs w:val="26"/>
            <w:rPrChange w:id="1977" w:author="MinhHieu" w:date="2024-12-20T14:42:00Z">
              <w:rPr>
                <w:noProof/>
                <w:webHidden/>
              </w:rPr>
            </w:rPrChange>
          </w:rPr>
          <w:fldChar w:fldCharType="begin"/>
        </w:r>
        <w:r w:rsidRPr="000E3F2A">
          <w:rPr>
            <w:rFonts w:asciiTheme="majorHAnsi" w:hAnsiTheme="majorHAnsi" w:cstheme="majorHAnsi"/>
            <w:noProof/>
            <w:webHidden/>
            <w:sz w:val="26"/>
            <w:szCs w:val="26"/>
            <w:rPrChange w:id="1978" w:author="MinhHieu" w:date="2024-12-20T14:42:00Z">
              <w:rPr>
                <w:noProof/>
                <w:webHidden/>
              </w:rPr>
            </w:rPrChange>
          </w:rPr>
          <w:instrText xml:space="preserve"> PAGEREF _Toc185598360 \h </w:instrText>
        </w:r>
      </w:ins>
      <w:r w:rsidRPr="000E3F2A">
        <w:rPr>
          <w:rFonts w:asciiTheme="majorHAnsi" w:hAnsiTheme="majorHAnsi" w:cstheme="majorHAnsi"/>
          <w:noProof/>
          <w:webHidden/>
          <w:sz w:val="26"/>
          <w:szCs w:val="26"/>
          <w:rPrChange w:id="1979"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1980" w:author="MinhHieu" w:date="2024-12-20T14:42:00Z">
            <w:rPr>
              <w:noProof/>
              <w:webHidden/>
            </w:rPr>
          </w:rPrChange>
        </w:rPr>
        <w:fldChar w:fldCharType="separate"/>
      </w:r>
      <w:ins w:id="1981" w:author="MinhHieu" w:date="2024-12-20T14:41:00Z">
        <w:r w:rsidRPr="000E3F2A">
          <w:rPr>
            <w:rFonts w:asciiTheme="majorHAnsi" w:hAnsiTheme="majorHAnsi" w:cstheme="majorHAnsi"/>
            <w:noProof/>
            <w:webHidden/>
            <w:sz w:val="26"/>
            <w:szCs w:val="26"/>
            <w:rPrChange w:id="1982" w:author="MinhHieu" w:date="2024-12-20T14:42:00Z">
              <w:rPr>
                <w:noProof/>
                <w:webHidden/>
              </w:rPr>
            </w:rPrChange>
          </w:rPr>
          <w:t>47</w:t>
        </w:r>
        <w:r w:rsidRPr="000E3F2A">
          <w:rPr>
            <w:rFonts w:asciiTheme="majorHAnsi" w:hAnsiTheme="majorHAnsi" w:cstheme="majorHAnsi"/>
            <w:noProof/>
            <w:webHidden/>
            <w:sz w:val="26"/>
            <w:szCs w:val="26"/>
            <w:rPrChange w:id="1983" w:author="MinhHieu" w:date="2024-12-20T14:42:00Z">
              <w:rPr>
                <w:noProof/>
                <w:webHidden/>
              </w:rPr>
            </w:rPrChange>
          </w:rPr>
          <w:fldChar w:fldCharType="end"/>
        </w:r>
        <w:r w:rsidRPr="000E3F2A">
          <w:rPr>
            <w:rStyle w:val="Hyperlink"/>
            <w:rFonts w:asciiTheme="majorHAnsi" w:hAnsiTheme="majorHAnsi" w:cstheme="majorHAnsi"/>
            <w:noProof/>
            <w:sz w:val="26"/>
            <w:szCs w:val="26"/>
            <w:rPrChange w:id="1984" w:author="MinhHieu" w:date="2024-12-20T14:42:00Z">
              <w:rPr>
                <w:rStyle w:val="Hyperlink"/>
                <w:noProof/>
              </w:rPr>
            </w:rPrChange>
          </w:rPr>
          <w:fldChar w:fldCharType="end"/>
        </w:r>
      </w:ins>
    </w:p>
    <w:p w14:paraId="7242BC4B" w14:textId="3DE869B0" w:rsidR="000E3F2A" w:rsidRPr="00717C01" w:rsidRDefault="000E3F2A" w:rsidP="00717C01">
      <w:pPr>
        <w:pStyle w:val="TOC2"/>
        <w:tabs>
          <w:tab w:val="right" w:leader="dot" w:pos="9520"/>
        </w:tabs>
        <w:rPr>
          <w:ins w:id="1985" w:author="MinhHieu" w:date="2024-12-20T14:41:00Z"/>
          <w:rFonts w:asciiTheme="majorHAnsi" w:eastAsiaTheme="minorEastAsia" w:hAnsiTheme="majorHAnsi" w:cstheme="majorHAnsi"/>
          <w:smallCaps w:val="0"/>
          <w:noProof/>
          <w:color w:val="auto"/>
          <w:kern w:val="2"/>
          <w:sz w:val="26"/>
          <w:szCs w:val="26"/>
          <w:lang w:val="en-US"/>
          <w14:ligatures w14:val="standardContextual"/>
          <w:rPrChange w:id="1986" w:author="MinhHieu" w:date="2024-12-20T14:44:00Z">
            <w:rPr>
              <w:ins w:id="1987" w:author="MinhHieu" w:date="2024-12-20T14:41:00Z"/>
              <w:rFonts w:eastAsiaTheme="minorEastAsia" w:cstheme="minorBidi"/>
              <w:smallCaps w:val="0"/>
              <w:noProof/>
              <w:color w:val="auto"/>
              <w:kern w:val="2"/>
              <w:sz w:val="22"/>
              <w:szCs w:val="22"/>
              <w:lang w:val="vi-VN"/>
              <w14:ligatures w14:val="standardContextual"/>
            </w:rPr>
          </w:rPrChange>
        </w:rPr>
      </w:pPr>
      <w:ins w:id="1988" w:author="MinhHieu" w:date="2024-12-20T14:41:00Z">
        <w:r w:rsidRPr="000E3F2A">
          <w:rPr>
            <w:rStyle w:val="Hyperlink"/>
            <w:rFonts w:asciiTheme="majorHAnsi" w:hAnsiTheme="majorHAnsi" w:cstheme="majorHAnsi"/>
            <w:noProof/>
            <w:sz w:val="26"/>
            <w:szCs w:val="26"/>
            <w:rPrChange w:id="1989"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1990"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1991" w:author="MinhHieu" w:date="2024-12-20T14:42:00Z">
              <w:rPr>
                <w:noProof/>
              </w:rPr>
            </w:rPrChange>
          </w:rPr>
          <w:instrText>HYPERLINK \l "_Toc185598361"</w:instrText>
        </w:r>
        <w:r w:rsidRPr="000E3F2A">
          <w:rPr>
            <w:rStyle w:val="Hyperlink"/>
            <w:rFonts w:asciiTheme="majorHAnsi" w:hAnsiTheme="majorHAnsi" w:cstheme="majorHAnsi"/>
            <w:noProof/>
            <w:sz w:val="26"/>
            <w:szCs w:val="26"/>
            <w:rPrChange w:id="1992"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1993" w:author="MinhHieu" w:date="2024-12-20T14:42:00Z">
              <w:rPr>
                <w:rStyle w:val="Hyperlink"/>
                <w:noProof/>
              </w:rPr>
            </w:rPrChange>
          </w:rPr>
          <w:fldChar w:fldCharType="separate"/>
        </w:r>
      </w:ins>
      <w:ins w:id="1994" w:author="MinhHieu" w:date="2024-12-20T14:44:00Z">
        <w:r w:rsidR="00717C01">
          <w:rPr>
            <w:rFonts w:asciiTheme="majorHAnsi" w:eastAsiaTheme="minorEastAsia" w:hAnsiTheme="majorHAnsi" w:cstheme="majorHAnsi"/>
            <w:smallCaps w:val="0"/>
            <w:noProof/>
            <w:color w:val="auto"/>
            <w:kern w:val="2"/>
            <w:sz w:val="26"/>
            <w:szCs w:val="26"/>
            <w:lang w:val="en-US"/>
            <w14:ligatures w14:val="standardContextual"/>
          </w:rPr>
          <w:t xml:space="preserve">5.  </w:t>
        </w:r>
      </w:ins>
      <w:ins w:id="1995" w:author="MinhHieu" w:date="2024-12-20T14:41:00Z">
        <w:r w:rsidRPr="000E3F2A">
          <w:rPr>
            <w:rStyle w:val="Hyperlink"/>
            <w:rFonts w:asciiTheme="majorHAnsi" w:hAnsiTheme="majorHAnsi" w:cstheme="majorHAnsi"/>
            <w:noProof/>
            <w:sz w:val="26"/>
            <w:szCs w:val="26"/>
            <w:rPrChange w:id="1996" w:author="MinhHieu" w:date="2024-12-20T14:42:00Z">
              <w:rPr>
                <w:rStyle w:val="Hyperlink"/>
                <w:noProof/>
              </w:rPr>
            </w:rPrChange>
          </w:rPr>
          <w:t>Bảng categorys</w:t>
        </w:r>
        <w:r w:rsidRPr="000E3F2A">
          <w:rPr>
            <w:rFonts w:asciiTheme="majorHAnsi" w:hAnsiTheme="majorHAnsi" w:cstheme="majorHAnsi"/>
            <w:noProof/>
            <w:webHidden/>
            <w:sz w:val="26"/>
            <w:szCs w:val="26"/>
            <w:rPrChange w:id="1997" w:author="MinhHieu" w:date="2024-12-20T14:42:00Z">
              <w:rPr>
                <w:noProof/>
                <w:webHidden/>
              </w:rPr>
            </w:rPrChange>
          </w:rPr>
          <w:tab/>
        </w:r>
        <w:r w:rsidRPr="000E3F2A">
          <w:rPr>
            <w:rFonts w:asciiTheme="majorHAnsi" w:hAnsiTheme="majorHAnsi" w:cstheme="majorHAnsi"/>
            <w:noProof/>
            <w:webHidden/>
            <w:sz w:val="26"/>
            <w:szCs w:val="26"/>
            <w:rPrChange w:id="1998" w:author="MinhHieu" w:date="2024-12-20T14:42:00Z">
              <w:rPr>
                <w:noProof/>
                <w:webHidden/>
              </w:rPr>
            </w:rPrChange>
          </w:rPr>
          <w:fldChar w:fldCharType="begin"/>
        </w:r>
        <w:r w:rsidRPr="000E3F2A">
          <w:rPr>
            <w:rFonts w:asciiTheme="majorHAnsi" w:hAnsiTheme="majorHAnsi" w:cstheme="majorHAnsi"/>
            <w:noProof/>
            <w:webHidden/>
            <w:sz w:val="26"/>
            <w:szCs w:val="26"/>
            <w:rPrChange w:id="1999" w:author="MinhHieu" w:date="2024-12-20T14:42:00Z">
              <w:rPr>
                <w:noProof/>
                <w:webHidden/>
              </w:rPr>
            </w:rPrChange>
          </w:rPr>
          <w:instrText xml:space="preserve"> PAGEREF _Toc185598361 \h </w:instrText>
        </w:r>
      </w:ins>
      <w:r w:rsidRPr="000E3F2A">
        <w:rPr>
          <w:rFonts w:asciiTheme="majorHAnsi" w:hAnsiTheme="majorHAnsi" w:cstheme="majorHAnsi"/>
          <w:noProof/>
          <w:webHidden/>
          <w:sz w:val="26"/>
          <w:szCs w:val="26"/>
          <w:rPrChange w:id="2000"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2001" w:author="MinhHieu" w:date="2024-12-20T14:42:00Z">
            <w:rPr>
              <w:noProof/>
              <w:webHidden/>
            </w:rPr>
          </w:rPrChange>
        </w:rPr>
        <w:fldChar w:fldCharType="separate"/>
      </w:r>
      <w:ins w:id="2002" w:author="MinhHieu" w:date="2024-12-20T14:41:00Z">
        <w:r w:rsidRPr="000E3F2A">
          <w:rPr>
            <w:rFonts w:asciiTheme="majorHAnsi" w:hAnsiTheme="majorHAnsi" w:cstheme="majorHAnsi"/>
            <w:noProof/>
            <w:webHidden/>
            <w:sz w:val="26"/>
            <w:szCs w:val="26"/>
            <w:rPrChange w:id="2003" w:author="MinhHieu" w:date="2024-12-20T14:42:00Z">
              <w:rPr>
                <w:noProof/>
                <w:webHidden/>
              </w:rPr>
            </w:rPrChange>
          </w:rPr>
          <w:t>48</w:t>
        </w:r>
        <w:r w:rsidRPr="000E3F2A">
          <w:rPr>
            <w:rFonts w:asciiTheme="majorHAnsi" w:hAnsiTheme="majorHAnsi" w:cstheme="majorHAnsi"/>
            <w:noProof/>
            <w:webHidden/>
            <w:sz w:val="26"/>
            <w:szCs w:val="26"/>
            <w:rPrChange w:id="2004" w:author="MinhHieu" w:date="2024-12-20T14:42:00Z">
              <w:rPr>
                <w:noProof/>
                <w:webHidden/>
              </w:rPr>
            </w:rPrChange>
          </w:rPr>
          <w:fldChar w:fldCharType="end"/>
        </w:r>
        <w:r w:rsidRPr="000E3F2A">
          <w:rPr>
            <w:rStyle w:val="Hyperlink"/>
            <w:rFonts w:asciiTheme="majorHAnsi" w:hAnsiTheme="majorHAnsi" w:cstheme="majorHAnsi"/>
            <w:noProof/>
            <w:sz w:val="26"/>
            <w:szCs w:val="26"/>
            <w:rPrChange w:id="2005" w:author="MinhHieu" w:date="2024-12-20T14:42:00Z">
              <w:rPr>
                <w:rStyle w:val="Hyperlink"/>
                <w:noProof/>
              </w:rPr>
            </w:rPrChange>
          </w:rPr>
          <w:fldChar w:fldCharType="end"/>
        </w:r>
      </w:ins>
    </w:p>
    <w:p w14:paraId="053E7D3D" w14:textId="0D14A5EC" w:rsidR="000E3F2A" w:rsidRPr="000E3F2A" w:rsidRDefault="000E3F2A">
      <w:pPr>
        <w:pStyle w:val="TOC2"/>
        <w:tabs>
          <w:tab w:val="right" w:leader="dot" w:pos="9520"/>
        </w:tabs>
        <w:rPr>
          <w:ins w:id="2006"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2007" w:author="MinhHieu" w:date="2024-12-20T14:42:00Z">
            <w:rPr>
              <w:ins w:id="2008" w:author="MinhHieu" w:date="2024-12-20T14:41:00Z"/>
              <w:rFonts w:eastAsiaTheme="minorEastAsia" w:cstheme="minorBidi"/>
              <w:smallCaps w:val="0"/>
              <w:noProof/>
              <w:color w:val="auto"/>
              <w:kern w:val="2"/>
              <w:sz w:val="22"/>
              <w:szCs w:val="22"/>
              <w:lang w:val="vi-VN"/>
              <w14:ligatures w14:val="standardContextual"/>
            </w:rPr>
          </w:rPrChange>
        </w:rPr>
      </w:pPr>
      <w:ins w:id="2009" w:author="MinhHieu" w:date="2024-12-20T14:41:00Z">
        <w:r w:rsidRPr="000E3F2A">
          <w:rPr>
            <w:rStyle w:val="Hyperlink"/>
            <w:rFonts w:asciiTheme="majorHAnsi" w:hAnsiTheme="majorHAnsi" w:cstheme="majorHAnsi"/>
            <w:noProof/>
            <w:sz w:val="26"/>
            <w:szCs w:val="26"/>
            <w:rPrChange w:id="2010" w:author="MinhHieu" w:date="2024-12-20T14:42:00Z">
              <w:rPr>
                <w:rStyle w:val="Hyperlink"/>
                <w:noProof/>
              </w:rPr>
            </w:rPrChange>
          </w:rPr>
          <w:lastRenderedPageBreak/>
          <w:fldChar w:fldCharType="begin"/>
        </w:r>
        <w:r w:rsidRPr="000E3F2A">
          <w:rPr>
            <w:rStyle w:val="Hyperlink"/>
            <w:rFonts w:asciiTheme="majorHAnsi" w:hAnsiTheme="majorHAnsi" w:cstheme="majorHAnsi"/>
            <w:noProof/>
            <w:sz w:val="26"/>
            <w:szCs w:val="26"/>
            <w:rPrChange w:id="2011"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2012" w:author="MinhHieu" w:date="2024-12-20T14:42:00Z">
              <w:rPr>
                <w:noProof/>
              </w:rPr>
            </w:rPrChange>
          </w:rPr>
          <w:instrText>HYPERLINK \l "_Toc185598363"</w:instrText>
        </w:r>
        <w:r w:rsidRPr="000E3F2A">
          <w:rPr>
            <w:rStyle w:val="Hyperlink"/>
            <w:rFonts w:asciiTheme="majorHAnsi" w:hAnsiTheme="majorHAnsi" w:cstheme="majorHAnsi"/>
            <w:noProof/>
            <w:sz w:val="26"/>
            <w:szCs w:val="26"/>
            <w:rPrChange w:id="2013"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2014"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2015" w:author="MinhHieu" w:date="2024-12-20T14:42:00Z">
              <w:rPr>
                <w:rStyle w:val="Hyperlink"/>
                <w:noProof/>
              </w:rPr>
            </w:rPrChange>
          </w:rPr>
          <w:t>6.</w:t>
        </w:r>
        <w:r w:rsidRPr="000E3F2A">
          <w:rPr>
            <w:rFonts w:asciiTheme="majorHAnsi" w:eastAsiaTheme="minorEastAsia" w:hAnsiTheme="majorHAnsi" w:cstheme="majorHAnsi"/>
            <w:smallCaps w:val="0"/>
            <w:noProof/>
            <w:color w:val="auto"/>
            <w:kern w:val="2"/>
            <w:sz w:val="26"/>
            <w:szCs w:val="26"/>
            <w:lang w:val="vi-VN"/>
            <w14:ligatures w14:val="standardContextual"/>
            <w:rPrChange w:id="2016" w:author="MinhHieu" w:date="2024-12-20T14:42:00Z">
              <w:rPr>
                <w:rFonts w:eastAsiaTheme="minorEastAsia" w:cstheme="minorBidi"/>
                <w:smallCaps w:val="0"/>
                <w:noProof/>
                <w:color w:val="auto"/>
                <w:kern w:val="2"/>
                <w:sz w:val="22"/>
                <w:szCs w:val="22"/>
                <w:lang w:val="vi-VN"/>
                <w14:ligatures w14:val="standardContextual"/>
              </w:rPr>
            </w:rPrChange>
          </w:rPr>
          <w:tab/>
        </w:r>
        <w:r w:rsidRPr="000E3F2A">
          <w:rPr>
            <w:rStyle w:val="Hyperlink"/>
            <w:rFonts w:asciiTheme="majorHAnsi" w:hAnsiTheme="majorHAnsi" w:cstheme="majorHAnsi"/>
            <w:noProof/>
            <w:sz w:val="26"/>
            <w:szCs w:val="26"/>
            <w:rPrChange w:id="2017" w:author="MinhHieu" w:date="2024-12-20T14:42:00Z">
              <w:rPr>
                <w:rStyle w:val="Hyperlink"/>
                <w:noProof/>
              </w:rPr>
            </w:rPrChange>
          </w:rPr>
          <w:t>Bảng orders</w:t>
        </w:r>
        <w:r w:rsidRPr="000E3F2A">
          <w:rPr>
            <w:rFonts w:asciiTheme="majorHAnsi" w:hAnsiTheme="majorHAnsi" w:cstheme="majorHAnsi"/>
            <w:noProof/>
            <w:webHidden/>
            <w:sz w:val="26"/>
            <w:szCs w:val="26"/>
            <w:rPrChange w:id="2018" w:author="MinhHieu" w:date="2024-12-20T14:42:00Z">
              <w:rPr>
                <w:noProof/>
                <w:webHidden/>
              </w:rPr>
            </w:rPrChange>
          </w:rPr>
          <w:tab/>
        </w:r>
        <w:r w:rsidRPr="000E3F2A">
          <w:rPr>
            <w:rFonts w:asciiTheme="majorHAnsi" w:hAnsiTheme="majorHAnsi" w:cstheme="majorHAnsi"/>
            <w:noProof/>
            <w:webHidden/>
            <w:sz w:val="26"/>
            <w:szCs w:val="26"/>
            <w:rPrChange w:id="2019" w:author="MinhHieu" w:date="2024-12-20T14:42:00Z">
              <w:rPr>
                <w:noProof/>
                <w:webHidden/>
              </w:rPr>
            </w:rPrChange>
          </w:rPr>
          <w:fldChar w:fldCharType="begin"/>
        </w:r>
        <w:r w:rsidRPr="000E3F2A">
          <w:rPr>
            <w:rFonts w:asciiTheme="majorHAnsi" w:hAnsiTheme="majorHAnsi" w:cstheme="majorHAnsi"/>
            <w:noProof/>
            <w:webHidden/>
            <w:sz w:val="26"/>
            <w:szCs w:val="26"/>
            <w:rPrChange w:id="2020" w:author="MinhHieu" w:date="2024-12-20T14:42:00Z">
              <w:rPr>
                <w:noProof/>
                <w:webHidden/>
              </w:rPr>
            </w:rPrChange>
          </w:rPr>
          <w:instrText xml:space="preserve"> PAGEREF _Toc185598363 \h </w:instrText>
        </w:r>
      </w:ins>
      <w:r w:rsidRPr="000E3F2A">
        <w:rPr>
          <w:rFonts w:asciiTheme="majorHAnsi" w:hAnsiTheme="majorHAnsi" w:cstheme="majorHAnsi"/>
          <w:noProof/>
          <w:webHidden/>
          <w:sz w:val="26"/>
          <w:szCs w:val="26"/>
          <w:rPrChange w:id="2021"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2022" w:author="MinhHieu" w:date="2024-12-20T14:42:00Z">
            <w:rPr>
              <w:noProof/>
              <w:webHidden/>
            </w:rPr>
          </w:rPrChange>
        </w:rPr>
        <w:fldChar w:fldCharType="separate"/>
      </w:r>
      <w:ins w:id="2023" w:author="MinhHieu" w:date="2024-12-20T14:41:00Z">
        <w:r w:rsidRPr="000E3F2A">
          <w:rPr>
            <w:rFonts w:asciiTheme="majorHAnsi" w:hAnsiTheme="majorHAnsi" w:cstheme="majorHAnsi"/>
            <w:noProof/>
            <w:webHidden/>
            <w:sz w:val="26"/>
            <w:szCs w:val="26"/>
            <w:rPrChange w:id="2024" w:author="MinhHieu" w:date="2024-12-20T14:42:00Z">
              <w:rPr>
                <w:noProof/>
                <w:webHidden/>
              </w:rPr>
            </w:rPrChange>
          </w:rPr>
          <w:t>48</w:t>
        </w:r>
        <w:r w:rsidRPr="000E3F2A">
          <w:rPr>
            <w:rFonts w:asciiTheme="majorHAnsi" w:hAnsiTheme="majorHAnsi" w:cstheme="majorHAnsi"/>
            <w:noProof/>
            <w:webHidden/>
            <w:sz w:val="26"/>
            <w:szCs w:val="26"/>
            <w:rPrChange w:id="2025" w:author="MinhHieu" w:date="2024-12-20T14:42:00Z">
              <w:rPr>
                <w:noProof/>
                <w:webHidden/>
              </w:rPr>
            </w:rPrChange>
          </w:rPr>
          <w:fldChar w:fldCharType="end"/>
        </w:r>
        <w:r w:rsidRPr="000E3F2A">
          <w:rPr>
            <w:rStyle w:val="Hyperlink"/>
            <w:rFonts w:asciiTheme="majorHAnsi" w:hAnsiTheme="majorHAnsi" w:cstheme="majorHAnsi"/>
            <w:noProof/>
            <w:sz w:val="26"/>
            <w:szCs w:val="26"/>
            <w:rPrChange w:id="2026" w:author="MinhHieu" w:date="2024-12-20T14:42:00Z">
              <w:rPr>
                <w:rStyle w:val="Hyperlink"/>
                <w:noProof/>
              </w:rPr>
            </w:rPrChange>
          </w:rPr>
          <w:fldChar w:fldCharType="end"/>
        </w:r>
      </w:ins>
    </w:p>
    <w:p w14:paraId="49574787" w14:textId="09ABC10C" w:rsidR="000E3F2A" w:rsidRPr="000E3F2A" w:rsidRDefault="000E3F2A">
      <w:pPr>
        <w:pStyle w:val="TOC2"/>
        <w:tabs>
          <w:tab w:val="right" w:leader="dot" w:pos="9520"/>
        </w:tabs>
        <w:rPr>
          <w:ins w:id="2027"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2028" w:author="MinhHieu" w:date="2024-12-20T14:42:00Z">
            <w:rPr>
              <w:ins w:id="2029" w:author="MinhHieu" w:date="2024-12-20T14:41:00Z"/>
              <w:rFonts w:eastAsiaTheme="minorEastAsia" w:cstheme="minorBidi"/>
              <w:smallCaps w:val="0"/>
              <w:noProof/>
              <w:color w:val="auto"/>
              <w:kern w:val="2"/>
              <w:sz w:val="22"/>
              <w:szCs w:val="22"/>
              <w:lang w:val="vi-VN"/>
              <w14:ligatures w14:val="standardContextual"/>
            </w:rPr>
          </w:rPrChange>
        </w:rPr>
      </w:pPr>
      <w:ins w:id="2030" w:author="MinhHieu" w:date="2024-12-20T14:41:00Z">
        <w:r w:rsidRPr="000E3F2A">
          <w:rPr>
            <w:rStyle w:val="Hyperlink"/>
            <w:rFonts w:asciiTheme="majorHAnsi" w:hAnsiTheme="majorHAnsi" w:cstheme="majorHAnsi"/>
            <w:noProof/>
            <w:sz w:val="26"/>
            <w:szCs w:val="26"/>
            <w:rPrChange w:id="2031"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2032"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2033" w:author="MinhHieu" w:date="2024-12-20T14:42:00Z">
              <w:rPr>
                <w:noProof/>
              </w:rPr>
            </w:rPrChange>
          </w:rPr>
          <w:instrText>HYPERLINK \l "_Toc185598364"</w:instrText>
        </w:r>
        <w:r w:rsidRPr="000E3F2A">
          <w:rPr>
            <w:rStyle w:val="Hyperlink"/>
            <w:rFonts w:asciiTheme="majorHAnsi" w:hAnsiTheme="majorHAnsi" w:cstheme="majorHAnsi"/>
            <w:noProof/>
            <w:sz w:val="26"/>
            <w:szCs w:val="26"/>
            <w:rPrChange w:id="2034"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2035"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2036" w:author="MinhHieu" w:date="2024-12-20T14:42:00Z">
              <w:rPr>
                <w:rStyle w:val="Hyperlink"/>
                <w:noProof/>
              </w:rPr>
            </w:rPrChange>
          </w:rPr>
          <w:t>7.</w:t>
        </w:r>
        <w:r w:rsidRPr="000E3F2A">
          <w:rPr>
            <w:rFonts w:asciiTheme="majorHAnsi" w:eastAsiaTheme="minorEastAsia" w:hAnsiTheme="majorHAnsi" w:cstheme="majorHAnsi"/>
            <w:smallCaps w:val="0"/>
            <w:noProof/>
            <w:color w:val="auto"/>
            <w:kern w:val="2"/>
            <w:sz w:val="26"/>
            <w:szCs w:val="26"/>
            <w:lang w:val="vi-VN"/>
            <w14:ligatures w14:val="standardContextual"/>
            <w:rPrChange w:id="2037" w:author="MinhHieu" w:date="2024-12-20T14:42:00Z">
              <w:rPr>
                <w:rFonts w:eastAsiaTheme="minorEastAsia" w:cstheme="minorBidi"/>
                <w:smallCaps w:val="0"/>
                <w:noProof/>
                <w:color w:val="auto"/>
                <w:kern w:val="2"/>
                <w:sz w:val="22"/>
                <w:szCs w:val="22"/>
                <w:lang w:val="vi-VN"/>
                <w14:ligatures w14:val="standardContextual"/>
              </w:rPr>
            </w:rPrChange>
          </w:rPr>
          <w:tab/>
        </w:r>
        <w:r w:rsidRPr="000E3F2A">
          <w:rPr>
            <w:rStyle w:val="Hyperlink"/>
            <w:rFonts w:asciiTheme="majorHAnsi" w:hAnsiTheme="majorHAnsi" w:cstheme="majorHAnsi"/>
            <w:noProof/>
            <w:sz w:val="26"/>
            <w:szCs w:val="26"/>
            <w:rPrChange w:id="2038" w:author="MinhHieu" w:date="2024-12-20T14:42:00Z">
              <w:rPr>
                <w:rStyle w:val="Hyperlink"/>
                <w:noProof/>
              </w:rPr>
            </w:rPrChange>
          </w:rPr>
          <w:t>Bảng product_sizes</w:t>
        </w:r>
        <w:r w:rsidRPr="000E3F2A">
          <w:rPr>
            <w:rFonts w:asciiTheme="majorHAnsi" w:hAnsiTheme="majorHAnsi" w:cstheme="majorHAnsi"/>
            <w:noProof/>
            <w:webHidden/>
            <w:sz w:val="26"/>
            <w:szCs w:val="26"/>
            <w:rPrChange w:id="2039" w:author="MinhHieu" w:date="2024-12-20T14:42:00Z">
              <w:rPr>
                <w:noProof/>
                <w:webHidden/>
              </w:rPr>
            </w:rPrChange>
          </w:rPr>
          <w:tab/>
        </w:r>
        <w:r w:rsidRPr="000E3F2A">
          <w:rPr>
            <w:rFonts w:asciiTheme="majorHAnsi" w:hAnsiTheme="majorHAnsi" w:cstheme="majorHAnsi"/>
            <w:noProof/>
            <w:webHidden/>
            <w:sz w:val="26"/>
            <w:szCs w:val="26"/>
            <w:rPrChange w:id="2040" w:author="MinhHieu" w:date="2024-12-20T14:42:00Z">
              <w:rPr>
                <w:noProof/>
                <w:webHidden/>
              </w:rPr>
            </w:rPrChange>
          </w:rPr>
          <w:fldChar w:fldCharType="begin"/>
        </w:r>
        <w:r w:rsidRPr="000E3F2A">
          <w:rPr>
            <w:rFonts w:asciiTheme="majorHAnsi" w:hAnsiTheme="majorHAnsi" w:cstheme="majorHAnsi"/>
            <w:noProof/>
            <w:webHidden/>
            <w:sz w:val="26"/>
            <w:szCs w:val="26"/>
            <w:rPrChange w:id="2041" w:author="MinhHieu" w:date="2024-12-20T14:42:00Z">
              <w:rPr>
                <w:noProof/>
                <w:webHidden/>
              </w:rPr>
            </w:rPrChange>
          </w:rPr>
          <w:instrText xml:space="preserve"> PAGEREF _Toc185598364 \h </w:instrText>
        </w:r>
      </w:ins>
      <w:r w:rsidRPr="000E3F2A">
        <w:rPr>
          <w:rFonts w:asciiTheme="majorHAnsi" w:hAnsiTheme="majorHAnsi" w:cstheme="majorHAnsi"/>
          <w:noProof/>
          <w:webHidden/>
          <w:sz w:val="26"/>
          <w:szCs w:val="26"/>
          <w:rPrChange w:id="2042"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2043" w:author="MinhHieu" w:date="2024-12-20T14:42:00Z">
            <w:rPr>
              <w:noProof/>
              <w:webHidden/>
            </w:rPr>
          </w:rPrChange>
        </w:rPr>
        <w:fldChar w:fldCharType="separate"/>
      </w:r>
      <w:ins w:id="2044" w:author="MinhHieu" w:date="2024-12-20T14:41:00Z">
        <w:r w:rsidRPr="000E3F2A">
          <w:rPr>
            <w:rFonts w:asciiTheme="majorHAnsi" w:hAnsiTheme="majorHAnsi" w:cstheme="majorHAnsi"/>
            <w:noProof/>
            <w:webHidden/>
            <w:sz w:val="26"/>
            <w:szCs w:val="26"/>
            <w:rPrChange w:id="2045" w:author="MinhHieu" w:date="2024-12-20T14:42:00Z">
              <w:rPr>
                <w:noProof/>
                <w:webHidden/>
              </w:rPr>
            </w:rPrChange>
          </w:rPr>
          <w:t>49</w:t>
        </w:r>
        <w:r w:rsidRPr="000E3F2A">
          <w:rPr>
            <w:rFonts w:asciiTheme="majorHAnsi" w:hAnsiTheme="majorHAnsi" w:cstheme="majorHAnsi"/>
            <w:noProof/>
            <w:webHidden/>
            <w:sz w:val="26"/>
            <w:szCs w:val="26"/>
            <w:rPrChange w:id="2046" w:author="MinhHieu" w:date="2024-12-20T14:42:00Z">
              <w:rPr>
                <w:noProof/>
                <w:webHidden/>
              </w:rPr>
            </w:rPrChange>
          </w:rPr>
          <w:fldChar w:fldCharType="end"/>
        </w:r>
        <w:r w:rsidRPr="000E3F2A">
          <w:rPr>
            <w:rStyle w:val="Hyperlink"/>
            <w:rFonts w:asciiTheme="majorHAnsi" w:hAnsiTheme="majorHAnsi" w:cstheme="majorHAnsi"/>
            <w:noProof/>
            <w:sz w:val="26"/>
            <w:szCs w:val="26"/>
            <w:rPrChange w:id="2047" w:author="MinhHieu" w:date="2024-12-20T14:42:00Z">
              <w:rPr>
                <w:rStyle w:val="Hyperlink"/>
                <w:noProof/>
              </w:rPr>
            </w:rPrChange>
          </w:rPr>
          <w:fldChar w:fldCharType="end"/>
        </w:r>
      </w:ins>
    </w:p>
    <w:p w14:paraId="345FF2FD" w14:textId="27B949A3" w:rsidR="000E3F2A" w:rsidRPr="000E3F2A" w:rsidRDefault="000E3F2A">
      <w:pPr>
        <w:pStyle w:val="TOC2"/>
        <w:tabs>
          <w:tab w:val="right" w:leader="dot" w:pos="9520"/>
        </w:tabs>
        <w:rPr>
          <w:ins w:id="2048"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2049" w:author="MinhHieu" w:date="2024-12-20T14:42:00Z">
            <w:rPr>
              <w:ins w:id="2050" w:author="MinhHieu" w:date="2024-12-20T14:41:00Z"/>
              <w:rFonts w:eastAsiaTheme="minorEastAsia" w:cstheme="minorBidi"/>
              <w:smallCaps w:val="0"/>
              <w:noProof/>
              <w:color w:val="auto"/>
              <w:kern w:val="2"/>
              <w:sz w:val="22"/>
              <w:szCs w:val="22"/>
              <w:lang w:val="vi-VN"/>
              <w14:ligatures w14:val="standardContextual"/>
            </w:rPr>
          </w:rPrChange>
        </w:rPr>
      </w:pPr>
      <w:ins w:id="2051" w:author="MinhHieu" w:date="2024-12-20T14:41:00Z">
        <w:r w:rsidRPr="000E3F2A">
          <w:rPr>
            <w:rStyle w:val="Hyperlink"/>
            <w:rFonts w:asciiTheme="majorHAnsi" w:hAnsiTheme="majorHAnsi" w:cstheme="majorHAnsi"/>
            <w:noProof/>
            <w:sz w:val="26"/>
            <w:szCs w:val="26"/>
            <w:rPrChange w:id="2052"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2053"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2054" w:author="MinhHieu" w:date="2024-12-20T14:42:00Z">
              <w:rPr>
                <w:noProof/>
              </w:rPr>
            </w:rPrChange>
          </w:rPr>
          <w:instrText>HYPERLINK \l "_Toc185598365"</w:instrText>
        </w:r>
        <w:r w:rsidRPr="000E3F2A">
          <w:rPr>
            <w:rStyle w:val="Hyperlink"/>
            <w:rFonts w:asciiTheme="majorHAnsi" w:hAnsiTheme="majorHAnsi" w:cstheme="majorHAnsi"/>
            <w:noProof/>
            <w:sz w:val="26"/>
            <w:szCs w:val="26"/>
            <w:rPrChange w:id="2055"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2056"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2057" w:author="MinhHieu" w:date="2024-12-20T14:42:00Z">
              <w:rPr>
                <w:rStyle w:val="Hyperlink"/>
                <w:noProof/>
              </w:rPr>
            </w:rPrChange>
          </w:rPr>
          <w:t>8.</w:t>
        </w:r>
        <w:r w:rsidRPr="000E3F2A">
          <w:rPr>
            <w:rFonts w:asciiTheme="majorHAnsi" w:eastAsiaTheme="minorEastAsia" w:hAnsiTheme="majorHAnsi" w:cstheme="majorHAnsi"/>
            <w:smallCaps w:val="0"/>
            <w:noProof/>
            <w:color w:val="auto"/>
            <w:kern w:val="2"/>
            <w:sz w:val="26"/>
            <w:szCs w:val="26"/>
            <w:lang w:val="vi-VN"/>
            <w14:ligatures w14:val="standardContextual"/>
            <w:rPrChange w:id="2058" w:author="MinhHieu" w:date="2024-12-20T14:42:00Z">
              <w:rPr>
                <w:rFonts w:eastAsiaTheme="minorEastAsia" w:cstheme="minorBidi"/>
                <w:smallCaps w:val="0"/>
                <w:noProof/>
                <w:color w:val="auto"/>
                <w:kern w:val="2"/>
                <w:sz w:val="22"/>
                <w:szCs w:val="22"/>
                <w:lang w:val="vi-VN"/>
                <w14:ligatures w14:val="standardContextual"/>
              </w:rPr>
            </w:rPrChange>
          </w:rPr>
          <w:tab/>
        </w:r>
        <w:r w:rsidRPr="000E3F2A">
          <w:rPr>
            <w:rStyle w:val="Hyperlink"/>
            <w:rFonts w:asciiTheme="majorHAnsi" w:hAnsiTheme="majorHAnsi" w:cstheme="majorHAnsi"/>
            <w:noProof/>
            <w:sz w:val="26"/>
            <w:szCs w:val="26"/>
            <w:rPrChange w:id="2059" w:author="MinhHieu" w:date="2024-12-20T14:42:00Z">
              <w:rPr>
                <w:rStyle w:val="Hyperlink"/>
                <w:noProof/>
              </w:rPr>
            </w:rPrChange>
          </w:rPr>
          <w:t>Bảng review</w:t>
        </w:r>
        <w:r w:rsidRPr="000E3F2A">
          <w:rPr>
            <w:rFonts w:asciiTheme="majorHAnsi" w:hAnsiTheme="majorHAnsi" w:cstheme="majorHAnsi"/>
            <w:noProof/>
            <w:webHidden/>
            <w:sz w:val="26"/>
            <w:szCs w:val="26"/>
            <w:rPrChange w:id="2060" w:author="MinhHieu" w:date="2024-12-20T14:42:00Z">
              <w:rPr>
                <w:noProof/>
                <w:webHidden/>
              </w:rPr>
            </w:rPrChange>
          </w:rPr>
          <w:tab/>
        </w:r>
        <w:r w:rsidRPr="000E3F2A">
          <w:rPr>
            <w:rFonts w:asciiTheme="majorHAnsi" w:hAnsiTheme="majorHAnsi" w:cstheme="majorHAnsi"/>
            <w:noProof/>
            <w:webHidden/>
            <w:sz w:val="26"/>
            <w:szCs w:val="26"/>
            <w:rPrChange w:id="2061" w:author="MinhHieu" w:date="2024-12-20T14:42:00Z">
              <w:rPr>
                <w:noProof/>
                <w:webHidden/>
              </w:rPr>
            </w:rPrChange>
          </w:rPr>
          <w:fldChar w:fldCharType="begin"/>
        </w:r>
        <w:r w:rsidRPr="000E3F2A">
          <w:rPr>
            <w:rFonts w:asciiTheme="majorHAnsi" w:hAnsiTheme="majorHAnsi" w:cstheme="majorHAnsi"/>
            <w:noProof/>
            <w:webHidden/>
            <w:sz w:val="26"/>
            <w:szCs w:val="26"/>
            <w:rPrChange w:id="2062" w:author="MinhHieu" w:date="2024-12-20T14:42:00Z">
              <w:rPr>
                <w:noProof/>
                <w:webHidden/>
              </w:rPr>
            </w:rPrChange>
          </w:rPr>
          <w:instrText xml:space="preserve"> PAGEREF _Toc185598365 \h </w:instrText>
        </w:r>
      </w:ins>
      <w:r w:rsidRPr="000E3F2A">
        <w:rPr>
          <w:rFonts w:asciiTheme="majorHAnsi" w:hAnsiTheme="majorHAnsi" w:cstheme="majorHAnsi"/>
          <w:noProof/>
          <w:webHidden/>
          <w:sz w:val="26"/>
          <w:szCs w:val="26"/>
          <w:rPrChange w:id="2063"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2064" w:author="MinhHieu" w:date="2024-12-20T14:42:00Z">
            <w:rPr>
              <w:noProof/>
              <w:webHidden/>
            </w:rPr>
          </w:rPrChange>
        </w:rPr>
        <w:fldChar w:fldCharType="separate"/>
      </w:r>
      <w:ins w:id="2065" w:author="MinhHieu" w:date="2024-12-20T14:41:00Z">
        <w:r w:rsidRPr="000E3F2A">
          <w:rPr>
            <w:rFonts w:asciiTheme="majorHAnsi" w:hAnsiTheme="majorHAnsi" w:cstheme="majorHAnsi"/>
            <w:noProof/>
            <w:webHidden/>
            <w:sz w:val="26"/>
            <w:szCs w:val="26"/>
            <w:rPrChange w:id="2066" w:author="MinhHieu" w:date="2024-12-20T14:42:00Z">
              <w:rPr>
                <w:noProof/>
                <w:webHidden/>
              </w:rPr>
            </w:rPrChange>
          </w:rPr>
          <w:t>49</w:t>
        </w:r>
        <w:r w:rsidRPr="000E3F2A">
          <w:rPr>
            <w:rFonts w:asciiTheme="majorHAnsi" w:hAnsiTheme="majorHAnsi" w:cstheme="majorHAnsi"/>
            <w:noProof/>
            <w:webHidden/>
            <w:sz w:val="26"/>
            <w:szCs w:val="26"/>
            <w:rPrChange w:id="2067" w:author="MinhHieu" w:date="2024-12-20T14:42:00Z">
              <w:rPr>
                <w:noProof/>
                <w:webHidden/>
              </w:rPr>
            </w:rPrChange>
          </w:rPr>
          <w:fldChar w:fldCharType="end"/>
        </w:r>
        <w:r w:rsidRPr="000E3F2A">
          <w:rPr>
            <w:rStyle w:val="Hyperlink"/>
            <w:rFonts w:asciiTheme="majorHAnsi" w:hAnsiTheme="majorHAnsi" w:cstheme="majorHAnsi"/>
            <w:noProof/>
            <w:sz w:val="26"/>
            <w:szCs w:val="26"/>
            <w:rPrChange w:id="2068" w:author="MinhHieu" w:date="2024-12-20T14:42:00Z">
              <w:rPr>
                <w:rStyle w:val="Hyperlink"/>
                <w:noProof/>
              </w:rPr>
            </w:rPrChange>
          </w:rPr>
          <w:fldChar w:fldCharType="end"/>
        </w:r>
      </w:ins>
    </w:p>
    <w:p w14:paraId="5FF9B1CB" w14:textId="2DD83A7D" w:rsidR="000E3F2A" w:rsidRPr="000E3F2A" w:rsidRDefault="000E3F2A">
      <w:pPr>
        <w:pStyle w:val="TOC2"/>
        <w:tabs>
          <w:tab w:val="right" w:leader="dot" w:pos="9520"/>
        </w:tabs>
        <w:rPr>
          <w:ins w:id="2069"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2070" w:author="MinhHieu" w:date="2024-12-20T14:42:00Z">
            <w:rPr>
              <w:ins w:id="2071" w:author="MinhHieu" w:date="2024-12-20T14:41:00Z"/>
              <w:rFonts w:eastAsiaTheme="minorEastAsia" w:cstheme="minorBidi"/>
              <w:smallCaps w:val="0"/>
              <w:noProof/>
              <w:color w:val="auto"/>
              <w:kern w:val="2"/>
              <w:sz w:val="22"/>
              <w:szCs w:val="22"/>
              <w:lang w:val="vi-VN"/>
              <w14:ligatures w14:val="standardContextual"/>
            </w:rPr>
          </w:rPrChange>
        </w:rPr>
      </w:pPr>
      <w:ins w:id="2072" w:author="MinhHieu" w:date="2024-12-20T14:41:00Z">
        <w:r w:rsidRPr="000E3F2A">
          <w:rPr>
            <w:rStyle w:val="Hyperlink"/>
            <w:rFonts w:asciiTheme="majorHAnsi" w:hAnsiTheme="majorHAnsi" w:cstheme="majorHAnsi"/>
            <w:noProof/>
            <w:sz w:val="26"/>
            <w:szCs w:val="26"/>
            <w:rPrChange w:id="2073"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2074"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2075" w:author="MinhHieu" w:date="2024-12-20T14:42:00Z">
              <w:rPr>
                <w:noProof/>
              </w:rPr>
            </w:rPrChange>
          </w:rPr>
          <w:instrText>HYPERLINK \l "_Toc185598366"</w:instrText>
        </w:r>
        <w:r w:rsidRPr="000E3F2A">
          <w:rPr>
            <w:rStyle w:val="Hyperlink"/>
            <w:rFonts w:asciiTheme="majorHAnsi" w:hAnsiTheme="majorHAnsi" w:cstheme="majorHAnsi"/>
            <w:noProof/>
            <w:sz w:val="26"/>
            <w:szCs w:val="26"/>
            <w:rPrChange w:id="2076"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2077"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2078" w:author="MinhHieu" w:date="2024-12-20T14:42:00Z">
              <w:rPr>
                <w:rStyle w:val="Hyperlink"/>
                <w:noProof/>
              </w:rPr>
            </w:rPrChange>
          </w:rPr>
          <w:t>9.</w:t>
        </w:r>
        <w:r w:rsidRPr="000E3F2A">
          <w:rPr>
            <w:rFonts w:asciiTheme="majorHAnsi" w:eastAsiaTheme="minorEastAsia" w:hAnsiTheme="majorHAnsi" w:cstheme="majorHAnsi"/>
            <w:smallCaps w:val="0"/>
            <w:noProof/>
            <w:color w:val="auto"/>
            <w:kern w:val="2"/>
            <w:sz w:val="26"/>
            <w:szCs w:val="26"/>
            <w:lang w:val="vi-VN"/>
            <w14:ligatures w14:val="standardContextual"/>
            <w:rPrChange w:id="2079" w:author="MinhHieu" w:date="2024-12-20T14:42:00Z">
              <w:rPr>
                <w:rFonts w:eastAsiaTheme="minorEastAsia" w:cstheme="minorBidi"/>
                <w:smallCaps w:val="0"/>
                <w:noProof/>
                <w:color w:val="auto"/>
                <w:kern w:val="2"/>
                <w:sz w:val="22"/>
                <w:szCs w:val="22"/>
                <w:lang w:val="vi-VN"/>
                <w14:ligatures w14:val="standardContextual"/>
              </w:rPr>
            </w:rPrChange>
          </w:rPr>
          <w:tab/>
        </w:r>
        <w:r w:rsidRPr="000E3F2A">
          <w:rPr>
            <w:rStyle w:val="Hyperlink"/>
            <w:rFonts w:asciiTheme="majorHAnsi" w:hAnsiTheme="majorHAnsi" w:cstheme="majorHAnsi"/>
            <w:noProof/>
            <w:sz w:val="26"/>
            <w:szCs w:val="26"/>
            <w:rPrChange w:id="2080" w:author="MinhHieu" w:date="2024-12-20T14:42:00Z">
              <w:rPr>
                <w:rStyle w:val="Hyperlink"/>
                <w:noProof/>
              </w:rPr>
            </w:rPrChange>
          </w:rPr>
          <w:t>Bảng cart_item</w:t>
        </w:r>
        <w:r w:rsidRPr="000E3F2A">
          <w:rPr>
            <w:rFonts w:asciiTheme="majorHAnsi" w:hAnsiTheme="majorHAnsi" w:cstheme="majorHAnsi"/>
            <w:noProof/>
            <w:webHidden/>
            <w:sz w:val="26"/>
            <w:szCs w:val="26"/>
            <w:rPrChange w:id="2081" w:author="MinhHieu" w:date="2024-12-20T14:42:00Z">
              <w:rPr>
                <w:noProof/>
                <w:webHidden/>
              </w:rPr>
            </w:rPrChange>
          </w:rPr>
          <w:tab/>
        </w:r>
        <w:r w:rsidRPr="000E3F2A">
          <w:rPr>
            <w:rFonts w:asciiTheme="majorHAnsi" w:hAnsiTheme="majorHAnsi" w:cstheme="majorHAnsi"/>
            <w:noProof/>
            <w:webHidden/>
            <w:sz w:val="26"/>
            <w:szCs w:val="26"/>
            <w:rPrChange w:id="2082" w:author="MinhHieu" w:date="2024-12-20T14:42:00Z">
              <w:rPr>
                <w:noProof/>
                <w:webHidden/>
              </w:rPr>
            </w:rPrChange>
          </w:rPr>
          <w:fldChar w:fldCharType="begin"/>
        </w:r>
        <w:r w:rsidRPr="000E3F2A">
          <w:rPr>
            <w:rFonts w:asciiTheme="majorHAnsi" w:hAnsiTheme="majorHAnsi" w:cstheme="majorHAnsi"/>
            <w:noProof/>
            <w:webHidden/>
            <w:sz w:val="26"/>
            <w:szCs w:val="26"/>
            <w:rPrChange w:id="2083" w:author="MinhHieu" w:date="2024-12-20T14:42:00Z">
              <w:rPr>
                <w:noProof/>
                <w:webHidden/>
              </w:rPr>
            </w:rPrChange>
          </w:rPr>
          <w:instrText xml:space="preserve"> PAGEREF _Toc185598366 \h </w:instrText>
        </w:r>
      </w:ins>
      <w:r w:rsidRPr="000E3F2A">
        <w:rPr>
          <w:rFonts w:asciiTheme="majorHAnsi" w:hAnsiTheme="majorHAnsi" w:cstheme="majorHAnsi"/>
          <w:noProof/>
          <w:webHidden/>
          <w:sz w:val="26"/>
          <w:szCs w:val="26"/>
          <w:rPrChange w:id="2084"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2085" w:author="MinhHieu" w:date="2024-12-20T14:42:00Z">
            <w:rPr>
              <w:noProof/>
              <w:webHidden/>
            </w:rPr>
          </w:rPrChange>
        </w:rPr>
        <w:fldChar w:fldCharType="separate"/>
      </w:r>
      <w:ins w:id="2086" w:author="MinhHieu" w:date="2024-12-20T14:41:00Z">
        <w:r w:rsidRPr="000E3F2A">
          <w:rPr>
            <w:rFonts w:asciiTheme="majorHAnsi" w:hAnsiTheme="majorHAnsi" w:cstheme="majorHAnsi"/>
            <w:noProof/>
            <w:webHidden/>
            <w:sz w:val="26"/>
            <w:szCs w:val="26"/>
            <w:rPrChange w:id="2087" w:author="MinhHieu" w:date="2024-12-20T14:42:00Z">
              <w:rPr>
                <w:noProof/>
                <w:webHidden/>
              </w:rPr>
            </w:rPrChange>
          </w:rPr>
          <w:t>49</w:t>
        </w:r>
        <w:r w:rsidRPr="000E3F2A">
          <w:rPr>
            <w:rFonts w:asciiTheme="majorHAnsi" w:hAnsiTheme="majorHAnsi" w:cstheme="majorHAnsi"/>
            <w:noProof/>
            <w:webHidden/>
            <w:sz w:val="26"/>
            <w:szCs w:val="26"/>
            <w:rPrChange w:id="2088" w:author="MinhHieu" w:date="2024-12-20T14:42:00Z">
              <w:rPr>
                <w:noProof/>
                <w:webHidden/>
              </w:rPr>
            </w:rPrChange>
          </w:rPr>
          <w:fldChar w:fldCharType="end"/>
        </w:r>
        <w:r w:rsidRPr="000E3F2A">
          <w:rPr>
            <w:rStyle w:val="Hyperlink"/>
            <w:rFonts w:asciiTheme="majorHAnsi" w:hAnsiTheme="majorHAnsi" w:cstheme="majorHAnsi"/>
            <w:noProof/>
            <w:sz w:val="26"/>
            <w:szCs w:val="26"/>
            <w:rPrChange w:id="2089" w:author="MinhHieu" w:date="2024-12-20T14:42:00Z">
              <w:rPr>
                <w:rStyle w:val="Hyperlink"/>
                <w:noProof/>
              </w:rPr>
            </w:rPrChange>
          </w:rPr>
          <w:fldChar w:fldCharType="end"/>
        </w:r>
      </w:ins>
    </w:p>
    <w:p w14:paraId="0926A971" w14:textId="0387D615" w:rsidR="000E3F2A" w:rsidRPr="000E3F2A" w:rsidRDefault="000E3F2A">
      <w:pPr>
        <w:pStyle w:val="TOC2"/>
        <w:tabs>
          <w:tab w:val="right" w:leader="dot" w:pos="9520"/>
        </w:tabs>
        <w:rPr>
          <w:ins w:id="2090"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2091" w:author="MinhHieu" w:date="2024-12-20T14:42:00Z">
            <w:rPr>
              <w:ins w:id="2092" w:author="MinhHieu" w:date="2024-12-20T14:41:00Z"/>
              <w:rFonts w:eastAsiaTheme="minorEastAsia" w:cstheme="minorBidi"/>
              <w:smallCaps w:val="0"/>
              <w:noProof/>
              <w:color w:val="auto"/>
              <w:kern w:val="2"/>
              <w:sz w:val="22"/>
              <w:szCs w:val="22"/>
              <w:lang w:val="vi-VN"/>
              <w14:ligatures w14:val="standardContextual"/>
            </w:rPr>
          </w:rPrChange>
        </w:rPr>
      </w:pPr>
      <w:ins w:id="2093" w:author="MinhHieu" w:date="2024-12-20T14:41:00Z">
        <w:r w:rsidRPr="000E3F2A">
          <w:rPr>
            <w:rStyle w:val="Hyperlink"/>
            <w:rFonts w:asciiTheme="majorHAnsi" w:hAnsiTheme="majorHAnsi" w:cstheme="majorHAnsi"/>
            <w:noProof/>
            <w:sz w:val="26"/>
            <w:szCs w:val="26"/>
            <w:rPrChange w:id="2094"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2095"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2096" w:author="MinhHieu" w:date="2024-12-20T14:42:00Z">
              <w:rPr>
                <w:noProof/>
              </w:rPr>
            </w:rPrChange>
          </w:rPr>
          <w:instrText>HYPERLINK \l "_Toc185598367"</w:instrText>
        </w:r>
        <w:r w:rsidRPr="000E3F2A">
          <w:rPr>
            <w:rStyle w:val="Hyperlink"/>
            <w:rFonts w:asciiTheme="majorHAnsi" w:hAnsiTheme="majorHAnsi" w:cstheme="majorHAnsi"/>
            <w:noProof/>
            <w:sz w:val="26"/>
            <w:szCs w:val="26"/>
            <w:rPrChange w:id="2097"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2098"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2099" w:author="MinhHieu" w:date="2024-12-20T14:42:00Z">
              <w:rPr>
                <w:rStyle w:val="Hyperlink"/>
                <w:noProof/>
              </w:rPr>
            </w:rPrChange>
          </w:rPr>
          <w:t>10.</w:t>
        </w:r>
        <w:r w:rsidRPr="000E3F2A">
          <w:rPr>
            <w:rFonts w:asciiTheme="majorHAnsi" w:eastAsiaTheme="minorEastAsia" w:hAnsiTheme="majorHAnsi" w:cstheme="majorHAnsi"/>
            <w:smallCaps w:val="0"/>
            <w:noProof/>
            <w:color w:val="auto"/>
            <w:kern w:val="2"/>
            <w:sz w:val="26"/>
            <w:szCs w:val="26"/>
            <w:lang w:val="vi-VN"/>
            <w14:ligatures w14:val="standardContextual"/>
            <w:rPrChange w:id="2100" w:author="MinhHieu" w:date="2024-12-20T14:42:00Z">
              <w:rPr>
                <w:rFonts w:eastAsiaTheme="minorEastAsia" w:cstheme="minorBidi"/>
                <w:smallCaps w:val="0"/>
                <w:noProof/>
                <w:color w:val="auto"/>
                <w:kern w:val="2"/>
                <w:sz w:val="22"/>
                <w:szCs w:val="22"/>
                <w:lang w:val="vi-VN"/>
                <w14:ligatures w14:val="standardContextual"/>
              </w:rPr>
            </w:rPrChange>
          </w:rPr>
          <w:tab/>
        </w:r>
        <w:r w:rsidRPr="000E3F2A">
          <w:rPr>
            <w:rStyle w:val="Hyperlink"/>
            <w:rFonts w:asciiTheme="majorHAnsi" w:hAnsiTheme="majorHAnsi" w:cstheme="majorHAnsi"/>
            <w:noProof/>
            <w:sz w:val="26"/>
            <w:szCs w:val="26"/>
            <w:rPrChange w:id="2101" w:author="MinhHieu" w:date="2024-12-20T14:42:00Z">
              <w:rPr>
                <w:rStyle w:val="Hyperlink"/>
                <w:noProof/>
              </w:rPr>
            </w:rPrChange>
          </w:rPr>
          <w:t>Bảng order_item</w:t>
        </w:r>
        <w:r w:rsidRPr="000E3F2A">
          <w:rPr>
            <w:rFonts w:asciiTheme="majorHAnsi" w:hAnsiTheme="majorHAnsi" w:cstheme="majorHAnsi"/>
            <w:noProof/>
            <w:webHidden/>
            <w:sz w:val="26"/>
            <w:szCs w:val="26"/>
            <w:rPrChange w:id="2102" w:author="MinhHieu" w:date="2024-12-20T14:42:00Z">
              <w:rPr>
                <w:noProof/>
                <w:webHidden/>
              </w:rPr>
            </w:rPrChange>
          </w:rPr>
          <w:tab/>
        </w:r>
        <w:r w:rsidRPr="000E3F2A">
          <w:rPr>
            <w:rFonts w:asciiTheme="majorHAnsi" w:hAnsiTheme="majorHAnsi" w:cstheme="majorHAnsi"/>
            <w:noProof/>
            <w:webHidden/>
            <w:sz w:val="26"/>
            <w:szCs w:val="26"/>
            <w:rPrChange w:id="2103" w:author="MinhHieu" w:date="2024-12-20T14:42:00Z">
              <w:rPr>
                <w:noProof/>
                <w:webHidden/>
              </w:rPr>
            </w:rPrChange>
          </w:rPr>
          <w:fldChar w:fldCharType="begin"/>
        </w:r>
        <w:r w:rsidRPr="000E3F2A">
          <w:rPr>
            <w:rFonts w:asciiTheme="majorHAnsi" w:hAnsiTheme="majorHAnsi" w:cstheme="majorHAnsi"/>
            <w:noProof/>
            <w:webHidden/>
            <w:sz w:val="26"/>
            <w:szCs w:val="26"/>
            <w:rPrChange w:id="2104" w:author="MinhHieu" w:date="2024-12-20T14:42:00Z">
              <w:rPr>
                <w:noProof/>
                <w:webHidden/>
              </w:rPr>
            </w:rPrChange>
          </w:rPr>
          <w:instrText xml:space="preserve"> PAGEREF _Toc185598367 \h </w:instrText>
        </w:r>
      </w:ins>
      <w:r w:rsidRPr="000E3F2A">
        <w:rPr>
          <w:rFonts w:asciiTheme="majorHAnsi" w:hAnsiTheme="majorHAnsi" w:cstheme="majorHAnsi"/>
          <w:noProof/>
          <w:webHidden/>
          <w:sz w:val="26"/>
          <w:szCs w:val="26"/>
          <w:rPrChange w:id="2105"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2106" w:author="MinhHieu" w:date="2024-12-20T14:42:00Z">
            <w:rPr>
              <w:noProof/>
              <w:webHidden/>
            </w:rPr>
          </w:rPrChange>
        </w:rPr>
        <w:fldChar w:fldCharType="separate"/>
      </w:r>
      <w:ins w:id="2107" w:author="MinhHieu" w:date="2024-12-20T14:41:00Z">
        <w:r w:rsidRPr="000E3F2A">
          <w:rPr>
            <w:rFonts w:asciiTheme="majorHAnsi" w:hAnsiTheme="majorHAnsi" w:cstheme="majorHAnsi"/>
            <w:noProof/>
            <w:webHidden/>
            <w:sz w:val="26"/>
            <w:szCs w:val="26"/>
            <w:rPrChange w:id="2108" w:author="MinhHieu" w:date="2024-12-20T14:42:00Z">
              <w:rPr>
                <w:noProof/>
                <w:webHidden/>
              </w:rPr>
            </w:rPrChange>
          </w:rPr>
          <w:t>50</w:t>
        </w:r>
        <w:r w:rsidRPr="000E3F2A">
          <w:rPr>
            <w:rFonts w:asciiTheme="majorHAnsi" w:hAnsiTheme="majorHAnsi" w:cstheme="majorHAnsi"/>
            <w:noProof/>
            <w:webHidden/>
            <w:sz w:val="26"/>
            <w:szCs w:val="26"/>
            <w:rPrChange w:id="2109" w:author="MinhHieu" w:date="2024-12-20T14:42:00Z">
              <w:rPr>
                <w:noProof/>
                <w:webHidden/>
              </w:rPr>
            </w:rPrChange>
          </w:rPr>
          <w:fldChar w:fldCharType="end"/>
        </w:r>
        <w:r w:rsidRPr="000E3F2A">
          <w:rPr>
            <w:rStyle w:val="Hyperlink"/>
            <w:rFonts w:asciiTheme="majorHAnsi" w:hAnsiTheme="majorHAnsi" w:cstheme="majorHAnsi"/>
            <w:noProof/>
            <w:sz w:val="26"/>
            <w:szCs w:val="26"/>
            <w:rPrChange w:id="2110" w:author="MinhHieu" w:date="2024-12-20T14:42:00Z">
              <w:rPr>
                <w:rStyle w:val="Hyperlink"/>
                <w:noProof/>
              </w:rPr>
            </w:rPrChange>
          </w:rPr>
          <w:fldChar w:fldCharType="end"/>
        </w:r>
      </w:ins>
    </w:p>
    <w:p w14:paraId="2B3F0EB9" w14:textId="0AE3AE17" w:rsidR="000E3F2A" w:rsidRPr="000E3F2A" w:rsidRDefault="000E3F2A">
      <w:pPr>
        <w:pStyle w:val="TOC2"/>
        <w:tabs>
          <w:tab w:val="right" w:leader="dot" w:pos="9520"/>
        </w:tabs>
        <w:rPr>
          <w:ins w:id="2111"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2112" w:author="MinhHieu" w:date="2024-12-20T14:42:00Z">
            <w:rPr>
              <w:ins w:id="2113" w:author="MinhHieu" w:date="2024-12-20T14:41:00Z"/>
              <w:rFonts w:eastAsiaTheme="minorEastAsia" w:cstheme="minorBidi"/>
              <w:smallCaps w:val="0"/>
              <w:noProof/>
              <w:color w:val="auto"/>
              <w:kern w:val="2"/>
              <w:sz w:val="22"/>
              <w:szCs w:val="22"/>
              <w:lang w:val="vi-VN"/>
              <w14:ligatures w14:val="standardContextual"/>
            </w:rPr>
          </w:rPrChange>
        </w:rPr>
      </w:pPr>
      <w:ins w:id="2114" w:author="MinhHieu" w:date="2024-12-20T14:41:00Z">
        <w:r w:rsidRPr="000E3F2A">
          <w:rPr>
            <w:rStyle w:val="Hyperlink"/>
            <w:rFonts w:asciiTheme="majorHAnsi" w:hAnsiTheme="majorHAnsi" w:cstheme="majorHAnsi"/>
            <w:noProof/>
            <w:sz w:val="26"/>
            <w:szCs w:val="26"/>
            <w:rPrChange w:id="2115"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2116"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2117" w:author="MinhHieu" w:date="2024-12-20T14:42:00Z">
              <w:rPr>
                <w:noProof/>
              </w:rPr>
            </w:rPrChange>
          </w:rPr>
          <w:instrText>HYPERLINK \l "_Toc185598369"</w:instrText>
        </w:r>
        <w:r w:rsidRPr="000E3F2A">
          <w:rPr>
            <w:rStyle w:val="Hyperlink"/>
            <w:rFonts w:asciiTheme="majorHAnsi" w:hAnsiTheme="majorHAnsi" w:cstheme="majorHAnsi"/>
            <w:noProof/>
            <w:sz w:val="26"/>
            <w:szCs w:val="26"/>
            <w:rPrChange w:id="2118"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2119"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2120" w:author="MinhHieu" w:date="2024-12-20T14:42:00Z">
              <w:rPr>
                <w:rStyle w:val="Hyperlink"/>
                <w:noProof/>
              </w:rPr>
            </w:rPrChange>
          </w:rPr>
          <w:t>2.6.2</w:t>
        </w:r>
      </w:ins>
      <w:ins w:id="2121" w:author="MinhHieu" w:date="2024-12-20T14:44:00Z">
        <w:r w:rsidR="00717C01">
          <w:rPr>
            <w:rFonts w:asciiTheme="majorHAnsi" w:eastAsiaTheme="minorEastAsia" w:hAnsiTheme="majorHAnsi" w:cstheme="majorHAnsi"/>
            <w:smallCaps w:val="0"/>
            <w:noProof/>
            <w:color w:val="auto"/>
            <w:kern w:val="2"/>
            <w:sz w:val="26"/>
            <w:szCs w:val="26"/>
            <w:lang w:val="en-US"/>
            <w14:ligatures w14:val="standardContextual"/>
          </w:rPr>
          <w:t xml:space="preserve"> </w:t>
        </w:r>
      </w:ins>
      <w:ins w:id="2122" w:author="MinhHieu" w:date="2024-12-20T14:41:00Z">
        <w:r w:rsidRPr="000E3F2A">
          <w:rPr>
            <w:rStyle w:val="Hyperlink"/>
            <w:rFonts w:asciiTheme="majorHAnsi" w:hAnsiTheme="majorHAnsi" w:cstheme="majorHAnsi"/>
            <w:noProof/>
            <w:sz w:val="26"/>
            <w:szCs w:val="26"/>
            <w:rPrChange w:id="2123" w:author="MinhHieu" w:date="2024-12-20T14:42:00Z">
              <w:rPr>
                <w:rStyle w:val="Hyperlink"/>
                <w:noProof/>
              </w:rPr>
            </w:rPrChange>
          </w:rPr>
          <w:t>Lược đồ cơ sở dữ liệu</w:t>
        </w:r>
        <w:r w:rsidRPr="000E3F2A">
          <w:rPr>
            <w:rFonts w:asciiTheme="majorHAnsi" w:hAnsiTheme="majorHAnsi" w:cstheme="majorHAnsi"/>
            <w:noProof/>
            <w:webHidden/>
            <w:sz w:val="26"/>
            <w:szCs w:val="26"/>
            <w:rPrChange w:id="2124" w:author="MinhHieu" w:date="2024-12-20T14:42:00Z">
              <w:rPr>
                <w:noProof/>
                <w:webHidden/>
              </w:rPr>
            </w:rPrChange>
          </w:rPr>
          <w:tab/>
        </w:r>
        <w:r w:rsidRPr="000E3F2A">
          <w:rPr>
            <w:rFonts w:asciiTheme="majorHAnsi" w:hAnsiTheme="majorHAnsi" w:cstheme="majorHAnsi"/>
            <w:noProof/>
            <w:webHidden/>
            <w:sz w:val="26"/>
            <w:szCs w:val="26"/>
            <w:rPrChange w:id="2125" w:author="MinhHieu" w:date="2024-12-20T14:42:00Z">
              <w:rPr>
                <w:noProof/>
                <w:webHidden/>
              </w:rPr>
            </w:rPrChange>
          </w:rPr>
          <w:fldChar w:fldCharType="begin"/>
        </w:r>
        <w:r w:rsidRPr="000E3F2A">
          <w:rPr>
            <w:rFonts w:asciiTheme="majorHAnsi" w:hAnsiTheme="majorHAnsi" w:cstheme="majorHAnsi"/>
            <w:noProof/>
            <w:webHidden/>
            <w:sz w:val="26"/>
            <w:szCs w:val="26"/>
            <w:rPrChange w:id="2126" w:author="MinhHieu" w:date="2024-12-20T14:42:00Z">
              <w:rPr>
                <w:noProof/>
                <w:webHidden/>
              </w:rPr>
            </w:rPrChange>
          </w:rPr>
          <w:instrText xml:space="preserve"> PAGEREF _Toc185598369 \h </w:instrText>
        </w:r>
      </w:ins>
      <w:r w:rsidRPr="000E3F2A">
        <w:rPr>
          <w:rFonts w:asciiTheme="majorHAnsi" w:hAnsiTheme="majorHAnsi" w:cstheme="majorHAnsi"/>
          <w:noProof/>
          <w:webHidden/>
          <w:sz w:val="26"/>
          <w:szCs w:val="26"/>
          <w:rPrChange w:id="2127"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2128" w:author="MinhHieu" w:date="2024-12-20T14:42:00Z">
            <w:rPr>
              <w:noProof/>
              <w:webHidden/>
            </w:rPr>
          </w:rPrChange>
        </w:rPr>
        <w:fldChar w:fldCharType="separate"/>
      </w:r>
      <w:ins w:id="2129" w:author="MinhHieu" w:date="2024-12-20T14:41:00Z">
        <w:r w:rsidRPr="000E3F2A">
          <w:rPr>
            <w:rFonts w:asciiTheme="majorHAnsi" w:hAnsiTheme="majorHAnsi" w:cstheme="majorHAnsi"/>
            <w:noProof/>
            <w:webHidden/>
            <w:sz w:val="26"/>
            <w:szCs w:val="26"/>
            <w:rPrChange w:id="2130" w:author="MinhHieu" w:date="2024-12-20T14:42:00Z">
              <w:rPr>
                <w:noProof/>
                <w:webHidden/>
              </w:rPr>
            </w:rPrChange>
          </w:rPr>
          <w:t>51</w:t>
        </w:r>
        <w:r w:rsidRPr="000E3F2A">
          <w:rPr>
            <w:rFonts w:asciiTheme="majorHAnsi" w:hAnsiTheme="majorHAnsi" w:cstheme="majorHAnsi"/>
            <w:noProof/>
            <w:webHidden/>
            <w:sz w:val="26"/>
            <w:szCs w:val="26"/>
            <w:rPrChange w:id="2131" w:author="MinhHieu" w:date="2024-12-20T14:42:00Z">
              <w:rPr>
                <w:noProof/>
                <w:webHidden/>
              </w:rPr>
            </w:rPrChange>
          </w:rPr>
          <w:fldChar w:fldCharType="end"/>
        </w:r>
        <w:r w:rsidRPr="000E3F2A">
          <w:rPr>
            <w:rStyle w:val="Hyperlink"/>
            <w:rFonts w:asciiTheme="majorHAnsi" w:hAnsiTheme="majorHAnsi" w:cstheme="majorHAnsi"/>
            <w:noProof/>
            <w:sz w:val="26"/>
            <w:szCs w:val="26"/>
            <w:rPrChange w:id="2132" w:author="MinhHieu" w:date="2024-12-20T14:42:00Z">
              <w:rPr>
                <w:rStyle w:val="Hyperlink"/>
                <w:noProof/>
              </w:rPr>
            </w:rPrChange>
          </w:rPr>
          <w:fldChar w:fldCharType="end"/>
        </w:r>
      </w:ins>
    </w:p>
    <w:p w14:paraId="2D248B4D" w14:textId="48F6A4E7" w:rsidR="000E3F2A" w:rsidRPr="000E3F2A" w:rsidRDefault="000E3F2A">
      <w:pPr>
        <w:pStyle w:val="TOC2"/>
        <w:tabs>
          <w:tab w:val="right" w:leader="dot" w:pos="9520"/>
        </w:tabs>
        <w:rPr>
          <w:ins w:id="2133"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2134" w:author="MinhHieu" w:date="2024-12-20T14:42:00Z">
            <w:rPr>
              <w:ins w:id="2135" w:author="MinhHieu" w:date="2024-12-20T14:41:00Z"/>
              <w:rFonts w:eastAsiaTheme="minorEastAsia" w:cstheme="minorBidi"/>
              <w:smallCaps w:val="0"/>
              <w:noProof/>
              <w:color w:val="auto"/>
              <w:kern w:val="2"/>
              <w:sz w:val="22"/>
              <w:szCs w:val="22"/>
              <w:lang w:val="vi-VN"/>
              <w14:ligatures w14:val="standardContextual"/>
            </w:rPr>
          </w:rPrChange>
        </w:rPr>
      </w:pPr>
      <w:ins w:id="2136" w:author="MinhHieu" w:date="2024-12-20T14:41:00Z">
        <w:r w:rsidRPr="000E3F2A">
          <w:rPr>
            <w:rStyle w:val="Hyperlink"/>
            <w:rFonts w:asciiTheme="majorHAnsi" w:hAnsiTheme="majorHAnsi" w:cstheme="majorHAnsi"/>
            <w:noProof/>
            <w:sz w:val="26"/>
            <w:szCs w:val="26"/>
            <w:rPrChange w:id="2137"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2138"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2139" w:author="MinhHieu" w:date="2024-12-20T14:42:00Z">
              <w:rPr>
                <w:noProof/>
              </w:rPr>
            </w:rPrChange>
          </w:rPr>
          <w:instrText>HYPERLINK \l "_Toc185598370"</w:instrText>
        </w:r>
        <w:r w:rsidRPr="000E3F2A">
          <w:rPr>
            <w:rStyle w:val="Hyperlink"/>
            <w:rFonts w:asciiTheme="majorHAnsi" w:hAnsiTheme="majorHAnsi" w:cstheme="majorHAnsi"/>
            <w:noProof/>
            <w:sz w:val="26"/>
            <w:szCs w:val="26"/>
            <w:rPrChange w:id="2140"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2141"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2142" w:author="MinhHieu" w:date="2024-12-20T14:42:00Z">
              <w:rPr>
                <w:rStyle w:val="Hyperlink"/>
                <w:noProof/>
              </w:rPr>
            </w:rPrChange>
          </w:rPr>
          <w:t>2.7 Kết luận chương</w:t>
        </w:r>
        <w:r w:rsidRPr="000E3F2A">
          <w:rPr>
            <w:rFonts w:asciiTheme="majorHAnsi" w:hAnsiTheme="majorHAnsi" w:cstheme="majorHAnsi"/>
            <w:noProof/>
            <w:webHidden/>
            <w:sz w:val="26"/>
            <w:szCs w:val="26"/>
            <w:rPrChange w:id="2143" w:author="MinhHieu" w:date="2024-12-20T14:42:00Z">
              <w:rPr>
                <w:noProof/>
                <w:webHidden/>
              </w:rPr>
            </w:rPrChange>
          </w:rPr>
          <w:tab/>
        </w:r>
        <w:r w:rsidRPr="000E3F2A">
          <w:rPr>
            <w:rFonts w:asciiTheme="majorHAnsi" w:hAnsiTheme="majorHAnsi" w:cstheme="majorHAnsi"/>
            <w:noProof/>
            <w:webHidden/>
            <w:sz w:val="26"/>
            <w:szCs w:val="26"/>
            <w:rPrChange w:id="2144" w:author="MinhHieu" w:date="2024-12-20T14:42:00Z">
              <w:rPr>
                <w:noProof/>
                <w:webHidden/>
              </w:rPr>
            </w:rPrChange>
          </w:rPr>
          <w:fldChar w:fldCharType="begin"/>
        </w:r>
        <w:r w:rsidRPr="000E3F2A">
          <w:rPr>
            <w:rFonts w:asciiTheme="majorHAnsi" w:hAnsiTheme="majorHAnsi" w:cstheme="majorHAnsi"/>
            <w:noProof/>
            <w:webHidden/>
            <w:sz w:val="26"/>
            <w:szCs w:val="26"/>
            <w:rPrChange w:id="2145" w:author="MinhHieu" w:date="2024-12-20T14:42:00Z">
              <w:rPr>
                <w:noProof/>
                <w:webHidden/>
              </w:rPr>
            </w:rPrChange>
          </w:rPr>
          <w:instrText xml:space="preserve"> PAGEREF _Toc185598370 \h </w:instrText>
        </w:r>
      </w:ins>
      <w:r w:rsidRPr="000E3F2A">
        <w:rPr>
          <w:rFonts w:asciiTheme="majorHAnsi" w:hAnsiTheme="majorHAnsi" w:cstheme="majorHAnsi"/>
          <w:noProof/>
          <w:webHidden/>
          <w:sz w:val="26"/>
          <w:szCs w:val="26"/>
          <w:rPrChange w:id="2146"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2147" w:author="MinhHieu" w:date="2024-12-20T14:42:00Z">
            <w:rPr>
              <w:noProof/>
              <w:webHidden/>
            </w:rPr>
          </w:rPrChange>
        </w:rPr>
        <w:fldChar w:fldCharType="separate"/>
      </w:r>
      <w:ins w:id="2148" w:author="MinhHieu" w:date="2024-12-20T14:41:00Z">
        <w:r w:rsidRPr="000E3F2A">
          <w:rPr>
            <w:rFonts w:asciiTheme="majorHAnsi" w:hAnsiTheme="majorHAnsi" w:cstheme="majorHAnsi"/>
            <w:noProof/>
            <w:webHidden/>
            <w:sz w:val="26"/>
            <w:szCs w:val="26"/>
            <w:rPrChange w:id="2149" w:author="MinhHieu" w:date="2024-12-20T14:42:00Z">
              <w:rPr>
                <w:noProof/>
                <w:webHidden/>
              </w:rPr>
            </w:rPrChange>
          </w:rPr>
          <w:t>51</w:t>
        </w:r>
        <w:r w:rsidRPr="000E3F2A">
          <w:rPr>
            <w:rFonts w:asciiTheme="majorHAnsi" w:hAnsiTheme="majorHAnsi" w:cstheme="majorHAnsi"/>
            <w:noProof/>
            <w:webHidden/>
            <w:sz w:val="26"/>
            <w:szCs w:val="26"/>
            <w:rPrChange w:id="2150" w:author="MinhHieu" w:date="2024-12-20T14:42:00Z">
              <w:rPr>
                <w:noProof/>
                <w:webHidden/>
              </w:rPr>
            </w:rPrChange>
          </w:rPr>
          <w:fldChar w:fldCharType="end"/>
        </w:r>
        <w:r w:rsidRPr="000E3F2A">
          <w:rPr>
            <w:rStyle w:val="Hyperlink"/>
            <w:rFonts w:asciiTheme="majorHAnsi" w:hAnsiTheme="majorHAnsi" w:cstheme="majorHAnsi"/>
            <w:noProof/>
            <w:sz w:val="26"/>
            <w:szCs w:val="26"/>
            <w:rPrChange w:id="2151" w:author="MinhHieu" w:date="2024-12-20T14:42:00Z">
              <w:rPr>
                <w:rStyle w:val="Hyperlink"/>
                <w:noProof/>
              </w:rPr>
            </w:rPrChange>
          </w:rPr>
          <w:fldChar w:fldCharType="end"/>
        </w:r>
      </w:ins>
    </w:p>
    <w:p w14:paraId="6E00D65F" w14:textId="04E4F442" w:rsidR="000E3F2A" w:rsidRPr="000E3F2A" w:rsidRDefault="000E3F2A">
      <w:pPr>
        <w:pStyle w:val="TOC1"/>
        <w:tabs>
          <w:tab w:val="right" w:leader="dot" w:pos="9520"/>
        </w:tabs>
        <w:rPr>
          <w:ins w:id="2152" w:author="MinhHieu" w:date="2024-12-20T14:41:00Z"/>
          <w:rFonts w:asciiTheme="majorHAnsi" w:eastAsiaTheme="minorEastAsia" w:hAnsiTheme="majorHAnsi" w:cstheme="majorHAnsi"/>
          <w:b w:val="0"/>
          <w:bCs w:val="0"/>
          <w:caps w:val="0"/>
          <w:noProof/>
          <w:color w:val="auto"/>
          <w:kern w:val="2"/>
          <w:sz w:val="26"/>
          <w:szCs w:val="26"/>
          <w:lang w:val="vi-VN"/>
          <w14:ligatures w14:val="standardContextual"/>
          <w:rPrChange w:id="2153" w:author="MinhHieu" w:date="2024-12-20T14:42:00Z">
            <w:rPr>
              <w:ins w:id="2154" w:author="MinhHieu" w:date="2024-12-20T14:41:00Z"/>
              <w:rFonts w:eastAsiaTheme="minorEastAsia" w:cstheme="minorBidi"/>
              <w:b w:val="0"/>
              <w:bCs w:val="0"/>
              <w:caps w:val="0"/>
              <w:noProof/>
              <w:color w:val="auto"/>
              <w:kern w:val="2"/>
              <w:sz w:val="22"/>
              <w:szCs w:val="22"/>
              <w:lang w:val="vi-VN"/>
              <w14:ligatures w14:val="standardContextual"/>
            </w:rPr>
          </w:rPrChange>
        </w:rPr>
      </w:pPr>
      <w:ins w:id="2155" w:author="MinhHieu" w:date="2024-12-20T14:41:00Z">
        <w:r w:rsidRPr="000E3F2A">
          <w:rPr>
            <w:rStyle w:val="Hyperlink"/>
            <w:rFonts w:asciiTheme="majorHAnsi" w:hAnsiTheme="majorHAnsi" w:cstheme="majorHAnsi"/>
            <w:noProof/>
            <w:sz w:val="26"/>
            <w:szCs w:val="26"/>
            <w:rPrChange w:id="2156"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2157"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2158" w:author="MinhHieu" w:date="2024-12-20T14:42:00Z">
              <w:rPr>
                <w:noProof/>
              </w:rPr>
            </w:rPrChange>
          </w:rPr>
          <w:instrText>HYPERLINK \l "_Toc185598371"</w:instrText>
        </w:r>
        <w:r w:rsidRPr="000E3F2A">
          <w:rPr>
            <w:rStyle w:val="Hyperlink"/>
            <w:rFonts w:asciiTheme="majorHAnsi" w:hAnsiTheme="majorHAnsi" w:cstheme="majorHAnsi"/>
            <w:noProof/>
            <w:sz w:val="26"/>
            <w:szCs w:val="26"/>
            <w:rPrChange w:id="2159"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2160"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2161" w:author="MinhHieu" w:date="2024-12-20T14:42:00Z">
              <w:rPr>
                <w:rStyle w:val="Hyperlink"/>
                <w:noProof/>
              </w:rPr>
            </w:rPrChange>
          </w:rPr>
          <w:t>CHƯƠNG 3: CÀI ĐẶT ỨNG DỤNG WEBSITE BÁN QUẦN ÁO</w:t>
        </w:r>
        <w:r w:rsidRPr="000E3F2A">
          <w:rPr>
            <w:rFonts w:asciiTheme="majorHAnsi" w:hAnsiTheme="majorHAnsi" w:cstheme="majorHAnsi"/>
            <w:noProof/>
            <w:webHidden/>
            <w:sz w:val="26"/>
            <w:szCs w:val="26"/>
            <w:rPrChange w:id="2162" w:author="MinhHieu" w:date="2024-12-20T14:42:00Z">
              <w:rPr>
                <w:noProof/>
                <w:webHidden/>
              </w:rPr>
            </w:rPrChange>
          </w:rPr>
          <w:tab/>
        </w:r>
        <w:r w:rsidRPr="000E3F2A">
          <w:rPr>
            <w:rFonts w:asciiTheme="majorHAnsi" w:hAnsiTheme="majorHAnsi" w:cstheme="majorHAnsi"/>
            <w:noProof/>
            <w:webHidden/>
            <w:sz w:val="26"/>
            <w:szCs w:val="26"/>
            <w:rPrChange w:id="2163" w:author="MinhHieu" w:date="2024-12-20T14:42:00Z">
              <w:rPr>
                <w:noProof/>
                <w:webHidden/>
              </w:rPr>
            </w:rPrChange>
          </w:rPr>
          <w:fldChar w:fldCharType="begin"/>
        </w:r>
        <w:r w:rsidRPr="000E3F2A">
          <w:rPr>
            <w:rFonts w:asciiTheme="majorHAnsi" w:hAnsiTheme="majorHAnsi" w:cstheme="majorHAnsi"/>
            <w:noProof/>
            <w:webHidden/>
            <w:sz w:val="26"/>
            <w:szCs w:val="26"/>
            <w:rPrChange w:id="2164" w:author="MinhHieu" w:date="2024-12-20T14:42:00Z">
              <w:rPr>
                <w:noProof/>
                <w:webHidden/>
              </w:rPr>
            </w:rPrChange>
          </w:rPr>
          <w:instrText xml:space="preserve"> PAGEREF _Toc185598371 \h </w:instrText>
        </w:r>
      </w:ins>
      <w:r w:rsidRPr="000E3F2A">
        <w:rPr>
          <w:rFonts w:asciiTheme="majorHAnsi" w:hAnsiTheme="majorHAnsi" w:cstheme="majorHAnsi"/>
          <w:noProof/>
          <w:webHidden/>
          <w:sz w:val="26"/>
          <w:szCs w:val="26"/>
          <w:rPrChange w:id="2165"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2166" w:author="MinhHieu" w:date="2024-12-20T14:42:00Z">
            <w:rPr>
              <w:noProof/>
              <w:webHidden/>
            </w:rPr>
          </w:rPrChange>
        </w:rPr>
        <w:fldChar w:fldCharType="separate"/>
      </w:r>
      <w:ins w:id="2167" w:author="MinhHieu" w:date="2024-12-20T14:41:00Z">
        <w:r w:rsidRPr="000E3F2A">
          <w:rPr>
            <w:rFonts w:asciiTheme="majorHAnsi" w:hAnsiTheme="majorHAnsi" w:cstheme="majorHAnsi"/>
            <w:noProof/>
            <w:webHidden/>
            <w:sz w:val="26"/>
            <w:szCs w:val="26"/>
            <w:rPrChange w:id="2168" w:author="MinhHieu" w:date="2024-12-20T14:42:00Z">
              <w:rPr>
                <w:noProof/>
                <w:webHidden/>
              </w:rPr>
            </w:rPrChange>
          </w:rPr>
          <w:t>52</w:t>
        </w:r>
        <w:r w:rsidRPr="000E3F2A">
          <w:rPr>
            <w:rFonts w:asciiTheme="majorHAnsi" w:hAnsiTheme="majorHAnsi" w:cstheme="majorHAnsi"/>
            <w:noProof/>
            <w:webHidden/>
            <w:sz w:val="26"/>
            <w:szCs w:val="26"/>
            <w:rPrChange w:id="2169" w:author="MinhHieu" w:date="2024-12-20T14:42:00Z">
              <w:rPr>
                <w:noProof/>
                <w:webHidden/>
              </w:rPr>
            </w:rPrChange>
          </w:rPr>
          <w:fldChar w:fldCharType="end"/>
        </w:r>
        <w:r w:rsidRPr="000E3F2A">
          <w:rPr>
            <w:rStyle w:val="Hyperlink"/>
            <w:rFonts w:asciiTheme="majorHAnsi" w:hAnsiTheme="majorHAnsi" w:cstheme="majorHAnsi"/>
            <w:noProof/>
            <w:sz w:val="26"/>
            <w:szCs w:val="26"/>
            <w:rPrChange w:id="2170" w:author="MinhHieu" w:date="2024-12-20T14:42:00Z">
              <w:rPr>
                <w:rStyle w:val="Hyperlink"/>
                <w:noProof/>
              </w:rPr>
            </w:rPrChange>
          </w:rPr>
          <w:fldChar w:fldCharType="end"/>
        </w:r>
      </w:ins>
    </w:p>
    <w:p w14:paraId="312CECB4" w14:textId="40B24437" w:rsidR="000E3F2A" w:rsidRPr="000E3F2A" w:rsidRDefault="000E3F2A">
      <w:pPr>
        <w:pStyle w:val="TOC2"/>
        <w:tabs>
          <w:tab w:val="right" w:leader="dot" w:pos="9520"/>
        </w:tabs>
        <w:rPr>
          <w:ins w:id="2171"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2172" w:author="MinhHieu" w:date="2024-12-20T14:42:00Z">
            <w:rPr>
              <w:ins w:id="2173" w:author="MinhHieu" w:date="2024-12-20T14:41:00Z"/>
              <w:rFonts w:eastAsiaTheme="minorEastAsia" w:cstheme="minorBidi"/>
              <w:smallCaps w:val="0"/>
              <w:noProof/>
              <w:color w:val="auto"/>
              <w:kern w:val="2"/>
              <w:sz w:val="22"/>
              <w:szCs w:val="22"/>
              <w:lang w:val="vi-VN"/>
              <w14:ligatures w14:val="standardContextual"/>
            </w:rPr>
          </w:rPrChange>
        </w:rPr>
      </w:pPr>
      <w:ins w:id="2174" w:author="MinhHieu" w:date="2024-12-20T14:41:00Z">
        <w:r w:rsidRPr="000E3F2A">
          <w:rPr>
            <w:rStyle w:val="Hyperlink"/>
            <w:rFonts w:asciiTheme="majorHAnsi" w:hAnsiTheme="majorHAnsi" w:cstheme="majorHAnsi"/>
            <w:noProof/>
            <w:sz w:val="26"/>
            <w:szCs w:val="26"/>
            <w:rPrChange w:id="2175"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2176"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2177" w:author="MinhHieu" w:date="2024-12-20T14:42:00Z">
              <w:rPr>
                <w:noProof/>
              </w:rPr>
            </w:rPrChange>
          </w:rPr>
          <w:instrText>HYPERLINK \l "_Toc185598372"</w:instrText>
        </w:r>
        <w:r w:rsidRPr="000E3F2A">
          <w:rPr>
            <w:rStyle w:val="Hyperlink"/>
            <w:rFonts w:asciiTheme="majorHAnsi" w:hAnsiTheme="majorHAnsi" w:cstheme="majorHAnsi"/>
            <w:noProof/>
            <w:sz w:val="26"/>
            <w:szCs w:val="26"/>
            <w:rPrChange w:id="2178"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2179"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2180" w:author="MinhHieu" w:date="2024-12-20T14:42:00Z">
              <w:rPr>
                <w:rStyle w:val="Hyperlink"/>
                <w:noProof/>
              </w:rPr>
            </w:rPrChange>
          </w:rPr>
          <w:t>3.1</w:t>
        </w:r>
        <w:r w:rsidRPr="000E3F2A">
          <w:rPr>
            <w:rFonts w:asciiTheme="majorHAnsi" w:eastAsiaTheme="minorEastAsia" w:hAnsiTheme="majorHAnsi" w:cstheme="majorHAnsi"/>
            <w:smallCaps w:val="0"/>
            <w:noProof/>
            <w:color w:val="auto"/>
            <w:kern w:val="2"/>
            <w:sz w:val="26"/>
            <w:szCs w:val="26"/>
            <w:lang w:val="vi-VN"/>
            <w14:ligatures w14:val="standardContextual"/>
            <w:rPrChange w:id="2181" w:author="MinhHieu" w:date="2024-12-20T14:42:00Z">
              <w:rPr>
                <w:rFonts w:eastAsiaTheme="minorEastAsia" w:cstheme="minorBidi"/>
                <w:smallCaps w:val="0"/>
                <w:noProof/>
                <w:color w:val="auto"/>
                <w:kern w:val="2"/>
                <w:sz w:val="22"/>
                <w:szCs w:val="22"/>
                <w:lang w:val="vi-VN"/>
                <w14:ligatures w14:val="standardContextual"/>
              </w:rPr>
            </w:rPrChange>
          </w:rPr>
          <w:tab/>
        </w:r>
        <w:r w:rsidRPr="000E3F2A">
          <w:rPr>
            <w:rStyle w:val="Hyperlink"/>
            <w:rFonts w:asciiTheme="majorHAnsi" w:hAnsiTheme="majorHAnsi" w:cstheme="majorHAnsi"/>
            <w:noProof/>
            <w:sz w:val="26"/>
            <w:szCs w:val="26"/>
            <w:rPrChange w:id="2182" w:author="MinhHieu" w:date="2024-12-20T14:42:00Z">
              <w:rPr>
                <w:rStyle w:val="Hyperlink"/>
                <w:noProof/>
              </w:rPr>
            </w:rPrChange>
          </w:rPr>
          <w:t>Môi trường cài đặt hệ thống và các công cụ sử dụng</w:t>
        </w:r>
        <w:r w:rsidRPr="000E3F2A">
          <w:rPr>
            <w:rFonts w:asciiTheme="majorHAnsi" w:hAnsiTheme="majorHAnsi" w:cstheme="majorHAnsi"/>
            <w:noProof/>
            <w:webHidden/>
            <w:sz w:val="26"/>
            <w:szCs w:val="26"/>
            <w:rPrChange w:id="2183" w:author="MinhHieu" w:date="2024-12-20T14:42:00Z">
              <w:rPr>
                <w:noProof/>
                <w:webHidden/>
              </w:rPr>
            </w:rPrChange>
          </w:rPr>
          <w:tab/>
        </w:r>
        <w:r w:rsidRPr="000E3F2A">
          <w:rPr>
            <w:rFonts w:asciiTheme="majorHAnsi" w:hAnsiTheme="majorHAnsi" w:cstheme="majorHAnsi"/>
            <w:noProof/>
            <w:webHidden/>
            <w:sz w:val="26"/>
            <w:szCs w:val="26"/>
            <w:rPrChange w:id="2184" w:author="MinhHieu" w:date="2024-12-20T14:42:00Z">
              <w:rPr>
                <w:noProof/>
                <w:webHidden/>
              </w:rPr>
            </w:rPrChange>
          </w:rPr>
          <w:fldChar w:fldCharType="begin"/>
        </w:r>
        <w:r w:rsidRPr="000E3F2A">
          <w:rPr>
            <w:rFonts w:asciiTheme="majorHAnsi" w:hAnsiTheme="majorHAnsi" w:cstheme="majorHAnsi"/>
            <w:noProof/>
            <w:webHidden/>
            <w:sz w:val="26"/>
            <w:szCs w:val="26"/>
            <w:rPrChange w:id="2185" w:author="MinhHieu" w:date="2024-12-20T14:42:00Z">
              <w:rPr>
                <w:noProof/>
                <w:webHidden/>
              </w:rPr>
            </w:rPrChange>
          </w:rPr>
          <w:instrText xml:space="preserve"> PAGEREF _Toc185598372 \h </w:instrText>
        </w:r>
      </w:ins>
      <w:r w:rsidRPr="000E3F2A">
        <w:rPr>
          <w:rFonts w:asciiTheme="majorHAnsi" w:hAnsiTheme="majorHAnsi" w:cstheme="majorHAnsi"/>
          <w:noProof/>
          <w:webHidden/>
          <w:sz w:val="26"/>
          <w:szCs w:val="26"/>
          <w:rPrChange w:id="2186"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2187" w:author="MinhHieu" w:date="2024-12-20T14:42:00Z">
            <w:rPr>
              <w:noProof/>
              <w:webHidden/>
            </w:rPr>
          </w:rPrChange>
        </w:rPr>
        <w:fldChar w:fldCharType="separate"/>
      </w:r>
      <w:ins w:id="2188" w:author="MinhHieu" w:date="2024-12-20T14:41:00Z">
        <w:r w:rsidRPr="000E3F2A">
          <w:rPr>
            <w:rFonts w:asciiTheme="majorHAnsi" w:hAnsiTheme="majorHAnsi" w:cstheme="majorHAnsi"/>
            <w:noProof/>
            <w:webHidden/>
            <w:sz w:val="26"/>
            <w:szCs w:val="26"/>
            <w:rPrChange w:id="2189" w:author="MinhHieu" w:date="2024-12-20T14:42:00Z">
              <w:rPr>
                <w:noProof/>
                <w:webHidden/>
              </w:rPr>
            </w:rPrChange>
          </w:rPr>
          <w:t>52</w:t>
        </w:r>
        <w:r w:rsidRPr="000E3F2A">
          <w:rPr>
            <w:rFonts w:asciiTheme="majorHAnsi" w:hAnsiTheme="majorHAnsi" w:cstheme="majorHAnsi"/>
            <w:noProof/>
            <w:webHidden/>
            <w:sz w:val="26"/>
            <w:szCs w:val="26"/>
            <w:rPrChange w:id="2190" w:author="MinhHieu" w:date="2024-12-20T14:42:00Z">
              <w:rPr>
                <w:noProof/>
                <w:webHidden/>
              </w:rPr>
            </w:rPrChange>
          </w:rPr>
          <w:fldChar w:fldCharType="end"/>
        </w:r>
        <w:r w:rsidRPr="000E3F2A">
          <w:rPr>
            <w:rStyle w:val="Hyperlink"/>
            <w:rFonts w:asciiTheme="majorHAnsi" w:hAnsiTheme="majorHAnsi" w:cstheme="majorHAnsi"/>
            <w:noProof/>
            <w:sz w:val="26"/>
            <w:szCs w:val="26"/>
            <w:rPrChange w:id="2191" w:author="MinhHieu" w:date="2024-12-20T14:42:00Z">
              <w:rPr>
                <w:rStyle w:val="Hyperlink"/>
                <w:noProof/>
              </w:rPr>
            </w:rPrChange>
          </w:rPr>
          <w:fldChar w:fldCharType="end"/>
        </w:r>
      </w:ins>
    </w:p>
    <w:p w14:paraId="23818857" w14:textId="10CE4409" w:rsidR="000E3F2A" w:rsidRPr="000E3F2A" w:rsidRDefault="000E3F2A">
      <w:pPr>
        <w:pStyle w:val="TOC2"/>
        <w:tabs>
          <w:tab w:val="right" w:leader="dot" w:pos="9520"/>
        </w:tabs>
        <w:rPr>
          <w:ins w:id="2192"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2193" w:author="MinhHieu" w:date="2024-12-20T14:42:00Z">
            <w:rPr>
              <w:ins w:id="2194" w:author="MinhHieu" w:date="2024-12-20T14:41:00Z"/>
              <w:rFonts w:eastAsiaTheme="minorEastAsia" w:cstheme="minorBidi"/>
              <w:smallCaps w:val="0"/>
              <w:noProof/>
              <w:color w:val="auto"/>
              <w:kern w:val="2"/>
              <w:sz w:val="22"/>
              <w:szCs w:val="22"/>
              <w:lang w:val="vi-VN"/>
              <w14:ligatures w14:val="standardContextual"/>
            </w:rPr>
          </w:rPrChange>
        </w:rPr>
      </w:pPr>
      <w:ins w:id="2195" w:author="MinhHieu" w:date="2024-12-20T14:41:00Z">
        <w:r w:rsidRPr="000E3F2A">
          <w:rPr>
            <w:rStyle w:val="Hyperlink"/>
            <w:rFonts w:asciiTheme="majorHAnsi" w:hAnsiTheme="majorHAnsi" w:cstheme="majorHAnsi"/>
            <w:noProof/>
            <w:sz w:val="26"/>
            <w:szCs w:val="26"/>
            <w:rPrChange w:id="2196"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2197"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2198" w:author="MinhHieu" w:date="2024-12-20T14:42:00Z">
              <w:rPr>
                <w:noProof/>
              </w:rPr>
            </w:rPrChange>
          </w:rPr>
          <w:instrText>HYPERLINK \l "_Toc185598373"</w:instrText>
        </w:r>
        <w:r w:rsidRPr="000E3F2A">
          <w:rPr>
            <w:rStyle w:val="Hyperlink"/>
            <w:rFonts w:asciiTheme="majorHAnsi" w:hAnsiTheme="majorHAnsi" w:cstheme="majorHAnsi"/>
            <w:noProof/>
            <w:sz w:val="26"/>
            <w:szCs w:val="26"/>
            <w:rPrChange w:id="2199"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2200"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2201" w:author="MinhHieu" w:date="2024-12-20T14:42:00Z">
              <w:rPr>
                <w:rStyle w:val="Hyperlink"/>
                <w:noProof/>
              </w:rPr>
            </w:rPrChange>
          </w:rPr>
          <w:t>3.2</w:t>
        </w:r>
        <w:r w:rsidRPr="000E3F2A">
          <w:rPr>
            <w:rFonts w:asciiTheme="majorHAnsi" w:eastAsiaTheme="minorEastAsia" w:hAnsiTheme="majorHAnsi" w:cstheme="majorHAnsi"/>
            <w:smallCaps w:val="0"/>
            <w:noProof/>
            <w:color w:val="auto"/>
            <w:kern w:val="2"/>
            <w:sz w:val="26"/>
            <w:szCs w:val="26"/>
            <w:lang w:val="vi-VN"/>
            <w14:ligatures w14:val="standardContextual"/>
            <w:rPrChange w:id="2202" w:author="MinhHieu" w:date="2024-12-20T14:42:00Z">
              <w:rPr>
                <w:rFonts w:eastAsiaTheme="minorEastAsia" w:cstheme="minorBidi"/>
                <w:smallCaps w:val="0"/>
                <w:noProof/>
                <w:color w:val="auto"/>
                <w:kern w:val="2"/>
                <w:sz w:val="22"/>
                <w:szCs w:val="22"/>
                <w:lang w:val="vi-VN"/>
                <w14:ligatures w14:val="standardContextual"/>
              </w:rPr>
            </w:rPrChange>
          </w:rPr>
          <w:tab/>
        </w:r>
        <w:r w:rsidRPr="000E3F2A">
          <w:rPr>
            <w:rStyle w:val="Hyperlink"/>
            <w:rFonts w:asciiTheme="majorHAnsi" w:hAnsiTheme="majorHAnsi" w:cstheme="majorHAnsi"/>
            <w:noProof/>
            <w:sz w:val="26"/>
            <w:szCs w:val="26"/>
            <w:rPrChange w:id="2203" w:author="MinhHieu" w:date="2024-12-20T14:42:00Z">
              <w:rPr>
                <w:rStyle w:val="Hyperlink"/>
                <w:noProof/>
              </w:rPr>
            </w:rPrChange>
          </w:rPr>
          <w:t>Một số hình ảnh về giao diện hệ thống</w:t>
        </w:r>
        <w:r w:rsidRPr="000E3F2A">
          <w:rPr>
            <w:rFonts w:asciiTheme="majorHAnsi" w:hAnsiTheme="majorHAnsi" w:cstheme="majorHAnsi"/>
            <w:noProof/>
            <w:webHidden/>
            <w:sz w:val="26"/>
            <w:szCs w:val="26"/>
            <w:rPrChange w:id="2204" w:author="MinhHieu" w:date="2024-12-20T14:42:00Z">
              <w:rPr>
                <w:noProof/>
                <w:webHidden/>
              </w:rPr>
            </w:rPrChange>
          </w:rPr>
          <w:tab/>
        </w:r>
        <w:r w:rsidRPr="000E3F2A">
          <w:rPr>
            <w:rFonts w:asciiTheme="majorHAnsi" w:hAnsiTheme="majorHAnsi" w:cstheme="majorHAnsi"/>
            <w:noProof/>
            <w:webHidden/>
            <w:sz w:val="26"/>
            <w:szCs w:val="26"/>
            <w:rPrChange w:id="2205" w:author="MinhHieu" w:date="2024-12-20T14:42:00Z">
              <w:rPr>
                <w:noProof/>
                <w:webHidden/>
              </w:rPr>
            </w:rPrChange>
          </w:rPr>
          <w:fldChar w:fldCharType="begin"/>
        </w:r>
        <w:r w:rsidRPr="000E3F2A">
          <w:rPr>
            <w:rFonts w:asciiTheme="majorHAnsi" w:hAnsiTheme="majorHAnsi" w:cstheme="majorHAnsi"/>
            <w:noProof/>
            <w:webHidden/>
            <w:sz w:val="26"/>
            <w:szCs w:val="26"/>
            <w:rPrChange w:id="2206" w:author="MinhHieu" w:date="2024-12-20T14:42:00Z">
              <w:rPr>
                <w:noProof/>
                <w:webHidden/>
              </w:rPr>
            </w:rPrChange>
          </w:rPr>
          <w:instrText xml:space="preserve"> PAGEREF _Toc185598373 \h </w:instrText>
        </w:r>
      </w:ins>
      <w:r w:rsidRPr="000E3F2A">
        <w:rPr>
          <w:rFonts w:asciiTheme="majorHAnsi" w:hAnsiTheme="majorHAnsi" w:cstheme="majorHAnsi"/>
          <w:noProof/>
          <w:webHidden/>
          <w:sz w:val="26"/>
          <w:szCs w:val="26"/>
          <w:rPrChange w:id="2207"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2208" w:author="MinhHieu" w:date="2024-12-20T14:42:00Z">
            <w:rPr>
              <w:noProof/>
              <w:webHidden/>
            </w:rPr>
          </w:rPrChange>
        </w:rPr>
        <w:fldChar w:fldCharType="separate"/>
      </w:r>
      <w:ins w:id="2209" w:author="MinhHieu" w:date="2024-12-20T14:41:00Z">
        <w:r w:rsidRPr="000E3F2A">
          <w:rPr>
            <w:rFonts w:asciiTheme="majorHAnsi" w:hAnsiTheme="majorHAnsi" w:cstheme="majorHAnsi"/>
            <w:noProof/>
            <w:webHidden/>
            <w:sz w:val="26"/>
            <w:szCs w:val="26"/>
            <w:rPrChange w:id="2210" w:author="MinhHieu" w:date="2024-12-20T14:42:00Z">
              <w:rPr>
                <w:noProof/>
                <w:webHidden/>
              </w:rPr>
            </w:rPrChange>
          </w:rPr>
          <w:t>52</w:t>
        </w:r>
        <w:r w:rsidRPr="000E3F2A">
          <w:rPr>
            <w:rFonts w:asciiTheme="majorHAnsi" w:hAnsiTheme="majorHAnsi" w:cstheme="majorHAnsi"/>
            <w:noProof/>
            <w:webHidden/>
            <w:sz w:val="26"/>
            <w:szCs w:val="26"/>
            <w:rPrChange w:id="2211" w:author="MinhHieu" w:date="2024-12-20T14:42:00Z">
              <w:rPr>
                <w:noProof/>
                <w:webHidden/>
              </w:rPr>
            </w:rPrChange>
          </w:rPr>
          <w:fldChar w:fldCharType="end"/>
        </w:r>
        <w:r w:rsidRPr="000E3F2A">
          <w:rPr>
            <w:rStyle w:val="Hyperlink"/>
            <w:rFonts w:asciiTheme="majorHAnsi" w:hAnsiTheme="majorHAnsi" w:cstheme="majorHAnsi"/>
            <w:noProof/>
            <w:sz w:val="26"/>
            <w:szCs w:val="26"/>
            <w:rPrChange w:id="2212" w:author="MinhHieu" w:date="2024-12-20T14:42:00Z">
              <w:rPr>
                <w:rStyle w:val="Hyperlink"/>
                <w:noProof/>
              </w:rPr>
            </w:rPrChange>
          </w:rPr>
          <w:fldChar w:fldCharType="end"/>
        </w:r>
      </w:ins>
    </w:p>
    <w:p w14:paraId="3B582801" w14:textId="10A1022E" w:rsidR="000E3F2A" w:rsidRPr="000E3F2A" w:rsidRDefault="000E3F2A">
      <w:pPr>
        <w:pStyle w:val="TOC2"/>
        <w:tabs>
          <w:tab w:val="right" w:leader="dot" w:pos="9520"/>
        </w:tabs>
        <w:rPr>
          <w:ins w:id="2213"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2214" w:author="MinhHieu" w:date="2024-12-20T14:42:00Z">
            <w:rPr>
              <w:ins w:id="2215" w:author="MinhHieu" w:date="2024-12-20T14:41:00Z"/>
              <w:rFonts w:eastAsiaTheme="minorEastAsia" w:cstheme="minorBidi"/>
              <w:smallCaps w:val="0"/>
              <w:noProof/>
              <w:color w:val="auto"/>
              <w:kern w:val="2"/>
              <w:sz w:val="22"/>
              <w:szCs w:val="22"/>
              <w:lang w:val="vi-VN"/>
              <w14:ligatures w14:val="standardContextual"/>
            </w:rPr>
          </w:rPrChange>
        </w:rPr>
      </w:pPr>
      <w:ins w:id="2216" w:author="MinhHieu" w:date="2024-12-20T14:41:00Z">
        <w:r w:rsidRPr="000E3F2A">
          <w:rPr>
            <w:rStyle w:val="Hyperlink"/>
            <w:rFonts w:asciiTheme="majorHAnsi" w:hAnsiTheme="majorHAnsi" w:cstheme="majorHAnsi"/>
            <w:noProof/>
            <w:sz w:val="26"/>
            <w:szCs w:val="26"/>
            <w:rPrChange w:id="2217"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2218"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2219" w:author="MinhHieu" w:date="2024-12-20T14:42:00Z">
              <w:rPr>
                <w:noProof/>
              </w:rPr>
            </w:rPrChange>
          </w:rPr>
          <w:instrText>HYPERLINK \l "_Toc185598374"</w:instrText>
        </w:r>
        <w:r w:rsidRPr="000E3F2A">
          <w:rPr>
            <w:rStyle w:val="Hyperlink"/>
            <w:rFonts w:asciiTheme="majorHAnsi" w:hAnsiTheme="majorHAnsi" w:cstheme="majorHAnsi"/>
            <w:noProof/>
            <w:sz w:val="26"/>
            <w:szCs w:val="26"/>
            <w:rPrChange w:id="2220"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2221"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2222" w:author="MinhHieu" w:date="2024-12-20T14:42:00Z">
              <w:rPr>
                <w:rStyle w:val="Hyperlink"/>
                <w:noProof/>
              </w:rPr>
            </w:rPrChange>
          </w:rPr>
          <w:t>3.2.1</w:t>
        </w:r>
      </w:ins>
      <w:ins w:id="2223" w:author="MinhHieu" w:date="2024-12-20T14:44:00Z">
        <w:r w:rsidR="00717C01">
          <w:rPr>
            <w:rFonts w:asciiTheme="majorHAnsi" w:eastAsiaTheme="minorEastAsia" w:hAnsiTheme="majorHAnsi" w:cstheme="majorHAnsi"/>
            <w:smallCaps w:val="0"/>
            <w:noProof/>
            <w:color w:val="auto"/>
            <w:kern w:val="2"/>
            <w:sz w:val="26"/>
            <w:szCs w:val="26"/>
            <w:lang w:val="en-US"/>
            <w14:ligatures w14:val="standardContextual"/>
          </w:rPr>
          <w:t xml:space="preserve"> </w:t>
        </w:r>
      </w:ins>
      <w:ins w:id="2224" w:author="MinhHieu" w:date="2024-12-20T14:41:00Z">
        <w:r w:rsidRPr="000E3F2A">
          <w:rPr>
            <w:rStyle w:val="Hyperlink"/>
            <w:rFonts w:asciiTheme="majorHAnsi" w:hAnsiTheme="majorHAnsi" w:cstheme="majorHAnsi"/>
            <w:noProof/>
            <w:sz w:val="26"/>
            <w:szCs w:val="26"/>
            <w:rPrChange w:id="2225" w:author="MinhHieu" w:date="2024-12-20T14:42:00Z">
              <w:rPr>
                <w:rStyle w:val="Hyperlink"/>
                <w:noProof/>
              </w:rPr>
            </w:rPrChange>
          </w:rPr>
          <w:t>Giao diện trang chủ khách hàng</w:t>
        </w:r>
        <w:r w:rsidRPr="000E3F2A">
          <w:rPr>
            <w:rFonts w:asciiTheme="majorHAnsi" w:hAnsiTheme="majorHAnsi" w:cstheme="majorHAnsi"/>
            <w:noProof/>
            <w:webHidden/>
            <w:sz w:val="26"/>
            <w:szCs w:val="26"/>
            <w:rPrChange w:id="2226" w:author="MinhHieu" w:date="2024-12-20T14:42:00Z">
              <w:rPr>
                <w:noProof/>
                <w:webHidden/>
              </w:rPr>
            </w:rPrChange>
          </w:rPr>
          <w:tab/>
        </w:r>
        <w:r w:rsidRPr="000E3F2A">
          <w:rPr>
            <w:rFonts w:asciiTheme="majorHAnsi" w:hAnsiTheme="majorHAnsi" w:cstheme="majorHAnsi"/>
            <w:noProof/>
            <w:webHidden/>
            <w:sz w:val="26"/>
            <w:szCs w:val="26"/>
            <w:rPrChange w:id="2227" w:author="MinhHieu" w:date="2024-12-20T14:42:00Z">
              <w:rPr>
                <w:noProof/>
                <w:webHidden/>
              </w:rPr>
            </w:rPrChange>
          </w:rPr>
          <w:fldChar w:fldCharType="begin"/>
        </w:r>
        <w:r w:rsidRPr="000E3F2A">
          <w:rPr>
            <w:rFonts w:asciiTheme="majorHAnsi" w:hAnsiTheme="majorHAnsi" w:cstheme="majorHAnsi"/>
            <w:noProof/>
            <w:webHidden/>
            <w:sz w:val="26"/>
            <w:szCs w:val="26"/>
            <w:rPrChange w:id="2228" w:author="MinhHieu" w:date="2024-12-20T14:42:00Z">
              <w:rPr>
                <w:noProof/>
                <w:webHidden/>
              </w:rPr>
            </w:rPrChange>
          </w:rPr>
          <w:instrText xml:space="preserve"> PAGEREF _Toc185598374 \h </w:instrText>
        </w:r>
      </w:ins>
      <w:r w:rsidRPr="000E3F2A">
        <w:rPr>
          <w:rFonts w:asciiTheme="majorHAnsi" w:hAnsiTheme="majorHAnsi" w:cstheme="majorHAnsi"/>
          <w:noProof/>
          <w:webHidden/>
          <w:sz w:val="26"/>
          <w:szCs w:val="26"/>
          <w:rPrChange w:id="2229"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2230" w:author="MinhHieu" w:date="2024-12-20T14:42:00Z">
            <w:rPr>
              <w:noProof/>
              <w:webHidden/>
            </w:rPr>
          </w:rPrChange>
        </w:rPr>
        <w:fldChar w:fldCharType="separate"/>
      </w:r>
      <w:ins w:id="2231" w:author="MinhHieu" w:date="2024-12-20T14:41:00Z">
        <w:r w:rsidRPr="000E3F2A">
          <w:rPr>
            <w:rFonts w:asciiTheme="majorHAnsi" w:hAnsiTheme="majorHAnsi" w:cstheme="majorHAnsi"/>
            <w:noProof/>
            <w:webHidden/>
            <w:sz w:val="26"/>
            <w:szCs w:val="26"/>
            <w:rPrChange w:id="2232" w:author="MinhHieu" w:date="2024-12-20T14:42:00Z">
              <w:rPr>
                <w:noProof/>
                <w:webHidden/>
              </w:rPr>
            </w:rPrChange>
          </w:rPr>
          <w:t>52</w:t>
        </w:r>
        <w:r w:rsidRPr="000E3F2A">
          <w:rPr>
            <w:rFonts w:asciiTheme="majorHAnsi" w:hAnsiTheme="majorHAnsi" w:cstheme="majorHAnsi"/>
            <w:noProof/>
            <w:webHidden/>
            <w:sz w:val="26"/>
            <w:szCs w:val="26"/>
            <w:rPrChange w:id="2233" w:author="MinhHieu" w:date="2024-12-20T14:42:00Z">
              <w:rPr>
                <w:noProof/>
                <w:webHidden/>
              </w:rPr>
            </w:rPrChange>
          </w:rPr>
          <w:fldChar w:fldCharType="end"/>
        </w:r>
        <w:r w:rsidRPr="000E3F2A">
          <w:rPr>
            <w:rStyle w:val="Hyperlink"/>
            <w:rFonts w:asciiTheme="majorHAnsi" w:hAnsiTheme="majorHAnsi" w:cstheme="majorHAnsi"/>
            <w:noProof/>
            <w:sz w:val="26"/>
            <w:szCs w:val="26"/>
            <w:rPrChange w:id="2234" w:author="MinhHieu" w:date="2024-12-20T14:42:00Z">
              <w:rPr>
                <w:rStyle w:val="Hyperlink"/>
                <w:noProof/>
              </w:rPr>
            </w:rPrChange>
          </w:rPr>
          <w:fldChar w:fldCharType="end"/>
        </w:r>
      </w:ins>
    </w:p>
    <w:p w14:paraId="40038342" w14:textId="037BB916" w:rsidR="000E3F2A" w:rsidRPr="000E3F2A" w:rsidRDefault="000E3F2A">
      <w:pPr>
        <w:pStyle w:val="TOC2"/>
        <w:tabs>
          <w:tab w:val="right" w:leader="dot" w:pos="9520"/>
        </w:tabs>
        <w:rPr>
          <w:ins w:id="2235"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2236" w:author="MinhHieu" w:date="2024-12-20T14:42:00Z">
            <w:rPr>
              <w:ins w:id="2237" w:author="MinhHieu" w:date="2024-12-20T14:41:00Z"/>
              <w:rFonts w:eastAsiaTheme="minorEastAsia" w:cstheme="minorBidi"/>
              <w:smallCaps w:val="0"/>
              <w:noProof/>
              <w:color w:val="auto"/>
              <w:kern w:val="2"/>
              <w:sz w:val="22"/>
              <w:szCs w:val="22"/>
              <w:lang w:val="vi-VN"/>
              <w14:ligatures w14:val="standardContextual"/>
            </w:rPr>
          </w:rPrChange>
        </w:rPr>
      </w:pPr>
      <w:ins w:id="2238" w:author="MinhHieu" w:date="2024-12-20T14:41:00Z">
        <w:r w:rsidRPr="000E3F2A">
          <w:rPr>
            <w:rStyle w:val="Hyperlink"/>
            <w:rFonts w:asciiTheme="majorHAnsi" w:hAnsiTheme="majorHAnsi" w:cstheme="majorHAnsi"/>
            <w:noProof/>
            <w:sz w:val="26"/>
            <w:szCs w:val="26"/>
            <w:rPrChange w:id="2239"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2240"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2241" w:author="MinhHieu" w:date="2024-12-20T14:42:00Z">
              <w:rPr>
                <w:noProof/>
              </w:rPr>
            </w:rPrChange>
          </w:rPr>
          <w:instrText>HYPERLINK \l "_Toc185598375"</w:instrText>
        </w:r>
        <w:r w:rsidRPr="000E3F2A">
          <w:rPr>
            <w:rStyle w:val="Hyperlink"/>
            <w:rFonts w:asciiTheme="majorHAnsi" w:hAnsiTheme="majorHAnsi" w:cstheme="majorHAnsi"/>
            <w:noProof/>
            <w:sz w:val="26"/>
            <w:szCs w:val="26"/>
            <w:rPrChange w:id="2242"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2243"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2244" w:author="MinhHieu" w:date="2024-12-20T14:42:00Z">
              <w:rPr>
                <w:rStyle w:val="Hyperlink"/>
                <w:noProof/>
              </w:rPr>
            </w:rPrChange>
          </w:rPr>
          <w:t>3.2.2</w:t>
        </w:r>
      </w:ins>
      <w:ins w:id="2245" w:author="MinhHieu" w:date="2024-12-20T14:44:00Z">
        <w:r w:rsidR="00717C01">
          <w:rPr>
            <w:rFonts w:asciiTheme="majorHAnsi" w:eastAsiaTheme="minorEastAsia" w:hAnsiTheme="majorHAnsi" w:cstheme="majorHAnsi"/>
            <w:smallCaps w:val="0"/>
            <w:noProof/>
            <w:color w:val="auto"/>
            <w:kern w:val="2"/>
            <w:sz w:val="26"/>
            <w:szCs w:val="26"/>
            <w:lang w:val="en-US"/>
            <w14:ligatures w14:val="standardContextual"/>
          </w:rPr>
          <w:t xml:space="preserve"> </w:t>
        </w:r>
      </w:ins>
      <w:ins w:id="2246" w:author="MinhHieu" w:date="2024-12-20T14:41:00Z">
        <w:r w:rsidRPr="000E3F2A">
          <w:rPr>
            <w:rStyle w:val="Hyperlink"/>
            <w:rFonts w:asciiTheme="majorHAnsi" w:hAnsiTheme="majorHAnsi" w:cstheme="majorHAnsi"/>
            <w:noProof/>
            <w:sz w:val="26"/>
            <w:szCs w:val="26"/>
            <w:rPrChange w:id="2247" w:author="MinhHieu" w:date="2024-12-20T14:42:00Z">
              <w:rPr>
                <w:rStyle w:val="Hyperlink"/>
                <w:noProof/>
              </w:rPr>
            </w:rPrChange>
          </w:rPr>
          <w:t>Giao diện trang sản phẩm</w:t>
        </w:r>
        <w:r w:rsidRPr="000E3F2A">
          <w:rPr>
            <w:rFonts w:asciiTheme="majorHAnsi" w:hAnsiTheme="majorHAnsi" w:cstheme="majorHAnsi"/>
            <w:noProof/>
            <w:webHidden/>
            <w:sz w:val="26"/>
            <w:szCs w:val="26"/>
            <w:rPrChange w:id="2248" w:author="MinhHieu" w:date="2024-12-20T14:42:00Z">
              <w:rPr>
                <w:noProof/>
                <w:webHidden/>
              </w:rPr>
            </w:rPrChange>
          </w:rPr>
          <w:tab/>
        </w:r>
        <w:r w:rsidRPr="000E3F2A">
          <w:rPr>
            <w:rFonts w:asciiTheme="majorHAnsi" w:hAnsiTheme="majorHAnsi" w:cstheme="majorHAnsi"/>
            <w:noProof/>
            <w:webHidden/>
            <w:sz w:val="26"/>
            <w:szCs w:val="26"/>
            <w:rPrChange w:id="2249" w:author="MinhHieu" w:date="2024-12-20T14:42:00Z">
              <w:rPr>
                <w:noProof/>
                <w:webHidden/>
              </w:rPr>
            </w:rPrChange>
          </w:rPr>
          <w:fldChar w:fldCharType="begin"/>
        </w:r>
        <w:r w:rsidRPr="000E3F2A">
          <w:rPr>
            <w:rFonts w:asciiTheme="majorHAnsi" w:hAnsiTheme="majorHAnsi" w:cstheme="majorHAnsi"/>
            <w:noProof/>
            <w:webHidden/>
            <w:sz w:val="26"/>
            <w:szCs w:val="26"/>
            <w:rPrChange w:id="2250" w:author="MinhHieu" w:date="2024-12-20T14:42:00Z">
              <w:rPr>
                <w:noProof/>
                <w:webHidden/>
              </w:rPr>
            </w:rPrChange>
          </w:rPr>
          <w:instrText xml:space="preserve"> PAGEREF _Toc185598375 \h </w:instrText>
        </w:r>
      </w:ins>
      <w:r w:rsidRPr="000E3F2A">
        <w:rPr>
          <w:rFonts w:asciiTheme="majorHAnsi" w:hAnsiTheme="majorHAnsi" w:cstheme="majorHAnsi"/>
          <w:noProof/>
          <w:webHidden/>
          <w:sz w:val="26"/>
          <w:szCs w:val="26"/>
          <w:rPrChange w:id="2251"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2252" w:author="MinhHieu" w:date="2024-12-20T14:42:00Z">
            <w:rPr>
              <w:noProof/>
              <w:webHidden/>
            </w:rPr>
          </w:rPrChange>
        </w:rPr>
        <w:fldChar w:fldCharType="separate"/>
      </w:r>
      <w:ins w:id="2253" w:author="MinhHieu" w:date="2024-12-20T14:41:00Z">
        <w:r w:rsidRPr="000E3F2A">
          <w:rPr>
            <w:rFonts w:asciiTheme="majorHAnsi" w:hAnsiTheme="majorHAnsi" w:cstheme="majorHAnsi"/>
            <w:noProof/>
            <w:webHidden/>
            <w:sz w:val="26"/>
            <w:szCs w:val="26"/>
            <w:rPrChange w:id="2254" w:author="MinhHieu" w:date="2024-12-20T14:42:00Z">
              <w:rPr>
                <w:noProof/>
                <w:webHidden/>
              </w:rPr>
            </w:rPrChange>
          </w:rPr>
          <w:t>54</w:t>
        </w:r>
        <w:r w:rsidRPr="000E3F2A">
          <w:rPr>
            <w:rFonts w:asciiTheme="majorHAnsi" w:hAnsiTheme="majorHAnsi" w:cstheme="majorHAnsi"/>
            <w:noProof/>
            <w:webHidden/>
            <w:sz w:val="26"/>
            <w:szCs w:val="26"/>
            <w:rPrChange w:id="2255" w:author="MinhHieu" w:date="2024-12-20T14:42:00Z">
              <w:rPr>
                <w:noProof/>
                <w:webHidden/>
              </w:rPr>
            </w:rPrChange>
          </w:rPr>
          <w:fldChar w:fldCharType="end"/>
        </w:r>
        <w:r w:rsidRPr="000E3F2A">
          <w:rPr>
            <w:rStyle w:val="Hyperlink"/>
            <w:rFonts w:asciiTheme="majorHAnsi" w:hAnsiTheme="majorHAnsi" w:cstheme="majorHAnsi"/>
            <w:noProof/>
            <w:sz w:val="26"/>
            <w:szCs w:val="26"/>
            <w:rPrChange w:id="2256" w:author="MinhHieu" w:date="2024-12-20T14:42:00Z">
              <w:rPr>
                <w:rStyle w:val="Hyperlink"/>
                <w:noProof/>
              </w:rPr>
            </w:rPrChange>
          </w:rPr>
          <w:fldChar w:fldCharType="end"/>
        </w:r>
      </w:ins>
    </w:p>
    <w:p w14:paraId="61CF4D19" w14:textId="4B7508C9" w:rsidR="000E3F2A" w:rsidRPr="000E3F2A" w:rsidRDefault="000E3F2A">
      <w:pPr>
        <w:pStyle w:val="TOC2"/>
        <w:tabs>
          <w:tab w:val="right" w:leader="dot" w:pos="9520"/>
        </w:tabs>
        <w:rPr>
          <w:ins w:id="2257"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2258" w:author="MinhHieu" w:date="2024-12-20T14:42:00Z">
            <w:rPr>
              <w:ins w:id="2259" w:author="MinhHieu" w:date="2024-12-20T14:41:00Z"/>
              <w:rFonts w:eastAsiaTheme="minorEastAsia" w:cstheme="minorBidi"/>
              <w:smallCaps w:val="0"/>
              <w:noProof/>
              <w:color w:val="auto"/>
              <w:kern w:val="2"/>
              <w:sz w:val="22"/>
              <w:szCs w:val="22"/>
              <w:lang w:val="vi-VN"/>
              <w14:ligatures w14:val="standardContextual"/>
            </w:rPr>
          </w:rPrChange>
        </w:rPr>
      </w:pPr>
      <w:ins w:id="2260" w:author="MinhHieu" w:date="2024-12-20T14:41:00Z">
        <w:r w:rsidRPr="000E3F2A">
          <w:rPr>
            <w:rStyle w:val="Hyperlink"/>
            <w:rFonts w:asciiTheme="majorHAnsi" w:hAnsiTheme="majorHAnsi" w:cstheme="majorHAnsi"/>
            <w:noProof/>
            <w:sz w:val="26"/>
            <w:szCs w:val="26"/>
            <w:rPrChange w:id="2261"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2262"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2263" w:author="MinhHieu" w:date="2024-12-20T14:42:00Z">
              <w:rPr>
                <w:noProof/>
              </w:rPr>
            </w:rPrChange>
          </w:rPr>
          <w:instrText>HYPERLINK \l "_Toc185598376"</w:instrText>
        </w:r>
        <w:r w:rsidRPr="000E3F2A">
          <w:rPr>
            <w:rStyle w:val="Hyperlink"/>
            <w:rFonts w:asciiTheme="majorHAnsi" w:hAnsiTheme="majorHAnsi" w:cstheme="majorHAnsi"/>
            <w:noProof/>
            <w:sz w:val="26"/>
            <w:szCs w:val="26"/>
            <w:rPrChange w:id="2264"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2265"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2266" w:author="MinhHieu" w:date="2024-12-20T14:42:00Z">
              <w:rPr>
                <w:rStyle w:val="Hyperlink"/>
                <w:noProof/>
              </w:rPr>
            </w:rPrChange>
          </w:rPr>
          <w:t>3.2.3</w:t>
        </w:r>
      </w:ins>
      <w:ins w:id="2267" w:author="MinhHieu" w:date="2024-12-20T14:44:00Z">
        <w:r w:rsidR="00717C01">
          <w:rPr>
            <w:rFonts w:asciiTheme="majorHAnsi" w:eastAsiaTheme="minorEastAsia" w:hAnsiTheme="majorHAnsi" w:cstheme="majorHAnsi"/>
            <w:smallCaps w:val="0"/>
            <w:noProof/>
            <w:color w:val="auto"/>
            <w:kern w:val="2"/>
            <w:sz w:val="26"/>
            <w:szCs w:val="26"/>
            <w:lang w:val="en-US"/>
            <w14:ligatures w14:val="standardContextual"/>
          </w:rPr>
          <w:t xml:space="preserve"> </w:t>
        </w:r>
      </w:ins>
      <w:ins w:id="2268" w:author="MinhHieu" w:date="2024-12-20T14:41:00Z">
        <w:r w:rsidRPr="000E3F2A">
          <w:rPr>
            <w:rStyle w:val="Hyperlink"/>
            <w:rFonts w:asciiTheme="majorHAnsi" w:hAnsiTheme="majorHAnsi" w:cstheme="majorHAnsi"/>
            <w:noProof/>
            <w:sz w:val="26"/>
            <w:szCs w:val="26"/>
            <w:rPrChange w:id="2269" w:author="MinhHieu" w:date="2024-12-20T14:42:00Z">
              <w:rPr>
                <w:rStyle w:val="Hyperlink"/>
                <w:noProof/>
              </w:rPr>
            </w:rPrChange>
          </w:rPr>
          <w:t>Chức năng quản lý bạn bè</w:t>
        </w:r>
        <w:r w:rsidRPr="000E3F2A">
          <w:rPr>
            <w:rFonts w:asciiTheme="majorHAnsi" w:hAnsiTheme="majorHAnsi" w:cstheme="majorHAnsi"/>
            <w:noProof/>
            <w:webHidden/>
            <w:sz w:val="26"/>
            <w:szCs w:val="26"/>
            <w:rPrChange w:id="2270" w:author="MinhHieu" w:date="2024-12-20T14:42:00Z">
              <w:rPr>
                <w:noProof/>
                <w:webHidden/>
              </w:rPr>
            </w:rPrChange>
          </w:rPr>
          <w:tab/>
        </w:r>
        <w:r w:rsidRPr="000E3F2A">
          <w:rPr>
            <w:rFonts w:asciiTheme="majorHAnsi" w:hAnsiTheme="majorHAnsi" w:cstheme="majorHAnsi"/>
            <w:noProof/>
            <w:webHidden/>
            <w:sz w:val="26"/>
            <w:szCs w:val="26"/>
            <w:rPrChange w:id="2271" w:author="MinhHieu" w:date="2024-12-20T14:42:00Z">
              <w:rPr>
                <w:noProof/>
                <w:webHidden/>
              </w:rPr>
            </w:rPrChange>
          </w:rPr>
          <w:fldChar w:fldCharType="begin"/>
        </w:r>
        <w:r w:rsidRPr="000E3F2A">
          <w:rPr>
            <w:rFonts w:asciiTheme="majorHAnsi" w:hAnsiTheme="majorHAnsi" w:cstheme="majorHAnsi"/>
            <w:noProof/>
            <w:webHidden/>
            <w:sz w:val="26"/>
            <w:szCs w:val="26"/>
            <w:rPrChange w:id="2272" w:author="MinhHieu" w:date="2024-12-20T14:42:00Z">
              <w:rPr>
                <w:noProof/>
                <w:webHidden/>
              </w:rPr>
            </w:rPrChange>
          </w:rPr>
          <w:instrText xml:space="preserve"> PAGEREF _Toc185598376 \h </w:instrText>
        </w:r>
      </w:ins>
      <w:r w:rsidRPr="000E3F2A">
        <w:rPr>
          <w:rFonts w:asciiTheme="majorHAnsi" w:hAnsiTheme="majorHAnsi" w:cstheme="majorHAnsi"/>
          <w:noProof/>
          <w:webHidden/>
          <w:sz w:val="26"/>
          <w:szCs w:val="26"/>
          <w:rPrChange w:id="2273"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2274" w:author="MinhHieu" w:date="2024-12-20T14:42:00Z">
            <w:rPr>
              <w:noProof/>
              <w:webHidden/>
            </w:rPr>
          </w:rPrChange>
        </w:rPr>
        <w:fldChar w:fldCharType="separate"/>
      </w:r>
      <w:ins w:id="2275" w:author="MinhHieu" w:date="2024-12-20T14:41:00Z">
        <w:r w:rsidRPr="000E3F2A">
          <w:rPr>
            <w:rFonts w:asciiTheme="majorHAnsi" w:hAnsiTheme="majorHAnsi" w:cstheme="majorHAnsi"/>
            <w:noProof/>
            <w:webHidden/>
            <w:sz w:val="26"/>
            <w:szCs w:val="26"/>
            <w:rPrChange w:id="2276" w:author="MinhHieu" w:date="2024-12-20T14:42:00Z">
              <w:rPr>
                <w:noProof/>
                <w:webHidden/>
              </w:rPr>
            </w:rPrChange>
          </w:rPr>
          <w:t>57</w:t>
        </w:r>
        <w:r w:rsidRPr="000E3F2A">
          <w:rPr>
            <w:rFonts w:asciiTheme="majorHAnsi" w:hAnsiTheme="majorHAnsi" w:cstheme="majorHAnsi"/>
            <w:noProof/>
            <w:webHidden/>
            <w:sz w:val="26"/>
            <w:szCs w:val="26"/>
            <w:rPrChange w:id="2277" w:author="MinhHieu" w:date="2024-12-20T14:42:00Z">
              <w:rPr>
                <w:noProof/>
                <w:webHidden/>
              </w:rPr>
            </w:rPrChange>
          </w:rPr>
          <w:fldChar w:fldCharType="end"/>
        </w:r>
        <w:r w:rsidRPr="000E3F2A">
          <w:rPr>
            <w:rStyle w:val="Hyperlink"/>
            <w:rFonts w:asciiTheme="majorHAnsi" w:hAnsiTheme="majorHAnsi" w:cstheme="majorHAnsi"/>
            <w:noProof/>
            <w:sz w:val="26"/>
            <w:szCs w:val="26"/>
            <w:rPrChange w:id="2278" w:author="MinhHieu" w:date="2024-12-20T14:42:00Z">
              <w:rPr>
                <w:rStyle w:val="Hyperlink"/>
                <w:noProof/>
              </w:rPr>
            </w:rPrChange>
          </w:rPr>
          <w:fldChar w:fldCharType="end"/>
        </w:r>
      </w:ins>
    </w:p>
    <w:p w14:paraId="68CD94EB" w14:textId="536A3537" w:rsidR="000E3F2A" w:rsidRPr="000E3F2A" w:rsidRDefault="000E3F2A">
      <w:pPr>
        <w:pStyle w:val="TOC2"/>
        <w:tabs>
          <w:tab w:val="right" w:leader="dot" w:pos="9520"/>
        </w:tabs>
        <w:rPr>
          <w:ins w:id="2279"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2280" w:author="MinhHieu" w:date="2024-12-20T14:42:00Z">
            <w:rPr>
              <w:ins w:id="2281" w:author="MinhHieu" w:date="2024-12-20T14:41:00Z"/>
              <w:rFonts w:eastAsiaTheme="minorEastAsia" w:cstheme="minorBidi"/>
              <w:smallCaps w:val="0"/>
              <w:noProof/>
              <w:color w:val="auto"/>
              <w:kern w:val="2"/>
              <w:sz w:val="22"/>
              <w:szCs w:val="22"/>
              <w:lang w:val="vi-VN"/>
              <w14:ligatures w14:val="standardContextual"/>
            </w:rPr>
          </w:rPrChange>
        </w:rPr>
      </w:pPr>
      <w:ins w:id="2282" w:author="MinhHieu" w:date="2024-12-20T14:41:00Z">
        <w:r w:rsidRPr="000E3F2A">
          <w:rPr>
            <w:rStyle w:val="Hyperlink"/>
            <w:rFonts w:asciiTheme="majorHAnsi" w:hAnsiTheme="majorHAnsi" w:cstheme="majorHAnsi"/>
            <w:noProof/>
            <w:sz w:val="26"/>
            <w:szCs w:val="26"/>
            <w:rPrChange w:id="2283"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2284"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2285" w:author="MinhHieu" w:date="2024-12-20T14:42:00Z">
              <w:rPr>
                <w:noProof/>
              </w:rPr>
            </w:rPrChange>
          </w:rPr>
          <w:instrText>HYPERLINK \l "_Toc185598377"</w:instrText>
        </w:r>
        <w:r w:rsidRPr="000E3F2A">
          <w:rPr>
            <w:rStyle w:val="Hyperlink"/>
            <w:rFonts w:asciiTheme="majorHAnsi" w:hAnsiTheme="majorHAnsi" w:cstheme="majorHAnsi"/>
            <w:noProof/>
            <w:sz w:val="26"/>
            <w:szCs w:val="26"/>
            <w:rPrChange w:id="2286"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2287"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2288" w:author="MinhHieu" w:date="2024-12-20T14:42:00Z">
              <w:rPr>
                <w:rStyle w:val="Hyperlink"/>
                <w:noProof/>
              </w:rPr>
            </w:rPrChange>
          </w:rPr>
          <w:t>3.2.4</w:t>
        </w:r>
      </w:ins>
      <w:ins w:id="2289" w:author="MinhHieu" w:date="2024-12-20T14:44:00Z">
        <w:r w:rsidR="00717C01">
          <w:rPr>
            <w:rFonts w:asciiTheme="majorHAnsi" w:eastAsiaTheme="minorEastAsia" w:hAnsiTheme="majorHAnsi" w:cstheme="majorHAnsi"/>
            <w:smallCaps w:val="0"/>
            <w:noProof/>
            <w:color w:val="auto"/>
            <w:kern w:val="2"/>
            <w:sz w:val="26"/>
            <w:szCs w:val="26"/>
            <w:lang w:val="en-US"/>
            <w14:ligatures w14:val="standardContextual"/>
          </w:rPr>
          <w:t xml:space="preserve"> </w:t>
        </w:r>
      </w:ins>
      <w:ins w:id="2290" w:author="MinhHieu" w:date="2024-12-20T14:41:00Z">
        <w:r w:rsidRPr="000E3F2A">
          <w:rPr>
            <w:rStyle w:val="Hyperlink"/>
            <w:rFonts w:asciiTheme="majorHAnsi" w:hAnsiTheme="majorHAnsi" w:cstheme="majorHAnsi"/>
            <w:noProof/>
            <w:sz w:val="26"/>
            <w:szCs w:val="26"/>
            <w:rPrChange w:id="2291" w:author="MinhHieu" w:date="2024-12-20T14:42:00Z">
              <w:rPr>
                <w:rStyle w:val="Hyperlink"/>
                <w:noProof/>
              </w:rPr>
            </w:rPrChange>
          </w:rPr>
          <w:t>Chức năng quản lí danh mục</w:t>
        </w:r>
        <w:r w:rsidRPr="000E3F2A">
          <w:rPr>
            <w:rFonts w:asciiTheme="majorHAnsi" w:hAnsiTheme="majorHAnsi" w:cstheme="majorHAnsi"/>
            <w:noProof/>
            <w:webHidden/>
            <w:sz w:val="26"/>
            <w:szCs w:val="26"/>
            <w:rPrChange w:id="2292" w:author="MinhHieu" w:date="2024-12-20T14:42:00Z">
              <w:rPr>
                <w:noProof/>
                <w:webHidden/>
              </w:rPr>
            </w:rPrChange>
          </w:rPr>
          <w:tab/>
        </w:r>
        <w:r w:rsidRPr="000E3F2A">
          <w:rPr>
            <w:rFonts w:asciiTheme="majorHAnsi" w:hAnsiTheme="majorHAnsi" w:cstheme="majorHAnsi"/>
            <w:noProof/>
            <w:webHidden/>
            <w:sz w:val="26"/>
            <w:szCs w:val="26"/>
            <w:rPrChange w:id="2293" w:author="MinhHieu" w:date="2024-12-20T14:42:00Z">
              <w:rPr>
                <w:noProof/>
                <w:webHidden/>
              </w:rPr>
            </w:rPrChange>
          </w:rPr>
          <w:fldChar w:fldCharType="begin"/>
        </w:r>
        <w:r w:rsidRPr="000E3F2A">
          <w:rPr>
            <w:rFonts w:asciiTheme="majorHAnsi" w:hAnsiTheme="majorHAnsi" w:cstheme="majorHAnsi"/>
            <w:noProof/>
            <w:webHidden/>
            <w:sz w:val="26"/>
            <w:szCs w:val="26"/>
            <w:rPrChange w:id="2294" w:author="MinhHieu" w:date="2024-12-20T14:42:00Z">
              <w:rPr>
                <w:noProof/>
                <w:webHidden/>
              </w:rPr>
            </w:rPrChange>
          </w:rPr>
          <w:instrText xml:space="preserve"> PAGEREF _Toc185598377 \h </w:instrText>
        </w:r>
      </w:ins>
      <w:r w:rsidRPr="000E3F2A">
        <w:rPr>
          <w:rFonts w:asciiTheme="majorHAnsi" w:hAnsiTheme="majorHAnsi" w:cstheme="majorHAnsi"/>
          <w:noProof/>
          <w:webHidden/>
          <w:sz w:val="26"/>
          <w:szCs w:val="26"/>
          <w:rPrChange w:id="2295"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2296" w:author="MinhHieu" w:date="2024-12-20T14:42:00Z">
            <w:rPr>
              <w:noProof/>
              <w:webHidden/>
            </w:rPr>
          </w:rPrChange>
        </w:rPr>
        <w:fldChar w:fldCharType="separate"/>
      </w:r>
      <w:ins w:id="2297" w:author="MinhHieu" w:date="2024-12-20T14:41:00Z">
        <w:r w:rsidRPr="000E3F2A">
          <w:rPr>
            <w:rFonts w:asciiTheme="majorHAnsi" w:hAnsiTheme="majorHAnsi" w:cstheme="majorHAnsi"/>
            <w:noProof/>
            <w:webHidden/>
            <w:sz w:val="26"/>
            <w:szCs w:val="26"/>
            <w:rPrChange w:id="2298" w:author="MinhHieu" w:date="2024-12-20T14:42:00Z">
              <w:rPr>
                <w:noProof/>
                <w:webHidden/>
              </w:rPr>
            </w:rPrChange>
          </w:rPr>
          <w:t>59</w:t>
        </w:r>
        <w:r w:rsidRPr="000E3F2A">
          <w:rPr>
            <w:rFonts w:asciiTheme="majorHAnsi" w:hAnsiTheme="majorHAnsi" w:cstheme="majorHAnsi"/>
            <w:noProof/>
            <w:webHidden/>
            <w:sz w:val="26"/>
            <w:szCs w:val="26"/>
            <w:rPrChange w:id="2299" w:author="MinhHieu" w:date="2024-12-20T14:42:00Z">
              <w:rPr>
                <w:noProof/>
                <w:webHidden/>
              </w:rPr>
            </w:rPrChange>
          </w:rPr>
          <w:fldChar w:fldCharType="end"/>
        </w:r>
        <w:r w:rsidRPr="000E3F2A">
          <w:rPr>
            <w:rStyle w:val="Hyperlink"/>
            <w:rFonts w:asciiTheme="majorHAnsi" w:hAnsiTheme="majorHAnsi" w:cstheme="majorHAnsi"/>
            <w:noProof/>
            <w:sz w:val="26"/>
            <w:szCs w:val="26"/>
            <w:rPrChange w:id="2300" w:author="MinhHieu" w:date="2024-12-20T14:42:00Z">
              <w:rPr>
                <w:rStyle w:val="Hyperlink"/>
                <w:noProof/>
              </w:rPr>
            </w:rPrChange>
          </w:rPr>
          <w:fldChar w:fldCharType="end"/>
        </w:r>
      </w:ins>
    </w:p>
    <w:p w14:paraId="31D6D73C" w14:textId="7AB7B9E6" w:rsidR="000E3F2A" w:rsidRPr="000E3F2A" w:rsidRDefault="000E3F2A">
      <w:pPr>
        <w:pStyle w:val="TOC2"/>
        <w:tabs>
          <w:tab w:val="right" w:leader="dot" w:pos="9520"/>
        </w:tabs>
        <w:rPr>
          <w:ins w:id="2301"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2302" w:author="MinhHieu" w:date="2024-12-20T14:42:00Z">
            <w:rPr>
              <w:ins w:id="2303" w:author="MinhHieu" w:date="2024-12-20T14:41:00Z"/>
              <w:rFonts w:eastAsiaTheme="minorEastAsia" w:cstheme="minorBidi"/>
              <w:smallCaps w:val="0"/>
              <w:noProof/>
              <w:color w:val="auto"/>
              <w:kern w:val="2"/>
              <w:sz w:val="22"/>
              <w:szCs w:val="22"/>
              <w:lang w:val="vi-VN"/>
              <w14:ligatures w14:val="standardContextual"/>
            </w:rPr>
          </w:rPrChange>
        </w:rPr>
      </w:pPr>
      <w:ins w:id="2304" w:author="MinhHieu" w:date="2024-12-20T14:41:00Z">
        <w:r w:rsidRPr="000E3F2A">
          <w:rPr>
            <w:rStyle w:val="Hyperlink"/>
            <w:rFonts w:asciiTheme="majorHAnsi" w:hAnsiTheme="majorHAnsi" w:cstheme="majorHAnsi"/>
            <w:noProof/>
            <w:sz w:val="26"/>
            <w:szCs w:val="26"/>
            <w:rPrChange w:id="2305"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2306"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2307" w:author="MinhHieu" w:date="2024-12-20T14:42:00Z">
              <w:rPr>
                <w:noProof/>
              </w:rPr>
            </w:rPrChange>
          </w:rPr>
          <w:instrText>HYPERLINK \l "_Toc185598378"</w:instrText>
        </w:r>
        <w:r w:rsidRPr="000E3F2A">
          <w:rPr>
            <w:rStyle w:val="Hyperlink"/>
            <w:rFonts w:asciiTheme="majorHAnsi" w:hAnsiTheme="majorHAnsi" w:cstheme="majorHAnsi"/>
            <w:noProof/>
            <w:sz w:val="26"/>
            <w:szCs w:val="26"/>
            <w:rPrChange w:id="2308"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2309"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2310" w:author="MinhHieu" w:date="2024-12-20T14:42:00Z">
              <w:rPr>
                <w:rStyle w:val="Hyperlink"/>
                <w:noProof/>
              </w:rPr>
            </w:rPrChange>
          </w:rPr>
          <w:t>3.2.5</w:t>
        </w:r>
      </w:ins>
      <w:ins w:id="2311" w:author="MinhHieu" w:date="2024-12-20T14:44:00Z">
        <w:r w:rsidR="00717C01">
          <w:rPr>
            <w:rFonts w:asciiTheme="majorHAnsi" w:eastAsiaTheme="minorEastAsia" w:hAnsiTheme="majorHAnsi" w:cstheme="majorHAnsi"/>
            <w:smallCaps w:val="0"/>
            <w:noProof/>
            <w:color w:val="auto"/>
            <w:kern w:val="2"/>
            <w:sz w:val="26"/>
            <w:szCs w:val="26"/>
            <w:lang w:val="en-US"/>
            <w14:ligatures w14:val="standardContextual"/>
          </w:rPr>
          <w:t xml:space="preserve"> </w:t>
        </w:r>
      </w:ins>
      <w:ins w:id="2312" w:author="MinhHieu" w:date="2024-12-20T14:41:00Z">
        <w:r w:rsidRPr="000E3F2A">
          <w:rPr>
            <w:rStyle w:val="Hyperlink"/>
            <w:rFonts w:asciiTheme="majorHAnsi" w:hAnsiTheme="majorHAnsi" w:cstheme="majorHAnsi"/>
            <w:noProof/>
            <w:sz w:val="26"/>
            <w:szCs w:val="26"/>
            <w:rPrChange w:id="2313" w:author="MinhHieu" w:date="2024-12-20T14:42:00Z">
              <w:rPr>
                <w:rStyle w:val="Hyperlink"/>
                <w:noProof/>
              </w:rPr>
            </w:rPrChange>
          </w:rPr>
          <w:t>Chức năng quản lí đơn hàng</w:t>
        </w:r>
        <w:r w:rsidRPr="000E3F2A">
          <w:rPr>
            <w:rFonts w:asciiTheme="majorHAnsi" w:hAnsiTheme="majorHAnsi" w:cstheme="majorHAnsi"/>
            <w:noProof/>
            <w:webHidden/>
            <w:sz w:val="26"/>
            <w:szCs w:val="26"/>
            <w:rPrChange w:id="2314" w:author="MinhHieu" w:date="2024-12-20T14:42:00Z">
              <w:rPr>
                <w:noProof/>
                <w:webHidden/>
              </w:rPr>
            </w:rPrChange>
          </w:rPr>
          <w:tab/>
        </w:r>
        <w:r w:rsidRPr="000E3F2A">
          <w:rPr>
            <w:rFonts w:asciiTheme="majorHAnsi" w:hAnsiTheme="majorHAnsi" w:cstheme="majorHAnsi"/>
            <w:noProof/>
            <w:webHidden/>
            <w:sz w:val="26"/>
            <w:szCs w:val="26"/>
            <w:rPrChange w:id="2315" w:author="MinhHieu" w:date="2024-12-20T14:42:00Z">
              <w:rPr>
                <w:noProof/>
                <w:webHidden/>
              </w:rPr>
            </w:rPrChange>
          </w:rPr>
          <w:fldChar w:fldCharType="begin"/>
        </w:r>
        <w:r w:rsidRPr="000E3F2A">
          <w:rPr>
            <w:rFonts w:asciiTheme="majorHAnsi" w:hAnsiTheme="majorHAnsi" w:cstheme="majorHAnsi"/>
            <w:noProof/>
            <w:webHidden/>
            <w:sz w:val="26"/>
            <w:szCs w:val="26"/>
            <w:rPrChange w:id="2316" w:author="MinhHieu" w:date="2024-12-20T14:42:00Z">
              <w:rPr>
                <w:noProof/>
                <w:webHidden/>
              </w:rPr>
            </w:rPrChange>
          </w:rPr>
          <w:instrText xml:space="preserve"> PAGEREF _Toc185598378 \h </w:instrText>
        </w:r>
      </w:ins>
      <w:r w:rsidRPr="000E3F2A">
        <w:rPr>
          <w:rFonts w:asciiTheme="majorHAnsi" w:hAnsiTheme="majorHAnsi" w:cstheme="majorHAnsi"/>
          <w:noProof/>
          <w:webHidden/>
          <w:sz w:val="26"/>
          <w:szCs w:val="26"/>
          <w:rPrChange w:id="2317"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2318" w:author="MinhHieu" w:date="2024-12-20T14:42:00Z">
            <w:rPr>
              <w:noProof/>
              <w:webHidden/>
            </w:rPr>
          </w:rPrChange>
        </w:rPr>
        <w:fldChar w:fldCharType="separate"/>
      </w:r>
      <w:ins w:id="2319" w:author="MinhHieu" w:date="2024-12-20T14:41:00Z">
        <w:r w:rsidRPr="000E3F2A">
          <w:rPr>
            <w:rFonts w:asciiTheme="majorHAnsi" w:hAnsiTheme="majorHAnsi" w:cstheme="majorHAnsi"/>
            <w:noProof/>
            <w:webHidden/>
            <w:sz w:val="26"/>
            <w:szCs w:val="26"/>
            <w:rPrChange w:id="2320" w:author="MinhHieu" w:date="2024-12-20T14:42:00Z">
              <w:rPr>
                <w:noProof/>
                <w:webHidden/>
              </w:rPr>
            </w:rPrChange>
          </w:rPr>
          <w:t>60</w:t>
        </w:r>
        <w:r w:rsidRPr="000E3F2A">
          <w:rPr>
            <w:rFonts w:asciiTheme="majorHAnsi" w:hAnsiTheme="majorHAnsi" w:cstheme="majorHAnsi"/>
            <w:noProof/>
            <w:webHidden/>
            <w:sz w:val="26"/>
            <w:szCs w:val="26"/>
            <w:rPrChange w:id="2321" w:author="MinhHieu" w:date="2024-12-20T14:42:00Z">
              <w:rPr>
                <w:noProof/>
                <w:webHidden/>
              </w:rPr>
            </w:rPrChange>
          </w:rPr>
          <w:fldChar w:fldCharType="end"/>
        </w:r>
        <w:r w:rsidRPr="000E3F2A">
          <w:rPr>
            <w:rStyle w:val="Hyperlink"/>
            <w:rFonts w:asciiTheme="majorHAnsi" w:hAnsiTheme="majorHAnsi" w:cstheme="majorHAnsi"/>
            <w:noProof/>
            <w:sz w:val="26"/>
            <w:szCs w:val="26"/>
            <w:rPrChange w:id="2322" w:author="MinhHieu" w:date="2024-12-20T14:42:00Z">
              <w:rPr>
                <w:rStyle w:val="Hyperlink"/>
                <w:noProof/>
              </w:rPr>
            </w:rPrChange>
          </w:rPr>
          <w:fldChar w:fldCharType="end"/>
        </w:r>
      </w:ins>
    </w:p>
    <w:p w14:paraId="1A0BE6CD" w14:textId="136851AB" w:rsidR="000E3F2A" w:rsidRPr="000E3F2A" w:rsidRDefault="000E3F2A">
      <w:pPr>
        <w:pStyle w:val="TOC2"/>
        <w:tabs>
          <w:tab w:val="right" w:leader="dot" w:pos="9520"/>
        </w:tabs>
        <w:rPr>
          <w:ins w:id="2323"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2324" w:author="MinhHieu" w:date="2024-12-20T14:42:00Z">
            <w:rPr>
              <w:ins w:id="2325" w:author="MinhHieu" w:date="2024-12-20T14:41:00Z"/>
              <w:rFonts w:eastAsiaTheme="minorEastAsia" w:cstheme="minorBidi"/>
              <w:smallCaps w:val="0"/>
              <w:noProof/>
              <w:color w:val="auto"/>
              <w:kern w:val="2"/>
              <w:sz w:val="22"/>
              <w:szCs w:val="22"/>
              <w:lang w:val="vi-VN"/>
              <w14:ligatures w14:val="standardContextual"/>
            </w:rPr>
          </w:rPrChange>
        </w:rPr>
      </w:pPr>
      <w:ins w:id="2326" w:author="MinhHieu" w:date="2024-12-20T14:41:00Z">
        <w:r w:rsidRPr="000E3F2A">
          <w:rPr>
            <w:rStyle w:val="Hyperlink"/>
            <w:rFonts w:asciiTheme="majorHAnsi" w:hAnsiTheme="majorHAnsi" w:cstheme="majorHAnsi"/>
            <w:noProof/>
            <w:sz w:val="26"/>
            <w:szCs w:val="26"/>
            <w:rPrChange w:id="2327"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2328"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2329" w:author="MinhHieu" w:date="2024-12-20T14:42:00Z">
              <w:rPr>
                <w:noProof/>
              </w:rPr>
            </w:rPrChange>
          </w:rPr>
          <w:instrText>HYPERLINK \l "_Toc185598379"</w:instrText>
        </w:r>
        <w:r w:rsidRPr="000E3F2A">
          <w:rPr>
            <w:rStyle w:val="Hyperlink"/>
            <w:rFonts w:asciiTheme="majorHAnsi" w:hAnsiTheme="majorHAnsi" w:cstheme="majorHAnsi"/>
            <w:noProof/>
            <w:sz w:val="26"/>
            <w:szCs w:val="26"/>
            <w:rPrChange w:id="2330"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2331"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2332" w:author="MinhHieu" w:date="2024-12-20T14:42:00Z">
              <w:rPr>
                <w:rStyle w:val="Hyperlink"/>
                <w:noProof/>
              </w:rPr>
            </w:rPrChange>
          </w:rPr>
          <w:t>3.2.6</w:t>
        </w:r>
      </w:ins>
      <w:ins w:id="2333" w:author="MinhHieu" w:date="2024-12-20T14:44:00Z">
        <w:r w:rsidR="00717C01">
          <w:rPr>
            <w:rFonts w:asciiTheme="majorHAnsi" w:eastAsiaTheme="minorEastAsia" w:hAnsiTheme="majorHAnsi" w:cstheme="majorHAnsi"/>
            <w:smallCaps w:val="0"/>
            <w:noProof/>
            <w:color w:val="auto"/>
            <w:kern w:val="2"/>
            <w:sz w:val="26"/>
            <w:szCs w:val="26"/>
            <w:lang w:val="en-US"/>
            <w14:ligatures w14:val="standardContextual"/>
          </w:rPr>
          <w:t xml:space="preserve"> </w:t>
        </w:r>
      </w:ins>
      <w:ins w:id="2334" w:author="MinhHieu" w:date="2024-12-20T14:41:00Z">
        <w:r w:rsidRPr="000E3F2A">
          <w:rPr>
            <w:rStyle w:val="Hyperlink"/>
            <w:rFonts w:asciiTheme="majorHAnsi" w:hAnsiTheme="majorHAnsi" w:cstheme="majorHAnsi"/>
            <w:noProof/>
            <w:sz w:val="26"/>
            <w:szCs w:val="26"/>
            <w:rPrChange w:id="2335" w:author="MinhHieu" w:date="2024-12-20T14:42:00Z">
              <w:rPr>
                <w:rStyle w:val="Hyperlink"/>
                <w:noProof/>
              </w:rPr>
            </w:rPrChange>
          </w:rPr>
          <w:t>Chức năng quản lý phiếu giảm giá</w:t>
        </w:r>
        <w:r w:rsidRPr="000E3F2A">
          <w:rPr>
            <w:rFonts w:asciiTheme="majorHAnsi" w:hAnsiTheme="majorHAnsi" w:cstheme="majorHAnsi"/>
            <w:noProof/>
            <w:webHidden/>
            <w:sz w:val="26"/>
            <w:szCs w:val="26"/>
            <w:rPrChange w:id="2336" w:author="MinhHieu" w:date="2024-12-20T14:42:00Z">
              <w:rPr>
                <w:noProof/>
                <w:webHidden/>
              </w:rPr>
            </w:rPrChange>
          </w:rPr>
          <w:tab/>
        </w:r>
        <w:r w:rsidRPr="000E3F2A">
          <w:rPr>
            <w:rFonts w:asciiTheme="majorHAnsi" w:hAnsiTheme="majorHAnsi" w:cstheme="majorHAnsi"/>
            <w:noProof/>
            <w:webHidden/>
            <w:sz w:val="26"/>
            <w:szCs w:val="26"/>
            <w:rPrChange w:id="2337" w:author="MinhHieu" w:date="2024-12-20T14:42:00Z">
              <w:rPr>
                <w:noProof/>
                <w:webHidden/>
              </w:rPr>
            </w:rPrChange>
          </w:rPr>
          <w:fldChar w:fldCharType="begin"/>
        </w:r>
        <w:r w:rsidRPr="000E3F2A">
          <w:rPr>
            <w:rFonts w:asciiTheme="majorHAnsi" w:hAnsiTheme="majorHAnsi" w:cstheme="majorHAnsi"/>
            <w:noProof/>
            <w:webHidden/>
            <w:sz w:val="26"/>
            <w:szCs w:val="26"/>
            <w:rPrChange w:id="2338" w:author="MinhHieu" w:date="2024-12-20T14:42:00Z">
              <w:rPr>
                <w:noProof/>
                <w:webHidden/>
              </w:rPr>
            </w:rPrChange>
          </w:rPr>
          <w:instrText xml:space="preserve"> PAGEREF _Toc185598379 \h </w:instrText>
        </w:r>
      </w:ins>
      <w:r w:rsidRPr="000E3F2A">
        <w:rPr>
          <w:rFonts w:asciiTheme="majorHAnsi" w:hAnsiTheme="majorHAnsi" w:cstheme="majorHAnsi"/>
          <w:noProof/>
          <w:webHidden/>
          <w:sz w:val="26"/>
          <w:szCs w:val="26"/>
          <w:rPrChange w:id="2339"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2340" w:author="MinhHieu" w:date="2024-12-20T14:42:00Z">
            <w:rPr>
              <w:noProof/>
              <w:webHidden/>
            </w:rPr>
          </w:rPrChange>
        </w:rPr>
        <w:fldChar w:fldCharType="separate"/>
      </w:r>
      <w:ins w:id="2341" w:author="MinhHieu" w:date="2024-12-20T14:41:00Z">
        <w:r w:rsidRPr="000E3F2A">
          <w:rPr>
            <w:rFonts w:asciiTheme="majorHAnsi" w:hAnsiTheme="majorHAnsi" w:cstheme="majorHAnsi"/>
            <w:noProof/>
            <w:webHidden/>
            <w:sz w:val="26"/>
            <w:szCs w:val="26"/>
            <w:rPrChange w:id="2342" w:author="MinhHieu" w:date="2024-12-20T14:42:00Z">
              <w:rPr>
                <w:noProof/>
                <w:webHidden/>
              </w:rPr>
            </w:rPrChange>
          </w:rPr>
          <w:t>62</w:t>
        </w:r>
        <w:r w:rsidRPr="000E3F2A">
          <w:rPr>
            <w:rFonts w:asciiTheme="majorHAnsi" w:hAnsiTheme="majorHAnsi" w:cstheme="majorHAnsi"/>
            <w:noProof/>
            <w:webHidden/>
            <w:sz w:val="26"/>
            <w:szCs w:val="26"/>
            <w:rPrChange w:id="2343" w:author="MinhHieu" w:date="2024-12-20T14:42:00Z">
              <w:rPr>
                <w:noProof/>
                <w:webHidden/>
              </w:rPr>
            </w:rPrChange>
          </w:rPr>
          <w:fldChar w:fldCharType="end"/>
        </w:r>
        <w:r w:rsidRPr="000E3F2A">
          <w:rPr>
            <w:rStyle w:val="Hyperlink"/>
            <w:rFonts w:asciiTheme="majorHAnsi" w:hAnsiTheme="majorHAnsi" w:cstheme="majorHAnsi"/>
            <w:noProof/>
            <w:sz w:val="26"/>
            <w:szCs w:val="26"/>
            <w:rPrChange w:id="2344" w:author="MinhHieu" w:date="2024-12-20T14:42:00Z">
              <w:rPr>
                <w:rStyle w:val="Hyperlink"/>
                <w:noProof/>
              </w:rPr>
            </w:rPrChange>
          </w:rPr>
          <w:fldChar w:fldCharType="end"/>
        </w:r>
      </w:ins>
    </w:p>
    <w:p w14:paraId="55A1FD52" w14:textId="2F3050FB" w:rsidR="000E3F2A" w:rsidRPr="000E3F2A" w:rsidRDefault="000E3F2A">
      <w:pPr>
        <w:pStyle w:val="TOC2"/>
        <w:tabs>
          <w:tab w:val="right" w:leader="dot" w:pos="9520"/>
        </w:tabs>
        <w:rPr>
          <w:ins w:id="2345"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2346" w:author="MinhHieu" w:date="2024-12-20T14:42:00Z">
            <w:rPr>
              <w:ins w:id="2347" w:author="MinhHieu" w:date="2024-12-20T14:41:00Z"/>
              <w:rFonts w:eastAsiaTheme="minorEastAsia" w:cstheme="minorBidi"/>
              <w:smallCaps w:val="0"/>
              <w:noProof/>
              <w:color w:val="auto"/>
              <w:kern w:val="2"/>
              <w:sz w:val="22"/>
              <w:szCs w:val="22"/>
              <w:lang w:val="vi-VN"/>
              <w14:ligatures w14:val="standardContextual"/>
            </w:rPr>
          </w:rPrChange>
        </w:rPr>
      </w:pPr>
      <w:ins w:id="2348" w:author="MinhHieu" w:date="2024-12-20T14:41:00Z">
        <w:r w:rsidRPr="000E3F2A">
          <w:rPr>
            <w:rStyle w:val="Hyperlink"/>
            <w:rFonts w:asciiTheme="majorHAnsi" w:hAnsiTheme="majorHAnsi" w:cstheme="majorHAnsi"/>
            <w:noProof/>
            <w:sz w:val="26"/>
            <w:szCs w:val="26"/>
            <w:rPrChange w:id="2349"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2350"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2351" w:author="MinhHieu" w:date="2024-12-20T14:42:00Z">
              <w:rPr>
                <w:noProof/>
              </w:rPr>
            </w:rPrChange>
          </w:rPr>
          <w:instrText>HYPERLINK \l "_Toc185598380"</w:instrText>
        </w:r>
        <w:r w:rsidRPr="000E3F2A">
          <w:rPr>
            <w:rStyle w:val="Hyperlink"/>
            <w:rFonts w:asciiTheme="majorHAnsi" w:hAnsiTheme="majorHAnsi" w:cstheme="majorHAnsi"/>
            <w:noProof/>
            <w:sz w:val="26"/>
            <w:szCs w:val="26"/>
            <w:rPrChange w:id="2352"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2353"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2354" w:author="MinhHieu" w:date="2024-12-20T14:42:00Z">
              <w:rPr>
                <w:rStyle w:val="Hyperlink"/>
                <w:noProof/>
              </w:rPr>
            </w:rPrChange>
          </w:rPr>
          <w:t>3.2.7</w:t>
        </w:r>
      </w:ins>
      <w:ins w:id="2355" w:author="MinhHieu" w:date="2024-12-20T14:44:00Z">
        <w:r w:rsidR="00717C01">
          <w:rPr>
            <w:rFonts w:asciiTheme="majorHAnsi" w:eastAsiaTheme="minorEastAsia" w:hAnsiTheme="majorHAnsi" w:cstheme="majorHAnsi"/>
            <w:smallCaps w:val="0"/>
            <w:noProof/>
            <w:color w:val="auto"/>
            <w:kern w:val="2"/>
            <w:sz w:val="26"/>
            <w:szCs w:val="26"/>
            <w:lang w:val="en-US"/>
            <w14:ligatures w14:val="standardContextual"/>
          </w:rPr>
          <w:t xml:space="preserve"> </w:t>
        </w:r>
      </w:ins>
      <w:ins w:id="2356" w:author="MinhHieu" w:date="2024-12-20T14:41:00Z">
        <w:r w:rsidRPr="000E3F2A">
          <w:rPr>
            <w:rStyle w:val="Hyperlink"/>
            <w:rFonts w:asciiTheme="majorHAnsi" w:hAnsiTheme="majorHAnsi" w:cstheme="majorHAnsi"/>
            <w:noProof/>
            <w:sz w:val="26"/>
            <w:szCs w:val="26"/>
            <w:rPrChange w:id="2357" w:author="MinhHieu" w:date="2024-12-20T14:42:00Z">
              <w:rPr>
                <w:rStyle w:val="Hyperlink"/>
                <w:noProof/>
              </w:rPr>
            </w:rPrChange>
          </w:rPr>
          <w:t>Chức năng trò chuyện</w:t>
        </w:r>
        <w:r w:rsidRPr="000E3F2A">
          <w:rPr>
            <w:rFonts w:asciiTheme="majorHAnsi" w:hAnsiTheme="majorHAnsi" w:cstheme="majorHAnsi"/>
            <w:noProof/>
            <w:webHidden/>
            <w:sz w:val="26"/>
            <w:szCs w:val="26"/>
            <w:rPrChange w:id="2358" w:author="MinhHieu" w:date="2024-12-20T14:42:00Z">
              <w:rPr>
                <w:noProof/>
                <w:webHidden/>
              </w:rPr>
            </w:rPrChange>
          </w:rPr>
          <w:tab/>
        </w:r>
        <w:r w:rsidRPr="000E3F2A">
          <w:rPr>
            <w:rFonts w:asciiTheme="majorHAnsi" w:hAnsiTheme="majorHAnsi" w:cstheme="majorHAnsi"/>
            <w:noProof/>
            <w:webHidden/>
            <w:sz w:val="26"/>
            <w:szCs w:val="26"/>
            <w:rPrChange w:id="2359" w:author="MinhHieu" w:date="2024-12-20T14:42:00Z">
              <w:rPr>
                <w:noProof/>
                <w:webHidden/>
              </w:rPr>
            </w:rPrChange>
          </w:rPr>
          <w:fldChar w:fldCharType="begin"/>
        </w:r>
        <w:r w:rsidRPr="000E3F2A">
          <w:rPr>
            <w:rFonts w:asciiTheme="majorHAnsi" w:hAnsiTheme="majorHAnsi" w:cstheme="majorHAnsi"/>
            <w:noProof/>
            <w:webHidden/>
            <w:sz w:val="26"/>
            <w:szCs w:val="26"/>
            <w:rPrChange w:id="2360" w:author="MinhHieu" w:date="2024-12-20T14:42:00Z">
              <w:rPr>
                <w:noProof/>
                <w:webHidden/>
              </w:rPr>
            </w:rPrChange>
          </w:rPr>
          <w:instrText xml:space="preserve"> PAGEREF _Toc185598380 \h </w:instrText>
        </w:r>
      </w:ins>
      <w:r w:rsidRPr="000E3F2A">
        <w:rPr>
          <w:rFonts w:asciiTheme="majorHAnsi" w:hAnsiTheme="majorHAnsi" w:cstheme="majorHAnsi"/>
          <w:noProof/>
          <w:webHidden/>
          <w:sz w:val="26"/>
          <w:szCs w:val="26"/>
          <w:rPrChange w:id="2361"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2362" w:author="MinhHieu" w:date="2024-12-20T14:42:00Z">
            <w:rPr>
              <w:noProof/>
              <w:webHidden/>
            </w:rPr>
          </w:rPrChange>
        </w:rPr>
        <w:fldChar w:fldCharType="separate"/>
      </w:r>
      <w:ins w:id="2363" w:author="MinhHieu" w:date="2024-12-20T14:41:00Z">
        <w:r w:rsidRPr="000E3F2A">
          <w:rPr>
            <w:rFonts w:asciiTheme="majorHAnsi" w:hAnsiTheme="majorHAnsi" w:cstheme="majorHAnsi"/>
            <w:noProof/>
            <w:webHidden/>
            <w:sz w:val="26"/>
            <w:szCs w:val="26"/>
            <w:rPrChange w:id="2364" w:author="MinhHieu" w:date="2024-12-20T14:42:00Z">
              <w:rPr>
                <w:noProof/>
                <w:webHidden/>
              </w:rPr>
            </w:rPrChange>
          </w:rPr>
          <w:t>62</w:t>
        </w:r>
        <w:r w:rsidRPr="000E3F2A">
          <w:rPr>
            <w:rFonts w:asciiTheme="majorHAnsi" w:hAnsiTheme="majorHAnsi" w:cstheme="majorHAnsi"/>
            <w:noProof/>
            <w:webHidden/>
            <w:sz w:val="26"/>
            <w:szCs w:val="26"/>
            <w:rPrChange w:id="2365" w:author="MinhHieu" w:date="2024-12-20T14:42:00Z">
              <w:rPr>
                <w:noProof/>
                <w:webHidden/>
              </w:rPr>
            </w:rPrChange>
          </w:rPr>
          <w:fldChar w:fldCharType="end"/>
        </w:r>
        <w:r w:rsidRPr="000E3F2A">
          <w:rPr>
            <w:rStyle w:val="Hyperlink"/>
            <w:rFonts w:asciiTheme="majorHAnsi" w:hAnsiTheme="majorHAnsi" w:cstheme="majorHAnsi"/>
            <w:noProof/>
            <w:sz w:val="26"/>
            <w:szCs w:val="26"/>
            <w:rPrChange w:id="2366" w:author="MinhHieu" w:date="2024-12-20T14:42:00Z">
              <w:rPr>
                <w:rStyle w:val="Hyperlink"/>
                <w:noProof/>
              </w:rPr>
            </w:rPrChange>
          </w:rPr>
          <w:fldChar w:fldCharType="end"/>
        </w:r>
      </w:ins>
    </w:p>
    <w:p w14:paraId="42800B21" w14:textId="1419461A" w:rsidR="000E3F2A" w:rsidRPr="000E3F2A" w:rsidRDefault="000E3F2A">
      <w:pPr>
        <w:pStyle w:val="TOC2"/>
        <w:tabs>
          <w:tab w:val="right" w:leader="dot" w:pos="9520"/>
        </w:tabs>
        <w:rPr>
          <w:ins w:id="2367"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2368" w:author="MinhHieu" w:date="2024-12-20T14:42:00Z">
            <w:rPr>
              <w:ins w:id="2369" w:author="MinhHieu" w:date="2024-12-20T14:41:00Z"/>
              <w:rFonts w:eastAsiaTheme="minorEastAsia" w:cstheme="minorBidi"/>
              <w:smallCaps w:val="0"/>
              <w:noProof/>
              <w:color w:val="auto"/>
              <w:kern w:val="2"/>
              <w:sz w:val="22"/>
              <w:szCs w:val="22"/>
              <w:lang w:val="vi-VN"/>
              <w14:ligatures w14:val="standardContextual"/>
            </w:rPr>
          </w:rPrChange>
        </w:rPr>
      </w:pPr>
      <w:ins w:id="2370" w:author="MinhHieu" w:date="2024-12-20T14:41:00Z">
        <w:r w:rsidRPr="000E3F2A">
          <w:rPr>
            <w:rStyle w:val="Hyperlink"/>
            <w:rFonts w:asciiTheme="majorHAnsi" w:hAnsiTheme="majorHAnsi" w:cstheme="majorHAnsi"/>
            <w:noProof/>
            <w:sz w:val="26"/>
            <w:szCs w:val="26"/>
            <w:rPrChange w:id="2371"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2372"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2373" w:author="MinhHieu" w:date="2024-12-20T14:42:00Z">
              <w:rPr>
                <w:noProof/>
              </w:rPr>
            </w:rPrChange>
          </w:rPr>
          <w:instrText>HYPERLINK \l "_Toc185598381"</w:instrText>
        </w:r>
        <w:r w:rsidRPr="000E3F2A">
          <w:rPr>
            <w:rStyle w:val="Hyperlink"/>
            <w:rFonts w:asciiTheme="majorHAnsi" w:hAnsiTheme="majorHAnsi" w:cstheme="majorHAnsi"/>
            <w:noProof/>
            <w:sz w:val="26"/>
            <w:szCs w:val="26"/>
            <w:rPrChange w:id="2374"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2375"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2376" w:author="MinhHieu" w:date="2024-12-20T14:42:00Z">
              <w:rPr>
                <w:rStyle w:val="Hyperlink"/>
                <w:noProof/>
              </w:rPr>
            </w:rPrChange>
          </w:rPr>
          <w:t>3.2.8</w:t>
        </w:r>
      </w:ins>
      <w:ins w:id="2377" w:author="MinhHieu" w:date="2024-12-20T14:44:00Z">
        <w:r w:rsidR="00717C01">
          <w:rPr>
            <w:rFonts w:asciiTheme="majorHAnsi" w:eastAsiaTheme="minorEastAsia" w:hAnsiTheme="majorHAnsi" w:cstheme="majorHAnsi"/>
            <w:smallCaps w:val="0"/>
            <w:noProof/>
            <w:color w:val="auto"/>
            <w:kern w:val="2"/>
            <w:sz w:val="26"/>
            <w:szCs w:val="26"/>
            <w:lang w:val="en-US"/>
            <w14:ligatures w14:val="standardContextual"/>
          </w:rPr>
          <w:t xml:space="preserve"> </w:t>
        </w:r>
      </w:ins>
      <w:ins w:id="2378" w:author="MinhHieu" w:date="2024-12-20T14:41:00Z">
        <w:r w:rsidRPr="000E3F2A">
          <w:rPr>
            <w:rStyle w:val="Hyperlink"/>
            <w:rFonts w:asciiTheme="majorHAnsi" w:hAnsiTheme="majorHAnsi" w:cstheme="majorHAnsi"/>
            <w:noProof/>
            <w:sz w:val="26"/>
            <w:szCs w:val="26"/>
            <w:rPrChange w:id="2379" w:author="MinhHieu" w:date="2024-12-20T14:42:00Z">
              <w:rPr>
                <w:rStyle w:val="Hyperlink"/>
                <w:noProof/>
              </w:rPr>
            </w:rPrChange>
          </w:rPr>
          <w:t>Chức năng đăng ký tài khoản</w:t>
        </w:r>
        <w:r w:rsidRPr="000E3F2A">
          <w:rPr>
            <w:rFonts w:asciiTheme="majorHAnsi" w:hAnsiTheme="majorHAnsi" w:cstheme="majorHAnsi"/>
            <w:noProof/>
            <w:webHidden/>
            <w:sz w:val="26"/>
            <w:szCs w:val="26"/>
            <w:rPrChange w:id="2380" w:author="MinhHieu" w:date="2024-12-20T14:42:00Z">
              <w:rPr>
                <w:noProof/>
                <w:webHidden/>
              </w:rPr>
            </w:rPrChange>
          </w:rPr>
          <w:tab/>
        </w:r>
        <w:r w:rsidRPr="000E3F2A">
          <w:rPr>
            <w:rFonts w:asciiTheme="majorHAnsi" w:hAnsiTheme="majorHAnsi" w:cstheme="majorHAnsi"/>
            <w:noProof/>
            <w:webHidden/>
            <w:sz w:val="26"/>
            <w:szCs w:val="26"/>
            <w:rPrChange w:id="2381" w:author="MinhHieu" w:date="2024-12-20T14:42:00Z">
              <w:rPr>
                <w:noProof/>
                <w:webHidden/>
              </w:rPr>
            </w:rPrChange>
          </w:rPr>
          <w:fldChar w:fldCharType="begin"/>
        </w:r>
        <w:r w:rsidRPr="000E3F2A">
          <w:rPr>
            <w:rFonts w:asciiTheme="majorHAnsi" w:hAnsiTheme="majorHAnsi" w:cstheme="majorHAnsi"/>
            <w:noProof/>
            <w:webHidden/>
            <w:sz w:val="26"/>
            <w:szCs w:val="26"/>
            <w:rPrChange w:id="2382" w:author="MinhHieu" w:date="2024-12-20T14:42:00Z">
              <w:rPr>
                <w:noProof/>
                <w:webHidden/>
              </w:rPr>
            </w:rPrChange>
          </w:rPr>
          <w:instrText xml:space="preserve"> PAGEREF _Toc185598381 \h </w:instrText>
        </w:r>
      </w:ins>
      <w:r w:rsidRPr="000E3F2A">
        <w:rPr>
          <w:rFonts w:asciiTheme="majorHAnsi" w:hAnsiTheme="majorHAnsi" w:cstheme="majorHAnsi"/>
          <w:noProof/>
          <w:webHidden/>
          <w:sz w:val="26"/>
          <w:szCs w:val="26"/>
          <w:rPrChange w:id="2383"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2384" w:author="MinhHieu" w:date="2024-12-20T14:42:00Z">
            <w:rPr>
              <w:noProof/>
              <w:webHidden/>
            </w:rPr>
          </w:rPrChange>
        </w:rPr>
        <w:fldChar w:fldCharType="separate"/>
      </w:r>
      <w:ins w:id="2385" w:author="MinhHieu" w:date="2024-12-20T14:41:00Z">
        <w:r w:rsidRPr="000E3F2A">
          <w:rPr>
            <w:rFonts w:asciiTheme="majorHAnsi" w:hAnsiTheme="majorHAnsi" w:cstheme="majorHAnsi"/>
            <w:noProof/>
            <w:webHidden/>
            <w:sz w:val="26"/>
            <w:szCs w:val="26"/>
            <w:rPrChange w:id="2386" w:author="MinhHieu" w:date="2024-12-20T14:42:00Z">
              <w:rPr>
                <w:noProof/>
                <w:webHidden/>
              </w:rPr>
            </w:rPrChange>
          </w:rPr>
          <w:t>63</w:t>
        </w:r>
        <w:r w:rsidRPr="000E3F2A">
          <w:rPr>
            <w:rFonts w:asciiTheme="majorHAnsi" w:hAnsiTheme="majorHAnsi" w:cstheme="majorHAnsi"/>
            <w:noProof/>
            <w:webHidden/>
            <w:sz w:val="26"/>
            <w:szCs w:val="26"/>
            <w:rPrChange w:id="2387" w:author="MinhHieu" w:date="2024-12-20T14:42:00Z">
              <w:rPr>
                <w:noProof/>
                <w:webHidden/>
              </w:rPr>
            </w:rPrChange>
          </w:rPr>
          <w:fldChar w:fldCharType="end"/>
        </w:r>
        <w:r w:rsidRPr="000E3F2A">
          <w:rPr>
            <w:rStyle w:val="Hyperlink"/>
            <w:rFonts w:asciiTheme="majorHAnsi" w:hAnsiTheme="majorHAnsi" w:cstheme="majorHAnsi"/>
            <w:noProof/>
            <w:sz w:val="26"/>
            <w:szCs w:val="26"/>
            <w:rPrChange w:id="2388" w:author="MinhHieu" w:date="2024-12-20T14:42:00Z">
              <w:rPr>
                <w:rStyle w:val="Hyperlink"/>
                <w:noProof/>
              </w:rPr>
            </w:rPrChange>
          </w:rPr>
          <w:fldChar w:fldCharType="end"/>
        </w:r>
      </w:ins>
    </w:p>
    <w:p w14:paraId="4537D0BF" w14:textId="0AE7B929" w:rsidR="000E3F2A" w:rsidRPr="000E3F2A" w:rsidRDefault="000E3F2A">
      <w:pPr>
        <w:pStyle w:val="TOC2"/>
        <w:tabs>
          <w:tab w:val="right" w:leader="dot" w:pos="9520"/>
        </w:tabs>
        <w:rPr>
          <w:ins w:id="2389"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2390" w:author="MinhHieu" w:date="2024-12-20T14:42:00Z">
            <w:rPr>
              <w:ins w:id="2391" w:author="MinhHieu" w:date="2024-12-20T14:41:00Z"/>
              <w:rFonts w:eastAsiaTheme="minorEastAsia" w:cstheme="minorBidi"/>
              <w:smallCaps w:val="0"/>
              <w:noProof/>
              <w:color w:val="auto"/>
              <w:kern w:val="2"/>
              <w:sz w:val="22"/>
              <w:szCs w:val="22"/>
              <w:lang w:val="vi-VN"/>
              <w14:ligatures w14:val="standardContextual"/>
            </w:rPr>
          </w:rPrChange>
        </w:rPr>
      </w:pPr>
      <w:ins w:id="2392" w:author="MinhHieu" w:date="2024-12-20T14:41:00Z">
        <w:r w:rsidRPr="000E3F2A">
          <w:rPr>
            <w:rStyle w:val="Hyperlink"/>
            <w:rFonts w:asciiTheme="majorHAnsi" w:hAnsiTheme="majorHAnsi" w:cstheme="majorHAnsi"/>
            <w:noProof/>
            <w:sz w:val="26"/>
            <w:szCs w:val="26"/>
            <w:rPrChange w:id="2393"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2394"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2395" w:author="MinhHieu" w:date="2024-12-20T14:42:00Z">
              <w:rPr>
                <w:noProof/>
              </w:rPr>
            </w:rPrChange>
          </w:rPr>
          <w:instrText>HYPERLINK \l "_Toc185598382"</w:instrText>
        </w:r>
        <w:r w:rsidRPr="000E3F2A">
          <w:rPr>
            <w:rStyle w:val="Hyperlink"/>
            <w:rFonts w:asciiTheme="majorHAnsi" w:hAnsiTheme="majorHAnsi" w:cstheme="majorHAnsi"/>
            <w:noProof/>
            <w:sz w:val="26"/>
            <w:szCs w:val="26"/>
            <w:rPrChange w:id="2396"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2397"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2398" w:author="MinhHieu" w:date="2024-12-20T14:42:00Z">
              <w:rPr>
                <w:rStyle w:val="Hyperlink"/>
                <w:noProof/>
              </w:rPr>
            </w:rPrChange>
          </w:rPr>
          <w:t>3.3</w:t>
        </w:r>
        <w:r w:rsidRPr="000E3F2A">
          <w:rPr>
            <w:rFonts w:asciiTheme="majorHAnsi" w:eastAsiaTheme="minorEastAsia" w:hAnsiTheme="majorHAnsi" w:cstheme="majorHAnsi"/>
            <w:smallCaps w:val="0"/>
            <w:noProof/>
            <w:color w:val="auto"/>
            <w:kern w:val="2"/>
            <w:sz w:val="26"/>
            <w:szCs w:val="26"/>
            <w:lang w:val="vi-VN"/>
            <w14:ligatures w14:val="standardContextual"/>
            <w:rPrChange w:id="2399" w:author="MinhHieu" w:date="2024-12-20T14:42:00Z">
              <w:rPr>
                <w:rFonts w:eastAsiaTheme="minorEastAsia" w:cstheme="minorBidi"/>
                <w:smallCaps w:val="0"/>
                <w:noProof/>
                <w:color w:val="auto"/>
                <w:kern w:val="2"/>
                <w:sz w:val="22"/>
                <w:szCs w:val="22"/>
                <w:lang w:val="vi-VN"/>
                <w14:ligatures w14:val="standardContextual"/>
              </w:rPr>
            </w:rPrChange>
          </w:rPr>
          <w:tab/>
        </w:r>
        <w:r w:rsidRPr="000E3F2A">
          <w:rPr>
            <w:rStyle w:val="Hyperlink"/>
            <w:rFonts w:asciiTheme="majorHAnsi" w:hAnsiTheme="majorHAnsi" w:cstheme="majorHAnsi"/>
            <w:noProof/>
            <w:sz w:val="26"/>
            <w:szCs w:val="26"/>
            <w:rPrChange w:id="2400" w:author="MinhHieu" w:date="2024-12-20T14:42:00Z">
              <w:rPr>
                <w:rStyle w:val="Hyperlink"/>
                <w:noProof/>
              </w:rPr>
            </w:rPrChange>
          </w:rPr>
          <w:t>Kết luận chương</w:t>
        </w:r>
        <w:r w:rsidRPr="000E3F2A">
          <w:rPr>
            <w:rFonts w:asciiTheme="majorHAnsi" w:hAnsiTheme="majorHAnsi" w:cstheme="majorHAnsi"/>
            <w:noProof/>
            <w:webHidden/>
            <w:sz w:val="26"/>
            <w:szCs w:val="26"/>
            <w:rPrChange w:id="2401" w:author="MinhHieu" w:date="2024-12-20T14:42:00Z">
              <w:rPr>
                <w:noProof/>
                <w:webHidden/>
              </w:rPr>
            </w:rPrChange>
          </w:rPr>
          <w:tab/>
        </w:r>
        <w:r w:rsidRPr="000E3F2A">
          <w:rPr>
            <w:rFonts w:asciiTheme="majorHAnsi" w:hAnsiTheme="majorHAnsi" w:cstheme="majorHAnsi"/>
            <w:noProof/>
            <w:webHidden/>
            <w:sz w:val="26"/>
            <w:szCs w:val="26"/>
            <w:rPrChange w:id="2402" w:author="MinhHieu" w:date="2024-12-20T14:42:00Z">
              <w:rPr>
                <w:noProof/>
                <w:webHidden/>
              </w:rPr>
            </w:rPrChange>
          </w:rPr>
          <w:fldChar w:fldCharType="begin"/>
        </w:r>
        <w:r w:rsidRPr="000E3F2A">
          <w:rPr>
            <w:rFonts w:asciiTheme="majorHAnsi" w:hAnsiTheme="majorHAnsi" w:cstheme="majorHAnsi"/>
            <w:noProof/>
            <w:webHidden/>
            <w:sz w:val="26"/>
            <w:szCs w:val="26"/>
            <w:rPrChange w:id="2403" w:author="MinhHieu" w:date="2024-12-20T14:42:00Z">
              <w:rPr>
                <w:noProof/>
                <w:webHidden/>
              </w:rPr>
            </w:rPrChange>
          </w:rPr>
          <w:instrText xml:space="preserve"> PAGEREF _Toc185598382 \h </w:instrText>
        </w:r>
      </w:ins>
      <w:r w:rsidRPr="000E3F2A">
        <w:rPr>
          <w:rFonts w:asciiTheme="majorHAnsi" w:hAnsiTheme="majorHAnsi" w:cstheme="majorHAnsi"/>
          <w:noProof/>
          <w:webHidden/>
          <w:sz w:val="26"/>
          <w:szCs w:val="26"/>
          <w:rPrChange w:id="2404"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2405" w:author="MinhHieu" w:date="2024-12-20T14:42:00Z">
            <w:rPr>
              <w:noProof/>
              <w:webHidden/>
            </w:rPr>
          </w:rPrChange>
        </w:rPr>
        <w:fldChar w:fldCharType="separate"/>
      </w:r>
      <w:ins w:id="2406" w:author="MinhHieu" w:date="2024-12-20T14:41:00Z">
        <w:r w:rsidRPr="000E3F2A">
          <w:rPr>
            <w:rFonts w:asciiTheme="majorHAnsi" w:hAnsiTheme="majorHAnsi" w:cstheme="majorHAnsi"/>
            <w:noProof/>
            <w:webHidden/>
            <w:sz w:val="26"/>
            <w:szCs w:val="26"/>
            <w:rPrChange w:id="2407" w:author="MinhHieu" w:date="2024-12-20T14:42:00Z">
              <w:rPr>
                <w:noProof/>
                <w:webHidden/>
              </w:rPr>
            </w:rPrChange>
          </w:rPr>
          <w:t>64</w:t>
        </w:r>
        <w:r w:rsidRPr="000E3F2A">
          <w:rPr>
            <w:rFonts w:asciiTheme="majorHAnsi" w:hAnsiTheme="majorHAnsi" w:cstheme="majorHAnsi"/>
            <w:noProof/>
            <w:webHidden/>
            <w:sz w:val="26"/>
            <w:szCs w:val="26"/>
            <w:rPrChange w:id="2408" w:author="MinhHieu" w:date="2024-12-20T14:42:00Z">
              <w:rPr>
                <w:noProof/>
                <w:webHidden/>
              </w:rPr>
            </w:rPrChange>
          </w:rPr>
          <w:fldChar w:fldCharType="end"/>
        </w:r>
        <w:r w:rsidRPr="000E3F2A">
          <w:rPr>
            <w:rStyle w:val="Hyperlink"/>
            <w:rFonts w:asciiTheme="majorHAnsi" w:hAnsiTheme="majorHAnsi" w:cstheme="majorHAnsi"/>
            <w:noProof/>
            <w:sz w:val="26"/>
            <w:szCs w:val="26"/>
            <w:rPrChange w:id="2409" w:author="MinhHieu" w:date="2024-12-20T14:42:00Z">
              <w:rPr>
                <w:rStyle w:val="Hyperlink"/>
                <w:noProof/>
              </w:rPr>
            </w:rPrChange>
          </w:rPr>
          <w:fldChar w:fldCharType="end"/>
        </w:r>
      </w:ins>
    </w:p>
    <w:p w14:paraId="09500E79" w14:textId="22ED9276" w:rsidR="000E3F2A" w:rsidRPr="000E3F2A" w:rsidRDefault="000E3F2A">
      <w:pPr>
        <w:pStyle w:val="TOC1"/>
        <w:tabs>
          <w:tab w:val="right" w:leader="dot" w:pos="9520"/>
        </w:tabs>
        <w:rPr>
          <w:ins w:id="2410" w:author="MinhHieu" w:date="2024-12-20T14:41:00Z"/>
          <w:rFonts w:asciiTheme="majorHAnsi" w:eastAsiaTheme="minorEastAsia" w:hAnsiTheme="majorHAnsi" w:cstheme="majorHAnsi"/>
          <w:b w:val="0"/>
          <w:bCs w:val="0"/>
          <w:caps w:val="0"/>
          <w:noProof/>
          <w:color w:val="auto"/>
          <w:kern w:val="2"/>
          <w:sz w:val="26"/>
          <w:szCs w:val="26"/>
          <w:lang w:val="vi-VN"/>
          <w14:ligatures w14:val="standardContextual"/>
          <w:rPrChange w:id="2411" w:author="MinhHieu" w:date="2024-12-20T14:42:00Z">
            <w:rPr>
              <w:ins w:id="2412" w:author="MinhHieu" w:date="2024-12-20T14:41:00Z"/>
              <w:rFonts w:eastAsiaTheme="minorEastAsia" w:cstheme="minorBidi"/>
              <w:b w:val="0"/>
              <w:bCs w:val="0"/>
              <w:caps w:val="0"/>
              <w:noProof/>
              <w:color w:val="auto"/>
              <w:kern w:val="2"/>
              <w:sz w:val="22"/>
              <w:szCs w:val="22"/>
              <w:lang w:val="vi-VN"/>
              <w14:ligatures w14:val="standardContextual"/>
            </w:rPr>
          </w:rPrChange>
        </w:rPr>
      </w:pPr>
      <w:ins w:id="2413" w:author="MinhHieu" w:date="2024-12-20T14:41:00Z">
        <w:r w:rsidRPr="000E3F2A">
          <w:rPr>
            <w:rStyle w:val="Hyperlink"/>
            <w:rFonts w:asciiTheme="majorHAnsi" w:hAnsiTheme="majorHAnsi" w:cstheme="majorHAnsi"/>
            <w:noProof/>
            <w:sz w:val="26"/>
            <w:szCs w:val="26"/>
            <w:rPrChange w:id="2414"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2415"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2416" w:author="MinhHieu" w:date="2024-12-20T14:42:00Z">
              <w:rPr>
                <w:noProof/>
              </w:rPr>
            </w:rPrChange>
          </w:rPr>
          <w:instrText>HYPERLINK \l "_Toc185598383"</w:instrText>
        </w:r>
        <w:r w:rsidRPr="000E3F2A">
          <w:rPr>
            <w:rStyle w:val="Hyperlink"/>
            <w:rFonts w:asciiTheme="majorHAnsi" w:hAnsiTheme="majorHAnsi" w:cstheme="majorHAnsi"/>
            <w:noProof/>
            <w:sz w:val="26"/>
            <w:szCs w:val="26"/>
            <w:rPrChange w:id="2417"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2418"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2419" w:author="MinhHieu" w:date="2024-12-20T14:42:00Z">
              <w:rPr>
                <w:rStyle w:val="Hyperlink"/>
                <w:noProof/>
              </w:rPr>
            </w:rPrChange>
          </w:rPr>
          <w:t>KẾT LUẬN</w:t>
        </w:r>
        <w:r w:rsidRPr="000E3F2A">
          <w:rPr>
            <w:rFonts w:asciiTheme="majorHAnsi" w:hAnsiTheme="majorHAnsi" w:cstheme="majorHAnsi"/>
            <w:noProof/>
            <w:webHidden/>
            <w:sz w:val="26"/>
            <w:szCs w:val="26"/>
            <w:rPrChange w:id="2420" w:author="MinhHieu" w:date="2024-12-20T14:42:00Z">
              <w:rPr>
                <w:noProof/>
                <w:webHidden/>
              </w:rPr>
            </w:rPrChange>
          </w:rPr>
          <w:tab/>
        </w:r>
        <w:r w:rsidRPr="000E3F2A">
          <w:rPr>
            <w:rFonts w:asciiTheme="majorHAnsi" w:hAnsiTheme="majorHAnsi" w:cstheme="majorHAnsi"/>
            <w:noProof/>
            <w:webHidden/>
            <w:sz w:val="26"/>
            <w:szCs w:val="26"/>
            <w:rPrChange w:id="2421" w:author="MinhHieu" w:date="2024-12-20T14:42:00Z">
              <w:rPr>
                <w:noProof/>
                <w:webHidden/>
              </w:rPr>
            </w:rPrChange>
          </w:rPr>
          <w:fldChar w:fldCharType="begin"/>
        </w:r>
        <w:r w:rsidRPr="000E3F2A">
          <w:rPr>
            <w:rFonts w:asciiTheme="majorHAnsi" w:hAnsiTheme="majorHAnsi" w:cstheme="majorHAnsi"/>
            <w:noProof/>
            <w:webHidden/>
            <w:sz w:val="26"/>
            <w:szCs w:val="26"/>
            <w:rPrChange w:id="2422" w:author="MinhHieu" w:date="2024-12-20T14:42:00Z">
              <w:rPr>
                <w:noProof/>
                <w:webHidden/>
              </w:rPr>
            </w:rPrChange>
          </w:rPr>
          <w:instrText xml:space="preserve"> PAGEREF _Toc185598383 \h </w:instrText>
        </w:r>
      </w:ins>
      <w:r w:rsidRPr="000E3F2A">
        <w:rPr>
          <w:rFonts w:asciiTheme="majorHAnsi" w:hAnsiTheme="majorHAnsi" w:cstheme="majorHAnsi"/>
          <w:noProof/>
          <w:webHidden/>
          <w:sz w:val="26"/>
          <w:szCs w:val="26"/>
          <w:rPrChange w:id="2423"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2424" w:author="MinhHieu" w:date="2024-12-20T14:42:00Z">
            <w:rPr>
              <w:noProof/>
              <w:webHidden/>
            </w:rPr>
          </w:rPrChange>
        </w:rPr>
        <w:fldChar w:fldCharType="separate"/>
      </w:r>
      <w:ins w:id="2425" w:author="MinhHieu" w:date="2024-12-20T14:41:00Z">
        <w:r w:rsidRPr="000E3F2A">
          <w:rPr>
            <w:rFonts w:asciiTheme="majorHAnsi" w:hAnsiTheme="majorHAnsi" w:cstheme="majorHAnsi"/>
            <w:noProof/>
            <w:webHidden/>
            <w:sz w:val="26"/>
            <w:szCs w:val="26"/>
            <w:rPrChange w:id="2426" w:author="MinhHieu" w:date="2024-12-20T14:42:00Z">
              <w:rPr>
                <w:noProof/>
                <w:webHidden/>
              </w:rPr>
            </w:rPrChange>
          </w:rPr>
          <w:t>65</w:t>
        </w:r>
        <w:r w:rsidRPr="000E3F2A">
          <w:rPr>
            <w:rFonts w:asciiTheme="majorHAnsi" w:hAnsiTheme="majorHAnsi" w:cstheme="majorHAnsi"/>
            <w:noProof/>
            <w:webHidden/>
            <w:sz w:val="26"/>
            <w:szCs w:val="26"/>
            <w:rPrChange w:id="2427" w:author="MinhHieu" w:date="2024-12-20T14:42:00Z">
              <w:rPr>
                <w:noProof/>
                <w:webHidden/>
              </w:rPr>
            </w:rPrChange>
          </w:rPr>
          <w:fldChar w:fldCharType="end"/>
        </w:r>
        <w:r w:rsidRPr="000E3F2A">
          <w:rPr>
            <w:rStyle w:val="Hyperlink"/>
            <w:rFonts w:asciiTheme="majorHAnsi" w:hAnsiTheme="majorHAnsi" w:cstheme="majorHAnsi"/>
            <w:noProof/>
            <w:sz w:val="26"/>
            <w:szCs w:val="26"/>
            <w:rPrChange w:id="2428" w:author="MinhHieu" w:date="2024-12-20T14:42:00Z">
              <w:rPr>
                <w:rStyle w:val="Hyperlink"/>
                <w:noProof/>
              </w:rPr>
            </w:rPrChange>
          </w:rPr>
          <w:fldChar w:fldCharType="end"/>
        </w:r>
      </w:ins>
    </w:p>
    <w:p w14:paraId="5F47FEB0" w14:textId="3189A75E" w:rsidR="000E3F2A" w:rsidRPr="000E3F2A" w:rsidRDefault="000E3F2A">
      <w:pPr>
        <w:pStyle w:val="TOC2"/>
        <w:tabs>
          <w:tab w:val="right" w:leader="dot" w:pos="9520"/>
        </w:tabs>
        <w:rPr>
          <w:ins w:id="2429"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2430" w:author="MinhHieu" w:date="2024-12-20T14:42:00Z">
            <w:rPr>
              <w:ins w:id="2431" w:author="MinhHieu" w:date="2024-12-20T14:41:00Z"/>
              <w:rFonts w:eastAsiaTheme="minorEastAsia" w:cstheme="minorBidi"/>
              <w:smallCaps w:val="0"/>
              <w:noProof/>
              <w:color w:val="auto"/>
              <w:kern w:val="2"/>
              <w:sz w:val="22"/>
              <w:szCs w:val="22"/>
              <w:lang w:val="vi-VN"/>
              <w14:ligatures w14:val="standardContextual"/>
            </w:rPr>
          </w:rPrChange>
        </w:rPr>
      </w:pPr>
      <w:ins w:id="2432" w:author="MinhHieu" w:date="2024-12-20T14:41:00Z">
        <w:r w:rsidRPr="000E3F2A">
          <w:rPr>
            <w:rStyle w:val="Hyperlink"/>
            <w:rFonts w:asciiTheme="majorHAnsi" w:hAnsiTheme="majorHAnsi" w:cstheme="majorHAnsi"/>
            <w:noProof/>
            <w:sz w:val="26"/>
            <w:szCs w:val="26"/>
            <w:rPrChange w:id="2433"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2434"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2435" w:author="MinhHieu" w:date="2024-12-20T14:42:00Z">
              <w:rPr>
                <w:noProof/>
              </w:rPr>
            </w:rPrChange>
          </w:rPr>
          <w:instrText>HYPERLINK \l "_Toc185598384"</w:instrText>
        </w:r>
        <w:r w:rsidRPr="000E3F2A">
          <w:rPr>
            <w:rStyle w:val="Hyperlink"/>
            <w:rFonts w:asciiTheme="majorHAnsi" w:hAnsiTheme="majorHAnsi" w:cstheme="majorHAnsi"/>
            <w:noProof/>
            <w:sz w:val="26"/>
            <w:szCs w:val="26"/>
            <w:rPrChange w:id="2436"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2437"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2438" w:author="MinhHieu" w:date="2024-12-20T14:42:00Z">
              <w:rPr>
                <w:rStyle w:val="Hyperlink"/>
                <w:noProof/>
              </w:rPr>
            </w:rPrChange>
          </w:rPr>
          <w:t>Kết quả đạt được:</w:t>
        </w:r>
        <w:r w:rsidRPr="000E3F2A">
          <w:rPr>
            <w:rFonts w:asciiTheme="majorHAnsi" w:hAnsiTheme="majorHAnsi" w:cstheme="majorHAnsi"/>
            <w:noProof/>
            <w:webHidden/>
            <w:sz w:val="26"/>
            <w:szCs w:val="26"/>
            <w:rPrChange w:id="2439" w:author="MinhHieu" w:date="2024-12-20T14:42:00Z">
              <w:rPr>
                <w:noProof/>
                <w:webHidden/>
              </w:rPr>
            </w:rPrChange>
          </w:rPr>
          <w:tab/>
        </w:r>
        <w:r w:rsidRPr="000E3F2A">
          <w:rPr>
            <w:rFonts w:asciiTheme="majorHAnsi" w:hAnsiTheme="majorHAnsi" w:cstheme="majorHAnsi"/>
            <w:noProof/>
            <w:webHidden/>
            <w:sz w:val="26"/>
            <w:szCs w:val="26"/>
            <w:rPrChange w:id="2440" w:author="MinhHieu" w:date="2024-12-20T14:42:00Z">
              <w:rPr>
                <w:noProof/>
                <w:webHidden/>
              </w:rPr>
            </w:rPrChange>
          </w:rPr>
          <w:fldChar w:fldCharType="begin"/>
        </w:r>
        <w:r w:rsidRPr="000E3F2A">
          <w:rPr>
            <w:rFonts w:asciiTheme="majorHAnsi" w:hAnsiTheme="majorHAnsi" w:cstheme="majorHAnsi"/>
            <w:noProof/>
            <w:webHidden/>
            <w:sz w:val="26"/>
            <w:szCs w:val="26"/>
            <w:rPrChange w:id="2441" w:author="MinhHieu" w:date="2024-12-20T14:42:00Z">
              <w:rPr>
                <w:noProof/>
                <w:webHidden/>
              </w:rPr>
            </w:rPrChange>
          </w:rPr>
          <w:instrText xml:space="preserve"> PAGEREF _Toc185598384 \h </w:instrText>
        </w:r>
      </w:ins>
      <w:r w:rsidRPr="000E3F2A">
        <w:rPr>
          <w:rFonts w:asciiTheme="majorHAnsi" w:hAnsiTheme="majorHAnsi" w:cstheme="majorHAnsi"/>
          <w:noProof/>
          <w:webHidden/>
          <w:sz w:val="26"/>
          <w:szCs w:val="26"/>
          <w:rPrChange w:id="2442"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2443" w:author="MinhHieu" w:date="2024-12-20T14:42:00Z">
            <w:rPr>
              <w:noProof/>
              <w:webHidden/>
            </w:rPr>
          </w:rPrChange>
        </w:rPr>
        <w:fldChar w:fldCharType="separate"/>
      </w:r>
      <w:ins w:id="2444" w:author="MinhHieu" w:date="2024-12-20T14:41:00Z">
        <w:r w:rsidRPr="000E3F2A">
          <w:rPr>
            <w:rFonts w:asciiTheme="majorHAnsi" w:hAnsiTheme="majorHAnsi" w:cstheme="majorHAnsi"/>
            <w:noProof/>
            <w:webHidden/>
            <w:sz w:val="26"/>
            <w:szCs w:val="26"/>
            <w:rPrChange w:id="2445" w:author="MinhHieu" w:date="2024-12-20T14:42:00Z">
              <w:rPr>
                <w:noProof/>
                <w:webHidden/>
              </w:rPr>
            </w:rPrChange>
          </w:rPr>
          <w:t>65</w:t>
        </w:r>
        <w:r w:rsidRPr="000E3F2A">
          <w:rPr>
            <w:rFonts w:asciiTheme="majorHAnsi" w:hAnsiTheme="majorHAnsi" w:cstheme="majorHAnsi"/>
            <w:noProof/>
            <w:webHidden/>
            <w:sz w:val="26"/>
            <w:szCs w:val="26"/>
            <w:rPrChange w:id="2446" w:author="MinhHieu" w:date="2024-12-20T14:42:00Z">
              <w:rPr>
                <w:noProof/>
                <w:webHidden/>
              </w:rPr>
            </w:rPrChange>
          </w:rPr>
          <w:fldChar w:fldCharType="end"/>
        </w:r>
        <w:r w:rsidRPr="000E3F2A">
          <w:rPr>
            <w:rStyle w:val="Hyperlink"/>
            <w:rFonts w:asciiTheme="majorHAnsi" w:hAnsiTheme="majorHAnsi" w:cstheme="majorHAnsi"/>
            <w:noProof/>
            <w:sz w:val="26"/>
            <w:szCs w:val="26"/>
            <w:rPrChange w:id="2447" w:author="MinhHieu" w:date="2024-12-20T14:42:00Z">
              <w:rPr>
                <w:rStyle w:val="Hyperlink"/>
                <w:noProof/>
              </w:rPr>
            </w:rPrChange>
          </w:rPr>
          <w:fldChar w:fldCharType="end"/>
        </w:r>
      </w:ins>
    </w:p>
    <w:p w14:paraId="680291C2" w14:textId="6439B06C" w:rsidR="000E3F2A" w:rsidRPr="000E3F2A" w:rsidRDefault="000E3F2A">
      <w:pPr>
        <w:pStyle w:val="TOC2"/>
        <w:tabs>
          <w:tab w:val="right" w:leader="dot" w:pos="9520"/>
        </w:tabs>
        <w:rPr>
          <w:ins w:id="2448" w:author="MinhHieu" w:date="2024-12-20T14:41:00Z"/>
          <w:rFonts w:asciiTheme="majorHAnsi" w:eastAsiaTheme="minorEastAsia" w:hAnsiTheme="majorHAnsi" w:cstheme="majorHAnsi"/>
          <w:smallCaps w:val="0"/>
          <w:noProof/>
          <w:color w:val="auto"/>
          <w:kern w:val="2"/>
          <w:sz w:val="26"/>
          <w:szCs w:val="26"/>
          <w:lang w:val="vi-VN"/>
          <w14:ligatures w14:val="standardContextual"/>
          <w:rPrChange w:id="2449" w:author="MinhHieu" w:date="2024-12-20T14:42:00Z">
            <w:rPr>
              <w:ins w:id="2450" w:author="MinhHieu" w:date="2024-12-20T14:41:00Z"/>
              <w:rFonts w:eastAsiaTheme="minorEastAsia" w:cstheme="minorBidi"/>
              <w:smallCaps w:val="0"/>
              <w:noProof/>
              <w:color w:val="auto"/>
              <w:kern w:val="2"/>
              <w:sz w:val="22"/>
              <w:szCs w:val="22"/>
              <w:lang w:val="vi-VN"/>
              <w14:ligatures w14:val="standardContextual"/>
            </w:rPr>
          </w:rPrChange>
        </w:rPr>
      </w:pPr>
      <w:ins w:id="2451" w:author="MinhHieu" w:date="2024-12-20T14:41:00Z">
        <w:r w:rsidRPr="000E3F2A">
          <w:rPr>
            <w:rStyle w:val="Hyperlink"/>
            <w:rFonts w:asciiTheme="majorHAnsi" w:hAnsiTheme="majorHAnsi" w:cstheme="majorHAnsi"/>
            <w:noProof/>
            <w:sz w:val="26"/>
            <w:szCs w:val="26"/>
            <w:rPrChange w:id="2452"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2453"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2454" w:author="MinhHieu" w:date="2024-12-20T14:42:00Z">
              <w:rPr>
                <w:noProof/>
              </w:rPr>
            </w:rPrChange>
          </w:rPr>
          <w:instrText>HYPERLINK \l "_Toc185598385"</w:instrText>
        </w:r>
        <w:r w:rsidRPr="000E3F2A">
          <w:rPr>
            <w:rStyle w:val="Hyperlink"/>
            <w:rFonts w:asciiTheme="majorHAnsi" w:hAnsiTheme="majorHAnsi" w:cstheme="majorHAnsi"/>
            <w:noProof/>
            <w:sz w:val="26"/>
            <w:szCs w:val="26"/>
            <w:rPrChange w:id="2455"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2456"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2457" w:author="MinhHieu" w:date="2024-12-20T14:42:00Z">
              <w:rPr>
                <w:rStyle w:val="Hyperlink"/>
                <w:noProof/>
              </w:rPr>
            </w:rPrChange>
          </w:rPr>
          <w:t>Hướng phát triển:</w:t>
        </w:r>
        <w:r w:rsidRPr="000E3F2A">
          <w:rPr>
            <w:rFonts w:asciiTheme="majorHAnsi" w:hAnsiTheme="majorHAnsi" w:cstheme="majorHAnsi"/>
            <w:noProof/>
            <w:webHidden/>
            <w:sz w:val="26"/>
            <w:szCs w:val="26"/>
            <w:rPrChange w:id="2458" w:author="MinhHieu" w:date="2024-12-20T14:42:00Z">
              <w:rPr>
                <w:noProof/>
                <w:webHidden/>
              </w:rPr>
            </w:rPrChange>
          </w:rPr>
          <w:tab/>
        </w:r>
        <w:r w:rsidRPr="000E3F2A">
          <w:rPr>
            <w:rFonts w:asciiTheme="majorHAnsi" w:hAnsiTheme="majorHAnsi" w:cstheme="majorHAnsi"/>
            <w:noProof/>
            <w:webHidden/>
            <w:sz w:val="26"/>
            <w:szCs w:val="26"/>
            <w:rPrChange w:id="2459" w:author="MinhHieu" w:date="2024-12-20T14:42:00Z">
              <w:rPr>
                <w:noProof/>
                <w:webHidden/>
              </w:rPr>
            </w:rPrChange>
          </w:rPr>
          <w:fldChar w:fldCharType="begin"/>
        </w:r>
        <w:r w:rsidRPr="000E3F2A">
          <w:rPr>
            <w:rFonts w:asciiTheme="majorHAnsi" w:hAnsiTheme="majorHAnsi" w:cstheme="majorHAnsi"/>
            <w:noProof/>
            <w:webHidden/>
            <w:sz w:val="26"/>
            <w:szCs w:val="26"/>
            <w:rPrChange w:id="2460" w:author="MinhHieu" w:date="2024-12-20T14:42:00Z">
              <w:rPr>
                <w:noProof/>
                <w:webHidden/>
              </w:rPr>
            </w:rPrChange>
          </w:rPr>
          <w:instrText xml:space="preserve"> PAGEREF _Toc185598385 \h </w:instrText>
        </w:r>
      </w:ins>
      <w:r w:rsidRPr="000E3F2A">
        <w:rPr>
          <w:rFonts w:asciiTheme="majorHAnsi" w:hAnsiTheme="majorHAnsi" w:cstheme="majorHAnsi"/>
          <w:noProof/>
          <w:webHidden/>
          <w:sz w:val="26"/>
          <w:szCs w:val="26"/>
          <w:rPrChange w:id="2461"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2462" w:author="MinhHieu" w:date="2024-12-20T14:42:00Z">
            <w:rPr>
              <w:noProof/>
              <w:webHidden/>
            </w:rPr>
          </w:rPrChange>
        </w:rPr>
        <w:fldChar w:fldCharType="separate"/>
      </w:r>
      <w:ins w:id="2463" w:author="MinhHieu" w:date="2024-12-20T14:41:00Z">
        <w:r w:rsidRPr="000E3F2A">
          <w:rPr>
            <w:rFonts w:asciiTheme="majorHAnsi" w:hAnsiTheme="majorHAnsi" w:cstheme="majorHAnsi"/>
            <w:noProof/>
            <w:webHidden/>
            <w:sz w:val="26"/>
            <w:szCs w:val="26"/>
            <w:rPrChange w:id="2464" w:author="MinhHieu" w:date="2024-12-20T14:42:00Z">
              <w:rPr>
                <w:noProof/>
                <w:webHidden/>
              </w:rPr>
            </w:rPrChange>
          </w:rPr>
          <w:t>65</w:t>
        </w:r>
        <w:r w:rsidRPr="000E3F2A">
          <w:rPr>
            <w:rFonts w:asciiTheme="majorHAnsi" w:hAnsiTheme="majorHAnsi" w:cstheme="majorHAnsi"/>
            <w:noProof/>
            <w:webHidden/>
            <w:sz w:val="26"/>
            <w:szCs w:val="26"/>
            <w:rPrChange w:id="2465" w:author="MinhHieu" w:date="2024-12-20T14:42:00Z">
              <w:rPr>
                <w:noProof/>
                <w:webHidden/>
              </w:rPr>
            </w:rPrChange>
          </w:rPr>
          <w:fldChar w:fldCharType="end"/>
        </w:r>
        <w:r w:rsidRPr="000E3F2A">
          <w:rPr>
            <w:rStyle w:val="Hyperlink"/>
            <w:rFonts w:asciiTheme="majorHAnsi" w:hAnsiTheme="majorHAnsi" w:cstheme="majorHAnsi"/>
            <w:noProof/>
            <w:sz w:val="26"/>
            <w:szCs w:val="26"/>
            <w:rPrChange w:id="2466" w:author="MinhHieu" w:date="2024-12-20T14:42:00Z">
              <w:rPr>
                <w:rStyle w:val="Hyperlink"/>
                <w:noProof/>
              </w:rPr>
            </w:rPrChange>
          </w:rPr>
          <w:fldChar w:fldCharType="end"/>
        </w:r>
      </w:ins>
    </w:p>
    <w:p w14:paraId="459EA7ED" w14:textId="440F2048" w:rsidR="000E3F2A" w:rsidRPr="000E3F2A" w:rsidRDefault="000E3F2A">
      <w:pPr>
        <w:pStyle w:val="TOC1"/>
        <w:tabs>
          <w:tab w:val="right" w:leader="dot" w:pos="9520"/>
        </w:tabs>
        <w:rPr>
          <w:ins w:id="2467" w:author="MinhHieu" w:date="2024-12-20T14:41:00Z"/>
          <w:rFonts w:asciiTheme="majorHAnsi" w:eastAsiaTheme="minorEastAsia" w:hAnsiTheme="majorHAnsi" w:cstheme="majorHAnsi"/>
          <w:b w:val="0"/>
          <w:bCs w:val="0"/>
          <w:caps w:val="0"/>
          <w:noProof/>
          <w:color w:val="auto"/>
          <w:kern w:val="2"/>
          <w:sz w:val="26"/>
          <w:szCs w:val="26"/>
          <w:lang w:val="vi-VN"/>
          <w14:ligatures w14:val="standardContextual"/>
          <w:rPrChange w:id="2468" w:author="MinhHieu" w:date="2024-12-20T14:42:00Z">
            <w:rPr>
              <w:ins w:id="2469" w:author="MinhHieu" w:date="2024-12-20T14:41:00Z"/>
              <w:rFonts w:eastAsiaTheme="minorEastAsia" w:cstheme="minorBidi"/>
              <w:b w:val="0"/>
              <w:bCs w:val="0"/>
              <w:caps w:val="0"/>
              <w:noProof/>
              <w:color w:val="auto"/>
              <w:kern w:val="2"/>
              <w:sz w:val="22"/>
              <w:szCs w:val="22"/>
              <w:lang w:val="vi-VN"/>
              <w14:ligatures w14:val="standardContextual"/>
            </w:rPr>
          </w:rPrChange>
        </w:rPr>
      </w:pPr>
      <w:ins w:id="2470" w:author="MinhHieu" w:date="2024-12-20T14:41:00Z">
        <w:r w:rsidRPr="000E3F2A">
          <w:rPr>
            <w:rStyle w:val="Hyperlink"/>
            <w:rFonts w:asciiTheme="majorHAnsi" w:hAnsiTheme="majorHAnsi" w:cstheme="majorHAnsi"/>
            <w:noProof/>
            <w:sz w:val="26"/>
            <w:szCs w:val="26"/>
            <w:rPrChange w:id="2471" w:author="MinhHieu" w:date="2024-12-20T14:42:00Z">
              <w:rPr>
                <w:rStyle w:val="Hyperlink"/>
                <w:noProof/>
              </w:rPr>
            </w:rPrChange>
          </w:rPr>
          <w:fldChar w:fldCharType="begin"/>
        </w:r>
        <w:r w:rsidRPr="000E3F2A">
          <w:rPr>
            <w:rStyle w:val="Hyperlink"/>
            <w:rFonts w:asciiTheme="majorHAnsi" w:hAnsiTheme="majorHAnsi" w:cstheme="majorHAnsi"/>
            <w:noProof/>
            <w:sz w:val="26"/>
            <w:szCs w:val="26"/>
            <w:rPrChange w:id="2472" w:author="MinhHieu" w:date="2024-12-20T14:42:00Z">
              <w:rPr>
                <w:rStyle w:val="Hyperlink"/>
                <w:noProof/>
              </w:rPr>
            </w:rPrChange>
          </w:rPr>
          <w:instrText xml:space="preserve"> </w:instrText>
        </w:r>
        <w:r w:rsidRPr="000E3F2A">
          <w:rPr>
            <w:rFonts w:asciiTheme="majorHAnsi" w:hAnsiTheme="majorHAnsi" w:cstheme="majorHAnsi"/>
            <w:noProof/>
            <w:sz w:val="26"/>
            <w:szCs w:val="26"/>
            <w:rPrChange w:id="2473" w:author="MinhHieu" w:date="2024-12-20T14:42:00Z">
              <w:rPr>
                <w:noProof/>
              </w:rPr>
            </w:rPrChange>
          </w:rPr>
          <w:instrText>HYPERLINK \l "_Toc185598386"</w:instrText>
        </w:r>
        <w:r w:rsidRPr="000E3F2A">
          <w:rPr>
            <w:rStyle w:val="Hyperlink"/>
            <w:rFonts w:asciiTheme="majorHAnsi" w:hAnsiTheme="majorHAnsi" w:cstheme="majorHAnsi"/>
            <w:noProof/>
            <w:sz w:val="26"/>
            <w:szCs w:val="26"/>
            <w:rPrChange w:id="2474" w:author="MinhHieu" w:date="2024-12-20T14:42:00Z">
              <w:rPr>
                <w:rStyle w:val="Hyperlink"/>
                <w:noProof/>
              </w:rPr>
            </w:rPrChange>
          </w:rPr>
          <w:instrText xml:space="preserve"> </w:instrText>
        </w:r>
        <w:r w:rsidRPr="000E3F2A">
          <w:rPr>
            <w:rStyle w:val="Hyperlink"/>
            <w:rFonts w:asciiTheme="majorHAnsi" w:hAnsiTheme="majorHAnsi" w:cstheme="majorHAnsi"/>
            <w:noProof/>
            <w:sz w:val="26"/>
            <w:szCs w:val="26"/>
            <w:rPrChange w:id="2475" w:author="MinhHieu" w:date="2024-12-20T14:42:00Z">
              <w:rPr>
                <w:rStyle w:val="Hyperlink"/>
                <w:noProof/>
              </w:rPr>
            </w:rPrChange>
          </w:rPr>
          <w:fldChar w:fldCharType="separate"/>
        </w:r>
        <w:r w:rsidRPr="000E3F2A">
          <w:rPr>
            <w:rStyle w:val="Hyperlink"/>
            <w:rFonts w:asciiTheme="majorHAnsi" w:hAnsiTheme="majorHAnsi" w:cstheme="majorHAnsi"/>
            <w:noProof/>
            <w:sz w:val="26"/>
            <w:szCs w:val="26"/>
            <w:rPrChange w:id="2476" w:author="MinhHieu" w:date="2024-12-20T14:42:00Z">
              <w:rPr>
                <w:rStyle w:val="Hyperlink"/>
                <w:noProof/>
              </w:rPr>
            </w:rPrChange>
          </w:rPr>
          <w:t>TÀI LIỆU THAM KHẢO</w:t>
        </w:r>
        <w:r w:rsidRPr="000E3F2A">
          <w:rPr>
            <w:rFonts w:asciiTheme="majorHAnsi" w:hAnsiTheme="majorHAnsi" w:cstheme="majorHAnsi"/>
            <w:noProof/>
            <w:webHidden/>
            <w:sz w:val="26"/>
            <w:szCs w:val="26"/>
            <w:rPrChange w:id="2477" w:author="MinhHieu" w:date="2024-12-20T14:42:00Z">
              <w:rPr>
                <w:noProof/>
                <w:webHidden/>
              </w:rPr>
            </w:rPrChange>
          </w:rPr>
          <w:tab/>
        </w:r>
        <w:r w:rsidRPr="000E3F2A">
          <w:rPr>
            <w:rFonts w:asciiTheme="majorHAnsi" w:hAnsiTheme="majorHAnsi" w:cstheme="majorHAnsi"/>
            <w:noProof/>
            <w:webHidden/>
            <w:sz w:val="26"/>
            <w:szCs w:val="26"/>
            <w:rPrChange w:id="2478" w:author="MinhHieu" w:date="2024-12-20T14:42:00Z">
              <w:rPr>
                <w:noProof/>
                <w:webHidden/>
              </w:rPr>
            </w:rPrChange>
          </w:rPr>
          <w:fldChar w:fldCharType="begin"/>
        </w:r>
        <w:r w:rsidRPr="000E3F2A">
          <w:rPr>
            <w:rFonts w:asciiTheme="majorHAnsi" w:hAnsiTheme="majorHAnsi" w:cstheme="majorHAnsi"/>
            <w:noProof/>
            <w:webHidden/>
            <w:sz w:val="26"/>
            <w:szCs w:val="26"/>
            <w:rPrChange w:id="2479" w:author="MinhHieu" w:date="2024-12-20T14:42:00Z">
              <w:rPr>
                <w:noProof/>
                <w:webHidden/>
              </w:rPr>
            </w:rPrChange>
          </w:rPr>
          <w:instrText xml:space="preserve"> PAGEREF _Toc185598386 \h </w:instrText>
        </w:r>
      </w:ins>
      <w:r w:rsidRPr="000E3F2A">
        <w:rPr>
          <w:rFonts w:asciiTheme="majorHAnsi" w:hAnsiTheme="majorHAnsi" w:cstheme="majorHAnsi"/>
          <w:noProof/>
          <w:webHidden/>
          <w:sz w:val="26"/>
          <w:szCs w:val="26"/>
          <w:rPrChange w:id="2480" w:author="MinhHieu" w:date="2024-12-20T14:42:00Z">
            <w:rPr>
              <w:rFonts w:asciiTheme="majorHAnsi" w:hAnsiTheme="majorHAnsi" w:cstheme="majorHAnsi"/>
              <w:noProof/>
              <w:webHidden/>
              <w:sz w:val="26"/>
              <w:szCs w:val="26"/>
            </w:rPr>
          </w:rPrChange>
        </w:rPr>
      </w:r>
      <w:r w:rsidRPr="000E3F2A">
        <w:rPr>
          <w:rFonts w:asciiTheme="majorHAnsi" w:hAnsiTheme="majorHAnsi" w:cstheme="majorHAnsi"/>
          <w:noProof/>
          <w:webHidden/>
          <w:sz w:val="26"/>
          <w:szCs w:val="26"/>
          <w:rPrChange w:id="2481" w:author="MinhHieu" w:date="2024-12-20T14:42:00Z">
            <w:rPr>
              <w:noProof/>
              <w:webHidden/>
            </w:rPr>
          </w:rPrChange>
        </w:rPr>
        <w:fldChar w:fldCharType="separate"/>
      </w:r>
      <w:ins w:id="2482" w:author="MinhHieu" w:date="2024-12-20T14:41:00Z">
        <w:r w:rsidRPr="000E3F2A">
          <w:rPr>
            <w:rFonts w:asciiTheme="majorHAnsi" w:hAnsiTheme="majorHAnsi" w:cstheme="majorHAnsi"/>
            <w:noProof/>
            <w:webHidden/>
            <w:sz w:val="26"/>
            <w:szCs w:val="26"/>
            <w:rPrChange w:id="2483" w:author="MinhHieu" w:date="2024-12-20T14:42:00Z">
              <w:rPr>
                <w:noProof/>
                <w:webHidden/>
              </w:rPr>
            </w:rPrChange>
          </w:rPr>
          <w:t>66</w:t>
        </w:r>
        <w:r w:rsidRPr="000E3F2A">
          <w:rPr>
            <w:rFonts w:asciiTheme="majorHAnsi" w:hAnsiTheme="majorHAnsi" w:cstheme="majorHAnsi"/>
            <w:noProof/>
            <w:webHidden/>
            <w:sz w:val="26"/>
            <w:szCs w:val="26"/>
            <w:rPrChange w:id="2484" w:author="MinhHieu" w:date="2024-12-20T14:42:00Z">
              <w:rPr>
                <w:noProof/>
                <w:webHidden/>
              </w:rPr>
            </w:rPrChange>
          </w:rPr>
          <w:fldChar w:fldCharType="end"/>
        </w:r>
        <w:r w:rsidRPr="000E3F2A">
          <w:rPr>
            <w:rStyle w:val="Hyperlink"/>
            <w:rFonts w:asciiTheme="majorHAnsi" w:hAnsiTheme="majorHAnsi" w:cstheme="majorHAnsi"/>
            <w:noProof/>
            <w:sz w:val="26"/>
            <w:szCs w:val="26"/>
            <w:rPrChange w:id="2485" w:author="MinhHieu" w:date="2024-12-20T14:42:00Z">
              <w:rPr>
                <w:rStyle w:val="Hyperlink"/>
                <w:noProof/>
              </w:rPr>
            </w:rPrChange>
          </w:rPr>
          <w:fldChar w:fldCharType="end"/>
        </w:r>
      </w:ins>
    </w:p>
    <w:p w14:paraId="41D41744" w14:textId="729D10E0" w:rsidR="00DD03AB" w:rsidRDefault="000E3F2A">
      <w:pPr>
        <w:ind w:left="0" w:firstLine="0"/>
        <w:rPr>
          <w:ins w:id="2486" w:author="MinhHieu" w:date="2024-12-20T14:38:00Z"/>
          <w:lang w:val="en-US"/>
        </w:rPr>
        <w:pPrChange w:id="2487" w:author="MinhHieu" w:date="2024-12-20T14:41:00Z">
          <w:pPr/>
        </w:pPrChange>
      </w:pPr>
      <w:ins w:id="2488" w:author="MinhHieu" w:date="2024-12-20T14:41:00Z">
        <w:r w:rsidRPr="000E3F2A">
          <w:rPr>
            <w:rFonts w:asciiTheme="majorHAnsi" w:hAnsiTheme="majorHAnsi" w:cstheme="majorHAnsi"/>
            <w:lang w:val="en-US"/>
            <w:rPrChange w:id="2489" w:author="MinhHieu" w:date="2024-12-20T14:42:00Z">
              <w:rPr>
                <w:rFonts w:asciiTheme="minorHAnsi" w:hAnsiTheme="minorHAnsi" w:cstheme="minorHAnsi"/>
                <w:sz w:val="18"/>
                <w:szCs w:val="18"/>
                <w:lang w:val="en-US"/>
              </w:rPr>
            </w:rPrChange>
          </w:rPr>
          <w:fldChar w:fldCharType="end"/>
        </w:r>
      </w:ins>
    </w:p>
    <w:p w14:paraId="043BAA4E" w14:textId="77777777" w:rsidR="00DD03AB" w:rsidRDefault="00DD03AB" w:rsidP="00DD03AB">
      <w:pPr>
        <w:rPr>
          <w:ins w:id="2490" w:author="MinhHieu" w:date="2024-12-20T14:38:00Z"/>
          <w:lang w:val="en-US"/>
        </w:rPr>
      </w:pPr>
    </w:p>
    <w:p w14:paraId="71E7C32B" w14:textId="77777777" w:rsidR="00DD03AB" w:rsidRDefault="00DD03AB" w:rsidP="00DD03AB">
      <w:pPr>
        <w:rPr>
          <w:ins w:id="2491" w:author="MinhHieu" w:date="2024-12-20T14:38:00Z"/>
          <w:lang w:val="en-US"/>
        </w:rPr>
      </w:pPr>
    </w:p>
    <w:p w14:paraId="2BDCEC41" w14:textId="77777777" w:rsidR="00DD03AB" w:rsidRDefault="00DD03AB" w:rsidP="00DD03AB">
      <w:pPr>
        <w:rPr>
          <w:ins w:id="2492" w:author="MinhHieu" w:date="2024-12-20T14:38:00Z"/>
          <w:lang w:val="en-US"/>
        </w:rPr>
      </w:pPr>
    </w:p>
    <w:p w14:paraId="54AF97C1" w14:textId="77777777" w:rsidR="00DD03AB" w:rsidRDefault="00DD03AB" w:rsidP="00DD03AB">
      <w:pPr>
        <w:rPr>
          <w:ins w:id="2493" w:author="MinhHieu" w:date="2024-12-20T14:38:00Z"/>
          <w:lang w:val="en-US"/>
        </w:rPr>
      </w:pPr>
    </w:p>
    <w:p w14:paraId="08C474CA" w14:textId="77777777" w:rsidR="00DD03AB" w:rsidRDefault="00DD03AB" w:rsidP="00DD03AB">
      <w:pPr>
        <w:rPr>
          <w:ins w:id="2494" w:author="MinhHieu" w:date="2024-12-20T14:38:00Z"/>
          <w:lang w:val="en-US"/>
        </w:rPr>
      </w:pPr>
    </w:p>
    <w:p w14:paraId="736227A5" w14:textId="77777777" w:rsidR="00DD03AB" w:rsidRDefault="00DD03AB" w:rsidP="00DD03AB">
      <w:pPr>
        <w:rPr>
          <w:ins w:id="2495" w:author="MinhHieu" w:date="2024-12-20T14:39:00Z"/>
          <w:lang w:val="en-US"/>
        </w:rPr>
      </w:pPr>
    </w:p>
    <w:p w14:paraId="537DDF76" w14:textId="77777777" w:rsidR="00DD03AB" w:rsidRDefault="00DD03AB" w:rsidP="00DD03AB">
      <w:pPr>
        <w:rPr>
          <w:ins w:id="2496" w:author="MinhHieu" w:date="2024-12-20T14:39:00Z"/>
          <w:lang w:val="en-US"/>
        </w:rPr>
      </w:pPr>
    </w:p>
    <w:p w14:paraId="0654EFB2" w14:textId="77777777" w:rsidR="00DD03AB" w:rsidRDefault="00DD03AB" w:rsidP="00DD03AB">
      <w:pPr>
        <w:rPr>
          <w:ins w:id="2497" w:author="MinhHieu" w:date="2024-12-20T14:39:00Z"/>
          <w:lang w:val="en-US"/>
        </w:rPr>
      </w:pPr>
    </w:p>
    <w:p w14:paraId="67612CFB" w14:textId="77777777" w:rsidR="00DD03AB" w:rsidRDefault="00DD03AB" w:rsidP="00DD03AB">
      <w:pPr>
        <w:rPr>
          <w:ins w:id="2498" w:author="MinhHieu" w:date="2024-12-20T14:39:00Z"/>
          <w:lang w:val="en-US"/>
        </w:rPr>
      </w:pPr>
    </w:p>
    <w:p w14:paraId="559D24AC" w14:textId="77777777" w:rsidR="00DD03AB" w:rsidRDefault="00DD03AB" w:rsidP="00DD03AB">
      <w:pPr>
        <w:rPr>
          <w:ins w:id="2499" w:author="MinhHieu" w:date="2024-12-20T14:39:00Z"/>
          <w:lang w:val="en-US"/>
        </w:rPr>
      </w:pPr>
    </w:p>
    <w:p w14:paraId="4075C9BB" w14:textId="77777777" w:rsidR="00DD03AB" w:rsidRDefault="00DD03AB">
      <w:pPr>
        <w:ind w:left="0" w:firstLine="0"/>
        <w:rPr>
          <w:ins w:id="2500" w:author="MinhHieu" w:date="2024-12-20T14:39:00Z"/>
          <w:lang w:val="en-US"/>
        </w:rPr>
        <w:pPrChange w:id="2501" w:author="MinhHieu" w:date="2024-12-20T14:46:00Z">
          <w:pPr/>
        </w:pPrChange>
      </w:pPr>
    </w:p>
    <w:p w14:paraId="6C1B12B1" w14:textId="77777777" w:rsidR="00D07FBB" w:rsidRDefault="00D07FBB" w:rsidP="00D07FBB">
      <w:pPr>
        <w:pStyle w:val="Heading1"/>
        <w:ind w:right="803"/>
        <w:jc w:val="center"/>
        <w:rPr>
          <w:ins w:id="2502" w:author="MinhHieu" w:date="2024-12-20T14:32:00Z"/>
          <w:spacing w:val="-4"/>
          <w:lang w:val="en-US"/>
        </w:rPr>
      </w:pPr>
      <w:bookmarkStart w:id="2503" w:name="DANH_MỤC_BẢNG_BIỂU"/>
      <w:bookmarkStart w:id="2504" w:name="_bookmark0"/>
      <w:bookmarkStart w:id="2505" w:name="_Toc185597679"/>
      <w:bookmarkStart w:id="2506" w:name="_Toc185597860"/>
      <w:bookmarkStart w:id="2507" w:name="_Toc185598038"/>
      <w:bookmarkStart w:id="2508" w:name="_Toc185598215"/>
      <w:bookmarkEnd w:id="2503"/>
      <w:bookmarkEnd w:id="2504"/>
      <w:ins w:id="2509" w:author="MinhHieu" w:date="2024-12-20T14:18:00Z">
        <w:r>
          <w:lastRenderedPageBreak/>
          <w:t>DANH</w:t>
        </w:r>
        <w:r>
          <w:rPr>
            <w:spacing w:val="-4"/>
          </w:rPr>
          <w:t xml:space="preserve"> </w:t>
        </w:r>
        <w:r>
          <w:t>MỤC</w:t>
        </w:r>
        <w:r>
          <w:rPr>
            <w:spacing w:val="-3"/>
          </w:rPr>
          <w:t xml:space="preserve"> </w:t>
        </w:r>
        <w:r>
          <w:t>BẢNG</w:t>
        </w:r>
        <w:r>
          <w:rPr>
            <w:spacing w:val="-3"/>
          </w:rPr>
          <w:t xml:space="preserve"> </w:t>
        </w:r>
        <w:r>
          <w:rPr>
            <w:spacing w:val="-4"/>
          </w:rPr>
          <w:t>BIỂU</w:t>
        </w:r>
      </w:ins>
      <w:bookmarkEnd w:id="2505"/>
      <w:bookmarkEnd w:id="2506"/>
      <w:bookmarkEnd w:id="2507"/>
      <w:bookmarkEnd w:id="2508"/>
    </w:p>
    <w:p w14:paraId="57C76C22" w14:textId="132C694D" w:rsidR="00DD03AB" w:rsidRPr="00DD03AB" w:rsidRDefault="00DD03AB">
      <w:pPr>
        <w:pStyle w:val="TableofFigures"/>
        <w:tabs>
          <w:tab w:val="right" w:leader="dot" w:pos="9520"/>
        </w:tabs>
        <w:rPr>
          <w:ins w:id="2510" w:author="MinhHieu" w:date="2024-12-20T14:32:00Z"/>
          <w:rFonts w:asciiTheme="minorHAnsi" w:eastAsiaTheme="minorEastAsia" w:hAnsiTheme="minorHAnsi" w:cstheme="minorBidi"/>
          <w:noProof/>
          <w:color w:val="auto"/>
          <w:kern w:val="2"/>
          <w:sz w:val="22"/>
          <w:szCs w:val="22"/>
          <w:lang w:val="vi-VN"/>
          <w14:ligatures w14:val="standardContextual"/>
        </w:rPr>
      </w:pPr>
      <w:ins w:id="2511" w:author="MinhHieu" w:date="2024-12-20T14:32:00Z">
        <w:r w:rsidRPr="00DD03AB">
          <w:rPr>
            <w:lang w:val="en-US"/>
          </w:rPr>
          <w:fldChar w:fldCharType="begin"/>
        </w:r>
        <w:r w:rsidRPr="00DD03AB">
          <w:rPr>
            <w:lang w:val="en-US"/>
          </w:rPr>
          <w:instrText xml:space="preserve"> TOC \h \z \c "Bảng 2." </w:instrText>
        </w:r>
      </w:ins>
      <w:r w:rsidRPr="00DD03AB">
        <w:rPr>
          <w:lang w:val="en-US"/>
        </w:rPr>
        <w:fldChar w:fldCharType="separate"/>
      </w:r>
      <w:ins w:id="2512" w:author="MinhHieu" w:date="2024-12-20T14:32:00Z">
        <w:r w:rsidRPr="00DD03AB">
          <w:rPr>
            <w:rStyle w:val="Hyperlink"/>
            <w:noProof/>
          </w:rPr>
          <w:fldChar w:fldCharType="begin"/>
        </w:r>
        <w:r w:rsidRPr="00DD03AB">
          <w:rPr>
            <w:rStyle w:val="Hyperlink"/>
            <w:noProof/>
          </w:rPr>
          <w:instrText xml:space="preserve"> </w:instrText>
        </w:r>
        <w:r w:rsidRPr="00DD03AB">
          <w:rPr>
            <w:noProof/>
          </w:rPr>
          <w:instrText>HYPERLINK \l "_Toc185597571"</w:instrText>
        </w:r>
        <w:r w:rsidRPr="00DD03AB">
          <w:rPr>
            <w:rStyle w:val="Hyperlink"/>
            <w:noProof/>
          </w:rPr>
          <w:instrText xml:space="preserve"> </w:instrText>
        </w:r>
        <w:r w:rsidRPr="00DD03AB">
          <w:rPr>
            <w:rStyle w:val="Hyperlink"/>
            <w:noProof/>
          </w:rPr>
          <w:fldChar w:fldCharType="separate"/>
        </w:r>
        <w:r w:rsidRPr="00DD03AB">
          <w:rPr>
            <w:rStyle w:val="Hyperlink"/>
            <w:noProof/>
            <w:rPrChange w:id="2513" w:author="MinhHieu" w:date="2024-12-20T14:32:00Z">
              <w:rPr>
                <w:rStyle w:val="Hyperlink"/>
                <w:i/>
                <w:iCs/>
                <w:noProof/>
              </w:rPr>
            </w:rPrChange>
          </w:rPr>
          <w:t>Bảng 2.1 Mô tả usecase toàn hệ thống</w:t>
        </w:r>
        <w:r w:rsidRPr="00DD03AB">
          <w:rPr>
            <w:noProof/>
            <w:webHidden/>
          </w:rPr>
          <w:tab/>
        </w:r>
        <w:r w:rsidRPr="00DD03AB">
          <w:rPr>
            <w:noProof/>
            <w:webHidden/>
          </w:rPr>
          <w:fldChar w:fldCharType="begin"/>
        </w:r>
        <w:r w:rsidRPr="00DD03AB">
          <w:rPr>
            <w:noProof/>
            <w:webHidden/>
          </w:rPr>
          <w:instrText xml:space="preserve"> PAGEREF _Toc185597571 \h </w:instrText>
        </w:r>
      </w:ins>
      <w:r w:rsidRPr="00DD03AB">
        <w:rPr>
          <w:noProof/>
          <w:webHidden/>
        </w:rPr>
      </w:r>
      <w:r w:rsidRPr="00DD03AB">
        <w:rPr>
          <w:noProof/>
          <w:webHidden/>
        </w:rPr>
        <w:fldChar w:fldCharType="separate"/>
      </w:r>
      <w:ins w:id="2514" w:author="MinhHieu" w:date="2024-12-20T14:32:00Z">
        <w:r w:rsidRPr="00DD03AB">
          <w:rPr>
            <w:noProof/>
            <w:webHidden/>
          </w:rPr>
          <w:t>11</w:t>
        </w:r>
        <w:r w:rsidRPr="00DD03AB">
          <w:rPr>
            <w:noProof/>
            <w:webHidden/>
          </w:rPr>
          <w:fldChar w:fldCharType="end"/>
        </w:r>
        <w:r w:rsidRPr="00DD03AB">
          <w:rPr>
            <w:rStyle w:val="Hyperlink"/>
            <w:noProof/>
          </w:rPr>
          <w:fldChar w:fldCharType="end"/>
        </w:r>
      </w:ins>
    </w:p>
    <w:p w14:paraId="188C3490" w14:textId="7258BB6D" w:rsidR="00DD03AB" w:rsidRPr="00DD03AB" w:rsidRDefault="00DD03AB">
      <w:pPr>
        <w:pStyle w:val="TableofFigures"/>
        <w:tabs>
          <w:tab w:val="right" w:leader="dot" w:pos="9520"/>
        </w:tabs>
        <w:rPr>
          <w:ins w:id="2515" w:author="MinhHieu" w:date="2024-12-20T14:32:00Z"/>
          <w:rFonts w:asciiTheme="minorHAnsi" w:eastAsiaTheme="minorEastAsia" w:hAnsiTheme="minorHAnsi" w:cstheme="minorBidi"/>
          <w:noProof/>
          <w:color w:val="auto"/>
          <w:kern w:val="2"/>
          <w:sz w:val="22"/>
          <w:szCs w:val="22"/>
          <w:lang w:val="vi-VN"/>
          <w14:ligatures w14:val="standardContextual"/>
        </w:rPr>
      </w:pPr>
      <w:ins w:id="2516" w:author="MinhHieu" w:date="2024-12-20T14:32:00Z">
        <w:r w:rsidRPr="00DD03AB">
          <w:rPr>
            <w:rStyle w:val="Hyperlink"/>
            <w:noProof/>
          </w:rPr>
          <w:fldChar w:fldCharType="begin"/>
        </w:r>
        <w:r w:rsidRPr="00DD03AB">
          <w:rPr>
            <w:rStyle w:val="Hyperlink"/>
            <w:noProof/>
          </w:rPr>
          <w:instrText xml:space="preserve"> </w:instrText>
        </w:r>
        <w:r w:rsidRPr="00DD03AB">
          <w:rPr>
            <w:noProof/>
          </w:rPr>
          <w:instrText>HYPERLINK \l "_Toc185597572"</w:instrText>
        </w:r>
        <w:r w:rsidRPr="00DD03AB">
          <w:rPr>
            <w:rStyle w:val="Hyperlink"/>
            <w:noProof/>
          </w:rPr>
          <w:instrText xml:space="preserve"> </w:instrText>
        </w:r>
        <w:r w:rsidRPr="00DD03AB">
          <w:rPr>
            <w:rStyle w:val="Hyperlink"/>
            <w:noProof/>
          </w:rPr>
          <w:fldChar w:fldCharType="separate"/>
        </w:r>
        <w:r w:rsidRPr="00DD03AB">
          <w:rPr>
            <w:rStyle w:val="Hyperlink"/>
            <w:noProof/>
            <w:rPrChange w:id="2517" w:author="MinhHieu" w:date="2024-12-20T14:32:00Z">
              <w:rPr>
                <w:rStyle w:val="Hyperlink"/>
                <w:i/>
                <w:iCs/>
                <w:noProof/>
              </w:rPr>
            </w:rPrChange>
          </w:rPr>
          <w:t>Bảng 2.2</w:t>
        </w:r>
        <w:r w:rsidRPr="00DD03AB">
          <w:rPr>
            <w:rStyle w:val="Hyperlink"/>
            <w:noProof/>
            <w:lang w:val="vi-VN"/>
            <w:rPrChange w:id="2518" w:author="MinhHieu" w:date="2024-12-20T14:32:00Z">
              <w:rPr>
                <w:rStyle w:val="Hyperlink"/>
                <w:i/>
                <w:iCs/>
                <w:noProof/>
                <w:lang w:val="vi-VN"/>
              </w:rPr>
            </w:rPrChange>
          </w:rPr>
          <w:t xml:space="preserve"> </w:t>
        </w:r>
        <w:r w:rsidRPr="00DD03AB">
          <w:rPr>
            <w:rStyle w:val="Hyperlink"/>
            <w:noProof/>
            <w:rPrChange w:id="2519" w:author="MinhHieu" w:date="2024-12-20T14:32:00Z">
              <w:rPr>
                <w:rStyle w:val="Hyperlink"/>
                <w:i/>
                <w:iCs/>
                <w:noProof/>
              </w:rPr>
            </w:rPrChange>
          </w:rPr>
          <w:t>Kịch bản đăng ký tài khoản</w:t>
        </w:r>
        <w:r w:rsidRPr="00DD03AB">
          <w:rPr>
            <w:noProof/>
            <w:webHidden/>
          </w:rPr>
          <w:tab/>
        </w:r>
        <w:r w:rsidRPr="00DD03AB">
          <w:rPr>
            <w:noProof/>
            <w:webHidden/>
          </w:rPr>
          <w:fldChar w:fldCharType="begin"/>
        </w:r>
        <w:r w:rsidRPr="00DD03AB">
          <w:rPr>
            <w:noProof/>
            <w:webHidden/>
          </w:rPr>
          <w:instrText xml:space="preserve"> PAGEREF _Toc185597572 \h </w:instrText>
        </w:r>
      </w:ins>
      <w:r w:rsidRPr="00DD03AB">
        <w:rPr>
          <w:noProof/>
          <w:webHidden/>
        </w:rPr>
      </w:r>
      <w:r w:rsidRPr="00DD03AB">
        <w:rPr>
          <w:noProof/>
          <w:webHidden/>
        </w:rPr>
        <w:fldChar w:fldCharType="separate"/>
      </w:r>
      <w:ins w:id="2520" w:author="MinhHieu" w:date="2024-12-20T14:32:00Z">
        <w:r w:rsidRPr="00DD03AB">
          <w:rPr>
            <w:noProof/>
            <w:webHidden/>
          </w:rPr>
          <w:t>18</w:t>
        </w:r>
        <w:r w:rsidRPr="00DD03AB">
          <w:rPr>
            <w:noProof/>
            <w:webHidden/>
          </w:rPr>
          <w:fldChar w:fldCharType="end"/>
        </w:r>
        <w:r w:rsidRPr="00DD03AB">
          <w:rPr>
            <w:rStyle w:val="Hyperlink"/>
            <w:noProof/>
          </w:rPr>
          <w:fldChar w:fldCharType="end"/>
        </w:r>
      </w:ins>
    </w:p>
    <w:p w14:paraId="55C9347B" w14:textId="3EF55E09" w:rsidR="00DD03AB" w:rsidRPr="00DD03AB" w:rsidRDefault="00DD03AB">
      <w:pPr>
        <w:pStyle w:val="TableofFigures"/>
        <w:tabs>
          <w:tab w:val="right" w:leader="dot" w:pos="9520"/>
        </w:tabs>
        <w:rPr>
          <w:ins w:id="2521" w:author="MinhHieu" w:date="2024-12-20T14:32:00Z"/>
          <w:rFonts w:asciiTheme="minorHAnsi" w:eastAsiaTheme="minorEastAsia" w:hAnsiTheme="minorHAnsi" w:cstheme="minorBidi"/>
          <w:noProof/>
          <w:color w:val="auto"/>
          <w:kern w:val="2"/>
          <w:sz w:val="22"/>
          <w:szCs w:val="22"/>
          <w:lang w:val="vi-VN"/>
          <w14:ligatures w14:val="standardContextual"/>
        </w:rPr>
      </w:pPr>
      <w:ins w:id="2522" w:author="MinhHieu" w:date="2024-12-20T14:32:00Z">
        <w:r w:rsidRPr="00DD03AB">
          <w:rPr>
            <w:rStyle w:val="Hyperlink"/>
            <w:noProof/>
          </w:rPr>
          <w:fldChar w:fldCharType="begin"/>
        </w:r>
        <w:r w:rsidRPr="00DD03AB">
          <w:rPr>
            <w:rStyle w:val="Hyperlink"/>
            <w:noProof/>
          </w:rPr>
          <w:instrText xml:space="preserve"> </w:instrText>
        </w:r>
        <w:r w:rsidRPr="00DD03AB">
          <w:rPr>
            <w:noProof/>
          </w:rPr>
          <w:instrText>HYPERLINK \l "_Toc185597573"</w:instrText>
        </w:r>
        <w:r w:rsidRPr="00DD03AB">
          <w:rPr>
            <w:rStyle w:val="Hyperlink"/>
            <w:noProof/>
          </w:rPr>
          <w:instrText xml:space="preserve"> </w:instrText>
        </w:r>
        <w:r w:rsidRPr="00DD03AB">
          <w:rPr>
            <w:rStyle w:val="Hyperlink"/>
            <w:noProof/>
          </w:rPr>
          <w:fldChar w:fldCharType="separate"/>
        </w:r>
        <w:r w:rsidRPr="00DD03AB">
          <w:rPr>
            <w:rStyle w:val="Hyperlink"/>
            <w:noProof/>
          </w:rPr>
          <w:t>Bảng 2.3</w:t>
        </w:r>
        <w:r w:rsidRPr="00DD03AB">
          <w:rPr>
            <w:rStyle w:val="Hyperlink"/>
            <w:noProof/>
            <w:lang w:val="vi-VN"/>
          </w:rPr>
          <w:t xml:space="preserve"> </w:t>
        </w:r>
        <w:r w:rsidRPr="00DD03AB">
          <w:rPr>
            <w:rStyle w:val="Hyperlink"/>
            <w:noProof/>
          </w:rPr>
          <w:t>Kịch bản đăng nhập</w:t>
        </w:r>
        <w:r w:rsidRPr="00DD03AB">
          <w:rPr>
            <w:noProof/>
            <w:webHidden/>
          </w:rPr>
          <w:tab/>
        </w:r>
        <w:r w:rsidRPr="00DD03AB">
          <w:rPr>
            <w:noProof/>
            <w:webHidden/>
          </w:rPr>
          <w:fldChar w:fldCharType="begin"/>
        </w:r>
        <w:r w:rsidRPr="00DD03AB">
          <w:rPr>
            <w:noProof/>
            <w:webHidden/>
          </w:rPr>
          <w:instrText xml:space="preserve"> PAGEREF _Toc185597573 \h </w:instrText>
        </w:r>
      </w:ins>
      <w:r w:rsidRPr="00DD03AB">
        <w:rPr>
          <w:noProof/>
          <w:webHidden/>
        </w:rPr>
      </w:r>
      <w:r w:rsidRPr="00DD03AB">
        <w:rPr>
          <w:noProof/>
          <w:webHidden/>
        </w:rPr>
        <w:fldChar w:fldCharType="separate"/>
      </w:r>
      <w:ins w:id="2523" w:author="MinhHieu" w:date="2024-12-20T14:32:00Z">
        <w:r w:rsidRPr="00DD03AB">
          <w:rPr>
            <w:noProof/>
            <w:webHidden/>
          </w:rPr>
          <w:t>19</w:t>
        </w:r>
        <w:r w:rsidRPr="00DD03AB">
          <w:rPr>
            <w:noProof/>
            <w:webHidden/>
          </w:rPr>
          <w:fldChar w:fldCharType="end"/>
        </w:r>
        <w:r w:rsidRPr="00DD03AB">
          <w:rPr>
            <w:rStyle w:val="Hyperlink"/>
            <w:noProof/>
          </w:rPr>
          <w:fldChar w:fldCharType="end"/>
        </w:r>
      </w:ins>
    </w:p>
    <w:p w14:paraId="22EF270E" w14:textId="2E1252D2" w:rsidR="00DD03AB" w:rsidRPr="00DD03AB" w:rsidRDefault="00DD03AB">
      <w:pPr>
        <w:pStyle w:val="TableofFigures"/>
        <w:tabs>
          <w:tab w:val="right" w:leader="dot" w:pos="9520"/>
        </w:tabs>
        <w:rPr>
          <w:ins w:id="2524" w:author="MinhHieu" w:date="2024-12-20T14:32:00Z"/>
          <w:rFonts w:asciiTheme="minorHAnsi" w:eastAsiaTheme="minorEastAsia" w:hAnsiTheme="minorHAnsi" w:cstheme="minorBidi"/>
          <w:noProof/>
          <w:color w:val="auto"/>
          <w:kern w:val="2"/>
          <w:sz w:val="22"/>
          <w:szCs w:val="22"/>
          <w:lang w:val="vi-VN"/>
          <w14:ligatures w14:val="standardContextual"/>
        </w:rPr>
      </w:pPr>
      <w:ins w:id="2525" w:author="MinhHieu" w:date="2024-12-20T14:32:00Z">
        <w:r w:rsidRPr="00DD03AB">
          <w:rPr>
            <w:rStyle w:val="Hyperlink"/>
            <w:noProof/>
          </w:rPr>
          <w:fldChar w:fldCharType="begin"/>
        </w:r>
        <w:r w:rsidRPr="00DD03AB">
          <w:rPr>
            <w:rStyle w:val="Hyperlink"/>
            <w:noProof/>
          </w:rPr>
          <w:instrText xml:space="preserve"> </w:instrText>
        </w:r>
        <w:r w:rsidRPr="00DD03AB">
          <w:rPr>
            <w:noProof/>
          </w:rPr>
          <w:instrText>HYPERLINK \l "_Toc185597574"</w:instrText>
        </w:r>
        <w:r w:rsidRPr="00DD03AB">
          <w:rPr>
            <w:rStyle w:val="Hyperlink"/>
            <w:noProof/>
          </w:rPr>
          <w:instrText xml:space="preserve"> </w:instrText>
        </w:r>
        <w:r w:rsidRPr="00DD03AB">
          <w:rPr>
            <w:rStyle w:val="Hyperlink"/>
            <w:noProof/>
          </w:rPr>
          <w:fldChar w:fldCharType="separate"/>
        </w:r>
        <w:r w:rsidRPr="00DD03AB">
          <w:rPr>
            <w:rStyle w:val="Hyperlink"/>
            <w:noProof/>
          </w:rPr>
          <w:t>Bảng 2.4</w:t>
        </w:r>
        <w:r w:rsidRPr="00DD03AB">
          <w:rPr>
            <w:rStyle w:val="Hyperlink"/>
            <w:noProof/>
            <w:lang w:val="vi-VN"/>
          </w:rPr>
          <w:t xml:space="preserve"> Kịch bản thêm sản phẩm</w:t>
        </w:r>
        <w:r w:rsidRPr="00DD03AB">
          <w:rPr>
            <w:noProof/>
            <w:webHidden/>
          </w:rPr>
          <w:tab/>
        </w:r>
        <w:r w:rsidRPr="00DD03AB">
          <w:rPr>
            <w:noProof/>
            <w:webHidden/>
          </w:rPr>
          <w:fldChar w:fldCharType="begin"/>
        </w:r>
        <w:r w:rsidRPr="00DD03AB">
          <w:rPr>
            <w:noProof/>
            <w:webHidden/>
          </w:rPr>
          <w:instrText xml:space="preserve"> PAGEREF _Toc185597574 \h </w:instrText>
        </w:r>
      </w:ins>
      <w:r w:rsidRPr="00DD03AB">
        <w:rPr>
          <w:noProof/>
          <w:webHidden/>
        </w:rPr>
      </w:r>
      <w:r w:rsidRPr="00DD03AB">
        <w:rPr>
          <w:noProof/>
          <w:webHidden/>
        </w:rPr>
        <w:fldChar w:fldCharType="separate"/>
      </w:r>
      <w:ins w:id="2526" w:author="MinhHieu" w:date="2024-12-20T14:32:00Z">
        <w:r w:rsidRPr="00DD03AB">
          <w:rPr>
            <w:noProof/>
            <w:webHidden/>
          </w:rPr>
          <w:t>21</w:t>
        </w:r>
        <w:r w:rsidRPr="00DD03AB">
          <w:rPr>
            <w:noProof/>
            <w:webHidden/>
          </w:rPr>
          <w:fldChar w:fldCharType="end"/>
        </w:r>
        <w:r w:rsidRPr="00DD03AB">
          <w:rPr>
            <w:rStyle w:val="Hyperlink"/>
            <w:noProof/>
          </w:rPr>
          <w:fldChar w:fldCharType="end"/>
        </w:r>
      </w:ins>
    </w:p>
    <w:p w14:paraId="4BBA0BCB" w14:textId="24852193" w:rsidR="00DD03AB" w:rsidRPr="00DD03AB" w:rsidRDefault="00DD03AB">
      <w:pPr>
        <w:pStyle w:val="TableofFigures"/>
        <w:tabs>
          <w:tab w:val="right" w:leader="dot" w:pos="9520"/>
        </w:tabs>
        <w:rPr>
          <w:ins w:id="2527" w:author="MinhHieu" w:date="2024-12-20T14:32:00Z"/>
          <w:rFonts w:asciiTheme="minorHAnsi" w:eastAsiaTheme="minorEastAsia" w:hAnsiTheme="minorHAnsi" w:cstheme="minorBidi"/>
          <w:noProof/>
          <w:color w:val="auto"/>
          <w:kern w:val="2"/>
          <w:sz w:val="22"/>
          <w:szCs w:val="22"/>
          <w:lang w:val="vi-VN"/>
          <w14:ligatures w14:val="standardContextual"/>
        </w:rPr>
      </w:pPr>
      <w:ins w:id="2528" w:author="MinhHieu" w:date="2024-12-20T14:32:00Z">
        <w:r w:rsidRPr="00DD03AB">
          <w:rPr>
            <w:rStyle w:val="Hyperlink"/>
            <w:noProof/>
          </w:rPr>
          <w:fldChar w:fldCharType="begin"/>
        </w:r>
        <w:r w:rsidRPr="00DD03AB">
          <w:rPr>
            <w:rStyle w:val="Hyperlink"/>
            <w:noProof/>
          </w:rPr>
          <w:instrText xml:space="preserve"> </w:instrText>
        </w:r>
        <w:r w:rsidRPr="00DD03AB">
          <w:rPr>
            <w:noProof/>
          </w:rPr>
          <w:instrText>HYPERLINK \l "_Toc185597575"</w:instrText>
        </w:r>
        <w:r w:rsidRPr="00DD03AB">
          <w:rPr>
            <w:rStyle w:val="Hyperlink"/>
            <w:noProof/>
          </w:rPr>
          <w:instrText xml:space="preserve"> </w:instrText>
        </w:r>
        <w:r w:rsidRPr="00DD03AB">
          <w:rPr>
            <w:rStyle w:val="Hyperlink"/>
            <w:noProof/>
          </w:rPr>
          <w:fldChar w:fldCharType="separate"/>
        </w:r>
        <w:r w:rsidRPr="00DD03AB">
          <w:rPr>
            <w:rStyle w:val="Hyperlink"/>
            <w:noProof/>
          </w:rPr>
          <w:t>Bảng 2.5</w:t>
        </w:r>
        <w:r w:rsidRPr="00DD03AB">
          <w:rPr>
            <w:rStyle w:val="Hyperlink"/>
            <w:noProof/>
            <w:lang w:val="vi-VN"/>
          </w:rPr>
          <w:t xml:space="preserve"> Kịch bản xem danh sách tất cả sản phẩm</w:t>
        </w:r>
        <w:r w:rsidRPr="00DD03AB">
          <w:rPr>
            <w:noProof/>
            <w:webHidden/>
          </w:rPr>
          <w:tab/>
        </w:r>
        <w:r w:rsidRPr="00DD03AB">
          <w:rPr>
            <w:noProof/>
            <w:webHidden/>
          </w:rPr>
          <w:fldChar w:fldCharType="begin"/>
        </w:r>
        <w:r w:rsidRPr="00DD03AB">
          <w:rPr>
            <w:noProof/>
            <w:webHidden/>
          </w:rPr>
          <w:instrText xml:space="preserve"> PAGEREF _Toc185597575 \h </w:instrText>
        </w:r>
      </w:ins>
      <w:r w:rsidRPr="00DD03AB">
        <w:rPr>
          <w:noProof/>
          <w:webHidden/>
        </w:rPr>
      </w:r>
      <w:r w:rsidRPr="00DD03AB">
        <w:rPr>
          <w:noProof/>
          <w:webHidden/>
        </w:rPr>
        <w:fldChar w:fldCharType="separate"/>
      </w:r>
      <w:ins w:id="2529" w:author="MinhHieu" w:date="2024-12-20T14:32:00Z">
        <w:r w:rsidRPr="00DD03AB">
          <w:rPr>
            <w:noProof/>
            <w:webHidden/>
          </w:rPr>
          <w:t>22</w:t>
        </w:r>
        <w:r w:rsidRPr="00DD03AB">
          <w:rPr>
            <w:noProof/>
            <w:webHidden/>
          </w:rPr>
          <w:fldChar w:fldCharType="end"/>
        </w:r>
        <w:r w:rsidRPr="00DD03AB">
          <w:rPr>
            <w:rStyle w:val="Hyperlink"/>
            <w:noProof/>
          </w:rPr>
          <w:fldChar w:fldCharType="end"/>
        </w:r>
      </w:ins>
    </w:p>
    <w:p w14:paraId="3B633E11" w14:textId="113EED7E" w:rsidR="00DD03AB" w:rsidRPr="00DD03AB" w:rsidRDefault="00DD03AB">
      <w:pPr>
        <w:pStyle w:val="TableofFigures"/>
        <w:tabs>
          <w:tab w:val="right" w:leader="dot" w:pos="9520"/>
        </w:tabs>
        <w:rPr>
          <w:ins w:id="2530" w:author="MinhHieu" w:date="2024-12-20T14:32:00Z"/>
          <w:rFonts w:asciiTheme="minorHAnsi" w:eastAsiaTheme="minorEastAsia" w:hAnsiTheme="minorHAnsi" w:cstheme="minorBidi"/>
          <w:noProof/>
          <w:color w:val="auto"/>
          <w:kern w:val="2"/>
          <w:sz w:val="22"/>
          <w:szCs w:val="22"/>
          <w:lang w:val="vi-VN"/>
          <w14:ligatures w14:val="standardContextual"/>
        </w:rPr>
      </w:pPr>
      <w:ins w:id="2531" w:author="MinhHieu" w:date="2024-12-20T14:32:00Z">
        <w:r w:rsidRPr="00DD03AB">
          <w:rPr>
            <w:rStyle w:val="Hyperlink"/>
            <w:noProof/>
          </w:rPr>
          <w:fldChar w:fldCharType="begin"/>
        </w:r>
        <w:r w:rsidRPr="00DD03AB">
          <w:rPr>
            <w:rStyle w:val="Hyperlink"/>
            <w:noProof/>
          </w:rPr>
          <w:instrText xml:space="preserve"> </w:instrText>
        </w:r>
        <w:r w:rsidRPr="00DD03AB">
          <w:rPr>
            <w:noProof/>
          </w:rPr>
          <w:instrText>HYPERLINK \l "_Toc185597576"</w:instrText>
        </w:r>
        <w:r w:rsidRPr="00DD03AB">
          <w:rPr>
            <w:rStyle w:val="Hyperlink"/>
            <w:noProof/>
          </w:rPr>
          <w:instrText xml:space="preserve"> </w:instrText>
        </w:r>
        <w:r w:rsidRPr="00DD03AB">
          <w:rPr>
            <w:rStyle w:val="Hyperlink"/>
            <w:noProof/>
          </w:rPr>
          <w:fldChar w:fldCharType="separate"/>
        </w:r>
        <w:r w:rsidRPr="00DD03AB">
          <w:rPr>
            <w:rStyle w:val="Hyperlink"/>
            <w:noProof/>
          </w:rPr>
          <w:t>Bảng 2.6</w:t>
        </w:r>
        <w:r w:rsidRPr="00DD03AB">
          <w:rPr>
            <w:rStyle w:val="Hyperlink"/>
            <w:noProof/>
            <w:lang w:val="vi-VN"/>
          </w:rPr>
          <w:t xml:space="preserve"> Kịch bản sửa thông tin sản phẩm</w:t>
        </w:r>
        <w:r w:rsidRPr="00DD03AB">
          <w:rPr>
            <w:noProof/>
            <w:webHidden/>
          </w:rPr>
          <w:tab/>
        </w:r>
        <w:r w:rsidRPr="00DD03AB">
          <w:rPr>
            <w:noProof/>
            <w:webHidden/>
          </w:rPr>
          <w:fldChar w:fldCharType="begin"/>
        </w:r>
        <w:r w:rsidRPr="00DD03AB">
          <w:rPr>
            <w:noProof/>
            <w:webHidden/>
          </w:rPr>
          <w:instrText xml:space="preserve"> PAGEREF _Toc185597576 \h </w:instrText>
        </w:r>
      </w:ins>
      <w:r w:rsidRPr="00DD03AB">
        <w:rPr>
          <w:noProof/>
          <w:webHidden/>
        </w:rPr>
      </w:r>
      <w:r w:rsidRPr="00DD03AB">
        <w:rPr>
          <w:noProof/>
          <w:webHidden/>
        </w:rPr>
        <w:fldChar w:fldCharType="separate"/>
      </w:r>
      <w:ins w:id="2532" w:author="MinhHieu" w:date="2024-12-20T14:32:00Z">
        <w:r w:rsidRPr="00DD03AB">
          <w:rPr>
            <w:noProof/>
            <w:webHidden/>
          </w:rPr>
          <w:t>22</w:t>
        </w:r>
        <w:r w:rsidRPr="00DD03AB">
          <w:rPr>
            <w:noProof/>
            <w:webHidden/>
          </w:rPr>
          <w:fldChar w:fldCharType="end"/>
        </w:r>
        <w:r w:rsidRPr="00DD03AB">
          <w:rPr>
            <w:rStyle w:val="Hyperlink"/>
            <w:noProof/>
          </w:rPr>
          <w:fldChar w:fldCharType="end"/>
        </w:r>
      </w:ins>
    </w:p>
    <w:p w14:paraId="6950EB6A" w14:textId="22A2D3C6" w:rsidR="00DD03AB" w:rsidRPr="00DD03AB" w:rsidRDefault="00DD03AB">
      <w:pPr>
        <w:pStyle w:val="TableofFigures"/>
        <w:tabs>
          <w:tab w:val="right" w:leader="dot" w:pos="9520"/>
        </w:tabs>
        <w:rPr>
          <w:ins w:id="2533" w:author="MinhHieu" w:date="2024-12-20T14:32:00Z"/>
          <w:rFonts w:asciiTheme="minorHAnsi" w:eastAsiaTheme="minorEastAsia" w:hAnsiTheme="minorHAnsi" w:cstheme="minorBidi"/>
          <w:noProof/>
          <w:color w:val="auto"/>
          <w:kern w:val="2"/>
          <w:sz w:val="22"/>
          <w:szCs w:val="22"/>
          <w:lang w:val="vi-VN"/>
          <w14:ligatures w14:val="standardContextual"/>
        </w:rPr>
      </w:pPr>
      <w:ins w:id="2534" w:author="MinhHieu" w:date="2024-12-20T14:32:00Z">
        <w:r w:rsidRPr="00DD03AB">
          <w:rPr>
            <w:rStyle w:val="Hyperlink"/>
            <w:noProof/>
          </w:rPr>
          <w:fldChar w:fldCharType="begin"/>
        </w:r>
        <w:r w:rsidRPr="00DD03AB">
          <w:rPr>
            <w:rStyle w:val="Hyperlink"/>
            <w:noProof/>
          </w:rPr>
          <w:instrText xml:space="preserve"> </w:instrText>
        </w:r>
        <w:r w:rsidRPr="00DD03AB">
          <w:rPr>
            <w:noProof/>
          </w:rPr>
          <w:instrText>HYPERLINK \l "_Toc185597577"</w:instrText>
        </w:r>
        <w:r w:rsidRPr="00DD03AB">
          <w:rPr>
            <w:rStyle w:val="Hyperlink"/>
            <w:noProof/>
          </w:rPr>
          <w:instrText xml:space="preserve"> </w:instrText>
        </w:r>
        <w:r w:rsidRPr="00DD03AB">
          <w:rPr>
            <w:rStyle w:val="Hyperlink"/>
            <w:noProof/>
          </w:rPr>
          <w:fldChar w:fldCharType="separate"/>
        </w:r>
        <w:r w:rsidRPr="00DD03AB">
          <w:rPr>
            <w:rStyle w:val="Hyperlink"/>
            <w:noProof/>
          </w:rPr>
          <w:t>Bảng 2.7</w:t>
        </w:r>
        <w:r w:rsidRPr="00DD03AB">
          <w:rPr>
            <w:rStyle w:val="Hyperlink"/>
            <w:noProof/>
            <w:lang w:val="vi-VN"/>
          </w:rPr>
          <w:t xml:space="preserve"> Kịch bản xóa sản phẩm</w:t>
        </w:r>
        <w:r w:rsidRPr="00DD03AB">
          <w:rPr>
            <w:noProof/>
            <w:webHidden/>
          </w:rPr>
          <w:tab/>
        </w:r>
        <w:r w:rsidRPr="00DD03AB">
          <w:rPr>
            <w:noProof/>
            <w:webHidden/>
          </w:rPr>
          <w:fldChar w:fldCharType="begin"/>
        </w:r>
        <w:r w:rsidRPr="00DD03AB">
          <w:rPr>
            <w:noProof/>
            <w:webHidden/>
          </w:rPr>
          <w:instrText xml:space="preserve"> PAGEREF _Toc185597577 \h </w:instrText>
        </w:r>
      </w:ins>
      <w:r w:rsidRPr="00DD03AB">
        <w:rPr>
          <w:noProof/>
          <w:webHidden/>
        </w:rPr>
      </w:r>
      <w:r w:rsidRPr="00DD03AB">
        <w:rPr>
          <w:noProof/>
          <w:webHidden/>
        </w:rPr>
        <w:fldChar w:fldCharType="separate"/>
      </w:r>
      <w:ins w:id="2535" w:author="MinhHieu" w:date="2024-12-20T14:32:00Z">
        <w:r w:rsidRPr="00DD03AB">
          <w:rPr>
            <w:noProof/>
            <w:webHidden/>
          </w:rPr>
          <w:t>23</w:t>
        </w:r>
        <w:r w:rsidRPr="00DD03AB">
          <w:rPr>
            <w:noProof/>
            <w:webHidden/>
          </w:rPr>
          <w:fldChar w:fldCharType="end"/>
        </w:r>
        <w:r w:rsidRPr="00DD03AB">
          <w:rPr>
            <w:rStyle w:val="Hyperlink"/>
            <w:noProof/>
          </w:rPr>
          <w:fldChar w:fldCharType="end"/>
        </w:r>
      </w:ins>
    </w:p>
    <w:p w14:paraId="60642828" w14:textId="38AA5C7A" w:rsidR="00DD03AB" w:rsidRPr="00DD03AB" w:rsidRDefault="00DD03AB">
      <w:pPr>
        <w:pStyle w:val="TableofFigures"/>
        <w:tabs>
          <w:tab w:val="right" w:leader="dot" w:pos="9520"/>
        </w:tabs>
        <w:rPr>
          <w:ins w:id="2536" w:author="MinhHieu" w:date="2024-12-20T14:32:00Z"/>
          <w:rFonts w:asciiTheme="minorHAnsi" w:eastAsiaTheme="minorEastAsia" w:hAnsiTheme="minorHAnsi" w:cstheme="minorBidi"/>
          <w:noProof/>
          <w:color w:val="auto"/>
          <w:kern w:val="2"/>
          <w:sz w:val="22"/>
          <w:szCs w:val="22"/>
          <w:lang w:val="vi-VN"/>
          <w14:ligatures w14:val="standardContextual"/>
        </w:rPr>
      </w:pPr>
      <w:ins w:id="2537" w:author="MinhHieu" w:date="2024-12-20T14:32:00Z">
        <w:r w:rsidRPr="00DD03AB">
          <w:rPr>
            <w:rStyle w:val="Hyperlink"/>
            <w:noProof/>
          </w:rPr>
          <w:fldChar w:fldCharType="begin"/>
        </w:r>
        <w:r w:rsidRPr="00DD03AB">
          <w:rPr>
            <w:rStyle w:val="Hyperlink"/>
            <w:noProof/>
          </w:rPr>
          <w:instrText xml:space="preserve"> </w:instrText>
        </w:r>
        <w:r w:rsidRPr="00DD03AB">
          <w:rPr>
            <w:noProof/>
          </w:rPr>
          <w:instrText>HYPERLINK \l "_Toc185597578"</w:instrText>
        </w:r>
        <w:r w:rsidRPr="00DD03AB">
          <w:rPr>
            <w:rStyle w:val="Hyperlink"/>
            <w:noProof/>
          </w:rPr>
          <w:instrText xml:space="preserve"> </w:instrText>
        </w:r>
        <w:r w:rsidRPr="00DD03AB">
          <w:rPr>
            <w:rStyle w:val="Hyperlink"/>
            <w:noProof/>
          </w:rPr>
          <w:fldChar w:fldCharType="separate"/>
        </w:r>
        <w:r w:rsidRPr="00DD03AB">
          <w:rPr>
            <w:rStyle w:val="Hyperlink"/>
            <w:noProof/>
          </w:rPr>
          <w:t>Bảng 2.8 Kịch bản xem sách tất cả Order</w:t>
        </w:r>
        <w:r w:rsidRPr="00DD03AB">
          <w:rPr>
            <w:noProof/>
            <w:webHidden/>
          </w:rPr>
          <w:tab/>
        </w:r>
        <w:r w:rsidRPr="00DD03AB">
          <w:rPr>
            <w:noProof/>
            <w:webHidden/>
          </w:rPr>
          <w:fldChar w:fldCharType="begin"/>
        </w:r>
        <w:r w:rsidRPr="00DD03AB">
          <w:rPr>
            <w:noProof/>
            <w:webHidden/>
          </w:rPr>
          <w:instrText xml:space="preserve"> PAGEREF _Toc185597578 \h </w:instrText>
        </w:r>
      </w:ins>
      <w:r w:rsidRPr="00DD03AB">
        <w:rPr>
          <w:noProof/>
          <w:webHidden/>
        </w:rPr>
      </w:r>
      <w:r w:rsidRPr="00DD03AB">
        <w:rPr>
          <w:noProof/>
          <w:webHidden/>
        </w:rPr>
        <w:fldChar w:fldCharType="separate"/>
      </w:r>
      <w:ins w:id="2538" w:author="MinhHieu" w:date="2024-12-20T14:32:00Z">
        <w:r w:rsidRPr="00DD03AB">
          <w:rPr>
            <w:noProof/>
            <w:webHidden/>
          </w:rPr>
          <w:t>24</w:t>
        </w:r>
        <w:r w:rsidRPr="00DD03AB">
          <w:rPr>
            <w:noProof/>
            <w:webHidden/>
          </w:rPr>
          <w:fldChar w:fldCharType="end"/>
        </w:r>
        <w:r w:rsidRPr="00DD03AB">
          <w:rPr>
            <w:rStyle w:val="Hyperlink"/>
            <w:noProof/>
          </w:rPr>
          <w:fldChar w:fldCharType="end"/>
        </w:r>
      </w:ins>
    </w:p>
    <w:p w14:paraId="7D6580E3" w14:textId="668EC2C7" w:rsidR="00DD03AB" w:rsidRPr="00DD03AB" w:rsidRDefault="00DD03AB">
      <w:pPr>
        <w:pStyle w:val="TableofFigures"/>
        <w:tabs>
          <w:tab w:val="right" w:leader="dot" w:pos="9520"/>
        </w:tabs>
        <w:rPr>
          <w:ins w:id="2539" w:author="MinhHieu" w:date="2024-12-20T14:32:00Z"/>
          <w:rFonts w:asciiTheme="minorHAnsi" w:eastAsiaTheme="minorEastAsia" w:hAnsiTheme="minorHAnsi" w:cstheme="minorBidi"/>
          <w:noProof/>
          <w:color w:val="auto"/>
          <w:kern w:val="2"/>
          <w:sz w:val="22"/>
          <w:szCs w:val="22"/>
          <w:lang w:val="vi-VN"/>
          <w14:ligatures w14:val="standardContextual"/>
        </w:rPr>
      </w:pPr>
      <w:ins w:id="2540" w:author="MinhHieu" w:date="2024-12-20T14:32:00Z">
        <w:r w:rsidRPr="00DD03AB">
          <w:rPr>
            <w:rStyle w:val="Hyperlink"/>
            <w:noProof/>
          </w:rPr>
          <w:fldChar w:fldCharType="begin"/>
        </w:r>
        <w:r w:rsidRPr="00DD03AB">
          <w:rPr>
            <w:rStyle w:val="Hyperlink"/>
            <w:noProof/>
          </w:rPr>
          <w:instrText xml:space="preserve"> </w:instrText>
        </w:r>
        <w:r w:rsidRPr="00DD03AB">
          <w:rPr>
            <w:noProof/>
          </w:rPr>
          <w:instrText>HYPERLINK \l "_Toc185597579"</w:instrText>
        </w:r>
        <w:r w:rsidRPr="00DD03AB">
          <w:rPr>
            <w:rStyle w:val="Hyperlink"/>
            <w:noProof/>
          </w:rPr>
          <w:instrText xml:space="preserve"> </w:instrText>
        </w:r>
        <w:r w:rsidRPr="00DD03AB">
          <w:rPr>
            <w:rStyle w:val="Hyperlink"/>
            <w:noProof/>
          </w:rPr>
          <w:fldChar w:fldCharType="separate"/>
        </w:r>
        <w:r w:rsidRPr="00DD03AB">
          <w:rPr>
            <w:rStyle w:val="Hyperlink"/>
            <w:noProof/>
          </w:rPr>
          <w:t>Bảng 2.9</w:t>
        </w:r>
        <w:r w:rsidRPr="00DD03AB">
          <w:rPr>
            <w:rStyle w:val="Hyperlink"/>
            <w:noProof/>
            <w:lang w:val="vi-VN"/>
          </w:rPr>
          <w:t xml:space="preserve"> Kịch bản cập nhật trạng thái Order</w:t>
        </w:r>
        <w:r w:rsidRPr="00DD03AB">
          <w:rPr>
            <w:noProof/>
            <w:webHidden/>
          </w:rPr>
          <w:tab/>
        </w:r>
        <w:r w:rsidRPr="00DD03AB">
          <w:rPr>
            <w:noProof/>
            <w:webHidden/>
          </w:rPr>
          <w:fldChar w:fldCharType="begin"/>
        </w:r>
        <w:r w:rsidRPr="00DD03AB">
          <w:rPr>
            <w:noProof/>
            <w:webHidden/>
          </w:rPr>
          <w:instrText xml:space="preserve"> PAGEREF _Toc185597579 \h </w:instrText>
        </w:r>
      </w:ins>
      <w:r w:rsidRPr="00DD03AB">
        <w:rPr>
          <w:noProof/>
          <w:webHidden/>
        </w:rPr>
      </w:r>
      <w:r w:rsidRPr="00DD03AB">
        <w:rPr>
          <w:noProof/>
          <w:webHidden/>
        </w:rPr>
        <w:fldChar w:fldCharType="separate"/>
      </w:r>
      <w:ins w:id="2541" w:author="MinhHieu" w:date="2024-12-20T14:32:00Z">
        <w:r w:rsidRPr="00DD03AB">
          <w:rPr>
            <w:noProof/>
            <w:webHidden/>
          </w:rPr>
          <w:t>25</w:t>
        </w:r>
        <w:r w:rsidRPr="00DD03AB">
          <w:rPr>
            <w:noProof/>
            <w:webHidden/>
          </w:rPr>
          <w:fldChar w:fldCharType="end"/>
        </w:r>
        <w:r w:rsidRPr="00DD03AB">
          <w:rPr>
            <w:rStyle w:val="Hyperlink"/>
            <w:noProof/>
          </w:rPr>
          <w:fldChar w:fldCharType="end"/>
        </w:r>
      </w:ins>
    </w:p>
    <w:p w14:paraId="3A0E760F" w14:textId="5089C172" w:rsidR="00DD03AB" w:rsidRPr="00DD03AB" w:rsidRDefault="00DD03AB">
      <w:pPr>
        <w:pStyle w:val="TableofFigures"/>
        <w:tabs>
          <w:tab w:val="right" w:leader="dot" w:pos="9520"/>
        </w:tabs>
        <w:rPr>
          <w:ins w:id="2542" w:author="MinhHieu" w:date="2024-12-20T14:32:00Z"/>
          <w:rFonts w:asciiTheme="minorHAnsi" w:eastAsiaTheme="minorEastAsia" w:hAnsiTheme="minorHAnsi" w:cstheme="minorBidi"/>
          <w:noProof/>
          <w:color w:val="auto"/>
          <w:kern w:val="2"/>
          <w:sz w:val="22"/>
          <w:szCs w:val="22"/>
          <w:lang w:val="vi-VN"/>
          <w14:ligatures w14:val="standardContextual"/>
        </w:rPr>
      </w:pPr>
      <w:ins w:id="2543" w:author="MinhHieu" w:date="2024-12-20T14:32:00Z">
        <w:r w:rsidRPr="00DD03AB">
          <w:rPr>
            <w:rStyle w:val="Hyperlink"/>
            <w:noProof/>
          </w:rPr>
          <w:fldChar w:fldCharType="begin"/>
        </w:r>
        <w:r w:rsidRPr="00DD03AB">
          <w:rPr>
            <w:rStyle w:val="Hyperlink"/>
            <w:noProof/>
          </w:rPr>
          <w:instrText xml:space="preserve"> </w:instrText>
        </w:r>
        <w:r w:rsidRPr="00DD03AB">
          <w:rPr>
            <w:noProof/>
          </w:rPr>
          <w:instrText>HYPERLINK \l "_Toc185597580"</w:instrText>
        </w:r>
        <w:r w:rsidRPr="00DD03AB">
          <w:rPr>
            <w:rStyle w:val="Hyperlink"/>
            <w:noProof/>
          </w:rPr>
          <w:instrText xml:space="preserve"> </w:instrText>
        </w:r>
        <w:r w:rsidRPr="00DD03AB">
          <w:rPr>
            <w:rStyle w:val="Hyperlink"/>
            <w:noProof/>
          </w:rPr>
          <w:fldChar w:fldCharType="separate"/>
        </w:r>
        <w:r w:rsidRPr="00DD03AB">
          <w:rPr>
            <w:rStyle w:val="Hyperlink"/>
            <w:noProof/>
          </w:rPr>
          <w:t>Bảng 2.10</w:t>
        </w:r>
        <w:r w:rsidRPr="00DD03AB">
          <w:rPr>
            <w:rStyle w:val="Hyperlink"/>
            <w:noProof/>
            <w:lang w:val="vi-VN"/>
          </w:rPr>
          <w:t xml:space="preserve"> Kịch bản xóa Order</w:t>
        </w:r>
        <w:r w:rsidRPr="00DD03AB">
          <w:rPr>
            <w:noProof/>
            <w:webHidden/>
          </w:rPr>
          <w:tab/>
        </w:r>
        <w:r w:rsidRPr="00DD03AB">
          <w:rPr>
            <w:noProof/>
            <w:webHidden/>
          </w:rPr>
          <w:fldChar w:fldCharType="begin"/>
        </w:r>
        <w:r w:rsidRPr="00DD03AB">
          <w:rPr>
            <w:noProof/>
            <w:webHidden/>
          </w:rPr>
          <w:instrText xml:space="preserve"> PAGEREF _Toc185597580 \h </w:instrText>
        </w:r>
      </w:ins>
      <w:r w:rsidRPr="00DD03AB">
        <w:rPr>
          <w:noProof/>
          <w:webHidden/>
        </w:rPr>
      </w:r>
      <w:r w:rsidRPr="00DD03AB">
        <w:rPr>
          <w:noProof/>
          <w:webHidden/>
        </w:rPr>
        <w:fldChar w:fldCharType="separate"/>
      </w:r>
      <w:ins w:id="2544" w:author="MinhHieu" w:date="2024-12-20T14:32:00Z">
        <w:r w:rsidRPr="00DD03AB">
          <w:rPr>
            <w:noProof/>
            <w:webHidden/>
          </w:rPr>
          <w:t>26</w:t>
        </w:r>
        <w:r w:rsidRPr="00DD03AB">
          <w:rPr>
            <w:noProof/>
            <w:webHidden/>
          </w:rPr>
          <w:fldChar w:fldCharType="end"/>
        </w:r>
        <w:r w:rsidRPr="00DD03AB">
          <w:rPr>
            <w:rStyle w:val="Hyperlink"/>
            <w:noProof/>
          </w:rPr>
          <w:fldChar w:fldCharType="end"/>
        </w:r>
      </w:ins>
    </w:p>
    <w:p w14:paraId="57D3DF03" w14:textId="0B984723" w:rsidR="00DD03AB" w:rsidRPr="00DD03AB" w:rsidRDefault="00DD03AB">
      <w:pPr>
        <w:pStyle w:val="TableofFigures"/>
        <w:tabs>
          <w:tab w:val="right" w:leader="dot" w:pos="9520"/>
        </w:tabs>
        <w:rPr>
          <w:ins w:id="2545" w:author="MinhHieu" w:date="2024-12-20T14:32:00Z"/>
          <w:rFonts w:asciiTheme="minorHAnsi" w:eastAsiaTheme="minorEastAsia" w:hAnsiTheme="minorHAnsi" w:cstheme="minorBidi"/>
          <w:noProof/>
          <w:color w:val="auto"/>
          <w:kern w:val="2"/>
          <w:sz w:val="22"/>
          <w:szCs w:val="22"/>
          <w:lang w:val="vi-VN"/>
          <w14:ligatures w14:val="standardContextual"/>
        </w:rPr>
      </w:pPr>
      <w:ins w:id="2546" w:author="MinhHieu" w:date="2024-12-20T14:32:00Z">
        <w:r w:rsidRPr="00DD03AB">
          <w:rPr>
            <w:rStyle w:val="Hyperlink"/>
            <w:noProof/>
          </w:rPr>
          <w:fldChar w:fldCharType="begin"/>
        </w:r>
        <w:r w:rsidRPr="00DD03AB">
          <w:rPr>
            <w:rStyle w:val="Hyperlink"/>
            <w:noProof/>
          </w:rPr>
          <w:instrText xml:space="preserve"> </w:instrText>
        </w:r>
        <w:r w:rsidRPr="00DD03AB">
          <w:rPr>
            <w:noProof/>
          </w:rPr>
          <w:instrText>HYPERLINK \l "_Toc185597581"</w:instrText>
        </w:r>
        <w:r w:rsidRPr="00DD03AB">
          <w:rPr>
            <w:rStyle w:val="Hyperlink"/>
            <w:noProof/>
          </w:rPr>
          <w:instrText xml:space="preserve"> </w:instrText>
        </w:r>
        <w:r w:rsidRPr="00DD03AB">
          <w:rPr>
            <w:rStyle w:val="Hyperlink"/>
            <w:noProof/>
          </w:rPr>
          <w:fldChar w:fldCharType="separate"/>
        </w:r>
        <w:r w:rsidRPr="00DD03AB">
          <w:rPr>
            <w:rStyle w:val="Hyperlink"/>
            <w:noProof/>
          </w:rPr>
          <w:t>Bảng 2.11 Kịch bản xem giỏ hàng</w:t>
        </w:r>
        <w:r w:rsidRPr="00DD03AB">
          <w:rPr>
            <w:noProof/>
            <w:webHidden/>
          </w:rPr>
          <w:tab/>
        </w:r>
        <w:r w:rsidRPr="00DD03AB">
          <w:rPr>
            <w:noProof/>
            <w:webHidden/>
          </w:rPr>
          <w:fldChar w:fldCharType="begin"/>
        </w:r>
        <w:r w:rsidRPr="00DD03AB">
          <w:rPr>
            <w:noProof/>
            <w:webHidden/>
          </w:rPr>
          <w:instrText xml:space="preserve"> PAGEREF _Toc185597581 \h </w:instrText>
        </w:r>
      </w:ins>
      <w:r w:rsidRPr="00DD03AB">
        <w:rPr>
          <w:noProof/>
          <w:webHidden/>
        </w:rPr>
      </w:r>
      <w:r w:rsidRPr="00DD03AB">
        <w:rPr>
          <w:noProof/>
          <w:webHidden/>
        </w:rPr>
        <w:fldChar w:fldCharType="separate"/>
      </w:r>
      <w:ins w:id="2547" w:author="MinhHieu" w:date="2024-12-20T14:32:00Z">
        <w:r w:rsidRPr="00DD03AB">
          <w:rPr>
            <w:noProof/>
            <w:webHidden/>
          </w:rPr>
          <w:t>27</w:t>
        </w:r>
        <w:r w:rsidRPr="00DD03AB">
          <w:rPr>
            <w:noProof/>
            <w:webHidden/>
          </w:rPr>
          <w:fldChar w:fldCharType="end"/>
        </w:r>
        <w:r w:rsidRPr="00DD03AB">
          <w:rPr>
            <w:rStyle w:val="Hyperlink"/>
            <w:noProof/>
          </w:rPr>
          <w:fldChar w:fldCharType="end"/>
        </w:r>
      </w:ins>
    </w:p>
    <w:p w14:paraId="761F4D74" w14:textId="448CF778" w:rsidR="00DD03AB" w:rsidRPr="00DD03AB" w:rsidRDefault="00DD03AB">
      <w:pPr>
        <w:pStyle w:val="TableofFigures"/>
        <w:tabs>
          <w:tab w:val="right" w:leader="dot" w:pos="9520"/>
        </w:tabs>
        <w:rPr>
          <w:ins w:id="2548" w:author="MinhHieu" w:date="2024-12-20T14:32:00Z"/>
          <w:rFonts w:asciiTheme="minorHAnsi" w:eastAsiaTheme="minorEastAsia" w:hAnsiTheme="minorHAnsi" w:cstheme="minorBidi"/>
          <w:noProof/>
          <w:color w:val="auto"/>
          <w:kern w:val="2"/>
          <w:sz w:val="22"/>
          <w:szCs w:val="22"/>
          <w:lang w:val="vi-VN"/>
          <w14:ligatures w14:val="standardContextual"/>
        </w:rPr>
      </w:pPr>
      <w:ins w:id="2549" w:author="MinhHieu" w:date="2024-12-20T14:32:00Z">
        <w:r w:rsidRPr="00DD03AB">
          <w:rPr>
            <w:rStyle w:val="Hyperlink"/>
            <w:noProof/>
          </w:rPr>
          <w:fldChar w:fldCharType="begin"/>
        </w:r>
        <w:r w:rsidRPr="00DD03AB">
          <w:rPr>
            <w:rStyle w:val="Hyperlink"/>
            <w:noProof/>
          </w:rPr>
          <w:instrText xml:space="preserve"> </w:instrText>
        </w:r>
        <w:r w:rsidRPr="00DD03AB">
          <w:rPr>
            <w:noProof/>
          </w:rPr>
          <w:instrText>HYPERLINK \l "_Toc185597582"</w:instrText>
        </w:r>
        <w:r w:rsidRPr="00DD03AB">
          <w:rPr>
            <w:rStyle w:val="Hyperlink"/>
            <w:noProof/>
          </w:rPr>
          <w:instrText xml:space="preserve"> </w:instrText>
        </w:r>
        <w:r w:rsidRPr="00DD03AB">
          <w:rPr>
            <w:rStyle w:val="Hyperlink"/>
            <w:noProof/>
          </w:rPr>
          <w:fldChar w:fldCharType="separate"/>
        </w:r>
        <w:r w:rsidRPr="00DD03AB">
          <w:rPr>
            <w:rStyle w:val="Hyperlink"/>
            <w:noProof/>
          </w:rPr>
          <w:t>Bảng 2.12</w:t>
        </w:r>
        <w:r w:rsidRPr="00DD03AB">
          <w:rPr>
            <w:rStyle w:val="Hyperlink"/>
            <w:noProof/>
            <w:lang w:val="vi-VN"/>
          </w:rPr>
          <w:t xml:space="preserve"> Kịch bản thêm sản phẩm vào giỏ hàng</w:t>
        </w:r>
        <w:r w:rsidRPr="00DD03AB">
          <w:rPr>
            <w:noProof/>
            <w:webHidden/>
          </w:rPr>
          <w:tab/>
        </w:r>
        <w:r w:rsidRPr="00DD03AB">
          <w:rPr>
            <w:noProof/>
            <w:webHidden/>
          </w:rPr>
          <w:fldChar w:fldCharType="begin"/>
        </w:r>
        <w:r w:rsidRPr="00DD03AB">
          <w:rPr>
            <w:noProof/>
            <w:webHidden/>
          </w:rPr>
          <w:instrText xml:space="preserve"> PAGEREF _Toc185597582 \h </w:instrText>
        </w:r>
      </w:ins>
      <w:r w:rsidRPr="00DD03AB">
        <w:rPr>
          <w:noProof/>
          <w:webHidden/>
        </w:rPr>
      </w:r>
      <w:r w:rsidRPr="00DD03AB">
        <w:rPr>
          <w:noProof/>
          <w:webHidden/>
        </w:rPr>
        <w:fldChar w:fldCharType="separate"/>
      </w:r>
      <w:ins w:id="2550" w:author="MinhHieu" w:date="2024-12-20T14:32:00Z">
        <w:r w:rsidRPr="00DD03AB">
          <w:rPr>
            <w:noProof/>
            <w:webHidden/>
          </w:rPr>
          <w:t>28</w:t>
        </w:r>
        <w:r w:rsidRPr="00DD03AB">
          <w:rPr>
            <w:noProof/>
            <w:webHidden/>
          </w:rPr>
          <w:fldChar w:fldCharType="end"/>
        </w:r>
        <w:r w:rsidRPr="00DD03AB">
          <w:rPr>
            <w:rStyle w:val="Hyperlink"/>
            <w:noProof/>
          </w:rPr>
          <w:fldChar w:fldCharType="end"/>
        </w:r>
      </w:ins>
    </w:p>
    <w:p w14:paraId="29EB5367" w14:textId="7436BC1B" w:rsidR="00DD03AB" w:rsidRPr="00DD03AB" w:rsidRDefault="00DD03AB">
      <w:pPr>
        <w:pStyle w:val="TableofFigures"/>
        <w:tabs>
          <w:tab w:val="right" w:leader="dot" w:pos="9520"/>
        </w:tabs>
        <w:rPr>
          <w:ins w:id="2551" w:author="MinhHieu" w:date="2024-12-20T14:32:00Z"/>
          <w:rFonts w:asciiTheme="minorHAnsi" w:eastAsiaTheme="minorEastAsia" w:hAnsiTheme="minorHAnsi" w:cstheme="minorBidi"/>
          <w:noProof/>
          <w:color w:val="auto"/>
          <w:kern w:val="2"/>
          <w:sz w:val="22"/>
          <w:szCs w:val="22"/>
          <w:lang w:val="vi-VN"/>
          <w14:ligatures w14:val="standardContextual"/>
        </w:rPr>
      </w:pPr>
      <w:ins w:id="2552" w:author="MinhHieu" w:date="2024-12-20T14:32:00Z">
        <w:r w:rsidRPr="00DD03AB">
          <w:rPr>
            <w:rStyle w:val="Hyperlink"/>
            <w:noProof/>
          </w:rPr>
          <w:fldChar w:fldCharType="begin"/>
        </w:r>
        <w:r w:rsidRPr="00DD03AB">
          <w:rPr>
            <w:rStyle w:val="Hyperlink"/>
            <w:noProof/>
          </w:rPr>
          <w:instrText xml:space="preserve"> </w:instrText>
        </w:r>
        <w:r w:rsidRPr="00DD03AB">
          <w:rPr>
            <w:noProof/>
          </w:rPr>
          <w:instrText>HYPERLINK \l "_Toc185597583"</w:instrText>
        </w:r>
        <w:r w:rsidRPr="00DD03AB">
          <w:rPr>
            <w:rStyle w:val="Hyperlink"/>
            <w:noProof/>
          </w:rPr>
          <w:instrText xml:space="preserve"> </w:instrText>
        </w:r>
        <w:r w:rsidRPr="00DD03AB">
          <w:rPr>
            <w:rStyle w:val="Hyperlink"/>
            <w:noProof/>
          </w:rPr>
          <w:fldChar w:fldCharType="separate"/>
        </w:r>
        <w:r w:rsidRPr="00DD03AB">
          <w:rPr>
            <w:rStyle w:val="Hyperlink"/>
            <w:noProof/>
          </w:rPr>
          <w:t>Bảng 2.13</w:t>
        </w:r>
        <w:r w:rsidRPr="00DD03AB">
          <w:rPr>
            <w:rStyle w:val="Hyperlink"/>
            <w:noProof/>
            <w:lang w:val="vi-VN"/>
          </w:rPr>
          <w:t xml:space="preserve"> Kịch bản xóa sản phẩm ra khỏi giỏ hàng</w:t>
        </w:r>
        <w:r w:rsidRPr="00DD03AB">
          <w:rPr>
            <w:noProof/>
            <w:webHidden/>
          </w:rPr>
          <w:tab/>
        </w:r>
        <w:r w:rsidRPr="00DD03AB">
          <w:rPr>
            <w:noProof/>
            <w:webHidden/>
          </w:rPr>
          <w:fldChar w:fldCharType="begin"/>
        </w:r>
        <w:r w:rsidRPr="00DD03AB">
          <w:rPr>
            <w:noProof/>
            <w:webHidden/>
          </w:rPr>
          <w:instrText xml:space="preserve"> PAGEREF _Toc185597583 \h </w:instrText>
        </w:r>
      </w:ins>
      <w:r w:rsidRPr="00DD03AB">
        <w:rPr>
          <w:noProof/>
          <w:webHidden/>
        </w:rPr>
      </w:r>
      <w:r w:rsidRPr="00DD03AB">
        <w:rPr>
          <w:noProof/>
          <w:webHidden/>
        </w:rPr>
        <w:fldChar w:fldCharType="separate"/>
      </w:r>
      <w:ins w:id="2553" w:author="MinhHieu" w:date="2024-12-20T14:32:00Z">
        <w:r w:rsidRPr="00DD03AB">
          <w:rPr>
            <w:noProof/>
            <w:webHidden/>
          </w:rPr>
          <w:t>29</w:t>
        </w:r>
        <w:r w:rsidRPr="00DD03AB">
          <w:rPr>
            <w:noProof/>
            <w:webHidden/>
          </w:rPr>
          <w:fldChar w:fldCharType="end"/>
        </w:r>
        <w:r w:rsidRPr="00DD03AB">
          <w:rPr>
            <w:rStyle w:val="Hyperlink"/>
            <w:noProof/>
          </w:rPr>
          <w:fldChar w:fldCharType="end"/>
        </w:r>
      </w:ins>
    </w:p>
    <w:p w14:paraId="43EB5E6D" w14:textId="1432B1E6" w:rsidR="00DD03AB" w:rsidRPr="00DD03AB" w:rsidRDefault="00DD03AB">
      <w:pPr>
        <w:pStyle w:val="TableofFigures"/>
        <w:tabs>
          <w:tab w:val="right" w:leader="dot" w:pos="9520"/>
        </w:tabs>
        <w:rPr>
          <w:ins w:id="2554" w:author="MinhHieu" w:date="2024-12-20T14:32:00Z"/>
          <w:rFonts w:asciiTheme="minorHAnsi" w:eastAsiaTheme="minorEastAsia" w:hAnsiTheme="minorHAnsi" w:cstheme="minorBidi"/>
          <w:noProof/>
          <w:color w:val="auto"/>
          <w:kern w:val="2"/>
          <w:sz w:val="22"/>
          <w:szCs w:val="22"/>
          <w:lang w:val="vi-VN"/>
          <w14:ligatures w14:val="standardContextual"/>
        </w:rPr>
      </w:pPr>
      <w:ins w:id="2555" w:author="MinhHieu" w:date="2024-12-20T14:32:00Z">
        <w:r w:rsidRPr="00DD03AB">
          <w:rPr>
            <w:rStyle w:val="Hyperlink"/>
            <w:noProof/>
          </w:rPr>
          <w:fldChar w:fldCharType="begin"/>
        </w:r>
        <w:r w:rsidRPr="00DD03AB">
          <w:rPr>
            <w:rStyle w:val="Hyperlink"/>
            <w:noProof/>
          </w:rPr>
          <w:instrText xml:space="preserve"> </w:instrText>
        </w:r>
        <w:r w:rsidRPr="00DD03AB">
          <w:rPr>
            <w:noProof/>
          </w:rPr>
          <w:instrText>HYPERLINK \l "_Toc185597584"</w:instrText>
        </w:r>
        <w:r w:rsidRPr="00DD03AB">
          <w:rPr>
            <w:rStyle w:val="Hyperlink"/>
            <w:noProof/>
          </w:rPr>
          <w:instrText xml:space="preserve"> </w:instrText>
        </w:r>
        <w:r w:rsidRPr="00DD03AB">
          <w:rPr>
            <w:rStyle w:val="Hyperlink"/>
            <w:noProof/>
          </w:rPr>
          <w:fldChar w:fldCharType="separate"/>
        </w:r>
        <w:r w:rsidRPr="00DD03AB">
          <w:rPr>
            <w:rStyle w:val="Hyperlink"/>
            <w:noProof/>
          </w:rPr>
          <w:t>Bảng 2.14</w:t>
        </w:r>
        <w:r w:rsidRPr="00DD03AB">
          <w:rPr>
            <w:rStyle w:val="Hyperlink"/>
            <w:noProof/>
            <w:lang w:val="vi-VN"/>
          </w:rPr>
          <w:t xml:space="preserve"> Kịch bản sửa số lượng 1 sản phẩm trong giỏ hàng</w:t>
        </w:r>
        <w:r w:rsidRPr="00DD03AB">
          <w:rPr>
            <w:noProof/>
            <w:webHidden/>
          </w:rPr>
          <w:tab/>
        </w:r>
        <w:r w:rsidRPr="00DD03AB">
          <w:rPr>
            <w:noProof/>
            <w:webHidden/>
          </w:rPr>
          <w:fldChar w:fldCharType="begin"/>
        </w:r>
        <w:r w:rsidRPr="00DD03AB">
          <w:rPr>
            <w:noProof/>
            <w:webHidden/>
          </w:rPr>
          <w:instrText xml:space="preserve"> PAGEREF _Toc185597584 \h </w:instrText>
        </w:r>
      </w:ins>
      <w:r w:rsidRPr="00DD03AB">
        <w:rPr>
          <w:noProof/>
          <w:webHidden/>
        </w:rPr>
      </w:r>
      <w:r w:rsidRPr="00DD03AB">
        <w:rPr>
          <w:noProof/>
          <w:webHidden/>
        </w:rPr>
        <w:fldChar w:fldCharType="separate"/>
      </w:r>
      <w:ins w:id="2556" w:author="MinhHieu" w:date="2024-12-20T14:32:00Z">
        <w:r w:rsidRPr="00DD03AB">
          <w:rPr>
            <w:noProof/>
            <w:webHidden/>
          </w:rPr>
          <w:t>30</w:t>
        </w:r>
        <w:r w:rsidRPr="00DD03AB">
          <w:rPr>
            <w:noProof/>
            <w:webHidden/>
          </w:rPr>
          <w:fldChar w:fldCharType="end"/>
        </w:r>
        <w:r w:rsidRPr="00DD03AB">
          <w:rPr>
            <w:rStyle w:val="Hyperlink"/>
            <w:noProof/>
          </w:rPr>
          <w:fldChar w:fldCharType="end"/>
        </w:r>
      </w:ins>
    </w:p>
    <w:p w14:paraId="3792446E" w14:textId="37994957" w:rsidR="00DD03AB" w:rsidRPr="00DD03AB" w:rsidRDefault="00DD03AB">
      <w:pPr>
        <w:pStyle w:val="TableofFigures"/>
        <w:tabs>
          <w:tab w:val="right" w:leader="dot" w:pos="9520"/>
        </w:tabs>
        <w:rPr>
          <w:ins w:id="2557" w:author="MinhHieu" w:date="2024-12-20T14:32:00Z"/>
          <w:rFonts w:asciiTheme="minorHAnsi" w:eastAsiaTheme="minorEastAsia" w:hAnsiTheme="minorHAnsi" w:cstheme="minorBidi"/>
          <w:noProof/>
          <w:color w:val="auto"/>
          <w:kern w:val="2"/>
          <w:sz w:val="22"/>
          <w:szCs w:val="22"/>
          <w:lang w:val="vi-VN"/>
          <w14:ligatures w14:val="standardContextual"/>
        </w:rPr>
      </w:pPr>
      <w:ins w:id="2558" w:author="MinhHieu" w:date="2024-12-20T14:32:00Z">
        <w:r w:rsidRPr="00DD03AB">
          <w:rPr>
            <w:rStyle w:val="Hyperlink"/>
            <w:noProof/>
          </w:rPr>
          <w:fldChar w:fldCharType="begin"/>
        </w:r>
        <w:r w:rsidRPr="00DD03AB">
          <w:rPr>
            <w:rStyle w:val="Hyperlink"/>
            <w:noProof/>
          </w:rPr>
          <w:instrText xml:space="preserve"> </w:instrText>
        </w:r>
        <w:r w:rsidRPr="00DD03AB">
          <w:rPr>
            <w:noProof/>
          </w:rPr>
          <w:instrText>HYPERLINK \l "_Toc185597585"</w:instrText>
        </w:r>
        <w:r w:rsidRPr="00DD03AB">
          <w:rPr>
            <w:rStyle w:val="Hyperlink"/>
            <w:noProof/>
          </w:rPr>
          <w:instrText xml:space="preserve"> </w:instrText>
        </w:r>
        <w:r w:rsidRPr="00DD03AB">
          <w:rPr>
            <w:rStyle w:val="Hyperlink"/>
            <w:noProof/>
          </w:rPr>
          <w:fldChar w:fldCharType="separate"/>
        </w:r>
        <w:r w:rsidRPr="00DD03AB">
          <w:rPr>
            <w:rStyle w:val="Hyperlink"/>
            <w:noProof/>
          </w:rPr>
          <w:t>Bảng 2.15</w:t>
        </w:r>
        <w:r w:rsidRPr="00DD03AB">
          <w:rPr>
            <w:rStyle w:val="Hyperlink"/>
            <w:noProof/>
            <w:lang w:val="vi-VN"/>
          </w:rPr>
          <w:t xml:space="preserve"> Kịch bản tạo Order</w:t>
        </w:r>
        <w:r w:rsidRPr="00DD03AB">
          <w:rPr>
            <w:noProof/>
            <w:webHidden/>
          </w:rPr>
          <w:tab/>
        </w:r>
        <w:r w:rsidRPr="00DD03AB">
          <w:rPr>
            <w:noProof/>
            <w:webHidden/>
          </w:rPr>
          <w:fldChar w:fldCharType="begin"/>
        </w:r>
        <w:r w:rsidRPr="00DD03AB">
          <w:rPr>
            <w:noProof/>
            <w:webHidden/>
          </w:rPr>
          <w:instrText xml:space="preserve"> PAGEREF _Toc185597585 \h </w:instrText>
        </w:r>
      </w:ins>
      <w:r w:rsidRPr="00DD03AB">
        <w:rPr>
          <w:noProof/>
          <w:webHidden/>
        </w:rPr>
      </w:r>
      <w:r w:rsidRPr="00DD03AB">
        <w:rPr>
          <w:noProof/>
          <w:webHidden/>
        </w:rPr>
        <w:fldChar w:fldCharType="separate"/>
      </w:r>
      <w:ins w:id="2559" w:author="MinhHieu" w:date="2024-12-20T14:32:00Z">
        <w:r w:rsidRPr="00DD03AB">
          <w:rPr>
            <w:noProof/>
            <w:webHidden/>
          </w:rPr>
          <w:t>31</w:t>
        </w:r>
        <w:r w:rsidRPr="00DD03AB">
          <w:rPr>
            <w:noProof/>
            <w:webHidden/>
          </w:rPr>
          <w:fldChar w:fldCharType="end"/>
        </w:r>
        <w:r w:rsidRPr="00DD03AB">
          <w:rPr>
            <w:rStyle w:val="Hyperlink"/>
            <w:noProof/>
          </w:rPr>
          <w:fldChar w:fldCharType="end"/>
        </w:r>
      </w:ins>
    </w:p>
    <w:p w14:paraId="0157F8B8" w14:textId="4BBA01B5" w:rsidR="00DD03AB" w:rsidRPr="00DD03AB" w:rsidRDefault="00DD03AB">
      <w:pPr>
        <w:pStyle w:val="TableofFigures"/>
        <w:tabs>
          <w:tab w:val="right" w:leader="dot" w:pos="9520"/>
        </w:tabs>
        <w:rPr>
          <w:ins w:id="2560" w:author="MinhHieu" w:date="2024-12-20T14:32:00Z"/>
          <w:rFonts w:asciiTheme="minorHAnsi" w:eastAsiaTheme="minorEastAsia" w:hAnsiTheme="minorHAnsi" w:cstheme="minorBidi"/>
          <w:noProof/>
          <w:color w:val="auto"/>
          <w:kern w:val="2"/>
          <w:sz w:val="22"/>
          <w:szCs w:val="22"/>
          <w:lang w:val="vi-VN"/>
          <w14:ligatures w14:val="standardContextual"/>
        </w:rPr>
      </w:pPr>
      <w:ins w:id="2561" w:author="MinhHieu" w:date="2024-12-20T14:32:00Z">
        <w:r w:rsidRPr="00DD03AB">
          <w:rPr>
            <w:rStyle w:val="Hyperlink"/>
            <w:noProof/>
          </w:rPr>
          <w:fldChar w:fldCharType="begin"/>
        </w:r>
        <w:r w:rsidRPr="00DD03AB">
          <w:rPr>
            <w:rStyle w:val="Hyperlink"/>
            <w:noProof/>
          </w:rPr>
          <w:instrText xml:space="preserve"> </w:instrText>
        </w:r>
        <w:r w:rsidRPr="00DD03AB">
          <w:rPr>
            <w:noProof/>
          </w:rPr>
          <w:instrText>HYPERLINK \l "_Toc185597586"</w:instrText>
        </w:r>
        <w:r w:rsidRPr="00DD03AB">
          <w:rPr>
            <w:rStyle w:val="Hyperlink"/>
            <w:noProof/>
          </w:rPr>
          <w:instrText xml:space="preserve"> </w:instrText>
        </w:r>
        <w:r w:rsidRPr="00DD03AB">
          <w:rPr>
            <w:rStyle w:val="Hyperlink"/>
            <w:noProof/>
          </w:rPr>
          <w:fldChar w:fldCharType="separate"/>
        </w:r>
        <w:r w:rsidRPr="00DD03AB">
          <w:rPr>
            <w:rStyle w:val="Hyperlink"/>
            <w:noProof/>
          </w:rPr>
          <w:t>Bảng 2.16</w:t>
        </w:r>
        <w:r w:rsidRPr="00DD03AB">
          <w:rPr>
            <w:rStyle w:val="Hyperlink"/>
            <w:noProof/>
            <w:lang w:val="vi-VN"/>
          </w:rPr>
          <w:t xml:space="preserve"> kịch bản thanh toán đơn hàng</w:t>
        </w:r>
        <w:r w:rsidRPr="00DD03AB">
          <w:rPr>
            <w:noProof/>
            <w:webHidden/>
          </w:rPr>
          <w:tab/>
        </w:r>
        <w:r w:rsidRPr="00DD03AB">
          <w:rPr>
            <w:noProof/>
            <w:webHidden/>
          </w:rPr>
          <w:fldChar w:fldCharType="begin"/>
        </w:r>
        <w:r w:rsidRPr="00DD03AB">
          <w:rPr>
            <w:noProof/>
            <w:webHidden/>
          </w:rPr>
          <w:instrText xml:space="preserve"> PAGEREF _Toc185597586 \h </w:instrText>
        </w:r>
      </w:ins>
      <w:r w:rsidRPr="00DD03AB">
        <w:rPr>
          <w:noProof/>
          <w:webHidden/>
        </w:rPr>
      </w:r>
      <w:r w:rsidRPr="00DD03AB">
        <w:rPr>
          <w:noProof/>
          <w:webHidden/>
        </w:rPr>
        <w:fldChar w:fldCharType="separate"/>
      </w:r>
      <w:ins w:id="2562" w:author="MinhHieu" w:date="2024-12-20T14:32:00Z">
        <w:r w:rsidRPr="00DD03AB">
          <w:rPr>
            <w:noProof/>
            <w:webHidden/>
          </w:rPr>
          <w:t>31</w:t>
        </w:r>
        <w:r w:rsidRPr="00DD03AB">
          <w:rPr>
            <w:noProof/>
            <w:webHidden/>
          </w:rPr>
          <w:fldChar w:fldCharType="end"/>
        </w:r>
        <w:r w:rsidRPr="00DD03AB">
          <w:rPr>
            <w:rStyle w:val="Hyperlink"/>
            <w:noProof/>
          </w:rPr>
          <w:fldChar w:fldCharType="end"/>
        </w:r>
      </w:ins>
    </w:p>
    <w:p w14:paraId="26ED6CA2" w14:textId="745BDBCF" w:rsidR="00DD03AB" w:rsidRPr="00DD03AB" w:rsidRDefault="00DD03AB">
      <w:pPr>
        <w:pStyle w:val="TableofFigures"/>
        <w:tabs>
          <w:tab w:val="right" w:leader="dot" w:pos="9520"/>
        </w:tabs>
        <w:rPr>
          <w:ins w:id="2563" w:author="MinhHieu" w:date="2024-12-20T14:32:00Z"/>
          <w:rFonts w:asciiTheme="minorHAnsi" w:eastAsiaTheme="minorEastAsia" w:hAnsiTheme="minorHAnsi" w:cstheme="minorBidi"/>
          <w:noProof/>
          <w:color w:val="auto"/>
          <w:kern w:val="2"/>
          <w:sz w:val="22"/>
          <w:szCs w:val="22"/>
          <w:lang w:val="vi-VN"/>
          <w14:ligatures w14:val="standardContextual"/>
        </w:rPr>
      </w:pPr>
      <w:ins w:id="2564" w:author="MinhHieu" w:date="2024-12-20T14:32:00Z">
        <w:r w:rsidRPr="00DD03AB">
          <w:rPr>
            <w:rStyle w:val="Hyperlink"/>
            <w:noProof/>
          </w:rPr>
          <w:fldChar w:fldCharType="begin"/>
        </w:r>
        <w:r w:rsidRPr="00DD03AB">
          <w:rPr>
            <w:rStyle w:val="Hyperlink"/>
            <w:noProof/>
          </w:rPr>
          <w:instrText xml:space="preserve"> </w:instrText>
        </w:r>
        <w:r w:rsidRPr="00DD03AB">
          <w:rPr>
            <w:noProof/>
          </w:rPr>
          <w:instrText>HYPERLINK \l "_Toc185597587"</w:instrText>
        </w:r>
        <w:r w:rsidRPr="00DD03AB">
          <w:rPr>
            <w:rStyle w:val="Hyperlink"/>
            <w:noProof/>
          </w:rPr>
          <w:instrText xml:space="preserve"> </w:instrText>
        </w:r>
        <w:r w:rsidRPr="00DD03AB">
          <w:rPr>
            <w:rStyle w:val="Hyperlink"/>
            <w:noProof/>
          </w:rPr>
          <w:fldChar w:fldCharType="separate"/>
        </w:r>
        <w:r w:rsidRPr="00DD03AB">
          <w:rPr>
            <w:rStyle w:val="Hyperlink"/>
            <w:noProof/>
          </w:rPr>
          <w:t>Bảng 2.17</w:t>
        </w:r>
        <w:r w:rsidRPr="00DD03AB">
          <w:rPr>
            <w:rStyle w:val="Hyperlink"/>
            <w:noProof/>
            <w:lang w:val="vi-VN"/>
          </w:rPr>
          <w:t xml:space="preserve"> Kịch bản xem lịch sử Order</w:t>
        </w:r>
        <w:r w:rsidRPr="00DD03AB">
          <w:rPr>
            <w:noProof/>
            <w:webHidden/>
          </w:rPr>
          <w:tab/>
        </w:r>
        <w:r w:rsidRPr="00DD03AB">
          <w:rPr>
            <w:noProof/>
            <w:webHidden/>
          </w:rPr>
          <w:fldChar w:fldCharType="begin"/>
        </w:r>
        <w:r w:rsidRPr="00DD03AB">
          <w:rPr>
            <w:noProof/>
            <w:webHidden/>
          </w:rPr>
          <w:instrText xml:space="preserve"> PAGEREF _Toc185597587 \h </w:instrText>
        </w:r>
      </w:ins>
      <w:r w:rsidRPr="00DD03AB">
        <w:rPr>
          <w:noProof/>
          <w:webHidden/>
        </w:rPr>
      </w:r>
      <w:r w:rsidRPr="00DD03AB">
        <w:rPr>
          <w:noProof/>
          <w:webHidden/>
        </w:rPr>
        <w:fldChar w:fldCharType="separate"/>
      </w:r>
      <w:ins w:id="2565" w:author="MinhHieu" w:date="2024-12-20T14:32:00Z">
        <w:r w:rsidRPr="00DD03AB">
          <w:rPr>
            <w:noProof/>
            <w:webHidden/>
          </w:rPr>
          <w:t>32</w:t>
        </w:r>
        <w:r w:rsidRPr="00DD03AB">
          <w:rPr>
            <w:noProof/>
            <w:webHidden/>
          </w:rPr>
          <w:fldChar w:fldCharType="end"/>
        </w:r>
        <w:r w:rsidRPr="00DD03AB">
          <w:rPr>
            <w:rStyle w:val="Hyperlink"/>
            <w:noProof/>
          </w:rPr>
          <w:fldChar w:fldCharType="end"/>
        </w:r>
      </w:ins>
    </w:p>
    <w:p w14:paraId="7D6D48C2" w14:textId="4C06C96E" w:rsidR="00DD03AB" w:rsidRPr="00DD03AB" w:rsidRDefault="00DD03AB">
      <w:pPr>
        <w:pStyle w:val="TableofFigures"/>
        <w:tabs>
          <w:tab w:val="right" w:leader="dot" w:pos="9520"/>
        </w:tabs>
        <w:rPr>
          <w:ins w:id="2566" w:author="MinhHieu" w:date="2024-12-20T14:32:00Z"/>
          <w:rFonts w:asciiTheme="minorHAnsi" w:eastAsiaTheme="minorEastAsia" w:hAnsiTheme="minorHAnsi" w:cstheme="minorBidi"/>
          <w:noProof/>
          <w:color w:val="auto"/>
          <w:kern w:val="2"/>
          <w:sz w:val="22"/>
          <w:szCs w:val="22"/>
          <w:lang w:val="vi-VN"/>
          <w14:ligatures w14:val="standardContextual"/>
        </w:rPr>
      </w:pPr>
      <w:ins w:id="2567" w:author="MinhHieu" w:date="2024-12-20T14:32:00Z">
        <w:r w:rsidRPr="00DD03AB">
          <w:rPr>
            <w:rStyle w:val="Hyperlink"/>
            <w:noProof/>
          </w:rPr>
          <w:fldChar w:fldCharType="begin"/>
        </w:r>
        <w:r w:rsidRPr="00DD03AB">
          <w:rPr>
            <w:rStyle w:val="Hyperlink"/>
            <w:noProof/>
          </w:rPr>
          <w:instrText xml:space="preserve"> </w:instrText>
        </w:r>
        <w:r w:rsidRPr="00DD03AB">
          <w:rPr>
            <w:noProof/>
          </w:rPr>
          <w:instrText>HYPERLINK \l "_Toc185597588"</w:instrText>
        </w:r>
        <w:r w:rsidRPr="00DD03AB">
          <w:rPr>
            <w:rStyle w:val="Hyperlink"/>
            <w:noProof/>
          </w:rPr>
          <w:instrText xml:space="preserve"> </w:instrText>
        </w:r>
        <w:r w:rsidRPr="00DD03AB">
          <w:rPr>
            <w:rStyle w:val="Hyperlink"/>
            <w:noProof/>
          </w:rPr>
          <w:fldChar w:fldCharType="separate"/>
        </w:r>
        <w:r w:rsidRPr="00DD03AB">
          <w:rPr>
            <w:rStyle w:val="Hyperlink"/>
            <w:noProof/>
          </w:rPr>
          <w:t>Bảng 2.18</w:t>
        </w:r>
        <w:r w:rsidRPr="00DD03AB">
          <w:rPr>
            <w:rStyle w:val="Hyperlink"/>
            <w:noProof/>
            <w:lang w:val="vi-VN"/>
          </w:rPr>
          <w:t xml:space="preserve"> Kịch bản tìm kiếm bằng filter</w:t>
        </w:r>
        <w:r w:rsidRPr="00DD03AB">
          <w:rPr>
            <w:noProof/>
            <w:webHidden/>
          </w:rPr>
          <w:tab/>
        </w:r>
        <w:r w:rsidRPr="00DD03AB">
          <w:rPr>
            <w:noProof/>
            <w:webHidden/>
          </w:rPr>
          <w:fldChar w:fldCharType="begin"/>
        </w:r>
        <w:r w:rsidRPr="00DD03AB">
          <w:rPr>
            <w:noProof/>
            <w:webHidden/>
          </w:rPr>
          <w:instrText xml:space="preserve"> PAGEREF _Toc185597588 \h </w:instrText>
        </w:r>
      </w:ins>
      <w:r w:rsidRPr="00DD03AB">
        <w:rPr>
          <w:noProof/>
          <w:webHidden/>
        </w:rPr>
      </w:r>
      <w:r w:rsidRPr="00DD03AB">
        <w:rPr>
          <w:noProof/>
          <w:webHidden/>
        </w:rPr>
        <w:fldChar w:fldCharType="separate"/>
      </w:r>
      <w:ins w:id="2568" w:author="MinhHieu" w:date="2024-12-20T14:32:00Z">
        <w:r w:rsidRPr="00DD03AB">
          <w:rPr>
            <w:noProof/>
            <w:webHidden/>
          </w:rPr>
          <w:t>33</w:t>
        </w:r>
        <w:r w:rsidRPr="00DD03AB">
          <w:rPr>
            <w:noProof/>
            <w:webHidden/>
          </w:rPr>
          <w:fldChar w:fldCharType="end"/>
        </w:r>
        <w:r w:rsidRPr="00DD03AB">
          <w:rPr>
            <w:rStyle w:val="Hyperlink"/>
            <w:noProof/>
          </w:rPr>
          <w:fldChar w:fldCharType="end"/>
        </w:r>
      </w:ins>
    </w:p>
    <w:p w14:paraId="648D31DF" w14:textId="457D5048" w:rsidR="00DD03AB" w:rsidRPr="00DD03AB" w:rsidRDefault="00DD03AB">
      <w:pPr>
        <w:pStyle w:val="TableofFigures"/>
        <w:tabs>
          <w:tab w:val="right" w:leader="dot" w:pos="9520"/>
        </w:tabs>
        <w:rPr>
          <w:ins w:id="2569" w:author="MinhHieu" w:date="2024-12-20T14:32:00Z"/>
          <w:rFonts w:asciiTheme="minorHAnsi" w:eastAsiaTheme="minorEastAsia" w:hAnsiTheme="minorHAnsi" w:cstheme="minorBidi"/>
          <w:noProof/>
          <w:color w:val="auto"/>
          <w:kern w:val="2"/>
          <w:sz w:val="22"/>
          <w:szCs w:val="22"/>
          <w:lang w:val="vi-VN"/>
          <w14:ligatures w14:val="standardContextual"/>
        </w:rPr>
      </w:pPr>
      <w:ins w:id="2570" w:author="MinhHieu" w:date="2024-12-20T14:32:00Z">
        <w:r w:rsidRPr="00DD03AB">
          <w:rPr>
            <w:rStyle w:val="Hyperlink"/>
            <w:noProof/>
          </w:rPr>
          <w:fldChar w:fldCharType="begin"/>
        </w:r>
        <w:r w:rsidRPr="00DD03AB">
          <w:rPr>
            <w:rStyle w:val="Hyperlink"/>
            <w:noProof/>
          </w:rPr>
          <w:instrText xml:space="preserve"> </w:instrText>
        </w:r>
        <w:r w:rsidRPr="00DD03AB">
          <w:rPr>
            <w:noProof/>
          </w:rPr>
          <w:instrText>HYPERLINK \l "_Toc185597589"</w:instrText>
        </w:r>
        <w:r w:rsidRPr="00DD03AB">
          <w:rPr>
            <w:rStyle w:val="Hyperlink"/>
            <w:noProof/>
          </w:rPr>
          <w:instrText xml:space="preserve"> </w:instrText>
        </w:r>
        <w:r w:rsidRPr="00DD03AB">
          <w:rPr>
            <w:rStyle w:val="Hyperlink"/>
            <w:noProof/>
          </w:rPr>
          <w:fldChar w:fldCharType="separate"/>
        </w:r>
        <w:r w:rsidRPr="00DD03AB">
          <w:rPr>
            <w:rStyle w:val="Hyperlink"/>
            <w:noProof/>
          </w:rPr>
          <w:t>Bảng 2.19</w:t>
        </w:r>
        <w:r w:rsidRPr="00DD03AB">
          <w:rPr>
            <w:rStyle w:val="Hyperlink"/>
            <w:noProof/>
            <w:lang w:val="vi-VN"/>
          </w:rPr>
          <w:t xml:space="preserve"> Kịch bản xem bình luận và đánh giá về sản phẩm</w:t>
        </w:r>
        <w:r w:rsidRPr="00DD03AB">
          <w:rPr>
            <w:noProof/>
            <w:webHidden/>
          </w:rPr>
          <w:tab/>
        </w:r>
        <w:r w:rsidRPr="00DD03AB">
          <w:rPr>
            <w:noProof/>
            <w:webHidden/>
          </w:rPr>
          <w:fldChar w:fldCharType="begin"/>
        </w:r>
        <w:r w:rsidRPr="00DD03AB">
          <w:rPr>
            <w:noProof/>
            <w:webHidden/>
          </w:rPr>
          <w:instrText xml:space="preserve"> PAGEREF _Toc185597589 \h </w:instrText>
        </w:r>
      </w:ins>
      <w:r w:rsidRPr="00DD03AB">
        <w:rPr>
          <w:noProof/>
          <w:webHidden/>
        </w:rPr>
      </w:r>
      <w:r w:rsidRPr="00DD03AB">
        <w:rPr>
          <w:noProof/>
          <w:webHidden/>
        </w:rPr>
        <w:fldChar w:fldCharType="separate"/>
      </w:r>
      <w:ins w:id="2571" w:author="MinhHieu" w:date="2024-12-20T14:32:00Z">
        <w:r w:rsidRPr="00DD03AB">
          <w:rPr>
            <w:noProof/>
            <w:webHidden/>
          </w:rPr>
          <w:t>34</w:t>
        </w:r>
        <w:r w:rsidRPr="00DD03AB">
          <w:rPr>
            <w:noProof/>
            <w:webHidden/>
          </w:rPr>
          <w:fldChar w:fldCharType="end"/>
        </w:r>
        <w:r w:rsidRPr="00DD03AB">
          <w:rPr>
            <w:rStyle w:val="Hyperlink"/>
            <w:noProof/>
          </w:rPr>
          <w:fldChar w:fldCharType="end"/>
        </w:r>
      </w:ins>
    </w:p>
    <w:p w14:paraId="17BF361E" w14:textId="51413F3A" w:rsidR="00DD03AB" w:rsidRPr="00DD03AB" w:rsidRDefault="00DD03AB">
      <w:pPr>
        <w:pStyle w:val="TableofFigures"/>
        <w:tabs>
          <w:tab w:val="right" w:leader="dot" w:pos="9520"/>
        </w:tabs>
        <w:rPr>
          <w:ins w:id="2572" w:author="MinhHieu" w:date="2024-12-20T14:32:00Z"/>
          <w:rFonts w:asciiTheme="minorHAnsi" w:eastAsiaTheme="minorEastAsia" w:hAnsiTheme="minorHAnsi" w:cstheme="minorBidi"/>
          <w:noProof/>
          <w:color w:val="auto"/>
          <w:kern w:val="2"/>
          <w:sz w:val="22"/>
          <w:szCs w:val="22"/>
          <w:lang w:val="vi-VN"/>
          <w14:ligatures w14:val="standardContextual"/>
        </w:rPr>
      </w:pPr>
      <w:ins w:id="2573" w:author="MinhHieu" w:date="2024-12-20T14:32:00Z">
        <w:r w:rsidRPr="00DD03AB">
          <w:rPr>
            <w:rStyle w:val="Hyperlink"/>
            <w:noProof/>
          </w:rPr>
          <w:fldChar w:fldCharType="begin"/>
        </w:r>
        <w:r w:rsidRPr="00DD03AB">
          <w:rPr>
            <w:rStyle w:val="Hyperlink"/>
            <w:noProof/>
          </w:rPr>
          <w:instrText xml:space="preserve"> </w:instrText>
        </w:r>
        <w:r w:rsidRPr="00DD03AB">
          <w:rPr>
            <w:noProof/>
          </w:rPr>
          <w:instrText>HYPERLINK \l "_Toc185597590"</w:instrText>
        </w:r>
        <w:r w:rsidRPr="00DD03AB">
          <w:rPr>
            <w:rStyle w:val="Hyperlink"/>
            <w:noProof/>
          </w:rPr>
          <w:instrText xml:space="preserve"> </w:instrText>
        </w:r>
        <w:r w:rsidRPr="00DD03AB">
          <w:rPr>
            <w:rStyle w:val="Hyperlink"/>
            <w:noProof/>
          </w:rPr>
          <w:fldChar w:fldCharType="separate"/>
        </w:r>
        <w:r w:rsidRPr="00DD03AB">
          <w:rPr>
            <w:rStyle w:val="Hyperlink"/>
            <w:noProof/>
          </w:rPr>
          <w:t>Bảng 2.20</w:t>
        </w:r>
        <w:r w:rsidRPr="00DD03AB">
          <w:rPr>
            <w:rStyle w:val="Hyperlink"/>
            <w:noProof/>
            <w:lang w:val="vi-VN"/>
          </w:rPr>
          <w:t xml:space="preserve"> Kịch bản thêm bình luận và đánh giá về sản phẩm</w:t>
        </w:r>
        <w:r w:rsidRPr="00DD03AB">
          <w:rPr>
            <w:noProof/>
            <w:webHidden/>
          </w:rPr>
          <w:tab/>
        </w:r>
        <w:r w:rsidRPr="00DD03AB">
          <w:rPr>
            <w:noProof/>
            <w:webHidden/>
          </w:rPr>
          <w:fldChar w:fldCharType="begin"/>
        </w:r>
        <w:r w:rsidRPr="00DD03AB">
          <w:rPr>
            <w:noProof/>
            <w:webHidden/>
          </w:rPr>
          <w:instrText xml:space="preserve"> PAGEREF _Toc185597590 \h </w:instrText>
        </w:r>
      </w:ins>
      <w:r w:rsidRPr="00DD03AB">
        <w:rPr>
          <w:noProof/>
          <w:webHidden/>
        </w:rPr>
      </w:r>
      <w:r w:rsidRPr="00DD03AB">
        <w:rPr>
          <w:noProof/>
          <w:webHidden/>
        </w:rPr>
        <w:fldChar w:fldCharType="separate"/>
      </w:r>
      <w:ins w:id="2574" w:author="MinhHieu" w:date="2024-12-20T14:32:00Z">
        <w:r w:rsidRPr="00DD03AB">
          <w:rPr>
            <w:noProof/>
            <w:webHidden/>
          </w:rPr>
          <w:t>35</w:t>
        </w:r>
        <w:r w:rsidRPr="00DD03AB">
          <w:rPr>
            <w:noProof/>
            <w:webHidden/>
          </w:rPr>
          <w:fldChar w:fldCharType="end"/>
        </w:r>
        <w:r w:rsidRPr="00DD03AB">
          <w:rPr>
            <w:rStyle w:val="Hyperlink"/>
            <w:noProof/>
          </w:rPr>
          <w:fldChar w:fldCharType="end"/>
        </w:r>
      </w:ins>
    </w:p>
    <w:p w14:paraId="1D8BEB47" w14:textId="4F92946F" w:rsidR="00DD03AB" w:rsidRPr="00DD03AB" w:rsidRDefault="00DD03AB">
      <w:pPr>
        <w:pStyle w:val="TableofFigures"/>
        <w:tabs>
          <w:tab w:val="right" w:leader="dot" w:pos="9520"/>
        </w:tabs>
        <w:rPr>
          <w:ins w:id="2575" w:author="MinhHieu" w:date="2024-12-20T14:32:00Z"/>
          <w:rFonts w:asciiTheme="minorHAnsi" w:eastAsiaTheme="minorEastAsia" w:hAnsiTheme="minorHAnsi" w:cstheme="minorBidi"/>
          <w:noProof/>
          <w:color w:val="auto"/>
          <w:kern w:val="2"/>
          <w:sz w:val="22"/>
          <w:szCs w:val="22"/>
          <w:lang w:val="vi-VN"/>
          <w14:ligatures w14:val="standardContextual"/>
        </w:rPr>
      </w:pPr>
      <w:ins w:id="2576" w:author="MinhHieu" w:date="2024-12-20T14:32:00Z">
        <w:r w:rsidRPr="00DD03AB">
          <w:rPr>
            <w:rStyle w:val="Hyperlink"/>
            <w:noProof/>
          </w:rPr>
          <w:fldChar w:fldCharType="begin"/>
        </w:r>
        <w:r w:rsidRPr="00DD03AB">
          <w:rPr>
            <w:rStyle w:val="Hyperlink"/>
            <w:noProof/>
          </w:rPr>
          <w:instrText xml:space="preserve"> </w:instrText>
        </w:r>
        <w:r w:rsidRPr="00DD03AB">
          <w:rPr>
            <w:noProof/>
          </w:rPr>
          <w:instrText>HYPERLINK \l "_Toc185597591"</w:instrText>
        </w:r>
        <w:r w:rsidRPr="00DD03AB">
          <w:rPr>
            <w:rStyle w:val="Hyperlink"/>
            <w:noProof/>
          </w:rPr>
          <w:instrText xml:space="preserve"> </w:instrText>
        </w:r>
        <w:r w:rsidRPr="00DD03AB">
          <w:rPr>
            <w:rStyle w:val="Hyperlink"/>
            <w:noProof/>
          </w:rPr>
          <w:fldChar w:fldCharType="separate"/>
        </w:r>
        <w:r w:rsidRPr="00DD03AB">
          <w:rPr>
            <w:rStyle w:val="Hyperlink"/>
            <w:noProof/>
            <w:rPrChange w:id="2577" w:author="MinhHieu" w:date="2024-12-20T14:32:00Z">
              <w:rPr>
                <w:rStyle w:val="Hyperlink"/>
                <w:i/>
                <w:iCs/>
                <w:noProof/>
              </w:rPr>
            </w:rPrChange>
          </w:rPr>
          <w:t>Bảng 2.21</w:t>
        </w:r>
        <w:r w:rsidRPr="00DD03AB">
          <w:rPr>
            <w:rStyle w:val="Hyperlink"/>
            <w:noProof/>
            <w:lang w:val="vi-VN"/>
            <w:rPrChange w:id="2578" w:author="MinhHieu" w:date="2024-12-20T14:32:00Z">
              <w:rPr>
                <w:rStyle w:val="Hyperlink"/>
                <w:i/>
                <w:iCs/>
                <w:noProof/>
                <w:lang w:val="vi-VN"/>
              </w:rPr>
            </w:rPrChange>
          </w:rPr>
          <w:t xml:space="preserve"> </w:t>
        </w:r>
        <w:r w:rsidRPr="00DD03AB">
          <w:rPr>
            <w:rStyle w:val="Hyperlink"/>
            <w:noProof/>
            <w:rPrChange w:id="2579" w:author="MinhHieu" w:date="2024-12-20T14:32:00Z">
              <w:rPr>
                <w:rStyle w:val="Hyperlink"/>
                <w:i/>
                <w:iCs/>
                <w:noProof/>
              </w:rPr>
            </w:rPrChange>
          </w:rPr>
          <w:t>Bảng users</w:t>
        </w:r>
        <w:r w:rsidRPr="00DD03AB">
          <w:rPr>
            <w:noProof/>
            <w:webHidden/>
          </w:rPr>
          <w:tab/>
        </w:r>
        <w:r w:rsidRPr="00DD03AB">
          <w:rPr>
            <w:noProof/>
            <w:webHidden/>
          </w:rPr>
          <w:fldChar w:fldCharType="begin"/>
        </w:r>
        <w:r w:rsidRPr="00DD03AB">
          <w:rPr>
            <w:noProof/>
            <w:webHidden/>
          </w:rPr>
          <w:instrText xml:space="preserve"> PAGEREF _Toc185597591 \h </w:instrText>
        </w:r>
      </w:ins>
      <w:r w:rsidRPr="00DD03AB">
        <w:rPr>
          <w:noProof/>
          <w:webHidden/>
        </w:rPr>
      </w:r>
      <w:r w:rsidRPr="00DD03AB">
        <w:rPr>
          <w:noProof/>
          <w:webHidden/>
        </w:rPr>
        <w:fldChar w:fldCharType="separate"/>
      </w:r>
      <w:ins w:id="2580" w:author="MinhHieu" w:date="2024-12-20T14:32:00Z">
        <w:r w:rsidRPr="00DD03AB">
          <w:rPr>
            <w:noProof/>
            <w:webHidden/>
          </w:rPr>
          <w:t>46</w:t>
        </w:r>
        <w:r w:rsidRPr="00DD03AB">
          <w:rPr>
            <w:noProof/>
            <w:webHidden/>
          </w:rPr>
          <w:fldChar w:fldCharType="end"/>
        </w:r>
        <w:r w:rsidRPr="00DD03AB">
          <w:rPr>
            <w:rStyle w:val="Hyperlink"/>
            <w:noProof/>
          </w:rPr>
          <w:fldChar w:fldCharType="end"/>
        </w:r>
      </w:ins>
    </w:p>
    <w:p w14:paraId="1BCDB61F" w14:textId="2DE2D3DD" w:rsidR="00DD03AB" w:rsidRPr="00DD03AB" w:rsidRDefault="00DD03AB">
      <w:pPr>
        <w:pStyle w:val="TableofFigures"/>
        <w:tabs>
          <w:tab w:val="right" w:leader="dot" w:pos="9520"/>
        </w:tabs>
        <w:rPr>
          <w:ins w:id="2581" w:author="MinhHieu" w:date="2024-12-20T14:32:00Z"/>
          <w:rFonts w:asciiTheme="minorHAnsi" w:eastAsiaTheme="minorEastAsia" w:hAnsiTheme="minorHAnsi" w:cstheme="minorBidi"/>
          <w:noProof/>
          <w:color w:val="auto"/>
          <w:kern w:val="2"/>
          <w:sz w:val="22"/>
          <w:szCs w:val="22"/>
          <w:lang w:val="vi-VN"/>
          <w14:ligatures w14:val="standardContextual"/>
        </w:rPr>
      </w:pPr>
      <w:ins w:id="2582" w:author="MinhHieu" w:date="2024-12-20T14:32:00Z">
        <w:r w:rsidRPr="00DD03AB">
          <w:rPr>
            <w:rStyle w:val="Hyperlink"/>
            <w:noProof/>
          </w:rPr>
          <w:fldChar w:fldCharType="begin"/>
        </w:r>
        <w:r w:rsidRPr="00DD03AB">
          <w:rPr>
            <w:rStyle w:val="Hyperlink"/>
            <w:noProof/>
          </w:rPr>
          <w:instrText xml:space="preserve"> </w:instrText>
        </w:r>
        <w:r w:rsidRPr="00DD03AB">
          <w:rPr>
            <w:noProof/>
          </w:rPr>
          <w:instrText>HYPERLINK \l "_Toc185597592"</w:instrText>
        </w:r>
        <w:r w:rsidRPr="00DD03AB">
          <w:rPr>
            <w:rStyle w:val="Hyperlink"/>
            <w:noProof/>
          </w:rPr>
          <w:instrText xml:space="preserve"> </w:instrText>
        </w:r>
        <w:r w:rsidRPr="00DD03AB">
          <w:rPr>
            <w:rStyle w:val="Hyperlink"/>
            <w:noProof/>
          </w:rPr>
          <w:fldChar w:fldCharType="separate"/>
        </w:r>
        <w:r w:rsidRPr="00DD03AB">
          <w:rPr>
            <w:rStyle w:val="Hyperlink"/>
            <w:noProof/>
          </w:rPr>
          <w:t>Bảng 2.22</w:t>
        </w:r>
        <w:r w:rsidRPr="00DD03AB">
          <w:rPr>
            <w:rStyle w:val="Hyperlink"/>
            <w:noProof/>
            <w:lang w:val="vi-VN"/>
          </w:rPr>
          <w:t xml:space="preserve"> Bảng pw_reset_token</w:t>
        </w:r>
        <w:r w:rsidRPr="00DD03AB">
          <w:rPr>
            <w:noProof/>
            <w:webHidden/>
          </w:rPr>
          <w:tab/>
        </w:r>
        <w:r w:rsidRPr="00DD03AB">
          <w:rPr>
            <w:noProof/>
            <w:webHidden/>
          </w:rPr>
          <w:fldChar w:fldCharType="begin"/>
        </w:r>
        <w:r w:rsidRPr="00DD03AB">
          <w:rPr>
            <w:noProof/>
            <w:webHidden/>
          </w:rPr>
          <w:instrText xml:space="preserve"> PAGEREF _Toc185597592 \h </w:instrText>
        </w:r>
      </w:ins>
      <w:r w:rsidRPr="00DD03AB">
        <w:rPr>
          <w:noProof/>
          <w:webHidden/>
        </w:rPr>
      </w:r>
      <w:r w:rsidRPr="00DD03AB">
        <w:rPr>
          <w:noProof/>
          <w:webHidden/>
        </w:rPr>
        <w:fldChar w:fldCharType="separate"/>
      </w:r>
      <w:ins w:id="2583" w:author="MinhHieu" w:date="2024-12-20T14:32:00Z">
        <w:r w:rsidRPr="00DD03AB">
          <w:rPr>
            <w:noProof/>
            <w:webHidden/>
          </w:rPr>
          <w:t>46</w:t>
        </w:r>
        <w:r w:rsidRPr="00DD03AB">
          <w:rPr>
            <w:noProof/>
            <w:webHidden/>
          </w:rPr>
          <w:fldChar w:fldCharType="end"/>
        </w:r>
        <w:r w:rsidRPr="00DD03AB">
          <w:rPr>
            <w:rStyle w:val="Hyperlink"/>
            <w:noProof/>
          </w:rPr>
          <w:fldChar w:fldCharType="end"/>
        </w:r>
      </w:ins>
    </w:p>
    <w:p w14:paraId="3DD086FF" w14:textId="437C85D4" w:rsidR="00DD03AB" w:rsidRPr="00DD03AB" w:rsidRDefault="00DD03AB">
      <w:pPr>
        <w:pStyle w:val="TableofFigures"/>
        <w:tabs>
          <w:tab w:val="right" w:leader="dot" w:pos="9520"/>
        </w:tabs>
        <w:rPr>
          <w:ins w:id="2584" w:author="MinhHieu" w:date="2024-12-20T14:32:00Z"/>
          <w:rFonts w:asciiTheme="minorHAnsi" w:eastAsiaTheme="minorEastAsia" w:hAnsiTheme="minorHAnsi" w:cstheme="minorBidi"/>
          <w:noProof/>
          <w:color w:val="auto"/>
          <w:kern w:val="2"/>
          <w:sz w:val="22"/>
          <w:szCs w:val="22"/>
          <w:lang w:val="vi-VN"/>
          <w14:ligatures w14:val="standardContextual"/>
        </w:rPr>
      </w:pPr>
      <w:ins w:id="2585" w:author="MinhHieu" w:date="2024-12-20T14:32:00Z">
        <w:r w:rsidRPr="00DD03AB">
          <w:rPr>
            <w:rStyle w:val="Hyperlink"/>
            <w:noProof/>
          </w:rPr>
          <w:fldChar w:fldCharType="begin"/>
        </w:r>
        <w:r w:rsidRPr="00DD03AB">
          <w:rPr>
            <w:rStyle w:val="Hyperlink"/>
            <w:noProof/>
          </w:rPr>
          <w:instrText xml:space="preserve"> </w:instrText>
        </w:r>
        <w:r w:rsidRPr="00DD03AB">
          <w:rPr>
            <w:noProof/>
          </w:rPr>
          <w:instrText>HYPERLINK \l "_Toc185597593"</w:instrText>
        </w:r>
        <w:r w:rsidRPr="00DD03AB">
          <w:rPr>
            <w:rStyle w:val="Hyperlink"/>
            <w:noProof/>
          </w:rPr>
          <w:instrText xml:space="preserve"> </w:instrText>
        </w:r>
        <w:r w:rsidRPr="00DD03AB">
          <w:rPr>
            <w:rStyle w:val="Hyperlink"/>
            <w:noProof/>
          </w:rPr>
          <w:fldChar w:fldCharType="separate"/>
        </w:r>
        <w:r w:rsidRPr="00DD03AB">
          <w:rPr>
            <w:rStyle w:val="Hyperlink"/>
            <w:noProof/>
          </w:rPr>
          <w:t>Bảng 2.23</w:t>
        </w:r>
        <w:r w:rsidRPr="00DD03AB">
          <w:rPr>
            <w:rStyle w:val="Hyperlink"/>
            <w:noProof/>
            <w:lang w:val="vi-VN"/>
          </w:rPr>
          <w:t xml:space="preserve"> </w:t>
        </w:r>
        <w:r w:rsidRPr="00DD03AB">
          <w:rPr>
            <w:rStyle w:val="Hyperlink"/>
            <w:noProof/>
          </w:rPr>
          <w:t>Bảng products</w:t>
        </w:r>
        <w:r w:rsidRPr="00DD03AB">
          <w:rPr>
            <w:noProof/>
            <w:webHidden/>
          </w:rPr>
          <w:tab/>
        </w:r>
        <w:r w:rsidRPr="00DD03AB">
          <w:rPr>
            <w:noProof/>
            <w:webHidden/>
          </w:rPr>
          <w:fldChar w:fldCharType="begin"/>
        </w:r>
        <w:r w:rsidRPr="00DD03AB">
          <w:rPr>
            <w:noProof/>
            <w:webHidden/>
          </w:rPr>
          <w:instrText xml:space="preserve"> PAGEREF _Toc185597593 \h </w:instrText>
        </w:r>
      </w:ins>
      <w:r w:rsidRPr="00DD03AB">
        <w:rPr>
          <w:noProof/>
          <w:webHidden/>
        </w:rPr>
      </w:r>
      <w:r w:rsidRPr="00DD03AB">
        <w:rPr>
          <w:noProof/>
          <w:webHidden/>
        </w:rPr>
        <w:fldChar w:fldCharType="separate"/>
      </w:r>
      <w:ins w:id="2586" w:author="MinhHieu" w:date="2024-12-20T14:32:00Z">
        <w:r w:rsidRPr="00DD03AB">
          <w:rPr>
            <w:noProof/>
            <w:webHidden/>
          </w:rPr>
          <w:t>47</w:t>
        </w:r>
        <w:r w:rsidRPr="00DD03AB">
          <w:rPr>
            <w:noProof/>
            <w:webHidden/>
          </w:rPr>
          <w:fldChar w:fldCharType="end"/>
        </w:r>
        <w:r w:rsidRPr="00DD03AB">
          <w:rPr>
            <w:rStyle w:val="Hyperlink"/>
            <w:noProof/>
          </w:rPr>
          <w:fldChar w:fldCharType="end"/>
        </w:r>
      </w:ins>
    </w:p>
    <w:p w14:paraId="03D7C646" w14:textId="00B19DFE" w:rsidR="00DD03AB" w:rsidRPr="00DD03AB" w:rsidRDefault="00DD03AB">
      <w:pPr>
        <w:pStyle w:val="TableofFigures"/>
        <w:tabs>
          <w:tab w:val="right" w:leader="dot" w:pos="9520"/>
        </w:tabs>
        <w:rPr>
          <w:ins w:id="2587" w:author="MinhHieu" w:date="2024-12-20T14:32:00Z"/>
          <w:rFonts w:asciiTheme="minorHAnsi" w:eastAsiaTheme="minorEastAsia" w:hAnsiTheme="minorHAnsi" w:cstheme="minorBidi"/>
          <w:noProof/>
          <w:color w:val="auto"/>
          <w:kern w:val="2"/>
          <w:sz w:val="22"/>
          <w:szCs w:val="22"/>
          <w:lang w:val="vi-VN"/>
          <w14:ligatures w14:val="standardContextual"/>
        </w:rPr>
      </w:pPr>
      <w:ins w:id="2588" w:author="MinhHieu" w:date="2024-12-20T14:32:00Z">
        <w:r w:rsidRPr="00DD03AB">
          <w:rPr>
            <w:rStyle w:val="Hyperlink"/>
            <w:noProof/>
          </w:rPr>
          <w:fldChar w:fldCharType="begin"/>
        </w:r>
        <w:r w:rsidRPr="00DD03AB">
          <w:rPr>
            <w:rStyle w:val="Hyperlink"/>
            <w:noProof/>
          </w:rPr>
          <w:instrText xml:space="preserve"> </w:instrText>
        </w:r>
        <w:r w:rsidRPr="00DD03AB">
          <w:rPr>
            <w:noProof/>
          </w:rPr>
          <w:instrText>HYPERLINK \l "_Toc185597594"</w:instrText>
        </w:r>
        <w:r w:rsidRPr="00DD03AB">
          <w:rPr>
            <w:rStyle w:val="Hyperlink"/>
            <w:noProof/>
          </w:rPr>
          <w:instrText xml:space="preserve"> </w:instrText>
        </w:r>
        <w:r w:rsidRPr="00DD03AB">
          <w:rPr>
            <w:rStyle w:val="Hyperlink"/>
            <w:noProof/>
          </w:rPr>
          <w:fldChar w:fldCharType="separate"/>
        </w:r>
        <w:r w:rsidRPr="00DD03AB">
          <w:rPr>
            <w:rStyle w:val="Hyperlink"/>
            <w:noProof/>
          </w:rPr>
          <w:t>Bảng 2.24</w:t>
        </w:r>
        <w:r w:rsidRPr="00DD03AB">
          <w:rPr>
            <w:rStyle w:val="Hyperlink"/>
            <w:noProof/>
            <w:lang w:val="vi-VN"/>
          </w:rPr>
          <w:t xml:space="preserve"> </w:t>
        </w:r>
        <w:r w:rsidRPr="00DD03AB">
          <w:rPr>
            <w:rStyle w:val="Hyperlink"/>
            <w:noProof/>
          </w:rPr>
          <w:t>Bảng carts</w:t>
        </w:r>
        <w:r w:rsidRPr="00DD03AB">
          <w:rPr>
            <w:noProof/>
            <w:webHidden/>
          </w:rPr>
          <w:tab/>
        </w:r>
        <w:r w:rsidRPr="00DD03AB">
          <w:rPr>
            <w:noProof/>
            <w:webHidden/>
          </w:rPr>
          <w:fldChar w:fldCharType="begin"/>
        </w:r>
        <w:r w:rsidRPr="00DD03AB">
          <w:rPr>
            <w:noProof/>
            <w:webHidden/>
          </w:rPr>
          <w:instrText xml:space="preserve"> PAGEREF _Toc185597594 \h </w:instrText>
        </w:r>
      </w:ins>
      <w:r w:rsidRPr="00DD03AB">
        <w:rPr>
          <w:noProof/>
          <w:webHidden/>
        </w:rPr>
      </w:r>
      <w:r w:rsidRPr="00DD03AB">
        <w:rPr>
          <w:noProof/>
          <w:webHidden/>
        </w:rPr>
        <w:fldChar w:fldCharType="separate"/>
      </w:r>
      <w:ins w:id="2589" w:author="MinhHieu" w:date="2024-12-20T14:32:00Z">
        <w:r w:rsidRPr="00DD03AB">
          <w:rPr>
            <w:noProof/>
            <w:webHidden/>
          </w:rPr>
          <w:t>47</w:t>
        </w:r>
        <w:r w:rsidRPr="00DD03AB">
          <w:rPr>
            <w:noProof/>
            <w:webHidden/>
          </w:rPr>
          <w:fldChar w:fldCharType="end"/>
        </w:r>
        <w:r w:rsidRPr="00DD03AB">
          <w:rPr>
            <w:rStyle w:val="Hyperlink"/>
            <w:noProof/>
          </w:rPr>
          <w:fldChar w:fldCharType="end"/>
        </w:r>
      </w:ins>
    </w:p>
    <w:p w14:paraId="07DE128C" w14:textId="53AFD9E7" w:rsidR="00DD03AB" w:rsidRPr="00DD03AB" w:rsidRDefault="00DD03AB">
      <w:pPr>
        <w:pStyle w:val="TableofFigures"/>
        <w:tabs>
          <w:tab w:val="right" w:leader="dot" w:pos="9520"/>
        </w:tabs>
        <w:rPr>
          <w:ins w:id="2590" w:author="MinhHieu" w:date="2024-12-20T14:32:00Z"/>
          <w:rFonts w:asciiTheme="minorHAnsi" w:eastAsiaTheme="minorEastAsia" w:hAnsiTheme="minorHAnsi" w:cstheme="minorBidi"/>
          <w:noProof/>
          <w:color w:val="auto"/>
          <w:kern w:val="2"/>
          <w:sz w:val="22"/>
          <w:szCs w:val="22"/>
          <w:lang w:val="vi-VN"/>
          <w14:ligatures w14:val="standardContextual"/>
        </w:rPr>
      </w:pPr>
      <w:ins w:id="2591" w:author="MinhHieu" w:date="2024-12-20T14:32:00Z">
        <w:r w:rsidRPr="00DD03AB">
          <w:rPr>
            <w:rStyle w:val="Hyperlink"/>
            <w:noProof/>
          </w:rPr>
          <w:fldChar w:fldCharType="begin"/>
        </w:r>
        <w:r w:rsidRPr="00DD03AB">
          <w:rPr>
            <w:rStyle w:val="Hyperlink"/>
            <w:noProof/>
          </w:rPr>
          <w:instrText xml:space="preserve"> </w:instrText>
        </w:r>
        <w:r w:rsidRPr="00DD03AB">
          <w:rPr>
            <w:noProof/>
          </w:rPr>
          <w:instrText>HYPERLINK \l "_Toc185597595"</w:instrText>
        </w:r>
        <w:r w:rsidRPr="00DD03AB">
          <w:rPr>
            <w:rStyle w:val="Hyperlink"/>
            <w:noProof/>
          </w:rPr>
          <w:instrText xml:space="preserve"> </w:instrText>
        </w:r>
        <w:r w:rsidRPr="00DD03AB">
          <w:rPr>
            <w:rStyle w:val="Hyperlink"/>
            <w:noProof/>
          </w:rPr>
          <w:fldChar w:fldCharType="separate"/>
        </w:r>
        <w:r w:rsidRPr="00DD03AB">
          <w:rPr>
            <w:rStyle w:val="Hyperlink"/>
            <w:noProof/>
          </w:rPr>
          <w:t>Bảng 2.25</w:t>
        </w:r>
        <w:r w:rsidRPr="00DD03AB">
          <w:rPr>
            <w:rStyle w:val="Hyperlink"/>
            <w:noProof/>
            <w:lang w:val="vi-VN"/>
          </w:rPr>
          <w:t xml:space="preserve"> </w:t>
        </w:r>
        <w:r w:rsidRPr="00DD03AB">
          <w:rPr>
            <w:rStyle w:val="Hyperlink"/>
            <w:noProof/>
          </w:rPr>
          <w:t>Bảng categorys</w:t>
        </w:r>
        <w:r w:rsidRPr="00DD03AB">
          <w:rPr>
            <w:noProof/>
            <w:webHidden/>
          </w:rPr>
          <w:tab/>
        </w:r>
        <w:r w:rsidRPr="00DD03AB">
          <w:rPr>
            <w:noProof/>
            <w:webHidden/>
          </w:rPr>
          <w:fldChar w:fldCharType="begin"/>
        </w:r>
        <w:r w:rsidRPr="00DD03AB">
          <w:rPr>
            <w:noProof/>
            <w:webHidden/>
          </w:rPr>
          <w:instrText xml:space="preserve"> PAGEREF _Toc185597595 \h </w:instrText>
        </w:r>
      </w:ins>
      <w:r w:rsidRPr="00DD03AB">
        <w:rPr>
          <w:noProof/>
          <w:webHidden/>
        </w:rPr>
      </w:r>
      <w:r w:rsidRPr="00DD03AB">
        <w:rPr>
          <w:noProof/>
          <w:webHidden/>
        </w:rPr>
        <w:fldChar w:fldCharType="separate"/>
      </w:r>
      <w:ins w:id="2592" w:author="MinhHieu" w:date="2024-12-20T14:32:00Z">
        <w:r w:rsidRPr="00DD03AB">
          <w:rPr>
            <w:noProof/>
            <w:webHidden/>
          </w:rPr>
          <w:t>48</w:t>
        </w:r>
        <w:r w:rsidRPr="00DD03AB">
          <w:rPr>
            <w:noProof/>
            <w:webHidden/>
          </w:rPr>
          <w:fldChar w:fldCharType="end"/>
        </w:r>
        <w:r w:rsidRPr="00DD03AB">
          <w:rPr>
            <w:rStyle w:val="Hyperlink"/>
            <w:noProof/>
          </w:rPr>
          <w:fldChar w:fldCharType="end"/>
        </w:r>
      </w:ins>
    </w:p>
    <w:p w14:paraId="6D7A314A" w14:textId="4BAE65EB" w:rsidR="00DD03AB" w:rsidRPr="00DD03AB" w:rsidRDefault="00DD03AB">
      <w:pPr>
        <w:pStyle w:val="TableofFigures"/>
        <w:tabs>
          <w:tab w:val="right" w:leader="dot" w:pos="9520"/>
        </w:tabs>
        <w:rPr>
          <w:ins w:id="2593" w:author="MinhHieu" w:date="2024-12-20T14:32:00Z"/>
          <w:rFonts w:asciiTheme="minorHAnsi" w:eastAsiaTheme="minorEastAsia" w:hAnsiTheme="minorHAnsi" w:cstheme="minorBidi"/>
          <w:noProof/>
          <w:color w:val="auto"/>
          <w:kern w:val="2"/>
          <w:sz w:val="22"/>
          <w:szCs w:val="22"/>
          <w:lang w:val="vi-VN"/>
          <w14:ligatures w14:val="standardContextual"/>
        </w:rPr>
      </w:pPr>
      <w:ins w:id="2594" w:author="MinhHieu" w:date="2024-12-20T14:32:00Z">
        <w:r w:rsidRPr="00DD03AB">
          <w:rPr>
            <w:rStyle w:val="Hyperlink"/>
            <w:noProof/>
          </w:rPr>
          <w:fldChar w:fldCharType="begin"/>
        </w:r>
        <w:r w:rsidRPr="00DD03AB">
          <w:rPr>
            <w:rStyle w:val="Hyperlink"/>
            <w:noProof/>
          </w:rPr>
          <w:instrText xml:space="preserve"> </w:instrText>
        </w:r>
        <w:r w:rsidRPr="00DD03AB">
          <w:rPr>
            <w:noProof/>
          </w:rPr>
          <w:instrText>HYPERLINK \l "_Toc185597596"</w:instrText>
        </w:r>
        <w:r w:rsidRPr="00DD03AB">
          <w:rPr>
            <w:rStyle w:val="Hyperlink"/>
            <w:noProof/>
          </w:rPr>
          <w:instrText xml:space="preserve"> </w:instrText>
        </w:r>
        <w:r w:rsidRPr="00DD03AB">
          <w:rPr>
            <w:rStyle w:val="Hyperlink"/>
            <w:noProof/>
          </w:rPr>
          <w:fldChar w:fldCharType="separate"/>
        </w:r>
        <w:r w:rsidRPr="00DD03AB">
          <w:rPr>
            <w:rStyle w:val="Hyperlink"/>
            <w:noProof/>
          </w:rPr>
          <w:t>Bảng 2.26</w:t>
        </w:r>
        <w:r w:rsidRPr="00DD03AB">
          <w:rPr>
            <w:rStyle w:val="Hyperlink"/>
            <w:noProof/>
            <w:lang w:val="vi-VN"/>
          </w:rPr>
          <w:t xml:space="preserve"> </w:t>
        </w:r>
        <w:r w:rsidRPr="00DD03AB">
          <w:rPr>
            <w:rStyle w:val="Hyperlink"/>
            <w:noProof/>
          </w:rPr>
          <w:t>Bảng orders</w:t>
        </w:r>
        <w:r w:rsidRPr="00DD03AB">
          <w:rPr>
            <w:noProof/>
            <w:webHidden/>
          </w:rPr>
          <w:tab/>
        </w:r>
        <w:r w:rsidRPr="00DD03AB">
          <w:rPr>
            <w:noProof/>
            <w:webHidden/>
          </w:rPr>
          <w:fldChar w:fldCharType="begin"/>
        </w:r>
        <w:r w:rsidRPr="00DD03AB">
          <w:rPr>
            <w:noProof/>
            <w:webHidden/>
          </w:rPr>
          <w:instrText xml:space="preserve"> PAGEREF _Toc185597596 \h </w:instrText>
        </w:r>
      </w:ins>
      <w:r w:rsidRPr="00DD03AB">
        <w:rPr>
          <w:noProof/>
          <w:webHidden/>
        </w:rPr>
      </w:r>
      <w:r w:rsidRPr="00DD03AB">
        <w:rPr>
          <w:noProof/>
          <w:webHidden/>
        </w:rPr>
        <w:fldChar w:fldCharType="separate"/>
      </w:r>
      <w:ins w:id="2595" w:author="MinhHieu" w:date="2024-12-20T14:32:00Z">
        <w:r w:rsidRPr="00DD03AB">
          <w:rPr>
            <w:noProof/>
            <w:webHidden/>
          </w:rPr>
          <w:t>48</w:t>
        </w:r>
        <w:r w:rsidRPr="00DD03AB">
          <w:rPr>
            <w:noProof/>
            <w:webHidden/>
          </w:rPr>
          <w:fldChar w:fldCharType="end"/>
        </w:r>
        <w:r w:rsidRPr="00DD03AB">
          <w:rPr>
            <w:rStyle w:val="Hyperlink"/>
            <w:noProof/>
          </w:rPr>
          <w:fldChar w:fldCharType="end"/>
        </w:r>
      </w:ins>
    </w:p>
    <w:p w14:paraId="03C1D913" w14:textId="72FC31DD" w:rsidR="00DD03AB" w:rsidRPr="00DD03AB" w:rsidRDefault="00DD03AB">
      <w:pPr>
        <w:pStyle w:val="TableofFigures"/>
        <w:tabs>
          <w:tab w:val="right" w:leader="dot" w:pos="9520"/>
        </w:tabs>
        <w:rPr>
          <w:ins w:id="2596" w:author="MinhHieu" w:date="2024-12-20T14:32:00Z"/>
          <w:rFonts w:asciiTheme="minorHAnsi" w:eastAsiaTheme="minorEastAsia" w:hAnsiTheme="minorHAnsi" w:cstheme="minorBidi"/>
          <w:noProof/>
          <w:color w:val="auto"/>
          <w:kern w:val="2"/>
          <w:sz w:val="22"/>
          <w:szCs w:val="22"/>
          <w:lang w:val="vi-VN"/>
          <w14:ligatures w14:val="standardContextual"/>
        </w:rPr>
      </w:pPr>
      <w:ins w:id="2597" w:author="MinhHieu" w:date="2024-12-20T14:32:00Z">
        <w:r w:rsidRPr="00DD03AB">
          <w:rPr>
            <w:rStyle w:val="Hyperlink"/>
            <w:noProof/>
          </w:rPr>
          <w:fldChar w:fldCharType="begin"/>
        </w:r>
        <w:r w:rsidRPr="00DD03AB">
          <w:rPr>
            <w:rStyle w:val="Hyperlink"/>
            <w:noProof/>
          </w:rPr>
          <w:instrText xml:space="preserve"> </w:instrText>
        </w:r>
        <w:r w:rsidRPr="00DD03AB">
          <w:rPr>
            <w:noProof/>
          </w:rPr>
          <w:instrText>HYPERLINK \l "_Toc185597597"</w:instrText>
        </w:r>
        <w:r w:rsidRPr="00DD03AB">
          <w:rPr>
            <w:rStyle w:val="Hyperlink"/>
            <w:noProof/>
          </w:rPr>
          <w:instrText xml:space="preserve"> </w:instrText>
        </w:r>
        <w:r w:rsidRPr="00DD03AB">
          <w:rPr>
            <w:rStyle w:val="Hyperlink"/>
            <w:noProof/>
          </w:rPr>
          <w:fldChar w:fldCharType="separate"/>
        </w:r>
        <w:r w:rsidRPr="00DD03AB">
          <w:rPr>
            <w:rStyle w:val="Hyperlink"/>
            <w:noProof/>
          </w:rPr>
          <w:t>Bảng 2.27</w:t>
        </w:r>
        <w:r w:rsidRPr="00DD03AB">
          <w:rPr>
            <w:rStyle w:val="Hyperlink"/>
            <w:noProof/>
            <w:lang w:val="vi-VN"/>
          </w:rPr>
          <w:t xml:space="preserve"> Bảng product_sizes</w:t>
        </w:r>
        <w:r w:rsidRPr="00DD03AB">
          <w:rPr>
            <w:noProof/>
            <w:webHidden/>
          </w:rPr>
          <w:tab/>
        </w:r>
        <w:r w:rsidRPr="00DD03AB">
          <w:rPr>
            <w:noProof/>
            <w:webHidden/>
          </w:rPr>
          <w:fldChar w:fldCharType="begin"/>
        </w:r>
        <w:r w:rsidRPr="00DD03AB">
          <w:rPr>
            <w:noProof/>
            <w:webHidden/>
          </w:rPr>
          <w:instrText xml:space="preserve"> PAGEREF _Toc185597597 \h </w:instrText>
        </w:r>
      </w:ins>
      <w:r w:rsidRPr="00DD03AB">
        <w:rPr>
          <w:noProof/>
          <w:webHidden/>
        </w:rPr>
      </w:r>
      <w:r w:rsidRPr="00DD03AB">
        <w:rPr>
          <w:noProof/>
          <w:webHidden/>
        </w:rPr>
        <w:fldChar w:fldCharType="separate"/>
      </w:r>
      <w:ins w:id="2598" w:author="MinhHieu" w:date="2024-12-20T14:32:00Z">
        <w:r w:rsidRPr="00DD03AB">
          <w:rPr>
            <w:noProof/>
            <w:webHidden/>
          </w:rPr>
          <w:t>49</w:t>
        </w:r>
        <w:r w:rsidRPr="00DD03AB">
          <w:rPr>
            <w:noProof/>
            <w:webHidden/>
          </w:rPr>
          <w:fldChar w:fldCharType="end"/>
        </w:r>
        <w:r w:rsidRPr="00DD03AB">
          <w:rPr>
            <w:rStyle w:val="Hyperlink"/>
            <w:noProof/>
          </w:rPr>
          <w:fldChar w:fldCharType="end"/>
        </w:r>
      </w:ins>
    </w:p>
    <w:p w14:paraId="3EB164AD" w14:textId="6572318A" w:rsidR="00DD03AB" w:rsidRPr="00DD03AB" w:rsidRDefault="00DD03AB">
      <w:pPr>
        <w:pStyle w:val="TableofFigures"/>
        <w:tabs>
          <w:tab w:val="right" w:leader="dot" w:pos="9520"/>
        </w:tabs>
        <w:rPr>
          <w:ins w:id="2599" w:author="MinhHieu" w:date="2024-12-20T14:32:00Z"/>
          <w:rFonts w:asciiTheme="minorHAnsi" w:eastAsiaTheme="minorEastAsia" w:hAnsiTheme="minorHAnsi" w:cstheme="minorBidi"/>
          <w:noProof/>
          <w:color w:val="auto"/>
          <w:kern w:val="2"/>
          <w:sz w:val="22"/>
          <w:szCs w:val="22"/>
          <w:lang w:val="vi-VN"/>
          <w14:ligatures w14:val="standardContextual"/>
        </w:rPr>
      </w:pPr>
      <w:ins w:id="2600" w:author="MinhHieu" w:date="2024-12-20T14:32:00Z">
        <w:r w:rsidRPr="00DD03AB">
          <w:rPr>
            <w:rStyle w:val="Hyperlink"/>
            <w:noProof/>
          </w:rPr>
          <w:fldChar w:fldCharType="begin"/>
        </w:r>
        <w:r w:rsidRPr="00DD03AB">
          <w:rPr>
            <w:rStyle w:val="Hyperlink"/>
            <w:noProof/>
          </w:rPr>
          <w:instrText xml:space="preserve"> </w:instrText>
        </w:r>
        <w:r w:rsidRPr="00DD03AB">
          <w:rPr>
            <w:noProof/>
          </w:rPr>
          <w:instrText>HYPERLINK \l "_Toc185597598"</w:instrText>
        </w:r>
        <w:r w:rsidRPr="00DD03AB">
          <w:rPr>
            <w:rStyle w:val="Hyperlink"/>
            <w:noProof/>
          </w:rPr>
          <w:instrText xml:space="preserve"> </w:instrText>
        </w:r>
        <w:r w:rsidRPr="00DD03AB">
          <w:rPr>
            <w:rStyle w:val="Hyperlink"/>
            <w:noProof/>
          </w:rPr>
          <w:fldChar w:fldCharType="separate"/>
        </w:r>
        <w:r w:rsidRPr="00DD03AB">
          <w:rPr>
            <w:rStyle w:val="Hyperlink"/>
            <w:noProof/>
          </w:rPr>
          <w:t>Bảng 2.28</w:t>
        </w:r>
        <w:r w:rsidRPr="00DD03AB">
          <w:rPr>
            <w:rStyle w:val="Hyperlink"/>
            <w:noProof/>
            <w:lang w:val="vi-VN"/>
          </w:rPr>
          <w:t xml:space="preserve"> Bảng review</w:t>
        </w:r>
        <w:r w:rsidRPr="00DD03AB">
          <w:rPr>
            <w:noProof/>
            <w:webHidden/>
          </w:rPr>
          <w:tab/>
        </w:r>
        <w:r w:rsidRPr="00DD03AB">
          <w:rPr>
            <w:noProof/>
            <w:webHidden/>
          </w:rPr>
          <w:fldChar w:fldCharType="begin"/>
        </w:r>
        <w:r w:rsidRPr="00DD03AB">
          <w:rPr>
            <w:noProof/>
            <w:webHidden/>
          </w:rPr>
          <w:instrText xml:space="preserve"> PAGEREF _Toc185597598 \h </w:instrText>
        </w:r>
      </w:ins>
      <w:r w:rsidRPr="00DD03AB">
        <w:rPr>
          <w:noProof/>
          <w:webHidden/>
        </w:rPr>
      </w:r>
      <w:r w:rsidRPr="00DD03AB">
        <w:rPr>
          <w:noProof/>
          <w:webHidden/>
        </w:rPr>
        <w:fldChar w:fldCharType="separate"/>
      </w:r>
      <w:ins w:id="2601" w:author="MinhHieu" w:date="2024-12-20T14:32:00Z">
        <w:r w:rsidRPr="00DD03AB">
          <w:rPr>
            <w:noProof/>
            <w:webHidden/>
          </w:rPr>
          <w:t>49</w:t>
        </w:r>
        <w:r w:rsidRPr="00DD03AB">
          <w:rPr>
            <w:noProof/>
            <w:webHidden/>
          </w:rPr>
          <w:fldChar w:fldCharType="end"/>
        </w:r>
        <w:r w:rsidRPr="00DD03AB">
          <w:rPr>
            <w:rStyle w:val="Hyperlink"/>
            <w:noProof/>
          </w:rPr>
          <w:fldChar w:fldCharType="end"/>
        </w:r>
      </w:ins>
    </w:p>
    <w:p w14:paraId="36701238" w14:textId="031AF65E" w:rsidR="00DD03AB" w:rsidRPr="00DD03AB" w:rsidRDefault="00DD03AB">
      <w:pPr>
        <w:pStyle w:val="TableofFigures"/>
        <w:tabs>
          <w:tab w:val="right" w:leader="dot" w:pos="9520"/>
        </w:tabs>
        <w:rPr>
          <w:ins w:id="2602" w:author="MinhHieu" w:date="2024-12-20T14:32:00Z"/>
          <w:rFonts w:asciiTheme="minorHAnsi" w:eastAsiaTheme="minorEastAsia" w:hAnsiTheme="minorHAnsi" w:cstheme="minorBidi"/>
          <w:noProof/>
          <w:color w:val="auto"/>
          <w:kern w:val="2"/>
          <w:sz w:val="22"/>
          <w:szCs w:val="22"/>
          <w:lang w:val="vi-VN"/>
          <w14:ligatures w14:val="standardContextual"/>
        </w:rPr>
      </w:pPr>
      <w:ins w:id="2603" w:author="MinhHieu" w:date="2024-12-20T14:32:00Z">
        <w:r w:rsidRPr="00DD03AB">
          <w:rPr>
            <w:rStyle w:val="Hyperlink"/>
            <w:noProof/>
          </w:rPr>
          <w:fldChar w:fldCharType="begin"/>
        </w:r>
        <w:r w:rsidRPr="00DD03AB">
          <w:rPr>
            <w:rStyle w:val="Hyperlink"/>
            <w:noProof/>
          </w:rPr>
          <w:instrText xml:space="preserve"> </w:instrText>
        </w:r>
        <w:r w:rsidRPr="00DD03AB">
          <w:rPr>
            <w:noProof/>
          </w:rPr>
          <w:instrText>HYPERLINK \l "_Toc185597599"</w:instrText>
        </w:r>
        <w:r w:rsidRPr="00DD03AB">
          <w:rPr>
            <w:rStyle w:val="Hyperlink"/>
            <w:noProof/>
          </w:rPr>
          <w:instrText xml:space="preserve"> </w:instrText>
        </w:r>
        <w:r w:rsidRPr="00DD03AB">
          <w:rPr>
            <w:rStyle w:val="Hyperlink"/>
            <w:noProof/>
          </w:rPr>
          <w:fldChar w:fldCharType="separate"/>
        </w:r>
        <w:r w:rsidRPr="00DD03AB">
          <w:rPr>
            <w:rStyle w:val="Hyperlink"/>
            <w:noProof/>
          </w:rPr>
          <w:t>Bảng 2.29</w:t>
        </w:r>
        <w:r w:rsidRPr="00DD03AB">
          <w:rPr>
            <w:rStyle w:val="Hyperlink"/>
            <w:noProof/>
            <w:lang w:val="vi-VN"/>
          </w:rPr>
          <w:t xml:space="preserve"> Bảng cart_item</w:t>
        </w:r>
        <w:r w:rsidRPr="00DD03AB">
          <w:rPr>
            <w:noProof/>
            <w:webHidden/>
          </w:rPr>
          <w:tab/>
        </w:r>
        <w:r w:rsidRPr="00DD03AB">
          <w:rPr>
            <w:noProof/>
            <w:webHidden/>
          </w:rPr>
          <w:fldChar w:fldCharType="begin"/>
        </w:r>
        <w:r w:rsidRPr="00DD03AB">
          <w:rPr>
            <w:noProof/>
            <w:webHidden/>
          </w:rPr>
          <w:instrText xml:space="preserve"> PAGEREF _Toc185597599 \h </w:instrText>
        </w:r>
      </w:ins>
      <w:r w:rsidRPr="00DD03AB">
        <w:rPr>
          <w:noProof/>
          <w:webHidden/>
        </w:rPr>
      </w:r>
      <w:r w:rsidRPr="00DD03AB">
        <w:rPr>
          <w:noProof/>
          <w:webHidden/>
        </w:rPr>
        <w:fldChar w:fldCharType="separate"/>
      </w:r>
      <w:ins w:id="2604" w:author="MinhHieu" w:date="2024-12-20T14:32:00Z">
        <w:r w:rsidRPr="00DD03AB">
          <w:rPr>
            <w:noProof/>
            <w:webHidden/>
          </w:rPr>
          <w:t>49</w:t>
        </w:r>
        <w:r w:rsidRPr="00DD03AB">
          <w:rPr>
            <w:noProof/>
            <w:webHidden/>
          </w:rPr>
          <w:fldChar w:fldCharType="end"/>
        </w:r>
        <w:r w:rsidRPr="00DD03AB">
          <w:rPr>
            <w:rStyle w:val="Hyperlink"/>
            <w:noProof/>
          </w:rPr>
          <w:fldChar w:fldCharType="end"/>
        </w:r>
      </w:ins>
    </w:p>
    <w:p w14:paraId="0477D23A" w14:textId="6E815E2F" w:rsidR="00DD03AB" w:rsidRPr="00DD03AB" w:rsidRDefault="00DD03AB">
      <w:pPr>
        <w:pStyle w:val="TableofFigures"/>
        <w:tabs>
          <w:tab w:val="right" w:leader="dot" w:pos="9520"/>
        </w:tabs>
        <w:rPr>
          <w:ins w:id="2605" w:author="MinhHieu" w:date="2024-12-20T14:32:00Z"/>
          <w:rFonts w:asciiTheme="minorHAnsi" w:eastAsiaTheme="minorEastAsia" w:hAnsiTheme="minorHAnsi" w:cstheme="minorBidi"/>
          <w:noProof/>
          <w:color w:val="auto"/>
          <w:kern w:val="2"/>
          <w:sz w:val="22"/>
          <w:szCs w:val="22"/>
          <w:lang w:val="vi-VN"/>
          <w14:ligatures w14:val="standardContextual"/>
        </w:rPr>
      </w:pPr>
      <w:ins w:id="2606" w:author="MinhHieu" w:date="2024-12-20T14:32:00Z">
        <w:r w:rsidRPr="00DD03AB">
          <w:rPr>
            <w:rStyle w:val="Hyperlink"/>
            <w:noProof/>
          </w:rPr>
          <w:fldChar w:fldCharType="begin"/>
        </w:r>
        <w:r w:rsidRPr="00DD03AB">
          <w:rPr>
            <w:rStyle w:val="Hyperlink"/>
            <w:noProof/>
          </w:rPr>
          <w:instrText xml:space="preserve"> </w:instrText>
        </w:r>
        <w:r w:rsidRPr="00DD03AB">
          <w:rPr>
            <w:noProof/>
          </w:rPr>
          <w:instrText>HYPERLINK \l "_Toc185597600"</w:instrText>
        </w:r>
        <w:r w:rsidRPr="00DD03AB">
          <w:rPr>
            <w:rStyle w:val="Hyperlink"/>
            <w:noProof/>
          </w:rPr>
          <w:instrText xml:space="preserve"> </w:instrText>
        </w:r>
        <w:r w:rsidRPr="00DD03AB">
          <w:rPr>
            <w:rStyle w:val="Hyperlink"/>
            <w:noProof/>
          </w:rPr>
          <w:fldChar w:fldCharType="separate"/>
        </w:r>
        <w:r w:rsidRPr="00DD03AB">
          <w:rPr>
            <w:rStyle w:val="Hyperlink"/>
            <w:noProof/>
          </w:rPr>
          <w:t>Bảng 2.30</w:t>
        </w:r>
        <w:r w:rsidRPr="00DD03AB">
          <w:rPr>
            <w:rStyle w:val="Hyperlink"/>
            <w:noProof/>
            <w:lang w:val="vi-VN"/>
          </w:rPr>
          <w:t xml:space="preserve"> Bảng order_item</w:t>
        </w:r>
        <w:r w:rsidRPr="00DD03AB">
          <w:rPr>
            <w:noProof/>
            <w:webHidden/>
          </w:rPr>
          <w:tab/>
        </w:r>
        <w:r w:rsidRPr="00DD03AB">
          <w:rPr>
            <w:noProof/>
            <w:webHidden/>
          </w:rPr>
          <w:fldChar w:fldCharType="begin"/>
        </w:r>
        <w:r w:rsidRPr="00DD03AB">
          <w:rPr>
            <w:noProof/>
            <w:webHidden/>
          </w:rPr>
          <w:instrText xml:space="preserve"> PAGEREF _Toc185597600 \h </w:instrText>
        </w:r>
      </w:ins>
      <w:r w:rsidRPr="00DD03AB">
        <w:rPr>
          <w:noProof/>
          <w:webHidden/>
        </w:rPr>
      </w:r>
      <w:r w:rsidRPr="00DD03AB">
        <w:rPr>
          <w:noProof/>
          <w:webHidden/>
        </w:rPr>
        <w:fldChar w:fldCharType="separate"/>
      </w:r>
      <w:ins w:id="2607" w:author="MinhHieu" w:date="2024-12-20T14:32:00Z">
        <w:r w:rsidRPr="00DD03AB">
          <w:rPr>
            <w:noProof/>
            <w:webHidden/>
          </w:rPr>
          <w:t>50</w:t>
        </w:r>
        <w:r w:rsidRPr="00DD03AB">
          <w:rPr>
            <w:noProof/>
            <w:webHidden/>
          </w:rPr>
          <w:fldChar w:fldCharType="end"/>
        </w:r>
        <w:r w:rsidRPr="00DD03AB">
          <w:rPr>
            <w:rStyle w:val="Hyperlink"/>
            <w:noProof/>
          </w:rPr>
          <w:fldChar w:fldCharType="end"/>
        </w:r>
      </w:ins>
    </w:p>
    <w:p w14:paraId="1024F2ED" w14:textId="03C8B36C" w:rsidR="00DD03AB" w:rsidRPr="00DD03AB" w:rsidRDefault="00DD03AB" w:rsidP="00D07FBB">
      <w:pPr>
        <w:pStyle w:val="Heading1"/>
        <w:ind w:right="803"/>
        <w:jc w:val="center"/>
        <w:rPr>
          <w:ins w:id="2608" w:author="MinhHieu" w:date="2024-12-20T14:18:00Z"/>
          <w:lang w:val="en-US"/>
          <w:rPrChange w:id="2609" w:author="MinhHieu" w:date="2024-12-20T14:32:00Z">
            <w:rPr>
              <w:ins w:id="2610" w:author="MinhHieu" w:date="2024-12-20T14:18:00Z"/>
            </w:rPr>
          </w:rPrChange>
        </w:rPr>
      </w:pPr>
      <w:ins w:id="2611" w:author="MinhHieu" w:date="2024-12-20T14:32:00Z">
        <w:r w:rsidRPr="00DD03AB">
          <w:rPr>
            <w:lang w:val="en-US"/>
          </w:rPr>
          <w:fldChar w:fldCharType="end"/>
        </w:r>
      </w:ins>
    </w:p>
    <w:p w14:paraId="7100C1EE" w14:textId="77777777" w:rsidR="00D07FBB" w:rsidRDefault="00D07FBB" w:rsidP="00D07FBB">
      <w:pPr>
        <w:rPr>
          <w:ins w:id="2612" w:author="MinhHieu" w:date="2024-12-20T14:18:00Z"/>
        </w:rPr>
        <w:sectPr w:rsidR="00D07FBB" w:rsidSect="00D07FBB">
          <w:pgSz w:w="11910" w:h="16840"/>
          <w:pgMar w:top="1500" w:right="800" w:bottom="1340" w:left="1580" w:header="732" w:footer="1153" w:gutter="0"/>
          <w:pgNumType w:fmt="lowerRoman"/>
          <w:cols w:space="720"/>
        </w:sectPr>
      </w:pPr>
    </w:p>
    <w:p w14:paraId="451CBBAD" w14:textId="77777777" w:rsidR="00D07FBB" w:rsidRDefault="00D07FBB" w:rsidP="00D07FBB">
      <w:pPr>
        <w:pStyle w:val="Heading1"/>
        <w:ind w:right="803"/>
        <w:jc w:val="center"/>
        <w:rPr>
          <w:ins w:id="2613" w:author="MinhHieu" w:date="2024-12-20T14:18:00Z"/>
        </w:rPr>
      </w:pPr>
      <w:bookmarkStart w:id="2614" w:name="DANH_MỤC_HÌNH_ẢNH"/>
      <w:bookmarkStart w:id="2615" w:name="_bookmark1"/>
      <w:bookmarkStart w:id="2616" w:name="_Toc185597680"/>
      <w:bookmarkStart w:id="2617" w:name="_Toc185597861"/>
      <w:bookmarkStart w:id="2618" w:name="_Toc185598039"/>
      <w:bookmarkStart w:id="2619" w:name="_Toc185598216"/>
      <w:bookmarkEnd w:id="2614"/>
      <w:bookmarkEnd w:id="2615"/>
      <w:ins w:id="2620" w:author="MinhHieu" w:date="2024-12-20T14:18:00Z">
        <w:r>
          <w:lastRenderedPageBreak/>
          <w:t>DANH</w:t>
        </w:r>
        <w:r>
          <w:rPr>
            <w:spacing w:val="-4"/>
          </w:rPr>
          <w:t xml:space="preserve"> </w:t>
        </w:r>
        <w:r>
          <w:t>MỤC</w:t>
        </w:r>
        <w:r>
          <w:rPr>
            <w:spacing w:val="-3"/>
          </w:rPr>
          <w:t xml:space="preserve"> </w:t>
        </w:r>
        <w:r>
          <w:t>HÌNH</w:t>
        </w:r>
        <w:r>
          <w:rPr>
            <w:spacing w:val="-3"/>
          </w:rPr>
          <w:t xml:space="preserve"> </w:t>
        </w:r>
        <w:r>
          <w:rPr>
            <w:spacing w:val="-5"/>
          </w:rPr>
          <w:t>ẢNH</w:t>
        </w:r>
        <w:bookmarkEnd w:id="2616"/>
        <w:bookmarkEnd w:id="2617"/>
        <w:bookmarkEnd w:id="2618"/>
        <w:bookmarkEnd w:id="2619"/>
      </w:ins>
    </w:p>
    <w:p w14:paraId="58CAFC66" w14:textId="77777777" w:rsidR="00D07FBB" w:rsidRDefault="00D07FBB" w:rsidP="00D07FBB">
      <w:pPr>
        <w:rPr>
          <w:ins w:id="2621" w:author="MinhHieu" w:date="2024-12-20T14:31:00Z"/>
          <w:lang w:val="en-US"/>
        </w:rPr>
      </w:pPr>
    </w:p>
    <w:p w14:paraId="3331314C" w14:textId="6D3D42DC" w:rsidR="00DD03AB" w:rsidRPr="00DD03AB" w:rsidRDefault="00DD03AB">
      <w:pPr>
        <w:pStyle w:val="TableofFigures"/>
        <w:tabs>
          <w:tab w:val="right" w:leader="dot" w:pos="9520"/>
        </w:tabs>
        <w:rPr>
          <w:ins w:id="2622" w:author="MinhHieu" w:date="2024-12-20T14:33:00Z"/>
          <w:rFonts w:asciiTheme="minorHAnsi" w:eastAsiaTheme="minorEastAsia" w:hAnsiTheme="minorHAnsi" w:cstheme="minorBidi"/>
          <w:noProof/>
          <w:color w:val="auto"/>
          <w:kern w:val="2"/>
          <w:sz w:val="22"/>
          <w:szCs w:val="22"/>
          <w:lang w:val="vi-VN"/>
          <w14:ligatures w14:val="standardContextual"/>
        </w:rPr>
      </w:pPr>
      <w:ins w:id="2623" w:author="MinhHieu" w:date="2024-12-20T14:33:00Z">
        <w:r w:rsidRPr="00DD03AB">
          <w:rPr>
            <w:lang w:val="en-US"/>
          </w:rPr>
          <w:fldChar w:fldCharType="begin"/>
        </w:r>
        <w:r w:rsidRPr="00DD03AB">
          <w:rPr>
            <w:lang w:val="en-US"/>
          </w:rPr>
          <w:instrText xml:space="preserve"> TOC \h \z \c "Hình 1." </w:instrText>
        </w:r>
      </w:ins>
      <w:r w:rsidRPr="00DD03AB">
        <w:rPr>
          <w:lang w:val="en-US"/>
        </w:rPr>
        <w:fldChar w:fldCharType="separate"/>
      </w:r>
      <w:ins w:id="2624" w:author="MinhHieu" w:date="2024-12-20T14:33:00Z">
        <w:r w:rsidRPr="00DD03AB">
          <w:rPr>
            <w:rStyle w:val="Hyperlink"/>
            <w:noProof/>
          </w:rPr>
          <w:fldChar w:fldCharType="begin"/>
        </w:r>
        <w:r w:rsidRPr="00DD03AB">
          <w:rPr>
            <w:rStyle w:val="Hyperlink"/>
            <w:noProof/>
          </w:rPr>
          <w:instrText xml:space="preserve"> </w:instrText>
        </w:r>
        <w:r w:rsidRPr="00DD03AB">
          <w:rPr>
            <w:noProof/>
          </w:rPr>
          <w:instrText>HYPERLINK \l "_Toc185597619"</w:instrText>
        </w:r>
        <w:r w:rsidRPr="00DD03AB">
          <w:rPr>
            <w:rStyle w:val="Hyperlink"/>
            <w:noProof/>
          </w:rPr>
          <w:instrText xml:space="preserve"> </w:instrText>
        </w:r>
        <w:r w:rsidRPr="00DD03AB">
          <w:rPr>
            <w:rStyle w:val="Hyperlink"/>
            <w:noProof/>
          </w:rPr>
          <w:fldChar w:fldCharType="separate"/>
        </w:r>
        <w:r w:rsidRPr="00DD03AB">
          <w:rPr>
            <w:rStyle w:val="Hyperlink"/>
            <w:rFonts w:asciiTheme="majorHAnsi" w:hAnsiTheme="majorHAnsi" w:cstheme="majorHAnsi"/>
            <w:noProof/>
            <w:rPrChange w:id="2625" w:author="MinhHieu" w:date="2024-12-20T14:33:00Z">
              <w:rPr>
                <w:rStyle w:val="Hyperlink"/>
                <w:rFonts w:asciiTheme="majorHAnsi" w:hAnsiTheme="majorHAnsi" w:cstheme="majorHAnsi"/>
                <w:i/>
                <w:iCs/>
                <w:noProof/>
              </w:rPr>
            </w:rPrChange>
          </w:rPr>
          <w:t>Hình 1.1</w:t>
        </w:r>
        <w:r w:rsidRPr="00DD03AB">
          <w:rPr>
            <w:rStyle w:val="Hyperlink"/>
            <w:rFonts w:asciiTheme="majorHAnsi" w:hAnsiTheme="majorHAnsi" w:cstheme="majorHAnsi"/>
            <w:noProof/>
            <w:lang w:val="vi-VN"/>
            <w:rPrChange w:id="2626" w:author="MinhHieu" w:date="2024-12-20T14:33:00Z">
              <w:rPr>
                <w:rStyle w:val="Hyperlink"/>
                <w:rFonts w:asciiTheme="majorHAnsi" w:hAnsiTheme="majorHAnsi" w:cstheme="majorHAnsi"/>
                <w:i/>
                <w:iCs/>
                <w:noProof/>
                <w:lang w:val="vi-VN"/>
              </w:rPr>
            </w:rPrChange>
          </w:rPr>
          <w:t xml:space="preserve"> </w:t>
        </w:r>
        <w:r w:rsidRPr="00DD03AB">
          <w:rPr>
            <w:rStyle w:val="Hyperlink"/>
            <w:rFonts w:asciiTheme="majorHAnsi" w:hAnsiTheme="majorHAnsi" w:cstheme="majorHAnsi"/>
            <w:noProof/>
            <w:rPrChange w:id="2627" w:author="MinhHieu" w:date="2024-12-20T14:33:00Z">
              <w:rPr>
                <w:rStyle w:val="Hyperlink"/>
                <w:rFonts w:asciiTheme="majorHAnsi" w:hAnsiTheme="majorHAnsi" w:cstheme="majorHAnsi"/>
                <w:i/>
                <w:iCs/>
                <w:noProof/>
              </w:rPr>
            </w:rPrChange>
          </w:rPr>
          <w:t>Ngôn ngữ đánh dấu siêu văn bản HTML</w:t>
        </w:r>
        <w:r w:rsidRPr="00DD03AB">
          <w:rPr>
            <w:noProof/>
            <w:webHidden/>
          </w:rPr>
          <w:tab/>
        </w:r>
        <w:r w:rsidRPr="00DD03AB">
          <w:rPr>
            <w:noProof/>
            <w:webHidden/>
          </w:rPr>
          <w:fldChar w:fldCharType="begin"/>
        </w:r>
        <w:r w:rsidRPr="00DD03AB">
          <w:rPr>
            <w:noProof/>
            <w:webHidden/>
          </w:rPr>
          <w:instrText xml:space="preserve"> PAGEREF _Toc185597619 \h </w:instrText>
        </w:r>
      </w:ins>
      <w:r w:rsidRPr="00DD03AB">
        <w:rPr>
          <w:noProof/>
          <w:webHidden/>
        </w:rPr>
      </w:r>
      <w:r w:rsidRPr="00DD03AB">
        <w:rPr>
          <w:noProof/>
          <w:webHidden/>
        </w:rPr>
        <w:fldChar w:fldCharType="separate"/>
      </w:r>
      <w:ins w:id="2628" w:author="MinhHieu" w:date="2024-12-20T14:33:00Z">
        <w:r w:rsidRPr="00DD03AB">
          <w:rPr>
            <w:noProof/>
            <w:webHidden/>
          </w:rPr>
          <w:t>2</w:t>
        </w:r>
        <w:r w:rsidRPr="00DD03AB">
          <w:rPr>
            <w:noProof/>
            <w:webHidden/>
          </w:rPr>
          <w:fldChar w:fldCharType="end"/>
        </w:r>
        <w:r w:rsidRPr="00DD03AB">
          <w:rPr>
            <w:rStyle w:val="Hyperlink"/>
            <w:noProof/>
          </w:rPr>
          <w:fldChar w:fldCharType="end"/>
        </w:r>
      </w:ins>
    </w:p>
    <w:p w14:paraId="013D10E5" w14:textId="7C7C6222" w:rsidR="00DD03AB" w:rsidRPr="00DD03AB" w:rsidRDefault="00DD03AB">
      <w:pPr>
        <w:pStyle w:val="TableofFigures"/>
        <w:tabs>
          <w:tab w:val="right" w:leader="dot" w:pos="9520"/>
        </w:tabs>
        <w:rPr>
          <w:ins w:id="2629" w:author="MinhHieu" w:date="2024-12-20T14:33:00Z"/>
          <w:rFonts w:asciiTheme="minorHAnsi" w:eastAsiaTheme="minorEastAsia" w:hAnsiTheme="minorHAnsi" w:cstheme="minorBidi"/>
          <w:noProof/>
          <w:color w:val="auto"/>
          <w:kern w:val="2"/>
          <w:sz w:val="22"/>
          <w:szCs w:val="22"/>
          <w:lang w:val="vi-VN"/>
          <w14:ligatures w14:val="standardContextual"/>
        </w:rPr>
      </w:pPr>
      <w:ins w:id="2630" w:author="MinhHieu" w:date="2024-12-20T14:33:00Z">
        <w:r w:rsidRPr="00DD03AB">
          <w:rPr>
            <w:rStyle w:val="Hyperlink"/>
            <w:noProof/>
          </w:rPr>
          <w:fldChar w:fldCharType="begin"/>
        </w:r>
        <w:r w:rsidRPr="00DD03AB">
          <w:rPr>
            <w:rStyle w:val="Hyperlink"/>
            <w:noProof/>
          </w:rPr>
          <w:instrText xml:space="preserve"> </w:instrText>
        </w:r>
        <w:r w:rsidRPr="00DD03AB">
          <w:rPr>
            <w:noProof/>
          </w:rPr>
          <w:instrText>HYPERLINK \l "_Toc185597620"</w:instrText>
        </w:r>
        <w:r w:rsidRPr="00DD03AB">
          <w:rPr>
            <w:rStyle w:val="Hyperlink"/>
            <w:noProof/>
          </w:rPr>
          <w:instrText xml:space="preserve"> </w:instrText>
        </w:r>
        <w:r w:rsidRPr="00DD03AB">
          <w:rPr>
            <w:rStyle w:val="Hyperlink"/>
            <w:noProof/>
          </w:rPr>
          <w:fldChar w:fldCharType="separate"/>
        </w:r>
        <w:r w:rsidRPr="00DD03AB">
          <w:rPr>
            <w:rStyle w:val="Hyperlink"/>
            <w:noProof/>
          </w:rPr>
          <w:t>Hình 1.2</w:t>
        </w:r>
        <w:r w:rsidRPr="00DD03AB">
          <w:rPr>
            <w:rStyle w:val="Hyperlink"/>
            <w:noProof/>
            <w:lang w:val="vi-VN"/>
          </w:rPr>
          <w:t xml:space="preserve"> </w:t>
        </w:r>
        <w:r w:rsidRPr="00DD03AB">
          <w:rPr>
            <w:rStyle w:val="Hyperlink"/>
            <w:noProof/>
          </w:rPr>
          <w:t>Tập tin định kiểu theo tầng CSS</w:t>
        </w:r>
        <w:r w:rsidRPr="00DD03AB">
          <w:rPr>
            <w:noProof/>
            <w:webHidden/>
          </w:rPr>
          <w:tab/>
        </w:r>
        <w:r w:rsidRPr="00DD03AB">
          <w:rPr>
            <w:noProof/>
            <w:webHidden/>
          </w:rPr>
          <w:fldChar w:fldCharType="begin"/>
        </w:r>
        <w:r w:rsidRPr="00DD03AB">
          <w:rPr>
            <w:noProof/>
            <w:webHidden/>
          </w:rPr>
          <w:instrText xml:space="preserve"> PAGEREF _Toc185597620 \h </w:instrText>
        </w:r>
      </w:ins>
      <w:r w:rsidRPr="00DD03AB">
        <w:rPr>
          <w:noProof/>
          <w:webHidden/>
        </w:rPr>
      </w:r>
      <w:r w:rsidRPr="00DD03AB">
        <w:rPr>
          <w:noProof/>
          <w:webHidden/>
        </w:rPr>
        <w:fldChar w:fldCharType="separate"/>
      </w:r>
      <w:ins w:id="2631" w:author="MinhHieu" w:date="2024-12-20T14:33:00Z">
        <w:r w:rsidRPr="00DD03AB">
          <w:rPr>
            <w:noProof/>
            <w:webHidden/>
          </w:rPr>
          <w:t>3</w:t>
        </w:r>
        <w:r w:rsidRPr="00DD03AB">
          <w:rPr>
            <w:noProof/>
            <w:webHidden/>
          </w:rPr>
          <w:fldChar w:fldCharType="end"/>
        </w:r>
        <w:r w:rsidRPr="00DD03AB">
          <w:rPr>
            <w:rStyle w:val="Hyperlink"/>
            <w:noProof/>
          </w:rPr>
          <w:fldChar w:fldCharType="end"/>
        </w:r>
      </w:ins>
    </w:p>
    <w:p w14:paraId="1EBDE454" w14:textId="5451DA9D" w:rsidR="00DD03AB" w:rsidRPr="00DD03AB" w:rsidRDefault="00DD03AB">
      <w:pPr>
        <w:pStyle w:val="TableofFigures"/>
        <w:tabs>
          <w:tab w:val="right" w:leader="dot" w:pos="9520"/>
        </w:tabs>
        <w:rPr>
          <w:ins w:id="2632" w:author="MinhHieu" w:date="2024-12-20T14:33:00Z"/>
          <w:rFonts w:asciiTheme="minorHAnsi" w:eastAsiaTheme="minorEastAsia" w:hAnsiTheme="minorHAnsi" w:cstheme="minorBidi"/>
          <w:noProof/>
          <w:color w:val="auto"/>
          <w:kern w:val="2"/>
          <w:sz w:val="22"/>
          <w:szCs w:val="22"/>
          <w:lang w:val="vi-VN"/>
          <w14:ligatures w14:val="standardContextual"/>
        </w:rPr>
      </w:pPr>
      <w:ins w:id="2633" w:author="MinhHieu" w:date="2024-12-20T14:33:00Z">
        <w:r w:rsidRPr="00DD03AB">
          <w:rPr>
            <w:rStyle w:val="Hyperlink"/>
            <w:noProof/>
          </w:rPr>
          <w:fldChar w:fldCharType="begin"/>
        </w:r>
        <w:r w:rsidRPr="00DD03AB">
          <w:rPr>
            <w:rStyle w:val="Hyperlink"/>
            <w:noProof/>
          </w:rPr>
          <w:instrText xml:space="preserve"> </w:instrText>
        </w:r>
        <w:r w:rsidRPr="00DD03AB">
          <w:rPr>
            <w:noProof/>
          </w:rPr>
          <w:instrText>HYPERLINK \l "_Toc185597621"</w:instrText>
        </w:r>
        <w:r w:rsidRPr="00DD03AB">
          <w:rPr>
            <w:rStyle w:val="Hyperlink"/>
            <w:noProof/>
          </w:rPr>
          <w:instrText xml:space="preserve"> </w:instrText>
        </w:r>
        <w:r w:rsidRPr="00DD03AB">
          <w:rPr>
            <w:rStyle w:val="Hyperlink"/>
            <w:noProof/>
          </w:rPr>
          <w:fldChar w:fldCharType="separate"/>
        </w:r>
        <w:r w:rsidRPr="00DD03AB">
          <w:rPr>
            <w:rStyle w:val="Hyperlink"/>
            <w:noProof/>
          </w:rPr>
          <w:t>Hình 1.3 Ngôn ngữ lập trình Javascript</w:t>
        </w:r>
        <w:r w:rsidRPr="00DD03AB">
          <w:rPr>
            <w:noProof/>
            <w:webHidden/>
          </w:rPr>
          <w:tab/>
        </w:r>
        <w:r w:rsidRPr="00DD03AB">
          <w:rPr>
            <w:noProof/>
            <w:webHidden/>
          </w:rPr>
          <w:fldChar w:fldCharType="begin"/>
        </w:r>
        <w:r w:rsidRPr="00DD03AB">
          <w:rPr>
            <w:noProof/>
            <w:webHidden/>
          </w:rPr>
          <w:instrText xml:space="preserve"> PAGEREF _Toc185597621 \h </w:instrText>
        </w:r>
      </w:ins>
      <w:r w:rsidRPr="00DD03AB">
        <w:rPr>
          <w:noProof/>
          <w:webHidden/>
        </w:rPr>
      </w:r>
      <w:r w:rsidRPr="00DD03AB">
        <w:rPr>
          <w:noProof/>
          <w:webHidden/>
        </w:rPr>
        <w:fldChar w:fldCharType="separate"/>
      </w:r>
      <w:ins w:id="2634" w:author="MinhHieu" w:date="2024-12-20T14:33:00Z">
        <w:r w:rsidRPr="00DD03AB">
          <w:rPr>
            <w:noProof/>
            <w:webHidden/>
          </w:rPr>
          <w:t>3</w:t>
        </w:r>
        <w:r w:rsidRPr="00DD03AB">
          <w:rPr>
            <w:noProof/>
            <w:webHidden/>
          </w:rPr>
          <w:fldChar w:fldCharType="end"/>
        </w:r>
        <w:r w:rsidRPr="00DD03AB">
          <w:rPr>
            <w:rStyle w:val="Hyperlink"/>
            <w:noProof/>
          </w:rPr>
          <w:fldChar w:fldCharType="end"/>
        </w:r>
      </w:ins>
    </w:p>
    <w:p w14:paraId="75ED3AC3" w14:textId="0136619B" w:rsidR="00DD03AB" w:rsidRPr="00DD03AB" w:rsidRDefault="00DD03AB">
      <w:pPr>
        <w:pStyle w:val="TableofFigures"/>
        <w:tabs>
          <w:tab w:val="right" w:leader="dot" w:pos="9520"/>
        </w:tabs>
        <w:rPr>
          <w:ins w:id="2635" w:author="MinhHieu" w:date="2024-12-20T14:33:00Z"/>
          <w:rFonts w:asciiTheme="minorHAnsi" w:eastAsiaTheme="minorEastAsia" w:hAnsiTheme="minorHAnsi" w:cstheme="minorBidi"/>
          <w:noProof/>
          <w:color w:val="auto"/>
          <w:kern w:val="2"/>
          <w:sz w:val="22"/>
          <w:szCs w:val="22"/>
          <w:lang w:val="vi-VN"/>
          <w14:ligatures w14:val="standardContextual"/>
        </w:rPr>
      </w:pPr>
      <w:ins w:id="2636" w:author="MinhHieu" w:date="2024-12-20T14:33:00Z">
        <w:r w:rsidRPr="00DD03AB">
          <w:rPr>
            <w:rStyle w:val="Hyperlink"/>
            <w:noProof/>
          </w:rPr>
          <w:fldChar w:fldCharType="begin"/>
        </w:r>
        <w:r w:rsidRPr="00DD03AB">
          <w:rPr>
            <w:rStyle w:val="Hyperlink"/>
            <w:noProof/>
          </w:rPr>
          <w:instrText xml:space="preserve"> </w:instrText>
        </w:r>
        <w:r w:rsidRPr="00DD03AB">
          <w:rPr>
            <w:noProof/>
          </w:rPr>
          <w:instrText>HYPERLINK \l "_Toc185597622"</w:instrText>
        </w:r>
        <w:r w:rsidRPr="00DD03AB">
          <w:rPr>
            <w:rStyle w:val="Hyperlink"/>
            <w:noProof/>
          </w:rPr>
          <w:instrText xml:space="preserve"> </w:instrText>
        </w:r>
        <w:r w:rsidRPr="00DD03AB">
          <w:rPr>
            <w:rStyle w:val="Hyperlink"/>
            <w:noProof/>
          </w:rPr>
          <w:fldChar w:fldCharType="separate"/>
        </w:r>
        <w:r w:rsidRPr="00DD03AB">
          <w:rPr>
            <w:rStyle w:val="Hyperlink"/>
            <w:noProof/>
          </w:rPr>
          <w:t>Hình 1.4</w:t>
        </w:r>
        <w:r w:rsidRPr="00DD03AB">
          <w:rPr>
            <w:rStyle w:val="Hyperlink"/>
            <w:noProof/>
            <w:lang w:val="vi-VN"/>
          </w:rPr>
          <w:t xml:space="preserve"> </w:t>
        </w:r>
        <w:r w:rsidRPr="00DD03AB">
          <w:rPr>
            <w:rStyle w:val="Hyperlink"/>
            <w:noProof/>
          </w:rPr>
          <w:t>Reactjs</w:t>
        </w:r>
        <w:r w:rsidRPr="00DD03AB">
          <w:rPr>
            <w:noProof/>
            <w:webHidden/>
          </w:rPr>
          <w:tab/>
        </w:r>
        <w:r w:rsidRPr="00DD03AB">
          <w:rPr>
            <w:noProof/>
            <w:webHidden/>
          </w:rPr>
          <w:fldChar w:fldCharType="begin"/>
        </w:r>
        <w:r w:rsidRPr="00DD03AB">
          <w:rPr>
            <w:noProof/>
            <w:webHidden/>
          </w:rPr>
          <w:instrText xml:space="preserve"> PAGEREF _Toc185597622 \h </w:instrText>
        </w:r>
      </w:ins>
      <w:r w:rsidRPr="00DD03AB">
        <w:rPr>
          <w:noProof/>
          <w:webHidden/>
        </w:rPr>
      </w:r>
      <w:r w:rsidRPr="00DD03AB">
        <w:rPr>
          <w:noProof/>
          <w:webHidden/>
        </w:rPr>
        <w:fldChar w:fldCharType="separate"/>
      </w:r>
      <w:ins w:id="2637" w:author="MinhHieu" w:date="2024-12-20T14:33:00Z">
        <w:r w:rsidRPr="00DD03AB">
          <w:rPr>
            <w:noProof/>
            <w:webHidden/>
          </w:rPr>
          <w:t>4</w:t>
        </w:r>
        <w:r w:rsidRPr="00DD03AB">
          <w:rPr>
            <w:noProof/>
            <w:webHidden/>
          </w:rPr>
          <w:fldChar w:fldCharType="end"/>
        </w:r>
        <w:r w:rsidRPr="00DD03AB">
          <w:rPr>
            <w:rStyle w:val="Hyperlink"/>
            <w:noProof/>
          </w:rPr>
          <w:fldChar w:fldCharType="end"/>
        </w:r>
      </w:ins>
    </w:p>
    <w:p w14:paraId="28F444CA" w14:textId="786C965C" w:rsidR="00DD03AB" w:rsidRPr="00DD03AB" w:rsidRDefault="00DD03AB">
      <w:pPr>
        <w:pStyle w:val="TableofFigures"/>
        <w:tabs>
          <w:tab w:val="right" w:leader="dot" w:pos="9520"/>
        </w:tabs>
        <w:rPr>
          <w:ins w:id="2638" w:author="MinhHieu" w:date="2024-12-20T14:33:00Z"/>
          <w:rFonts w:asciiTheme="minorHAnsi" w:eastAsiaTheme="minorEastAsia" w:hAnsiTheme="minorHAnsi" w:cstheme="minorBidi"/>
          <w:noProof/>
          <w:color w:val="auto"/>
          <w:kern w:val="2"/>
          <w:sz w:val="22"/>
          <w:szCs w:val="22"/>
          <w:lang w:val="vi-VN"/>
          <w14:ligatures w14:val="standardContextual"/>
        </w:rPr>
      </w:pPr>
      <w:ins w:id="2639" w:author="MinhHieu" w:date="2024-12-20T14:33:00Z">
        <w:r w:rsidRPr="00DD03AB">
          <w:rPr>
            <w:rStyle w:val="Hyperlink"/>
            <w:noProof/>
          </w:rPr>
          <w:fldChar w:fldCharType="begin"/>
        </w:r>
        <w:r w:rsidRPr="00DD03AB">
          <w:rPr>
            <w:rStyle w:val="Hyperlink"/>
            <w:noProof/>
          </w:rPr>
          <w:instrText xml:space="preserve"> </w:instrText>
        </w:r>
        <w:r w:rsidRPr="00DD03AB">
          <w:rPr>
            <w:noProof/>
          </w:rPr>
          <w:instrText>HYPERLINK \l "_Toc185597623"</w:instrText>
        </w:r>
        <w:r w:rsidRPr="00DD03AB">
          <w:rPr>
            <w:rStyle w:val="Hyperlink"/>
            <w:noProof/>
          </w:rPr>
          <w:instrText xml:space="preserve"> </w:instrText>
        </w:r>
        <w:r w:rsidRPr="00DD03AB">
          <w:rPr>
            <w:rStyle w:val="Hyperlink"/>
            <w:noProof/>
          </w:rPr>
          <w:fldChar w:fldCharType="separate"/>
        </w:r>
        <w:r w:rsidRPr="00DD03AB">
          <w:rPr>
            <w:rStyle w:val="Hyperlink"/>
            <w:noProof/>
          </w:rPr>
          <w:t>Hình 1.5</w:t>
        </w:r>
        <w:r w:rsidRPr="00DD03AB">
          <w:rPr>
            <w:rStyle w:val="Hyperlink"/>
            <w:noProof/>
            <w:lang w:val="vi-VN"/>
          </w:rPr>
          <w:t xml:space="preserve"> </w:t>
        </w:r>
        <w:r w:rsidRPr="00DD03AB">
          <w:rPr>
            <w:rStyle w:val="Hyperlink"/>
            <w:noProof/>
          </w:rPr>
          <w:t>Springboot</w:t>
        </w:r>
        <w:r w:rsidRPr="00DD03AB">
          <w:rPr>
            <w:noProof/>
            <w:webHidden/>
          </w:rPr>
          <w:tab/>
        </w:r>
        <w:r w:rsidRPr="00DD03AB">
          <w:rPr>
            <w:noProof/>
            <w:webHidden/>
          </w:rPr>
          <w:fldChar w:fldCharType="begin"/>
        </w:r>
        <w:r w:rsidRPr="00DD03AB">
          <w:rPr>
            <w:noProof/>
            <w:webHidden/>
          </w:rPr>
          <w:instrText xml:space="preserve"> PAGEREF _Toc185597623 \h </w:instrText>
        </w:r>
      </w:ins>
      <w:r w:rsidRPr="00DD03AB">
        <w:rPr>
          <w:noProof/>
          <w:webHidden/>
        </w:rPr>
      </w:r>
      <w:r w:rsidRPr="00DD03AB">
        <w:rPr>
          <w:noProof/>
          <w:webHidden/>
        </w:rPr>
        <w:fldChar w:fldCharType="separate"/>
      </w:r>
      <w:ins w:id="2640" w:author="MinhHieu" w:date="2024-12-20T14:33:00Z">
        <w:r w:rsidRPr="00DD03AB">
          <w:rPr>
            <w:noProof/>
            <w:webHidden/>
          </w:rPr>
          <w:t>6</w:t>
        </w:r>
        <w:r w:rsidRPr="00DD03AB">
          <w:rPr>
            <w:noProof/>
            <w:webHidden/>
          </w:rPr>
          <w:fldChar w:fldCharType="end"/>
        </w:r>
        <w:r w:rsidRPr="00DD03AB">
          <w:rPr>
            <w:rStyle w:val="Hyperlink"/>
            <w:noProof/>
          </w:rPr>
          <w:fldChar w:fldCharType="end"/>
        </w:r>
      </w:ins>
    </w:p>
    <w:p w14:paraId="3DFFB181" w14:textId="098B3ACD" w:rsidR="00DD03AB" w:rsidRPr="00DD03AB" w:rsidRDefault="00DD03AB">
      <w:pPr>
        <w:pStyle w:val="TableofFigures"/>
        <w:tabs>
          <w:tab w:val="right" w:leader="dot" w:pos="9520"/>
        </w:tabs>
        <w:rPr>
          <w:ins w:id="2641" w:author="MinhHieu" w:date="2024-12-20T14:33:00Z"/>
          <w:rFonts w:asciiTheme="minorHAnsi" w:eastAsiaTheme="minorEastAsia" w:hAnsiTheme="minorHAnsi" w:cstheme="minorBidi"/>
          <w:noProof/>
          <w:color w:val="auto"/>
          <w:kern w:val="2"/>
          <w:sz w:val="22"/>
          <w:szCs w:val="22"/>
          <w:lang w:val="vi-VN"/>
          <w14:ligatures w14:val="standardContextual"/>
        </w:rPr>
      </w:pPr>
      <w:ins w:id="2642" w:author="MinhHieu" w:date="2024-12-20T14:33:00Z">
        <w:r w:rsidRPr="00DD03AB">
          <w:rPr>
            <w:rStyle w:val="Hyperlink"/>
            <w:noProof/>
          </w:rPr>
          <w:fldChar w:fldCharType="begin"/>
        </w:r>
        <w:r w:rsidRPr="00DD03AB">
          <w:rPr>
            <w:rStyle w:val="Hyperlink"/>
            <w:noProof/>
          </w:rPr>
          <w:instrText xml:space="preserve"> </w:instrText>
        </w:r>
        <w:r w:rsidRPr="00DD03AB">
          <w:rPr>
            <w:noProof/>
          </w:rPr>
          <w:instrText>HYPERLINK \l "_Toc185597624"</w:instrText>
        </w:r>
        <w:r w:rsidRPr="00DD03AB">
          <w:rPr>
            <w:rStyle w:val="Hyperlink"/>
            <w:noProof/>
          </w:rPr>
          <w:instrText xml:space="preserve"> </w:instrText>
        </w:r>
        <w:r w:rsidRPr="00DD03AB">
          <w:rPr>
            <w:rStyle w:val="Hyperlink"/>
            <w:noProof/>
          </w:rPr>
          <w:fldChar w:fldCharType="separate"/>
        </w:r>
        <w:r w:rsidRPr="00DD03AB">
          <w:rPr>
            <w:rStyle w:val="Hyperlink"/>
            <w:noProof/>
          </w:rPr>
          <w:t>Hình 1.6</w:t>
        </w:r>
        <w:r w:rsidRPr="00DD03AB">
          <w:rPr>
            <w:rStyle w:val="Hyperlink"/>
            <w:noProof/>
            <w:lang w:val="vi-VN"/>
          </w:rPr>
          <w:t xml:space="preserve"> </w:t>
        </w:r>
        <w:r w:rsidRPr="00DD03AB">
          <w:rPr>
            <w:rStyle w:val="Hyperlink"/>
            <w:noProof/>
          </w:rPr>
          <w:t>MySql</w:t>
        </w:r>
        <w:r w:rsidRPr="00DD03AB">
          <w:rPr>
            <w:noProof/>
            <w:webHidden/>
          </w:rPr>
          <w:tab/>
        </w:r>
        <w:r w:rsidRPr="00DD03AB">
          <w:rPr>
            <w:noProof/>
            <w:webHidden/>
          </w:rPr>
          <w:fldChar w:fldCharType="begin"/>
        </w:r>
        <w:r w:rsidRPr="00DD03AB">
          <w:rPr>
            <w:noProof/>
            <w:webHidden/>
          </w:rPr>
          <w:instrText xml:space="preserve"> PAGEREF _Toc185597624 \h </w:instrText>
        </w:r>
      </w:ins>
      <w:r w:rsidRPr="00DD03AB">
        <w:rPr>
          <w:noProof/>
          <w:webHidden/>
        </w:rPr>
      </w:r>
      <w:r w:rsidRPr="00DD03AB">
        <w:rPr>
          <w:noProof/>
          <w:webHidden/>
        </w:rPr>
        <w:fldChar w:fldCharType="separate"/>
      </w:r>
      <w:ins w:id="2643" w:author="MinhHieu" w:date="2024-12-20T14:33:00Z">
        <w:r w:rsidRPr="00DD03AB">
          <w:rPr>
            <w:noProof/>
            <w:webHidden/>
          </w:rPr>
          <w:t>9</w:t>
        </w:r>
        <w:r w:rsidRPr="00DD03AB">
          <w:rPr>
            <w:noProof/>
            <w:webHidden/>
          </w:rPr>
          <w:fldChar w:fldCharType="end"/>
        </w:r>
        <w:r w:rsidRPr="00DD03AB">
          <w:rPr>
            <w:rStyle w:val="Hyperlink"/>
            <w:noProof/>
          </w:rPr>
          <w:fldChar w:fldCharType="end"/>
        </w:r>
      </w:ins>
    </w:p>
    <w:p w14:paraId="43881F98" w14:textId="28EF5203" w:rsidR="00DD03AB" w:rsidRPr="00DD03AB" w:rsidRDefault="00DD03AB">
      <w:pPr>
        <w:pStyle w:val="TableofFigures"/>
        <w:tabs>
          <w:tab w:val="right" w:leader="dot" w:pos="9520"/>
        </w:tabs>
        <w:rPr>
          <w:ins w:id="2644" w:author="MinhHieu" w:date="2024-12-20T14:33:00Z"/>
          <w:rFonts w:asciiTheme="minorHAnsi" w:eastAsiaTheme="minorEastAsia" w:hAnsiTheme="minorHAnsi" w:cstheme="minorBidi"/>
          <w:noProof/>
          <w:color w:val="auto"/>
          <w:kern w:val="2"/>
          <w:sz w:val="22"/>
          <w:szCs w:val="22"/>
          <w:lang w:val="vi-VN"/>
          <w14:ligatures w14:val="standardContextual"/>
        </w:rPr>
      </w:pPr>
      <w:ins w:id="2645" w:author="MinhHieu" w:date="2024-12-20T14:33:00Z">
        <w:r w:rsidRPr="00DD03AB">
          <w:rPr>
            <w:lang w:val="en-US"/>
          </w:rPr>
          <w:fldChar w:fldCharType="end"/>
        </w:r>
        <w:r w:rsidRPr="00DD03AB">
          <w:rPr>
            <w:lang w:val="en-US"/>
          </w:rPr>
          <w:fldChar w:fldCharType="begin"/>
        </w:r>
        <w:r w:rsidRPr="00DD03AB">
          <w:rPr>
            <w:lang w:val="en-US"/>
          </w:rPr>
          <w:instrText xml:space="preserve"> TOC \h \z \c "Hình 2." </w:instrText>
        </w:r>
      </w:ins>
      <w:r w:rsidRPr="00DD03AB">
        <w:rPr>
          <w:lang w:val="en-US"/>
        </w:rPr>
        <w:fldChar w:fldCharType="separate"/>
      </w:r>
      <w:ins w:id="2646" w:author="MinhHieu" w:date="2024-12-20T14:33:00Z">
        <w:r w:rsidRPr="00DD03AB">
          <w:rPr>
            <w:rStyle w:val="Hyperlink"/>
            <w:noProof/>
          </w:rPr>
          <w:fldChar w:fldCharType="begin"/>
        </w:r>
        <w:r w:rsidRPr="00DD03AB">
          <w:rPr>
            <w:rStyle w:val="Hyperlink"/>
            <w:noProof/>
          </w:rPr>
          <w:instrText xml:space="preserve"> </w:instrText>
        </w:r>
        <w:r w:rsidRPr="00DD03AB">
          <w:rPr>
            <w:noProof/>
          </w:rPr>
          <w:instrText>HYPERLINK \l "_Toc185597625"</w:instrText>
        </w:r>
        <w:r w:rsidRPr="00DD03AB">
          <w:rPr>
            <w:rStyle w:val="Hyperlink"/>
            <w:noProof/>
          </w:rPr>
          <w:instrText xml:space="preserve"> </w:instrText>
        </w:r>
        <w:r w:rsidRPr="00DD03AB">
          <w:rPr>
            <w:rStyle w:val="Hyperlink"/>
            <w:noProof/>
          </w:rPr>
          <w:fldChar w:fldCharType="separate"/>
        </w:r>
        <w:r w:rsidRPr="00DD03AB">
          <w:rPr>
            <w:rStyle w:val="Hyperlink"/>
            <w:noProof/>
          </w:rPr>
          <w:t>Hình 2.1</w:t>
        </w:r>
        <w:r w:rsidRPr="00DD03AB">
          <w:rPr>
            <w:rStyle w:val="Hyperlink"/>
            <w:noProof/>
            <w:lang w:val="vi-VN"/>
          </w:rPr>
          <w:t xml:space="preserve"> </w:t>
        </w:r>
        <w:r w:rsidRPr="00DD03AB">
          <w:rPr>
            <w:rStyle w:val="Hyperlink"/>
            <w:noProof/>
          </w:rPr>
          <w:t>Biểu đồ usecase tổng quát</w:t>
        </w:r>
        <w:r w:rsidRPr="00DD03AB">
          <w:rPr>
            <w:noProof/>
            <w:webHidden/>
          </w:rPr>
          <w:tab/>
        </w:r>
        <w:r w:rsidRPr="00DD03AB">
          <w:rPr>
            <w:noProof/>
            <w:webHidden/>
          </w:rPr>
          <w:fldChar w:fldCharType="begin"/>
        </w:r>
        <w:r w:rsidRPr="00DD03AB">
          <w:rPr>
            <w:noProof/>
            <w:webHidden/>
          </w:rPr>
          <w:instrText xml:space="preserve"> PAGEREF _Toc185597625 \h </w:instrText>
        </w:r>
      </w:ins>
      <w:r w:rsidRPr="00DD03AB">
        <w:rPr>
          <w:noProof/>
          <w:webHidden/>
        </w:rPr>
      </w:r>
      <w:r w:rsidRPr="00DD03AB">
        <w:rPr>
          <w:noProof/>
          <w:webHidden/>
        </w:rPr>
        <w:fldChar w:fldCharType="separate"/>
      </w:r>
      <w:ins w:id="2647" w:author="MinhHieu" w:date="2024-12-20T14:33:00Z">
        <w:r w:rsidRPr="00DD03AB">
          <w:rPr>
            <w:noProof/>
            <w:webHidden/>
          </w:rPr>
          <w:t>13</w:t>
        </w:r>
        <w:r w:rsidRPr="00DD03AB">
          <w:rPr>
            <w:noProof/>
            <w:webHidden/>
          </w:rPr>
          <w:fldChar w:fldCharType="end"/>
        </w:r>
        <w:r w:rsidRPr="00DD03AB">
          <w:rPr>
            <w:rStyle w:val="Hyperlink"/>
            <w:noProof/>
          </w:rPr>
          <w:fldChar w:fldCharType="end"/>
        </w:r>
      </w:ins>
    </w:p>
    <w:p w14:paraId="5830DAB1" w14:textId="3DB2AFFA" w:rsidR="00DD03AB" w:rsidRPr="00DD03AB" w:rsidRDefault="00DD03AB">
      <w:pPr>
        <w:pStyle w:val="TableofFigures"/>
        <w:tabs>
          <w:tab w:val="right" w:leader="dot" w:pos="9520"/>
        </w:tabs>
        <w:rPr>
          <w:ins w:id="2648" w:author="MinhHieu" w:date="2024-12-20T14:33:00Z"/>
          <w:rFonts w:asciiTheme="minorHAnsi" w:eastAsiaTheme="minorEastAsia" w:hAnsiTheme="minorHAnsi" w:cstheme="minorBidi"/>
          <w:noProof/>
          <w:color w:val="auto"/>
          <w:kern w:val="2"/>
          <w:sz w:val="22"/>
          <w:szCs w:val="22"/>
          <w:lang w:val="vi-VN"/>
          <w14:ligatures w14:val="standardContextual"/>
        </w:rPr>
      </w:pPr>
      <w:ins w:id="2649" w:author="MinhHieu" w:date="2024-12-20T14:33:00Z">
        <w:r w:rsidRPr="00DD03AB">
          <w:rPr>
            <w:rStyle w:val="Hyperlink"/>
            <w:noProof/>
          </w:rPr>
          <w:fldChar w:fldCharType="begin"/>
        </w:r>
        <w:r w:rsidRPr="00DD03AB">
          <w:rPr>
            <w:rStyle w:val="Hyperlink"/>
            <w:noProof/>
          </w:rPr>
          <w:instrText xml:space="preserve"> </w:instrText>
        </w:r>
        <w:r w:rsidRPr="00DD03AB">
          <w:rPr>
            <w:noProof/>
          </w:rPr>
          <w:instrText>HYPERLINK \l "_Toc185597626"</w:instrText>
        </w:r>
        <w:r w:rsidRPr="00DD03AB">
          <w:rPr>
            <w:rStyle w:val="Hyperlink"/>
            <w:noProof/>
          </w:rPr>
          <w:instrText xml:space="preserve"> </w:instrText>
        </w:r>
        <w:r w:rsidRPr="00DD03AB">
          <w:rPr>
            <w:rStyle w:val="Hyperlink"/>
            <w:noProof/>
          </w:rPr>
          <w:fldChar w:fldCharType="separate"/>
        </w:r>
        <w:r w:rsidRPr="00DD03AB">
          <w:rPr>
            <w:rStyle w:val="Hyperlink"/>
            <w:noProof/>
          </w:rPr>
          <w:t>Hình 2.2 Biểu đồ usecase đăng ký tài khoản</w:t>
        </w:r>
        <w:r w:rsidRPr="00DD03AB">
          <w:rPr>
            <w:noProof/>
            <w:webHidden/>
          </w:rPr>
          <w:tab/>
        </w:r>
        <w:r w:rsidRPr="00DD03AB">
          <w:rPr>
            <w:noProof/>
            <w:webHidden/>
          </w:rPr>
          <w:fldChar w:fldCharType="begin"/>
        </w:r>
        <w:r w:rsidRPr="00DD03AB">
          <w:rPr>
            <w:noProof/>
            <w:webHidden/>
          </w:rPr>
          <w:instrText xml:space="preserve"> PAGEREF _Toc185597626 \h </w:instrText>
        </w:r>
      </w:ins>
      <w:r w:rsidRPr="00DD03AB">
        <w:rPr>
          <w:noProof/>
          <w:webHidden/>
        </w:rPr>
      </w:r>
      <w:r w:rsidRPr="00DD03AB">
        <w:rPr>
          <w:noProof/>
          <w:webHidden/>
        </w:rPr>
        <w:fldChar w:fldCharType="separate"/>
      </w:r>
      <w:ins w:id="2650" w:author="MinhHieu" w:date="2024-12-20T14:33:00Z">
        <w:r w:rsidRPr="00DD03AB">
          <w:rPr>
            <w:noProof/>
            <w:webHidden/>
          </w:rPr>
          <w:t>13</w:t>
        </w:r>
        <w:r w:rsidRPr="00DD03AB">
          <w:rPr>
            <w:noProof/>
            <w:webHidden/>
          </w:rPr>
          <w:fldChar w:fldCharType="end"/>
        </w:r>
        <w:r w:rsidRPr="00DD03AB">
          <w:rPr>
            <w:rStyle w:val="Hyperlink"/>
            <w:noProof/>
          </w:rPr>
          <w:fldChar w:fldCharType="end"/>
        </w:r>
      </w:ins>
    </w:p>
    <w:p w14:paraId="65429549" w14:textId="06F87CAF" w:rsidR="00DD03AB" w:rsidRPr="00DD03AB" w:rsidRDefault="00DD03AB">
      <w:pPr>
        <w:pStyle w:val="TableofFigures"/>
        <w:tabs>
          <w:tab w:val="right" w:leader="dot" w:pos="9520"/>
        </w:tabs>
        <w:rPr>
          <w:ins w:id="2651" w:author="MinhHieu" w:date="2024-12-20T14:33:00Z"/>
          <w:rFonts w:asciiTheme="minorHAnsi" w:eastAsiaTheme="minorEastAsia" w:hAnsiTheme="minorHAnsi" w:cstheme="minorBidi"/>
          <w:noProof/>
          <w:color w:val="auto"/>
          <w:kern w:val="2"/>
          <w:sz w:val="22"/>
          <w:szCs w:val="22"/>
          <w:lang w:val="vi-VN"/>
          <w14:ligatures w14:val="standardContextual"/>
        </w:rPr>
      </w:pPr>
      <w:ins w:id="2652" w:author="MinhHieu" w:date="2024-12-20T14:33:00Z">
        <w:r w:rsidRPr="00DD03AB">
          <w:rPr>
            <w:rStyle w:val="Hyperlink"/>
            <w:noProof/>
          </w:rPr>
          <w:fldChar w:fldCharType="begin"/>
        </w:r>
        <w:r w:rsidRPr="00DD03AB">
          <w:rPr>
            <w:rStyle w:val="Hyperlink"/>
            <w:noProof/>
          </w:rPr>
          <w:instrText xml:space="preserve"> </w:instrText>
        </w:r>
        <w:r w:rsidRPr="00DD03AB">
          <w:rPr>
            <w:noProof/>
          </w:rPr>
          <w:instrText>HYPERLINK \l "_Toc185597627"</w:instrText>
        </w:r>
        <w:r w:rsidRPr="00DD03AB">
          <w:rPr>
            <w:rStyle w:val="Hyperlink"/>
            <w:noProof/>
          </w:rPr>
          <w:instrText xml:space="preserve"> </w:instrText>
        </w:r>
        <w:r w:rsidRPr="00DD03AB">
          <w:rPr>
            <w:rStyle w:val="Hyperlink"/>
            <w:noProof/>
          </w:rPr>
          <w:fldChar w:fldCharType="separate"/>
        </w:r>
        <w:r w:rsidRPr="00DD03AB">
          <w:rPr>
            <w:rStyle w:val="Hyperlink"/>
            <w:noProof/>
            <w:rPrChange w:id="2653" w:author="MinhHieu" w:date="2024-12-20T14:33:00Z">
              <w:rPr>
                <w:rStyle w:val="Hyperlink"/>
                <w:i/>
                <w:iCs/>
                <w:noProof/>
              </w:rPr>
            </w:rPrChange>
          </w:rPr>
          <w:t>Hình 2.3</w:t>
        </w:r>
        <w:r w:rsidRPr="00DD03AB">
          <w:rPr>
            <w:rStyle w:val="Hyperlink"/>
            <w:noProof/>
            <w:lang w:val="vi-VN"/>
            <w:rPrChange w:id="2654" w:author="MinhHieu" w:date="2024-12-20T14:33:00Z">
              <w:rPr>
                <w:rStyle w:val="Hyperlink"/>
                <w:i/>
                <w:iCs/>
                <w:noProof/>
                <w:lang w:val="vi-VN"/>
              </w:rPr>
            </w:rPrChange>
          </w:rPr>
          <w:t xml:space="preserve"> </w:t>
        </w:r>
        <w:r w:rsidRPr="00DD03AB">
          <w:rPr>
            <w:rStyle w:val="Hyperlink"/>
            <w:noProof/>
            <w:rPrChange w:id="2655" w:author="MinhHieu" w:date="2024-12-20T14:33:00Z">
              <w:rPr>
                <w:rStyle w:val="Hyperlink"/>
                <w:i/>
                <w:iCs/>
                <w:noProof/>
              </w:rPr>
            </w:rPrChange>
          </w:rPr>
          <w:t>Biểu đồ usecase đăng nhập</w:t>
        </w:r>
        <w:r w:rsidRPr="00DD03AB">
          <w:rPr>
            <w:noProof/>
            <w:webHidden/>
          </w:rPr>
          <w:tab/>
        </w:r>
        <w:r w:rsidRPr="00DD03AB">
          <w:rPr>
            <w:noProof/>
            <w:webHidden/>
          </w:rPr>
          <w:fldChar w:fldCharType="begin"/>
        </w:r>
        <w:r w:rsidRPr="00DD03AB">
          <w:rPr>
            <w:noProof/>
            <w:webHidden/>
          </w:rPr>
          <w:instrText xml:space="preserve"> PAGEREF _Toc185597627 \h </w:instrText>
        </w:r>
      </w:ins>
      <w:r w:rsidRPr="00DD03AB">
        <w:rPr>
          <w:noProof/>
          <w:webHidden/>
        </w:rPr>
      </w:r>
      <w:r w:rsidRPr="00DD03AB">
        <w:rPr>
          <w:noProof/>
          <w:webHidden/>
        </w:rPr>
        <w:fldChar w:fldCharType="separate"/>
      </w:r>
      <w:ins w:id="2656" w:author="MinhHieu" w:date="2024-12-20T14:33:00Z">
        <w:r w:rsidRPr="00DD03AB">
          <w:rPr>
            <w:noProof/>
            <w:webHidden/>
          </w:rPr>
          <w:t>14</w:t>
        </w:r>
        <w:r w:rsidRPr="00DD03AB">
          <w:rPr>
            <w:noProof/>
            <w:webHidden/>
          </w:rPr>
          <w:fldChar w:fldCharType="end"/>
        </w:r>
        <w:r w:rsidRPr="00DD03AB">
          <w:rPr>
            <w:rStyle w:val="Hyperlink"/>
            <w:noProof/>
          </w:rPr>
          <w:fldChar w:fldCharType="end"/>
        </w:r>
      </w:ins>
    </w:p>
    <w:p w14:paraId="4665FB51" w14:textId="369D03AA" w:rsidR="00DD03AB" w:rsidRPr="00DD03AB" w:rsidRDefault="00DD03AB">
      <w:pPr>
        <w:pStyle w:val="TableofFigures"/>
        <w:tabs>
          <w:tab w:val="right" w:leader="dot" w:pos="9520"/>
        </w:tabs>
        <w:rPr>
          <w:ins w:id="2657" w:author="MinhHieu" w:date="2024-12-20T14:33:00Z"/>
          <w:rFonts w:asciiTheme="minorHAnsi" w:eastAsiaTheme="minorEastAsia" w:hAnsiTheme="minorHAnsi" w:cstheme="minorBidi"/>
          <w:noProof/>
          <w:color w:val="auto"/>
          <w:kern w:val="2"/>
          <w:sz w:val="22"/>
          <w:szCs w:val="22"/>
          <w:lang w:val="vi-VN"/>
          <w14:ligatures w14:val="standardContextual"/>
        </w:rPr>
      </w:pPr>
      <w:ins w:id="2658" w:author="MinhHieu" w:date="2024-12-20T14:33:00Z">
        <w:r w:rsidRPr="00DD03AB">
          <w:rPr>
            <w:rStyle w:val="Hyperlink"/>
            <w:noProof/>
          </w:rPr>
          <w:fldChar w:fldCharType="begin"/>
        </w:r>
        <w:r w:rsidRPr="00DD03AB">
          <w:rPr>
            <w:rStyle w:val="Hyperlink"/>
            <w:noProof/>
          </w:rPr>
          <w:instrText xml:space="preserve"> </w:instrText>
        </w:r>
        <w:r w:rsidRPr="00DD03AB">
          <w:rPr>
            <w:noProof/>
          </w:rPr>
          <w:instrText>HYPERLINK \l "_Toc185597628"</w:instrText>
        </w:r>
        <w:r w:rsidRPr="00DD03AB">
          <w:rPr>
            <w:rStyle w:val="Hyperlink"/>
            <w:noProof/>
          </w:rPr>
          <w:instrText xml:space="preserve"> </w:instrText>
        </w:r>
        <w:r w:rsidRPr="00DD03AB">
          <w:rPr>
            <w:rStyle w:val="Hyperlink"/>
            <w:noProof/>
          </w:rPr>
          <w:fldChar w:fldCharType="separate"/>
        </w:r>
        <w:r w:rsidRPr="00DD03AB">
          <w:rPr>
            <w:rStyle w:val="Hyperlink"/>
            <w:noProof/>
          </w:rPr>
          <w:t>Hình 2.4</w:t>
        </w:r>
        <w:r w:rsidRPr="00DD03AB">
          <w:rPr>
            <w:rStyle w:val="Hyperlink"/>
            <w:noProof/>
            <w:lang w:val="vi-VN"/>
          </w:rPr>
          <w:t xml:space="preserve"> </w:t>
        </w:r>
        <w:r w:rsidRPr="00DD03AB">
          <w:rPr>
            <w:rStyle w:val="Hyperlink"/>
            <w:noProof/>
          </w:rPr>
          <w:t>Biểu đồ usecase thêm sản phẩm</w:t>
        </w:r>
        <w:r w:rsidRPr="00DD03AB">
          <w:rPr>
            <w:noProof/>
            <w:webHidden/>
          </w:rPr>
          <w:tab/>
        </w:r>
        <w:r w:rsidRPr="00DD03AB">
          <w:rPr>
            <w:noProof/>
            <w:webHidden/>
          </w:rPr>
          <w:fldChar w:fldCharType="begin"/>
        </w:r>
        <w:r w:rsidRPr="00DD03AB">
          <w:rPr>
            <w:noProof/>
            <w:webHidden/>
          </w:rPr>
          <w:instrText xml:space="preserve"> PAGEREF _Toc185597628 \h </w:instrText>
        </w:r>
      </w:ins>
      <w:r w:rsidRPr="00DD03AB">
        <w:rPr>
          <w:noProof/>
          <w:webHidden/>
        </w:rPr>
      </w:r>
      <w:r w:rsidRPr="00DD03AB">
        <w:rPr>
          <w:noProof/>
          <w:webHidden/>
        </w:rPr>
        <w:fldChar w:fldCharType="separate"/>
      </w:r>
      <w:ins w:id="2659" w:author="MinhHieu" w:date="2024-12-20T14:33:00Z">
        <w:r w:rsidRPr="00DD03AB">
          <w:rPr>
            <w:noProof/>
            <w:webHidden/>
          </w:rPr>
          <w:t>14</w:t>
        </w:r>
        <w:r w:rsidRPr="00DD03AB">
          <w:rPr>
            <w:noProof/>
            <w:webHidden/>
          </w:rPr>
          <w:fldChar w:fldCharType="end"/>
        </w:r>
        <w:r w:rsidRPr="00DD03AB">
          <w:rPr>
            <w:rStyle w:val="Hyperlink"/>
            <w:noProof/>
          </w:rPr>
          <w:fldChar w:fldCharType="end"/>
        </w:r>
      </w:ins>
    </w:p>
    <w:p w14:paraId="51673E8C" w14:textId="61A7EBD9" w:rsidR="00DD03AB" w:rsidRPr="00DD03AB" w:rsidRDefault="00DD03AB">
      <w:pPr>
        <w:pStyle w:val="TableofFigures"/>
        <w:tabs>
          <w:tab w:val="right" w:leader="dot" w:pos="9520"/>
        </w:tabs>
        <w:rPr>
          <w:ins w:id="2660" w:author="MinhHieu" w:date="2024-12-20T14:33:00Z"/>
          <w:rFonts w:asciiTheme="minorHAnsi" w:eastAsiaTheme="minorEastAsia" w:hAnsiTheme="minorHAnsi" w:cstheme="minorBidi"/>
          <w:noProof/>
          <w:color w:val="auto"/>
          <w:kern w:val="2"/>
          <w:sz w:val="22"/>
          <w:szCs w:val="22"/>
          <w:lang w:val="vi-VN"/>
          <w14:ligatures w14:val="standardContextual"/>
        </w:rPr>
      </w:pPr>
      <w:ins w:id="2661" w:author="MinhHieu" w:date="2024-12-20T14:33:00Z">
        <w:r w:rsidRPr="00DD03AB">
          <w:rPr>
            <w:rStyle w:val="Hyperlink"/>
            <w:noProof/>
          </w:rPr>
          <w:fldChar w:fldCharType="begin"/>
        </w:r>
        <w:r w:rsidRPr="00DD03AB">
          <w:rPr>
            <w:rStyle w:val="Hyperlink"/>
            <w:noProof/>
          </w:rPr>
          <w:instrText xml:space="preserve"> </w:instrText>
        </w:r>
        <w:r w:rsidRPr="00DD03AB">
          <w:rPr>
            <w:noProof/>
          </w:rPr>
          <w:instrText>HYPERLINK \l "_Toc185597629"</w:instrText>
        </w:r>
        <w:r w:rsidRPr="00DD03AB">
          <w:rPr>
            <w:rStyle w:val="Hyperlink"/>
            <w:noProof/>
          </w:rPr>
          <w:instrText xml:space="preserve"> </w:instrText>
        </w:r>
        <w:r w:rsidRPr="00DD03AB">
          <w:rPr>
            <w:rStyle w:val="Hyperlink"/>
            <w:noProof/>
          </w:rPr>
          <w:fldChar w:fldCharType="separate"/>
        </w:r>
        <w:r w:rsidRPr="00DD03AB">
          <w:rPr>
            <w:rStyle w:val="Hyperlink"/>
            <w:noProof/>
          </w:rPr>
          <w:t>Hình 2.5</w:t>
        </w:r>
        <w:r w:rsidRPr="00DD03AB">
          <w:rPr>
            <w:rStyle w:val="Hyperlink"/>
            <w:noProof/>
            <w:lang w:val="vi-VN"/>
          </w:rPr>
          <w:t xml:space="preserve"> </w:t>
        </w:r>
        <w:r w:rsidRPr="00DD03AB">
          <w:rPr>
            <w:rStyle w:val="Hyperlink"/>
            <w:noProof/>
          </w:rPr>
          <w:t>Biểu đồ usecase xem và điều chỉnh danh sách sản phẩm</w:t>
        </w:r>
        <w:r w:rsidRPr="00DD03AB">
          <w:rPr>
            <w:noProof/>
            <w:webHidden/>
          </w:rPr>
          <w:tab/>
        </w:r>
        <w:r w:rsidRPr="00DD03AB">
          <w:rPr>
            <w:noProof/>
            <w:webHidden/>
          </w:rPr>
          <w:fldChar w:fldCharType="begin"/>
        </w:r>
        <w:r w:rsidRPr="00DD03AB">
          <w:rPr>
            <w:noProof/>
            <w:webHidden/>
          </w:rPr>
          <w:instrText xml:space="preserve"> PAGEREF _Toc185597629 \h </w:instrText>
        </w:r>
      </w:ins>
      <w:r w:rsidRPr="00DD03AB">
        <w:rPr>
          <w:noProof/>
          <w:webHidden/>
        </w:rPr>
      </w:r>
      <w:r w:rsidRPr="00DD03AB">
        <w:rPr>
          <w:noProof/>
          <w:webHidden/>
        </w:rPr>
        <w:fldChar w:fldCharType="separate"/>
      </w:r>
      <w:ins w:id="2662" w:author="MinhHieu" w:date="2024-12-20T14:33:00Z">
        <w:r w:rsidRPr="00DD03AB">
          <w:rPr>
            <w:noProof/>
            <w:webHidden/>
          </w:rPr>
          <w:t>15</w:t>
        </w:r>
        <w:r w:rsidRPr="00DD03AB">
          <w:rPr>
            <w:noProof/>
            <w:webHidden/>
          </w:rPr>
          <w:fldChar w:fldCharType="end"/>
        </w:r>
        <w:r w:rsidRPr="00DD03AB">
          <w:rPr>
            <w:rStyle w:val="Hyperlink"/>
            <w:noProof/>
          </w:rPr>
          <w:fldChar w:fldCharType="end"/>
        </w:r>
      </w:ins>
    </w:p>
    <w:p w14:paraId="00D75ED3" w14:textId="062CEF1A" w:rsidR="00DD03AB" w:rsidRPr="00DD03AB" w:rsidRDefault="00DD03AB">
      <w:pPr>
        <w:pStyle w:val="TableofFigures"/>
        <w:tabs>
          <w:tab w:val="right" w:leader="dot" w:pos="9520"/>
        </w:tabs>
        <w:rPr>
          <w:ins w:id="2663" w:author="MinhHieu" w:date="2024-12-20T14:33:00Z"/>
          <w:rFonts w:asciiTheme="minorHAnsi" w:eastAsiaTheme="minorEastAsia" w:hAnsiTheme="minorHAnsi" w:cstheme="minorBidi"/>
          <w:noProof/>
          <w:color w:val="auto"/>
          <w:kern w:val="2"/>
          <w:sz w:val="22"/>
          <w:szCs w:val="22"/>
          <w:lang w:val="vi-VN"/>
          <w14:ligatures w14:val="standardContextual"/>
        </w:rPr>
      </w:pPr>
      <w:ins w:id="2664" w:author="MinhHieu" w:date="2024-12-20T14:33:00Z">
        <w:r w:rsidRPr="00DD03AB">
          <w:rPr>
            <w:rStyle w:val="Hyperlink"/>
            <w:noProof/>
          </w:rPr>
          <w:fldChar w:fldCharType="begin"/>
        </w:r>
        <w:r w:rsidRPr="00DD03AB">
          <w:rPr>
            <w:rStyle w:val="Hyperlink"/>
            <w:noProof/>
          </w:rPr>
          <w:instrText xml:space="preserve"> </w:instrText>
        </w:r>
        <w:r w:rsidRPr="00DD03AB">
          <w:rPr>
            <w:noProof/>
          </w:rPr>
          <w:instrText>HYPERLINK \l "_Toc185597630"</w:instrText>
        </w:r>
        <w:r w:rsidRPr="00DD03AB">
          <w:rPr>
            <w:rStyle w:val="Hyperlink"/>
            <w:noProof/>
          </w:rPr>
          <w:instrText xml:space="preserve"> </w:instrText>
        </w:r>
        <w:r w:rsidRPr="00DD03AB">
          <w:rPr>
            <w:rStyle w:val="Hyperlink"/>
            <w:noProof/>
          </w:rPr>
          <w:fldChar w:fldCharType="separate"/>
        </w:r>
        <w:r w:rsidRPr="00DD03AB">
          <w:rPr>
            <w:rStyle w:val="Hyperlink"/>
            <w:noProof/>
          </w:rPr>
          <w:t>Hình 2.6</w:t>
        </w:r>
        <w:r w:rsidRPr="00DD03AB">
          <w:rPr>
            <w:rStyle w:val="Hyperlink"/>
            <w:noProof/>
            <w:lang w:val="vi-VN"/>
          </w:rPr>
          <w:t xml:space="preserve"> </w:t>
        </w:r>
        <w:r w:rsidRPr="00DD03AB">
          <w:rPr>
            <w:rStyle w:val="Hyperlink"/>
            <w:noProof/>
          </w:rPr>
          <w:t>Biểu đồ usecase quản lý order</w:t>
        </w:r>
        <w:r w:rsidRPr="00DD03AB">
          <w:rPr>
            <w:noProof/>
            <w:webHidden/>
          </w:rPr>
          <w:tab/>
        </w:r>
        <w:r w:rsidRPr="00DD03AB">
          <w:rPr>
            <w:noProof/>
            <w:webHidden/>
          </w:rPr>
          <w:fldChar w:fldCharType="begin"/>
        </w:r>
        <w:r w:rsidRPr="00DD03AB">
          <w:rPr>
            <w:noProof/>
            <w:webHidden/>
          </w:rPr>
          <w:instrText xml:space="preserve"> PAGEREF _Toc185597630 \h </w:instrText>
        </w:r>
      </w:ins>
      <w:r w:rsidRPr="00DD03AB">
        <w:rPr>
          <w:noProof/>
          <w:webHidden/>
        </w:rPr>
      </w:r>
      <w:r w:rsidRPr="00DD03AB">
        <w:rPr>
          <w:noProof/>
          <w:webHidden/>
        </w:rPr>
        <w:fldChar w:fldCharType="separate"/>
      </w:r>
      <w:ins w:id="2665" w:author="MinhHieu" w:date="2024-12-20T14:33:00Z">
        <w:r w:rsidRPr="00DD03AB">
          <w:rPr>
            <w:noProof/>
            <w:webHidden/>
          </w:rPr>
          <w:t>16</w:t>
        </w:r>
        <w:r w:rsidRPr="00DD03AB">
          <w:rPr>
            <w:noProof/>
            <w:webHidden/>
          </w:rPr>
          <w:fldChar w:fldCharType="end"/>
        </w:r>
        <w:r w:rsidRPr="00DD03AB">
          <w:rPr>
            <w:rStyle w:val="Hyperlink"/>
            <w:noProof/>
          </w:rPr>
          <w:fldChar w:fldCharType="end"/>
        </w:r>
      </w:ins>
    </w:p>
    <w:p w14:paraId="615D6F96" w14:textId="108CFF67" w:rsidR="00DD03AB" w:rsidRPr="00DD03AB" w:rsidRDefault="00DD03AB">
      <w:pPr>
        <w:pStyle w:val="TableofFigures"/>
        <w:tabs>
          <w:tab w:val="right" w:leader="dot" w:pos="9520"/>
        </w:tabs>
        <w:rPr>
          <w:ins w:id="2666" w:author="MinhHieu" w:date="2024-12-20T14:33:00Z"/>
          <w:rFonts w:asciiTheme="minorHAnsi" w:eastAsiaTheme="minorEastAsia" w:hAnsiTheme="minorHAnsi" w:cstheme="minorBidi"/>
          <w:noProof/>
          <w:color w:val="auto"/>
          <w:kern w:val="2"/>
          <w:sz w:val="22"/>
          <w:szCs w:val="22"/>
          <w:lang w:val="vi-VN"/>
          <w14:ligatures w14:val="standardContextual"/>
        </w:rPr>
      </w:pPr>
      <w:ins w:id="2667" w:author="MinhHieu" w:date="2024-12-20T14:33:00Z">
        <w:r w:rsidRPr="00DD03AB">
          <w:rPr>
            <w:rStyle w:val="Hyperlink"/>
            <w:noProof/>
          </w:rPr>
          <w:fldChar w:fldCharType="begin"/>
        </w:r>
        <w:r w:rsidRPr="00DD03AB">
          <w:rPr>
            <w:rStyle w:val="Hyperlink"/>
            <w:noProof/>
          </w:rPr>
          <w:instrText xml:space="preserve"> </w:instrText>
        </w:r>
        <w:r w:rsidRPr="00DD03AB">
          <w:rPr>
            <w:noProof/>
          </w:rPr>
          <w:instrText>HYPERLINK \l "_Toc185597631"</w:instrText>
        </w:r>
        <w:r w:rsidRPr="00DD03AB">
          <w:rPr>
            <w:rStyle w:val="Hyperlink"/>
            <w:noProof/>
          </w:rPr>
          <w:instrText xml:space="preserve"> </w:instrText>
        </w:r>
        <w:r w:rsidRPr="00DD03AB">
          <w:rPr>
            <w:rStyle w:val="Hyperlink"/>
            <w:noProof/>
          </w:rPr>
          <w:fldChar w:fldCharType="separate"/>
        </w:r>
        <w:r w:rsidRPr="00DD03AB">
          <w:rPr>
            <w:rStyle w:val="Hyperlink"/>
            <w:noProof/>
          </w:rPr>
          <w:t>Hình 2.7</w:t>
        </w:r>
        <w:r w:rsidRPr="00DD03AB">
          <w:rPr>
            <w:rStyle w:val="Hyperlink"/>
            <w:noProof/>
            <w:lang w:val="vi-VN"/>
          </w:rPr>
          <w:t xml:space="preserve"> </w:t>
        </w:r>
        <w:r w:rsidRPr="00DD03AB">
          <w:rPr>
            <w:rStyle w:val="Hyperlink"/>
            <w:noProof/>
          </w:rPr>
          <w:t>Biểu đồ usecase thêm sản phẩm vào giỏ hàng</w:t>
        </w:r>
        <w:r w:rsidRPr="00DD03AB">
          <w:rPr>
            <w:noProof/>
            <w:webHidden/>
          </w:rPr>
          <w:tab/>
        </w:r>
        <w:r w:rsidRPr="00DD03AB">
          <w:rPr>
            <w:noProof/>
            <w:webHidden/>
          </w:rPr>
          <w:fldChar w:fldCharType="begin"/>
        </w:r>
        <w:r w:rsidRPr="00DD03AB">
          <w:rPr>
            <w:noProof/>
            <w:webHidden/>
          </w:rPr>
          <w:instrText xml:space="preserve"> PAGEREF _Toc185597631 \h </w:instrText>
        </w:r>
      </w:ins>
      <w:r w:rsidRPr="00DD03AB">
        <w:rPr>
          <w:noProof/>
          <w:webHidden/>
        </w:rPr>
      </w:r>
      <w:r w:rsidRPr="00DD03AB">
        <w:rPr>
          <w:noProof/>
          <w:webHidden/>
        </w:rPr>
        <w:fldChar w:fldCharType="separate"/>
      </w:r>
      <w:ins w:id="2668" w:author="MinhHieu" w:date="2024-12-20T14:33:00Z">
        <w:r w:rsidRPr="00DD03AB">
          <w:rPr>
            <w:noProof/>
            <w:webHidden/>
          </w:rPr>
          <w:t>16</w:t>
        </w:r>
        <w:r w:rsidRPr="00DD03AB">
          <w:rPr>
            <w:noProof/>
            <w:webHidden/>
          </w:rPr>
          <w:fldChar w:fldCharType="end"/>
        </w:r>
        <w:r w:rsidRPr="00DD03AB">
          <w:rPr>
            <w:rStyle w:val="Hyperlink"/>
            <w:noProof/>
          </w:rPr>
          <w:fldChar w:fldCharType="end"/>
        </w:r>
      </w:ins>
    </w:p>
    <w:p w14:paraId="588EAA67" w14:textId="6E1BD4CC" w:rsidR="00DD03AB" w:rsidRPr="00DD03AB" w:rsidRDefault="00DD03AB">
      <w:pPr>
        <w:pStyle w:val="TableofFigures"/>
        <w:tabs>
          <w:tab w:val="right" w:leader="dot" w:pos="9520"/>
        </w:tabs>
        <w:rPr>
          <w:ins w:id="2669" w:author="MinhHieu" w:date="2024-12-20T14:33:00Z"/>
          <w:rFonts w:asciiTheme="minorHAnsi" w:eastAsiaTheme="minorEastAsia" w:hAnsiTheme="minorHAnsi" w:cstheme="minorBidi"/>
          <w:noProof/>
          <w:color w:val="auto"/>
          <w:kern w:val="2"/>
          <w:sz w:val="22"/>
          <w:szCs w:val="22"/>
          <w:lang w:val="vi-VN"/>
          <w14:ligatures w14:val="standardContextual"/>
        </w:rPr>
      </w:pPr>
      <w:ins w:id="2670" w:author="MinhHieu" w:date="2024-12-20T14:33:00Z">
        <w:r w:rsidRPr="00DD03AB">
          <w:rPr>
            <w:rStyle w:val="Hyperlink"/>
            <w:noProof/>
          </w:rPr>
          <w:fldChar w:fldCharType="begin"/>
        </w:r>
        <w:r w:rsidRPr="00DD03AB">
          <w:rPr>
            <w:rStyle w:val="Hyperlink"/>
            <w:noProof/>
          </w:rPr>
          <w:instrText xml:space="preserve"> </w:instrText>
        </w:r>
        <w:r w:rsidRPr="00DD03AB">
          <w:rPr>
            <w:noProof/>
          </w:rPr>
          <w:instrText>HYPERLINK \l "_Toc185597632"</w:instrText>
        </w:r>
        <w:r w:rsidRPr="00DD03AB">
          <w:rPr>
            <w:rStyle w:val="Hyperlink"/>
            <w:noProof/>
          </w:rPr>
          <w:instrText xml:space="preserve"> </w:instrText>
        </w:r>
        <w:r w:rsidRPr="00DD03AB">
          <w:rPr>
            <w:rStyle w:val="Hyperlink"/>
            <w:noProof/>
          </w:rPr>
          <w:fldChar w:fldCharType="separate"/>
        </w:r>
        <w:r w:rsidRPr="00DD03AB">
          <w:rPr>
            <w:rStyle w:val="Hyperlink"/>
            <w:noProof/>
          </w:rPr>
          <w:t>Hình 2.8</w:t>
        </w:r>
        <w:r w:rsidRPr="00DD03AB">
          <w:rPr>
            <w:rStyle w:val="Hyperlink"/>
            <w:noProof/>
            <w:lang w:val="vi-VN"/>
          </w:rPr>
          <w:t xml:space="preserve"> </w:t>
        </w:r>
        <w:r w:rsidRPr="00DD03AB">
          <w:rPr>
            <w:rStyle w:val="Hyperlink"/>
            <w:noProof/>
          </w:rPr>
          <w:t>Biểu đồ usecase khách hàng quản lý giỏ hàng</w:t>
        </w:r>
        <w:r w:rsidRPr="00DD03AB">
          <w:rPr>
            <w:noProof/>
            <w:webHidden/>
          </w:rPr>
          <w:tab/>
        </w:r>
        <w:r w:rsidRPr="00DD03AB">
          <w:rPr>
            <w:noProof/>
            <w:webHidden/>
          </w:rPr>
          <w:fldChar w:fldCharType="begin"/>
        </w:r>
        <w:r w:rsidRPr="00DD03AB">
          <w:rPr>
            <w:noProof/>
            <w:webHidden/>
          </w:rPr>
          <w:instrText xml:space="preserve"> PAGEREF _Toc185597632 \h </w:instrText>
        </w:r>
      </w:ins>
      <w:r w:rsidRPr="00DD03AB">
        <w:rPr>
          <w:noProof/>
          <w:webHidden/>
        </w:rPr>
      </w:r>
      <w:r w:rsidRPr="00DD03AB">
        <w:rPr>
          <w:noProof/>
          <w:webHidden/>
        </w:rPr>
        <w:fldChar w:fldCharType="separate"/>
      </w:r>
      <w:ins w:id="2671" w:author="MinhHieu" w:date="2024-12-20T14:33:00Z">
        <w:r w:rsidRPr="00DD03AB">
          <w:rPr>
            <w:noProof/>
            <w:webHidden/>
          </w:rPr>
          <w:t>17</w:t>
        </w:r>
        <w:r w:rsidRPr="00DD03AB">
          <w:rPr>
            <w:noProof/>
            <w:webHidden/>
          </w:rPr>
          <w:fldChar w:fldCharType="end"/>
        </w:r>
        <w:r w:rsidRPr="00DD03AB">
          <w:rPr>
            <w:rStyle w:val="Hyperlink"/>
            <w:noProof/>
          </w:rPr>
          <w:fldChar w:fldCharType="end"/>
        </w:r>
      </w:ins>
    </w:p>
    <w:p w14:paraId="742C1FB6" w14:textId="3C8DFD02" w:rsidR="00DD03AB" w:rsidRPr="00DD03AB" w:rsidRDefault="00DD03AB">
      <w:pPr>
        <w:pStyle w:val="TableofFigures"/>
        <w:tabs>
          <w:tab w:val="right" w:leader="dot" w:pos="9520"/>
        </w:tabs>
        <w:rPr>
          <w:ins w:id="2672" w:author="MinhHieu" w:date="2024-12-20T14:33:00Z"/>
          <w:rFonts w:asciiTheme="minorHAnsi" w:eastAsiaTheme="minorEastAsia" w:hAnsiTheme="minorHAnsi" w:cstheme="minorBidi"/>
          <w:noProof/>
          <w:color w:val="auto"/>
          <w:kern w:val="2"/>
          <w:sz w:val="22"/>
          <w:szCs w:val="22"/>
          <w:lang w:val="vi-VN"/>
          <w14:ligatures w14:val="standardContextual"/>
        </w:rPr>
      </w:pPr>
      <w:ins w:id="2673" w:author="MinhHieu" w:date="2024-12-20T14:33:00Z">
        <w:r w:rsidRPr="00DD03AB">
          <w:rPr>
            <w:rStyle w:val="Hyperlink"/>
            <w:noProof/>
          </w:rPr>
          <w:fldChar w:fldCharType="begin"/>
        </w:r>
        <w:r w:rsidRPr="00DD03AB">
          <w:rPr>
            <w:rStyle w:val="Hyperlink"/>
            <w:noProof/>
          </w:rPr>
          <w:instrText xml:space="preserve"> </w:instrText>
        </w:r>
        <w:r w:rsidRPr="00DD03AB">
          <w:rPr>
            <w:noProof/>
          </w:rPr>
          <w:instrText>HYPERLINK \l "_Toc185597633"</w:instrText>
        </w:r>
        <w:r w:rsidRPr="00DD03AB">
          <w:rPr>
            <w:rStyle w:val="Hyperlink"/>
            <w:noProof/>
          </w:rPr>
          <w:instrText xml:space="preserve"> </w:instrText>
        </w:r>
        <w:r w:rsidRPr="00DD03AB">
          <w:rPr>
            <w:rStyle w:val="Hyperlink"/>
            <w:noProof/>
          </w:rPr>
          <w:fldChar w:fldCharType="separate"/>
        </w:r>
        <w:r w:rsidRPr="00DD03AB">
          <w:rPr>
            <w:rStyle w:val="Hyperlink"/>
            <w:noProof/>
          </w:rPr>
          <w:t>Hình 2</w:t>
        </w:r>
        <w:r w:rsidRPr="00DD03AB">
          <w:rPr>
            <w:rStyle w:val="Hyperlink"/>
            <w:noProof/>
            <w:lang w:val="vi-VN"/>
          </w:rPr>
          <w:t>.</w:t>
        </w:r>
        <w:r w:rsidRPr="00DD03AB">
          <w:rPr>
            <w:rStyle w:val="Hyperlink"/>
            <w:noProof/>
          </w:rPr>
          <w:t>9</w:t>
        </w:r>
        <w:r w:rsidRPr="00DD03AB">
          <w:rPr>
            <w:rStyle w:val="Hyperlink"/>
            <w:noProof/>
            <w:lang w:val="vi-VN"/>
          </w:rPr>
          <w:t xml:space="preserve"> </w:t>
        </w:r>
        <w:r w:rsidRPr="00DD03AB">
          <w:rPr>
            <w:rStyle w:val="Hyperlink"/>
            <w:noProof/>
          </w:rPr>
          <w:t>Biểu đồ usecase tìm kiếm sản phẩm bằng filter</w:t>
        </w:r>
        <w:r w:rsidRPr="00DD03AB">
          <w:rPr>
            <w:noProof/>
            <w:webHidden/>
          </w:rPr>
          <w:tab/>
        </w:r>
        <w:r w:rsidRPr="00DD03AB">
          <w:rPr>
            <w:noProof/>
            <w:webHidden/>
          </w:rPr>
          <w:fldChar w:fldCharType="begin"/>
        </w:r>
        <w:r w:rsidRPr="00DD03AB">
          <w:rPr>
            <w:noProof/>
            <w:webHidden/>
          </w:rPr>
          <w:instrText xml:space="preserve"> PAGEREF _Toc185597633 \h </w:instrText>
        </w:r>
      </w:ins>
      <w:r w:rsidRPr="00DD03AB">
        <w:rPr>
          <w:noProof/>
          <w:webHidden/>
        </w:rPr>
      </w:r>
      <w:r w:rsidRPr="00DD03AB">
        <w:rPr>
          <w:noProof/>
          <w:webHidden/>
        </w:rPr>
        <w:fldChar w:fldCharType="separate"/>
      </w:r>
      <w:ins w:id="2674" w:author="MinhHieu" w:date="2024-12-20T14:33:00Z">
        <w:r w:rsidRPr="00DD03AB">
          <w:rPr>
            <w:noProof/>
            <w:webHidden/>
          </w:rPr>
          <w:t>17</w:t>
        </w:r>
        <w:r w:rsidRPr="00DD03AB">
          <w:rPr>
            <w:noProof/>
            <w:webHidden/>
          </w:rPr>
          <w:fldChar w:fldCharType="end"/>
        </w:r>
        <w:r w:rsidRPr="00DD03AB">
          <w:rPr>
            <w:rStyle w:val="Hyperlink"/>
            <w:noProof/>
          </w:rPr>
          <w:fldChar w:fldCharType="end"/>
        </w:r>
      </w:ins>
    </w:p>
    <w:p w14:paraId="5BC97157" w14:textId="10C0470B" w:rsidR="00DD03AB" w:rsidRPr="00DD03AB" w:rsidRDefault="00DD03AB">
      <w:pPr>
        <w:pStyle w:val="TableofFigures"/>
        <w:tabs>
          <w:tab w:val="right" w:leader="dot" w:pos="9520"/>
        </w:tabs>
        <w:rPr>
          <w:ins w:id="2675" w:author="MinhHieu" w:date="2024-12-20T14:33:00Z"/>
          <w:rFonts w:asciiTheme="minorHAnsi" w:eastAsiaTheme="minorEastAsia" w:hAnsiTheme="minorHAnsi" w:cstheme="minorBidi"/>
          <w:noProof/>
          <w:color w:val="auto"/>
          <w:kern w:val="2"/>
          <w:sz w:val="22"/>
          <w:szCs w:val="22"/>
          <w:lang w:val="vi-VN"/>
          <w14:ligatures w14:val="standardContextual"/>
        </w:rPr>
      </w:pPr>
      <w:ins w:id="2676" w:author="MinhHieu" w:date="2024-12-20T14:33:00Z">
        <w:r w:rsidRPr="00DD03AB">
          <w:rPr>
            <w:rStyle w:val="Hyperlink"/>
            <w:noProof/>
          </w:rPr>
          <w:fldChar w:fldCharType="begin"/>
        </w:r>
        <w:r w:rsidRPr="00DD03AB">
          <w:rPr>
            <w:rStyle w:val="Hyperlink"/>
            <w:noProof/>
          </w:rPr>
          <w:instrText xml:space="preserve"> </w:instrText>
        </w:r>
        <w:r w:rsidRPr="00DD03AB">
          <w:rPr>
            <w:noProof/>
          </w:rPr>
          <w:instrText>HYPERLINK \l "_Toc185597634"</w:instrText>
        </w:r>
        <w:r w:rsidRPr="00DD03AB">
          <w:rPr>
            <w:rStyle w:val="Hyperlink"/>
            <w:noProof/>
          </w:rPr>
          <w:instrText xml:space="preserve"> </w:instrText>
        </w:r>
        <w:r w:rsidRPr="00DD03AB">
          <w:rPr>
            <w:rStyle w:val="Hyperlink"/>
            <w:noProof/>
          </w:rPr>
          <w:fldChar w:fldCharType="separate"/>
        </w:r>
        <w:r w:rsidRPr="00DD03AB">
          <w:rPr>
            <w:rStyle w:val="Hyperlink"/>
            <w:noProof/>
          </w:rPr>
          <w:t>Hình 2.10</w:t>
        </w:r>
        <w:r w:rsidRPr="00DD03AB">
          <w:rPr>
            <w:rStyle w:val="Hyperlink"/>
            <w:noProof/>
            <w:lang w:val="vi-VN"/>
          </w:rPr>
          <w:t xml:space="preserve"> </w:t>
        </w:r>
        <w:r w:rsidRPr="00DD03AB">
          <w:rPr>
            <w:rStyle w:val="Hyperlink"/>
            <w:noProof/>
          </w:rPr>
          <w:t>Biểu đồ usecase thêm bình luận và đánh giá về sản phẩm</w:t>
        </w:r>
        <w:r w:rsidRPr="00DD03AB">
          <w:rPr>
            <w:noProof/>
            <w:webHidden/>
          </w:rPr>
          <w:tab/>
        </w:r>
        <w:r w:rsidRPr="00DD03AB">
          <w:rPr>
            <w:noProof/>
            <w:webHidden/>
          </w:rPr>
          <w:fldChar w:fldCharType="begin"/>
        </w:r>
        <w:r w:rsidRPr="00DD03AB">
          <w:rPr>
            <w:noProof/>
            <w:webHidden/>
          </w:rPr>
          <w:instrText xml:space="preserve"> PAGEREF _Toc185597634 \h </w:instrText>
        </w:r>
      </w:ins>
      <w:r w:rsidRPr="00DD03AB">
        <w:rPr>
          <w:noProof/>
          <w:webHidden/>
        </w:rPr>
      </w:r>
      <w:r w:rsidRPr="00DD03AB">
        <w:rPr>
          <w:noProof/>
          <w:webHidden/>
        </w:rPr>
        <w:fldChar w:fldCharType="separate"/>
      </w:r>
      <w:ins w:id="2677" w:author="MinhHieu" w:date="2024-12-20T14:33:00Z">
        <w:r w:rsidRPr="00DD03AB">
          <w:rPr>
            <w:noProof/>
            <w:webHidden/>
          </w:rPr>
          <w:t>18</w:t>
        </w:r>
        <w:r w:rsidRPr="00DD03AB">
          <w:rPr>
            <w:noProof/>
            <w:webHidden/>
          </w:rPr>
          <w:fldChar w:fldCharType="end"/>
        </w:r>
        <w:r w:rsidRPr="00DD03AB">
          <w:rPr>
            <w:rStyle w:val="Hyperlink"/>
            <w:noProof/>
          </w:rPr>
          <w:fldChar w:fldCharType="end"/>
        </w:r>
      </w:ins>
    </w:p>
    <w:p w14:paraId="5A0E09EB" w14:textId="38BDE567" w:rsidR="00DD03AB" w:rsidRPr="00DD03AB" w:rsidRDefault="00DD03AB">
      <w:pPr>
        <w:pStyle w:val="TableofFigures"/>
        <w:tabs>
          <w:tab w:val="right" w:leader="dot" w:pos="9520"/>
        </w:tabs>
        <w:rPr>
          <w:ins w:id="2678" w:author="MinhHieu" w:date="2024-12-20T14:33:00Z"/>
          <w:rFonts w:asciiTheme="minorHAnsi" w:eastAsiaTheme="minorEastAsia" w:hAnsiTheme="minorHAnsi" w:cstheme="minorBidi"/>
          <w:noProof/>
          <w:color w:val="auto"/>
          <w:kern w:val="2"/>
          <w:sz w:val="22"/>
          <w:szCs w:val="22"/>
          <w:lang w:val="vi-VN"/>
          <w14:ligatures w14:val="standardContextual"/>
        </w:rPr>
      </w:pPr>
      <w:ins w:id="2679" w:author="MinhHieu" w:date="2024-12-20T14:33:00Z">
        <w:r w:rsidRPr="00DD03AB">
          <w:rPr>
            <w:rStyle w:val="Hyperlink"/>
            <w:noProof/>
          </w:rPr>
          <w:fldChar w:fldCharType="begin"/>
        </w:r>
        <w:r w:rsidRPr="00DD03AB">
          <w:rPr>
            <w:rStyle w:val="Hyperlink"/>
            <w:noProof/>
          </w:rPr>
          <w:instrText xml:space="preserve"> </w:instrText>
        </w:r>
        <w:r w:rsidRPr="00DD03AB">
          <w:rPr>
            <w:noProof/>
          </w:rPr>
          <w:instrText>HYPERLINK \l "_Toc185597635"</w:instrText>
        </w:r>
        <w:r w:rsidRPr="00DD03AB">
          <w:rPr>
            <w:rStyle w:val="Hyperlink"/>
            <w:noProof/>
          </w:rPr>
          <w:instrText xml:space="preserve"> </w:instrText>
        </w:r>
        <w:r w:rsidRPr="00DD03AB">
          <w:rPr>
            <w:rStyle w:val="Hyperlink"/>
            <w:noProof/>
          </w:rPr>
          <w:fldChar w:fldCharType="separate"/>
        </w:r>
        <w:r w:rsidRPr="00DD03AB">
          <w:rPr>
            <w:rStyle w:val="Hyperlink"/>
            <w:noProof/>
          </w:rPr>
          <w:t>Hình 2.11</w:t>
        </w:r>
        <w:r w:rsidRPr="00DD03AB">
          <w:rPr>
            <w:rStyle w:val="Hyperlink"/>
            <w:noProof/>
            <w:lang w:val="vi-VN"/>
          </w:rPr>
          <w:t xml:space="preserve"> </w:t>
        </w:r>
        <w:r w:rsidRPr="00DD03AB">
          <w:rPr>
            <w:rStyle w:val="Hyperlink"/>
            <w:noProof/>
          </w:rPr>
          <w:t>Biểu đồ usecase xem đánh giá và bình luận về sản phẩm</w:t>
        </w:r>
        <w:r w:rsidRPr="00DD03AB">
          <w:rPr>
            <w:noProof/>
            <w:webHidden/>
          </w:rPr>
          <w:tab/>
        </w:r>
        <w:r w:rsidRPr="00DD03AB">
          <w:rPr>
            <w:noProof/>
            <w:webHidden/>
          </w:rPr>
          <w:fldChar w:fldCharType="begin"/>
        </w:r>
        <w:r w:rsidRPr="00DD03AB">
          <w:rPr>
            <w:noProof/>
            <w:webHidden/>
          </w:rPr>
          <w:instrText xml:space="preserve"> PAGEREF _Toc185597635 \h </w:instrText>
        </w:r>
      </w:ins>
      <w:r w:rsidRPr="00DD03AB">
        <w:rPr>
          <w:noProof/>
          <w:webHidden/>
        </w:rPr>
      </w:r>
      <w:r w:rsidRPr="00DD03AB">
        <w:rPr>
          <w:noProof/>
          <w:webHidden/>
        </w:rPr>
        <w:fldChar w:fldCharType="separate"/>
      </w:r>
      <w:ins w:id="2680" w:author="MinhHieu" w:date="2024-12-20T14:33:00Z">
        <w:r w:rsidRPr="00DD03AB">
          <w:rPr>
            <w:noProof/>
            <w:webHidden/>
          </w:rPr>
          <w:t>18</w:t>
        </w:r>
        <w:r w:rsidRPr="00DD03AB">
          <w:rPr>
            <w:noProof/>
            <w:webHidden/>
          </w:rPr>
          <w:fldChar w:fldCharType="end"/>
        </w:r>
        <w:r w:rsidRPr="00DD03AB">
          <w:rPr>
            <w:rStyle w:val="Hyperlink"/>
            <w:noProof/>
          </w:rPr>
          <w:fldChar w:fldCharType="end"/>
        </w:r>
      </w:ins>
    </w:p>
    <w:p w14:paraId="679F6B1D" w14:textId="21217A3A" w:rsidR="00DD03AB" w:rsidRPr="00DD03AB" w:rsidRDefault="00DD03AB">
      <w:pPr>
        <w:pStyle w:val="TableofFigures"/>
        <w:tabs>
          <w:tab w:val="right" w:leader="dot" w:pos="9520"/>
        </w:tabs>
        <w:rPr>
          <w:ins w:id="2681" w:author="MinhHieu" w:date="2024-12-20T14:33:00Z"/>
          <w:rFonts w:asciiTheme="minorHAnsi" w:eastAsiaTheme="minorEastAsia" w:hAnsiTheme="minorHAnsi" w:cstheme="minorBidi"/>
          <w:noProof/>
          <w:color w:val="auto"/>
          <w:kern w:val="2"/>
          <w:sz w:val="22"/>
          <w:szCs w:val="22"/>
          <w:lang w:val="vi-VN"/>
          <w14:ligatures w14:val="standardContextual"/>
        </w:rPr>
      </w:pPr>
      <w:ins w:id="2682" w:author="MinhHieu" w:date="2024-12-20T14:33:00Z">
        <w:r w:rsidRPr="00DD03AB">
          <w:rPr>
            <w:rStyle w:val="Hyperlink"/>
            <w:noProof/>
          </w:rPr>
          <w:fldChar w:fldCharType="begin"/>
        </w:r>
        <w:r w:rsidRPr="00DD03AB">
          <w:rPr>
            <w:rStyle w:val="Hyperlink"/>
            <w:noProof/>
          </w:rPr>
          <w:instrText xml:space="preserve"> </w:instrText>
        </w:r>
        <w:r w:rsidRPr="00DD03AB">
          <w:rPr>
            <w:noProof/>
          </w:rPr>
          <w:instrText>HYPERLINK \l "_Toc185597636"</w:instrText>
        </w:r>
        <w:r w:rsidRPr="00DD03AB">
          <w:rPr>
            <w:rStyle w:val="Hyperlink"/>
            <w:noProof/>
          </w:rPr>
          <w:instrText xml:space="preserve"> </w:instrText>
        </w:r>
        <w:r w:rsidRPr="00DD03AB">
          <w:rPr>
            <w:rStyle w:val="Hyperlink"/>
            <w:noProof/>
          </w:rPr>
          <w:fldChar w:fldCharType="separate"/>
        </w:r>
        <w:r w:rsidRPr="00DD03AB">
          <w:rPr>
            <w:rStyle w:val="Hyperlink"/>
            <w:noProof/>
            <w:rPrChange w:id="2683" w:author="MinhHieu" w:date="2024-12-20T14:33:00Z">
              <w:rPr>
                <w:rStyle w:val="Hyperlink"/>
                <w:i/>
                <w:iCs/>
                <w:noProof/>
              </w:rPr>
            </w:rPrChange>
          </w:rPr>
          <w:t>Hình 2.12</w:t>
        </w:r>
        <w:r w:rsidRPr="00DD03AB">
          <w:rPr>
            <w:rStyle w:val="Hyperlink"/>
            <w:noProof/>
            <w:lang w:val="vi-VN"/>
            <w:rPrChange w:id="2684" w:author="MinhHieu" w:date="2024-12-20T14:33:00Z">
              <w:rPr>
                <w:rStyle w:val="Hyperlink"/>
                <w:i/>
                <w:iCs/>
                <w:noProof/>
                <w:lang w:val="vi-VN"/>
              </w:rPr>
            </w:rPrChange>
          </w:rPr>
          <w:t xml:space="preserve"> </w:t>
        </w:r>
        <w:r w:rsidRPr="00DD03AB">
          <w:rPr>
            <w:rStyle w:val="Hyperlink"/>
            <w:noProof/>
            <w:rPrChange w:id="2685" w:author="MinhHieu" w:date="2024-12-20T14:33:00Z">
              <w:rPr>
                <w:rStyle w:val="Hyperlink"/>
                <w:i/>
                <w:iCs/>
                <w:noProof/>
              </w:rPr>
            </w:rPrChange>
          </w:rPr>
          <w:t>Biểu đồ lớp thực thể cho hệ thống</w:t>
        </w:r>
        <w:r w:rsidRPr="00DD03AB">
          <w:rPr>
            <w:noProof/>
            <w:webHidden/>
          </w:rPr>
          <w:tab/>
        </w:r>
        <w:r w:rsidRPr="00DD03AB">
          <w:rPr>
            <w:noProof/>
            <w:webHidden/>
          </w:rPr>
          <w:fldChar w:fldCharType="begin"/>
        </w:r>
        <w:r w:rsidRPr="00DD03AB">
          <w:rPr>
            <w:noProof/>
            <w:webHidden/>
          </w:rPr>
          <w:instrText xml:space="preserve"> PAGEREF _Toc185597636 \h </w:instrText>
        </w:r>
      </w:ins>
      <w:r w:rsidRPr="00DD03AB">
        <w:rPr>
          <w:noProof/>
          <w:webHidden/>
        </w:rPr>
      </w:r>
      <w:r w:rsidRPr="00DD03AB">
        <w:rPr>
          <w:noProof/>
          <w:webHidden/>
        </w:rPr>
        <w:fldChar w:fldCharType="separate"/>
      </w:r>
      <w:ins w:id="2686" w:author="MinhHieu" w:date="2024-12-20T14:33:00Z">
        <w:r w:rsidRPr="00DD03AB">
          <w:rPr>
            <w:noProof/>
            <w:webHidden/>
          </w:rPr>
          <w:t>37</w:t>
        </w:r>
        <w:r w:rsidRPr="00DD03AB">
          <w:rPr>
            <w:noProof/>
            <w:webHidden/>
          </w:rPr>
          <w:fldChar w:fldCharType="end"/>
        </w:r>
        <w:r w:rsidRPr="00DD03AB">
          <w:rPr>
            <w:rStyle w:val="Hyperlink"/>
            <w:noProof/>
          </w:rPr>
          <w:fldChar w:fldCharType="end"/>
        </w:r>
      </w:ins>
    </w:p>
    <w:p w14:paraId="69DD2334" w14:textId="2137F36B" w:rsidR="00DD03AB" w:rsidRPr="00DD03AB" w:rsidRDefault="00DD03AB">
      <w:pPr>
        <w:pStyle w:val="TableofFigures"/>
        <w:tabs>
          <w:tab w:val="right" w:leader="dot" w:pos="9520"/>
        </w:tabs>
        <w:rPr>
          <w:ins w:id="2687" w:author="MinhHieu" w:date="2024-12-20T14:33:00Z"/>
          <w:rFonts w:asciiTheme="minorHAnsi" w:eastAsiaTheme="minorEastAsia" w:hAnsiTheme="minorHAnsi" w:cstheme="minorBidi"/>
          <w:noProof/>
          <w:color w:val="auto"/>
          <w:kern w:val="2"/>
          <w:sz w:val="22"/>
          <w:szCs w:val="22"/>
          <w:lang w:val="vi-VN"/>
          <w14:ligatures w14:val="standardContextual"/>
        </w:rPr>
      </w:pPr>
      <w:ins w:id="2688" w:author="MinhHieu" w:date="2024-12-20T14:33:00Z">
        <w:r w:rsidRPr="00DD03AB">
          <w:rPr>
            <w:rStyle w:val="Hyperlink"/>
            <w:noProof/>
          </w:rPr>
          <w:fldChar w:fldCharType="begin"/>
        </w:r>
        <w:r w:rsidRPr="00DD03AB">
          <w:rPr>
            <w:rStyle w:val="Hyperlink"/>
            <w:noProof/>
          </w:rPr>
          <w:instrText xml:space="preserve"> </w:instrText>
        </w:r>
        <w:r w:rsidRPr="00DD03AB">
          <w:rPr>
            <w:noProof/>
          </w:rPr>
          <w:instrText>HYPERLINK \l "_Toc185597637"</w:instrText>
        </w:r>
        <w:r w:rsidRPr="00DD03AB">
          <w:rPr>
            <w:rStyle w:val="Hyperlink"/>
            <w:noProof/>
          </w:rPr>
          <w:instrText xml:space="preserve"> </w:instrText>
        </w:r>
        <w:r w:rsidRPr="00DD03AB">
          <w:rPr>
            <w:rStyle w:val="Hyperlink"/>
            <w:noProof/>
          </w:rPr>
          <w:fldChar w:fldCharType="separate"/>
        </w:r>
        <w:r w:rsidRPr="00DD03AB">
          <w:rPr>
            <w:rStyle w:val="Hyperlink"/>
            <w:noProof/>
          </w:rPr>
          <w:t>Hình 2.13</w:t>
        </w:r>
        <w:r w:rsidRPr="00DD03AB">
          <w:rPr>
            <w:rStyle w:val="Hyperlink"/>
            <w:noProof/>
            <w:lang w:val="vi-VN"/>
          </w:rPr>
          <w:t xml:space="preserve"> </w:t>
        </w:r>
        <w:r w:rsidRPr="00DD03AB">
          <w:rPr>
            <w:rStyle w:val="Hyperlink"/>
            <w:noProof/>
          </w:rPr>
          <w:t>Biểu đồ tuần tự đăng ký tài khoản</w:t>
        </w:r>
        <w:r w:rsidRPr="00DD03AB">
          <w:rPr>
            <w:noProof/>
            <w:webHidden/>
          </w:rPr>
          <w:tab/>
        </w:r>
        <w:r w:rsidRPr="00DD03AB">
          <w:rPr>
            <w:noProof/>
            <w:webHidden/>
          </w:rPr>
          <w:fldChar w:fldCharType="begin"/>
        </w:r>
        <w:r w:rsidRPr="00DD03AB">
          <w:rPr>
            <w:noProof/>
            <w:webHidden/>
          </w:rPr>
          <w:instrText xml:space="preserve"> PAGEREF _Toc185597637 \h </w:instrText>
        </w:r>
      </w:ins>
      <w:r w:rsidRPr="00DD03AB">
        <w:rPr>
          <w:noProof/>
          <w:webHidden/>
        </w:rPr>
      </w:r>
      <w:r w:rsidRPr="00DD03AB">
        <w:rPr>
          <w:noProof/>
          <w:webHidden/>
        </w:rPr>
        <w:fldChar w:fldCharType="separate"/>
      </w:r>
      <w:ins w:id="2689" w:author="MinhHieu" w:date="2024-12-20T14:33:00Z">
        <w:r w:rsidRPr="00DD03AB">
          <w:rPr>
            <w:noProof/>
            <w:webHidden/>
          </w:rPr>
          <w:t>37</w:t>
        </w:r>
        <w:r w:rsidRPr="00DD03AB">
          <w:rPr>
            <w:noProof/>
            <w:webHidden/>
          </w:rPr>
          <w:fldChar w:fldCharType="end"/>
        </w:r>
        <w:r w:rsidRPr="00DD03AB">
          <w:rPr>
            <w:rStyle w:val="Hyperlink"/>
            <w:noProof/>
          </w:rPr>
          <w:fldChar w:fldCharType="end"/>
        </w:r>
      </w:ins>
    </w:p>
    <w:p w14:paraId="639C82C4" w14:textId="0532C6EB" w:rsidR="00DD03AB" w:rsidRPr="00DD03AB" w:rsidRDefault="00DD03AB">
      <w:pPr>
        <w:pStyle w:val="TableofFigures"/>
        <w:tabs>
          <w:tab w:val="right" w:leader="dot" w:pos="9520"/>
        </w:tabs>
        <w:rPr>
          <w:ins w:id="2690" w:author="MinhHieu" w:date="2024-12-20T14:33:00Z"/>
          <w:rFonts w:asciiTheme="minorHAnsi" w:eastAsiaTheme="minorEastAsia" w:hAnsiTheme="minorHAnsi" w:cstheme="minorBidi"/>
          <w:noProof/>
          <w:color w:val="auto"/>
          <w:kern w:val="2"/>
          <w:sz w:val="22"/>
          <w:szCs w:val="22"/>
          <w:lang w:val="vi-VN"/>
          <w14:ligatures w14:val="standardContextual"/>
        </w:rPr>
      </w:pPr>
      <w:ins w:id="2691" w:author="MinhHieu" w:date="2024-12-20T14:33:00Z">
        <w:r w:rsidRPr="00DD03AB">
          <w:rPr>
            <w:rStyle w:val="Hyperlink"/>
            <w:noProof/>
          </w:rPr>
          <w:fldChar w:fldCharType="begin"/>
        </w:r>
        <w:r w:rsidRPr="00DD03AB">
          <w:rPr>
            <w:rStyle w:val="Hyperlink"/>
            <w:noProof/>
          </w:rPr>
          <w:instrText xml:space="preserve"> </w:instrText>
        </w:r>
        <w:r w:rsidRPr="00DD03AB">
          <w:rPr>
            <w:noProof/>
          </w:rPr>
          <w:instrText>HYPERLINK \l "_Toc185597638"</w:instrText>
        </w:r>
        <w:r w:rsidRPr="00DD03AB">
          <w:rPr>
            <w:rStyle w:val="Hyperlink"/>
            <w:noProof/>
          </w:rPr>
          <w:instrText xml:space="preserve"> </w:instrText>
        </w:r>
        <w:r w:rsidRPr="00DD03AB">
          <w:rPr>
            <w:rStyle w:val="Hyperlink"/>
            <w:noProof/>
          </w:rPr>
          <w:fldChar w:fldCharType="separate"/>
        </w:r>
        <w:r w:rsidRPr="00DD03AB">
          <w:rPr>
            <w:rStyle w:val="Hyperlink"/>
            <w:noProof/>
          </w:rPr>
          <w:t>Hình 2.14</w:t>
        </w:r>
        <w:r w:rsidRPr="00DD03AB">
          <w:rPr>
            <w:rStyle w:val="Hyperlink"/>
            <w:noProof/>
            <w:lang w:val="vi-VN"/>
          </w:rPr>
          <w:t xml:space="preserve"> </w:t>
        </w:r>
        <w:r w:rsidRPr="00DD03AB">
          <w:rPr>
            <w:rStyle w:val="Hyperlink"/>
            <w:noProof/>
          </w:rPr>
          <w:t>Biểu đồ tuần tự đăng nhập</w:t>
        </w:r>
        <w:r w:rsidRPr="00DD03AB">
          <w:rPr>
            <w:noProof/>
            <w:webHidden/>
          </w:rPr>
          <w:tab/>
        </w:r>
        <w:r w:rsidRPr="00DD03AB">
          <w:rPr>
            <w:noProof/>
            <w:webHidden/>
          </w:rPr>
          <w:fldChar w:fldCharType="begin"/>
        </w:r>
        <w:r w:rsidRPr="00DD03AB">
          <w:rPr>
            <w:noProof/>
            <w:webHidden/>
          </w:rPr>
          <w:instrText xml:space="preserve"> PAGEREF _Toc185597638 \h </w:instrText>
        </w:r>
      </w:ins>
      <w:r w:rsidRPr="00DD03AB">
        <w:rPr>
          <w:noProof/>
          <w:webHidden/>
        </w:rPr>
      </w:r>
      <w:r w:rsidRPr="00DD03AB">
        <w:rPr>
          <w:noProof/>
          <w:webHidden/>
        </w:rPr>
        <w:fldChar w:fldCharType="separate"/>
      </w:r>
      <w:ins w:id="2692" w:author="MinhHieu" w:date="2024-12-20T14:33:00Z">
        <w:r w:rsidRPr="00DD03AB">
          <w:rPr>
            <w:noProof/>
            <w:webHidden/>
          </w:rPr>
          <w:t>38</w:t>
        </w:r>
        <w:r w:rsidRPr="00DD03AB">
          <w:rPr>
            <w:noProof/>
            <w:webHidden/>
          </w:rPr>
          <w:fldChar w:fldCharType="end"/>
        </w:r>
        <w:r w:rsidRPr="00DD03AB">
          <w:rPr>
            <w:rStyle w:val="Hyperlink"/>
            <w:noProof/>
          </w:rPr>
          <w:fldChar w:fldCharType="end"/>
        </w:r>
      </w:ins>
    </w:p>
    <w:p w14:paraId="0651833B" w14:textId="7CCE5CBE" w:rsidR="00DD03AB" w:rsidRPr="00DD03AB" w:rsidRDefault="00DD03AB">
      <w:pPr>
        <w:pStyle w:val="TableofFigures"/>
        <w:tabs>
          <w:tab w:val="right" w:leader="dot" w:pos="9520"/>
        </w:tabs>
        <w:rPr>
          <w:ins w:id="2693" w:author="MinhHieu" w:date="2024-12-20T14:33:00Z"/>
          <w:rFonts w:asciiTheme="minorHAnsi" w:eastAsiaTheme="minorEastAsia" w:hAnsiTheme="minorHAnsi" w:cstheme="minorBidi"/>
          <w:noProof/>
          <w:color w:val="auto"/>
          <w:kern w:val="2"/>
          <w:sz w:val="22"/>
          <w:szCs w:val="22"/>
          <w:lang w:val="vi-VN"/>
          <w14:ligatures w14:val="standardContextual"/>
        </w:rPr>
      </w:pPr>
      <w:ins w:id="2694" w:author="MinhHieu" w:date="2024-12-20T14:33:00Z">
        <w:r w:rsidRPr="00DD03AB">
          <w:rPr>
            <w:rStyle w:val="Hyperlink"/>
            <w:noProof/>
          </w:rPr>
          <w:fldChar w:fldCharType="begin"/>
        </w:r>
        <w:r w:rsidRPr="00DD03AB">
          <w:rPr>
            <w:rStyle w:val="Hyperlink"/>
            <w:noProof/>
          </w:rPr>
          <w:instrText xml:space="preserve"> </w:instrText>
        </w:r>
        <w:r w:rsidRPr="00DD03AB">
          <w:rPr>
            <w:noProof/>
          </w:rPr>
          <w:instrText>HYPERLINK \l "_Toc185597639"</w:instrText>
        </w:r>
        <w:r w:rsidRPr="00DD03AB">
          <w:rPr>
            <w:rStyle w:val="Hyperlink"/>
            <w:noProof/>
          </w:rPr>
          <w:instrText xml:space="preserve"> </w:instrText>
        </w:r>
        <w:r w:rsidRPr="00DD03AB">
          <w:rPr>
            <w:rStyle w:val="Hyperlink"/>
            <w:noProof/>
          </w:rPr>
          <w:fldChar w:fldCharType="separate"/>
        </w:r>
        <w:r w:rsidRPr="00DD03AB">
          <w:rPr>
            <w:rStyle w:val="Hyperlink"/>
            <w:noProof/>
          </w:rPr>
          <w:t>Hình 2.15</w:t>
        </w:r>
        <w:r w:rsidRPr="00DD03AB">
          <w:rPr>
            <w:rStyle w:val="Hyperlink"/>
            <w:noProof/>
            <w:lang w:val="vi-VN"/>
          </w:rPr>
          <w:t xml:space="preserve"> </w:t>
        </w:r>
        <w:r w:rsidRPr="00DD03AB">
          <w:rPr>
            <w:rStyle w:val="Hyperlink"/>
            <w:noProof/>
          </w:rPr>
          <w:t>Biểu đồ tuần tự thêm sản phẩm</w:t>
        </w:r>
        <w:r w:rsidRPr="00DD03AB">
          <w:rPr>
            <w:noProof/>
            <w:webHidden/>
          </w:rPr>
          <w:tab/>
        </w:r>
        <w:r w:rsidRPr="00DD03AB">
          <w:rPr>
            <w:noProof/>
            <w:webHidden/>
          </w:rPr>
          <w:fldChar w:fldCharType="begin"/>
        </w:r>
        <w:r w:rsidRPr="00DD03AB">
          <w:rPr>
            <w:noProof/>
            <w:webHidden/>
          </w:rPr>
          <w:instrText xml:space="preserve"> PAGEREF _Toc185597639 \h </w:instrText>
        </w:r>
      </w:ins>
      <w:r w:rsidRPr="00DD03AB">
        <w:rPr>
          <w:noProof/>
          <w:webHidden/>
        </w:rPr>
      </w:r>
      <w:r w:rsidRPr="00DD03AB">
        <w:rPr>
          <w:noProof/>
          <w:webHidden/>
        </w:rPr>
        <w:fldChar w:fldCharType="separate"/>
      </w:r>
      <w:ins w:id="2695" w:author="MinhHieu" w:date="2024-12-20T14:33:00Z">
        <w:r w:rsidRPr="00DD03AB">
          <w:rPr>
            <w:noProof/>
            <w:webHidden/>
          </w:rPr>
          <w:t>38</w:t>
        </w:r>
        <w:r w:rsidRPr="00DD03AB">
          <w:rPr>
            <w:noProof/>
            <w:webHidden/>
          </w:rPr>
          <w:fldChar w:fldCharType="end"/>
        </w:r>
        <w:r w:rsidRPr="00DD03AB">
          <w:rPr>
            <w:rStyle w:val="Hyperlink"/>
            <w:noProof/>
          </w:rPr>
          <w:fldChar w:fldCharType="end"/>
        </w:r>
      </w:ins>
    </w:p>
    <w:p w14:paraId="002422BD" w14:textId="390886DB" w:rsidR="00DD03AB" w:rsidRPr="00DD03AB" w:rsidRDefault="00DD03AB">
      <w:pPr>
        <w:pStyle w:val="TableofFigures"/>
        <w:tabs>
          <w:tab w:val="right" w:leader="dot" w:pos="9520"/>
        </w:tabs>
        <w:rPr>
          <w:ins w:id="2696" w:author="MinhHieu" w:date="2024-12-20T14:33:00Z"/>
          <w:rFonts w:asciiTheme="minorHAnsi" w:eastAsiaTheme="minorEastAsia" w:hAnsiTheme="minorHAnsi" w:cstheme="minorBidi"/>
          <w:noProof/>
          <w:color w:val="auto"/>
          <w:kern w:val="2"/>
          <w:sz w:val="22"/>
          <w:szCs w:val="22"/>
          <w:lang w:val="vi-VN"/>
          <w14:ligatures w14:val="standardContextual"/>
        </w:rPr>
      </w:pPr>
      <w:ins w:id="2697" w:author="MinhHieu" w:date="2024-12-20T14:33:00Z">
        <w:r w:rsidRPr="00DD03AB">
          <w:rPr>
            <w:rStyle w:val="Hyperlink"/>
            <w:noProof/>
          </w:rPr>
          <w:fldChar w:fldCharType="begin"/>
        </w:r>
        <w:r w:rsidRPr="00DD03AB">
          <w:rPr>
            <w:rStyle w:val="Hyperlink"/>
            <w:noProof/>
          </w:rPr>
          <w:instrText xml:space="preserve"> </w:instrText>
        </w:r>
        <w:r w:rsidRPr="00DD03AB">
          <w:rPr>
            <w:noProof/>
          </w:rPr>
          <w:instrText>HYPERLINK \l "_Toc185597640"</w:instrText>
        </w:r>
        <w:r w:rsidRPr="00DD03AB">
          <w:rPr>
            <w:rStyle w:val="Hyperlink"/>
            <w:noProof/>
          </w:rPr>
          <w:instrText xml:space="preserve"> </w:instrText>
        </w:r>
        <w:r w:rsidRPr="00DD03AB">
          <w:rPr>
            <w:rStyle w:val="Hyperlink"/>
            <w:noProof/>
          </w:rPr>
          <w:fldChar w:fldCharType="separate"/>
        </w:r>
        <w:r w:rsidRPr="00DD03AB">
          <w:rPr>
            <w:rStyle w:val="Hyperlink"/>
            <w:noProof/>
          </w:rPr>
          <w:t>Hình 2.16</w:t>
        </w:r>
        <w:r w:rsidRPr="00DD03AB">
          <w:rPr>
            <w:rStyle w:val="Hyperlink"/>
            <w:noProof/>
            <w:lang w:val="vi-VN"/>
          </w:rPr>
          <w:t xml:space="preserve"> </w:t>
        </w:r>
        <w:r w:rsidRPr="00DD03AB">
          <w:rPr>
            <w:rStyle w:val="Hyperlink"/>
            <w:noProof/>
          </w:rPr>
          <w:t>Biểu đồ tuần tự xem toàn bộ sản phẩm</w:t>
        </w:r>
        <w:r w:rsidRPr="00DD03AB">
          <w:rPr>
            <w:noProof/>
            <w:webHidden/>
          </w:rPr>
          <w:tab/>
        </w:r>
        <w:r w:rsidRPr="00DD03AB">
          <w:rPr>
            <w:noProof/>
            <w:webHidden/>
          </w:rPr>
          <w:fldChar w:fldCharType="begin"/>
        </w:r>
        <w:r w:rsidRPr="00DD03AB">
          <w:rPr>
            <w:noProof/>
            <w:webHidden/>
          </w:rPr>
          <w:instrText xml:space="preserve"> PAGEREF _Toc185597640 \h </w:instrText>
        </w:r>
      </w:ins>
      <w:r w:rsidRPr="00DD03AB">
        <w:rPr>
          <w:noProof/>
          <w:webHidden/>
        </w:rPr>
      </w:r>
      <w:r w:rsidRPr="00DD03AB">
        <w:rPr>
          <w:noProof/>
          <w:webHidden/>
        </w:rPr>
        <w:fldChar w:fldCharType="separate"/>
      </w:r>
      <w:ins w:id="2698" w:author="MinhHieu" w:date="2024-12-20T14:33:00Z">
        <w:r w:rsidRPr="00DD03AB">
          <w:rPr>
            <w:noProof/>
            <w:webHidden/>
          </w:rPr>
          <w:t>38</w:t>
        </w:r>
        <w:r w:rsidRPr="00DD03AB">
          <w:rPr>
            <w:noProof/>
            <w:webHidden/>
          </w:rPr>
          <w:fldChar w:fldCharType="end"/>
        </w:r>
        <w:r w:rsidRPr="00DD03AB">
          <w:rPr>
            <w:rStyle w:val="Hyperlink"/>
            <w:noProof/>
          </w:rPr>
          <w:fldChar w:fldCharType="end"/>
        </w:r>
      </w:ins>
    </w:p>
    <w:p w14:paraId="055557E6" w14:textId="41D72A2F" w:rsidR="00DD03AB" w:rsidRPr="00DD03AB" w:rsidRDefault="00DD03AB">
      <w:pPr>
        <w:pStyle w:val="TableofFigures"/>
        <w:tabs>
          <w:tab w:val="right" w:leader="dot" w:pos="9520"/>
        </w:tabs>
        <w:rPr>
          <w:ins w:id="2699" w:author="MinhHieu" w:date="2024-12-20T14:33:00Z"/>
          <w:rFonts w:asciiTheme="minorHAnsi" w:eastAsiaTheme="minorEastAsia" w:hAnsiTheme="minorHAnsi" w:cstheme="minorBidi"/>
          <w:noProof/>
          <w:color w:val="auto"/>
          <w:kern w:val="2"/>
          <w:sz w:val="22"/>
          <w:szCs w:val="22"/>
          <w:lang w:val="vi-VN"/>
          <w14:ligatures w14:val="standardContextual"/>
        </w:rPr>
      </w:pPr>
      <w:ins w:id="2700" w:author="MinhHieu" w:date="2024-12-20T14:33:00Z">
        <w:r w:rsidRPr="00DD03AB">
          <w:rPr>
            <w:rStyle w:val="Hyperlink"/>
            <w:noProof/>
          </w:rPr>
          <w:fldChar w:fldCharType="begin"/>
        </w:r>
        <w:r w:rsidRPr="00DD03AB">
          <w:rPr>
            <w:rStyle w:val="Hyperlink"/>
            <w:noProof/>
          </w:rPr>
          <w:instrText xml:space="preserve"> </w:instrText>
        </w:r>
        <w:r w:rsidRPr="00DD03AB">
          <w:rPr>
            <w:noProof/>
          </w:rPr>
          <w:instrText>HYPERLINK \l "_Toc185597641"</w:instrText>
        </w:r>
        <w:r w:rsidRPr="00DD03AB">
          <w:rPr>
            <w:rStyle w:val="Hyperlink"/>
            <w:noProof/>
          </w:rPr>
          <w:instrText xml:space="preserve"> </w:instrText>
        </w:r>
        <w:r w:rsidRPr="00DD03AB">
          <w:rPr>
            <w:rStyle w:val="Hyperlink"/>
            <w:noProof/>
          </w:rPr>
          <w:fldChar w:fldCharType="separate"/>
        </w:r>
        <w:r w:rsidRPr="00DD03AB">
          <w:rPr>
            <w:rStyle w:val="Hyperlink"/>
            <w:noProof/>
          </w:rPr>
          <w:t>Hình 2.17</w:t>
        </w:r>
        <w:r w:rsidRPr="00DD03AB">
          <w:rPr>
            <w:rStyle w:val="Hyperlink"/>
            <w:noProof/>
            <w:lang w:val="vi-VN"/>
          </w:rPr>
          <w:t xml:space="preserve"> </w:t>
        </w:r>
        <w:r w:rsidRPr="00DD03AB">
          <w:rPr>
            <w:rStyle w:val="Hyperlink"/>
            <w:noProof/>
          </w:rPr>
          <w:t>Biểu đồ tuần tự sửa sản phẩm</w:t>
        </w:r>
        <w:r w:rsidRPr="00DD03AB">
          <w:rPr>
            <w:noProof/>
            <w:webHidden/>
          </w:rPr>
          <w:tab/>
        </w:r>
        <w:r w:rsidRPr="00DD03AB">
          <w:rPr>
            <w:noProof/>
            <w:webHidden/>
          </w:rPr>
          <w:fldChar w:fldCharType="begin"/>
        </w:r>
        <w:r w:rsidRPr="00DD03AB">
          <w:rPr>
            <w:noProof/>
            <w:webHidden/>
          </w:rPr>
          <w:instrText xml:space="preserve"> PAGEREF _Toc185597641 \h </w:instrText>
        </w:r>
      </w:ins>
      <w:r w:rsidRPr="00DD03AB">
        <w:rPr>
          <w:noProof/>
          <w:webHidden/>
        </w:rPr>
      </w:r>
      <w:r w:rsidRPr="00DD03AB">
        <w:rPr>
          <w:noProof/>
          <w:webHidden/>
        </w:rPr>
        <w:fldChar w:fldCharType="separate"/>
      </w:r>
      <w:ins w:id="2701" w:author="MinhHieu" w:date="2024-12-20T14:33:00Z">
        <w:r w:rsidRPr="00DD03AB">
          <w:rPr>
            <w:noProof/>
            <w:webHidden/>
          </w:rPr>
          <w:t>39</w:t>
        </w:r>
        <w:r w:rsidRPr="00DD03AB">
          <w:rPr>
            <w:noProof/>
            <w:webHidden/>
          </w:rPr>
          <w:fldChar w:fldCharType="end"/>
        </w:r>
        <w:r w:rsidRPr="00DD03AB">
          <w:rPr>
            <w:rStyle w:val="Hyperlink"/>
            <w:noProof/>
          </w:rPr>
          <w:fldChar w:fldCharType="end"/>
        </w:r>
      </w:ins>
    </w:p>
    <w:p w14:paraId="3619BE9D" w14:textId="34E08EB9" w:rsidR="00DD03AB" w:rsidRPr="00DD03AB" w:rsidRDefault="00DD03AB">
      <w:pPr>
        <w:pStyle w:val="TableofFigures"/>
        <w:tabs>
          <w:tab w:val="right" w:leader="dot" w:pos="9520"/>
        </w:tabs>
        <w:rPr>
          <w:ins w:id="2702" w:author="MinhHieu" w:date="2024-12-20T14:33:00Z"/>
          <w:rFonts w:asciiTheme="minorHAnsi" w:eastAsiaTheme="minorEastAsia" w:hAnsiTheme="minorHAnsi" w:cstheme="minorBidi"/>
          <w:noProof/>
          <w:color w:val="auto"/>
          <w:kern w:val="2"/>
          <w:sz w:val="22"/>
          <w:szCs w:val="22"/>
          <w:lang w:val="vi-VN"/>
          <w14:ligatures w14:val="standardContextual"/>
        </w:rPr>
      </w:pPr>
      <w:ins w:id="2703" w:author="MinhHieu" w:date="2024-12-20T14:33:00Z">
        <w:r w:rsidRPr="00DD03AB">
          <w:rPr>
            <w:rStyle w:val="Hyperlink"/>
            <w:noProof/>
          </w:rPr>
          <w:fldChar w:fldCharType="begin"/>
        </w:r>
        <w:r w:rsidRPr="00DD03AB">
          <w:rPr>
            <w:rStyle w:val="Hyperlink"/>
            <w:noProof/>
          </w:rPr>
          <w:instrText xml:space="preserve"> </w:instrText>
        </w:r>
        <w:r w:rsidRPr="00DD03AB">
          <w:rPr>
            <w:noProof/>
          </w:rPr>
          <w:instrText>HYPERLINK \l "_Toc185597642"</w:instrText>
        </w:r>
        <w:r w:rsidRPr="00DD03AB">
          <w:rPr>
            <w:rStyle w:val="Hyperlink"/>
            <w:noProof/>
          </w:rPr>
          <w:instrText xml:space="preserve"> </w:instrText>
        </w:r>
        <w:r w:rsidRPr="00DD03AB">
          <w:rPr>
            <w:rStyle w:val="Hyperlink"/>
            <w:noProof/>
          </w:rPr>
          <w:fldChar w:fldCharType="separate"/>
        </w:r>
        <w:r w:rsidRPr="00DD03AB">
          <w:rPr>
            <w:rStyle w:val="Hyperlink"/>
            <w:noProof/>
          </w:rPr>
          <w:t>Hình 2.18</w:t>
        </w:r>
        <w:r w:rsidRPr="00DD03AB">
          <w:rPr>
            <w:rStyle w:val="Hyperlink"/>
            <w:noProof/>
            <w:lang w:val="vi-VN"/>
          </w:rPr>
          <w:t xml:space="preserve"> </w:t>
        </w:r>
        <w:r w:rsidRPr="00DD03AB">
          <w:rPr>
            <w:rStyle w:val="Hyperlink"/>
            <w:noProof/>
          </w:rPr>
          <w:t>Biểu đồ tuần tự xóa sản phẩm</w:t>
        </w:r>
        <w:r w:rsidRPr="00DD03AB">
          <w:rPr>
            <w:noProof/>
            <w:webHidden/>
          </w:rPr>
          <w:tab/>
        </w:r>
        <w:r w:rsidRPr="00DD03AB">
          <w:rPr>
            <w:noProof/>
            <w:webHidden/>
          </w:rPr>
          <w:fldChar w:fldCharType="begin"/>
        </w:r>
        <w:r w:rsidRPr="00DD03AB">
          <w:rPr>
            <w:noProof/>
            <w:webHidden/>
          </w:rPr>
          <w:instrText xml:space="preserve"> PAGEREF _Toc185597642 \h </w:instrText>
        </w:r>
      </w:ins>
      <w:r w:rsidRPr="00DD03AB">
        <w:rPr>
          <w:noProof/>
          <w:webHidden/>
        </w:rPr>
      </w:r>
      <w:r w:rsidRPr="00DD03AB">
        <w:rPr>
          <w:noProof/>
          <w:webHidden/>
        </w:rPr>
        <w:fldChar w:fldCharType="separate"/>
      </w:r>
      <w:ins w:id="2704" w:author="MinhHieu" w:date="2024-12-20T14:33:00Z">
        <w:r w:rsidRPr="00DD03AB">
          <w:rPr>
            <w:noProof/>
            <w:webHidden/>
          </w:rPr>
          <w:t>39</w:t>
        </w:r>
        <w:r w:rsidRPr="00DD03AB">
          <w:rPr>
            <w:noProof/>
            <w:webHidden/>
          </w:rPr>
          <w:fldChar w:fldCharType="end"/>
        </w:r>
        <w:r w:rsidRPr="00DD03AB">
          <w:rPr>
            <w:rStyle w:val="Hyperlink"/>
            <w:noProof/>
          </w:rPr>
          <w:fldChar w:fldCharType="end"/>
        </w:r>
      </w:ins>
    </w:p>
    <w:p w14:paraId="14B26DC2" w14:textId="2A96784E" w:rsidR="00DD03AB" w:rsidRPr="00DD03AB" w:rsidRDefault="00DD03AB">
      <w:pPr>
        <w:pStyle w:val="TableofFigures"/>
        <w:tabs>
          <w:tab w:val="right" w:leader="dot" w:pos="9520"/>
        </w:tabs>
        <w:rPr>
          <w:ins w:id="2705" w:author="MinhHieu" w:date="2024-12-20T14:33:00Z"/>
          <w:rFonts w:asciiTheme="minorHAnsi" w:eastAsiaTheme="minorEastAsia" w:hAnsiTheme="minorHAnsi" w:cstheme="minorBidi"/>
          <w:noProof/>
          <w:color w:val="auto"/>
          <w:kern w:val="2"/>
          <w:sz w:val="22"/>
          <w:szCs w:val="22"/>
          <w:lang w:val="vi-VN"/>
          <w14:ligatures w14:val="standardContextual"/>
        </w:rPr>
      </w:pPr>
      <w:ins w:id="2706" w:author="MinhHieu" w:date="2024-12-20T14:33:00Z">
        <w:r w:rsidRPr="00DD03AB">
          <w:rPr>
            <w:rStyle w:val="Hyperlink"/>
            <w:noProof/>
          </w:rPr>
          <w:fldChar w:fldCharType="begin"/>
        </w:r>
        <w:r w:rsidRPr="00DD03AB">
          <w:rPr>
            <w:rStyle w:val="Hyperlink"/>
            <w:noProof/>
          </w:rPr>
          <w:instrText xml:space="preserve"> </w:instrText>
        </w:r>
        <w:r w:rsidRPr="00DD03AB">
          <w:rPr>
            <w:noProof/>
          </w:rPr>
          <w:instrText>HYPERLINK \l "_Toc185597643"</w:instrText>
        </w:r>
        <w:r w:rsidRPr="00DD03AB">
          <w:rPr>
            <w:rStyle w:val="Hyperlink"/>
            <w:noProof/>
          </w:rPr>
          <w:instrText xml:space="preserve"> </w:instrText>
        </w:r>
        <w:r w:rsidRPr="00DD03AB">
          <w:rPr>
            <w:rStyle w:val="Hyperlink"/>
            <w:noProof/>
          </w:rPr>
          <w:fldChar w:fldCharType="separate"/>
        </w:r>
        <w:r w:rsidRPr="00DD03AB">
          <w:rPr>
            <w:rStyle w:val="Hyperlink"/>
            <w:noProof/>
          </w:rPr>
          <w:t>Hình 2.19</w:t>
        </w:r>
        <w:r w:rsidRPr="00DD03AB">
          <w:rPr>
            <w:rStyle w:val="Hyperlink"/>
            <w:noProof/>
            <w:lang w:val="vi-VN"/>
          </w:rPr>
          <w:t xml:space="preserve"> </w:t>
        </w:r>
        <w:r w:rsidRPr="00DD03AB">
          <w:rPr>
            <w:rStyle w:val="Hyperlink"/>
            <w:noProof/>
          </w:rPr>
          <w:t>Biểu đồ tuần tự xem danh sách tất cả Order</w:t>
        </w:r>
        <w:r w:rsidRPr="00DD03AB">
          <w:rPr>
            <w:noProof/>
            <w:webHidden/>
          </w:rPr>
          <w:tab/>
        </w:r>
        <w:r w:rsidRPr="00DD03AB">
          <w:rPr>
            <w:noProof/>
            <w:webHidden/>
          </w:rPr>
          <w:fldChar w:fldCharType="begin"/>
        </w:r>
        <w:r w:rsidRPr="00DD03AB">
          <w:rPr>
            <w:noProof/>
            <w:webHidden/>
          </w:rPr>
          <w:instrText xml:space="preserve"> PAGEREF _Toc185597643 \h </w:instrText>
        </w:r>
      </w:ins>
      <w:r w:rsidRPr="00DD03AB">
        <w:rPr>
          <w:noProof/>
          <w:webHidden/>
        </w:rPr>
      </w:r>
      <w:r w:rsidRPr="00DD03AB">
        <w:rPr>
          <w:noProof/>
          <w:webHidden/>
        </w:rPr>
        <w:fldChar w:fldCharType="separate"/>
      </w:r>
      <w:ins w:id="2707" w:author="MinhHieu" w:date="2024-12-20T14:33:00Z">
        <w:r w:rsidRPr="00DD03AB">
          <w:rPr>
            <w:noProof/>
            <w:webHidden/>
          </w:rPr>
          <w:t>40</w:t>
        </w:r>
        <w:r w:rsidRPr="00DD03AB">
          <w:rPr>
            <w:noProof/>
            <w:webHidden/>
          </w:rPr>
          <w:fldChar w:fldCharType="end"/>
        </w:r>
        <w:r w:rsidRPr="00DD03AB">
          <w:rPr>
            <w:rStyle w:val="Hyperlink"/>
            <w:noProof/>
          </w:rPr>
          <w:fldChar w:fldCharType="end"/>
        </w:r>
      </w:ins>
    </w:p>
    <w:p w14:paraId="1C295B35" w14:textId="54B43739" w:rsidR="00DD03AB" w:rsidRPr="00DD03AB" w:rsidRDefault="00DD03AB">
      <w:pPr>
        <w:pStyle w:val="TableofFigures"/>
        <w:tabs>
          <w:tab w:val="right" w:leader="dot" w:pos="9520"/>
        </w:tabs>
        <w:rPr>
          <w:ins w:id="2708" w:author="MinhHieu" w:date="2024-12-20T14:33:00Z"/>
          <w:rFonts w:asciiTheme="minorHAnsi" w:eastAsiaTheme="minorEastAsia" w:hAnsiTheme="minorHAnsi" w:cstheme="minorBidi"/>
          <w:noProof/>
          <w:color w:val="auto"/>
          <w:kern w:val="2"/>
          <w:sz w:val="22"/>
          <w:szCs w:val="22"/>
          <w:lang w:val="vi-VN"/>
          <w14:ligatures w14:val="standardContextual"/>
        </w:rPr>
      </w:pPr>
      <w:ins w:id="2709" w:author="MinhHieu" w:date="2024-12-20T14:33:00Z">
        <w:r w:rsidRPr="00DD03AB">
          <w:rPr>
            <w:rStyle w:val="Hyperlink"/>
            <w:noProof/>
          </w:rPr>
          <w:fldChar w:fldCharType="begin"/>
        </w:r>
        <w:r w:rsidRPr="00DD03AB">
          <w:rPr>
            <w:rStyle w:val="Hyperlink"/>
            <w:noProof/>
          </w:rPr>
          <w:instrText xml:space="preserve"> </w:instrText>
        </w:r>
        <w:r w:rsidRPr="00DD03AB">
          <w:rPr>
            <w:noProof/>
          </w:rPr>
          <w:instrText>HYPERLINK \l "_Toc185597644"</w:instrText>
        </w:r>
        <w:r w:rsidRPr="00DD03AB">
          <w:rPr>
            <w:rStyle w:val="Hyperlink"/>
            <w:noProof/>
          </w:rPr>
          <w:instrText xml:space="preserve"> </w:instrText>
        </w:r>
        <w:r w:rsidRPr="00DD03AB">
          <w:rPr>
            <w:rStyle w:val="Hyperlink"/>
            <w:noProof/>
          </w:rPr>
          <w:fldChar w:fldCharType="separate"/>
        </w:r>
        <w:r w:rsidRPr="00DD03AB">
          <w:rPr>
            <w:rStyle w:val="Hyperlink"/>
            <w:noProof/>
          </w:rPr>
          <w:t>Hình 2.20</w:t>
        </w:r>
        <w:r w:rsidRPr="00DD03AB">
          <w:rPr>
            <w:rStyle w:val="Hyperlink"/>
            <w:noProof/>
            <w:lang w:val="vi-VN"/>
          </w:rPr>
          <w:t xml:space="preserve"> </w:t>
        </w:r>
        <w:r w:rsidRPr="00DD03AB">
          <w:rPr>
            <w:rStyle w:val="Hyperlink"/>
            <w:noProof/>
          </w:rPr>
          <w:t>Biểu đồ tuần tự cập nhật trạng thái Order</w:t>
        </w:r>
        <w:r w:rsidRPr="00DD03AB">
          <w:rPr>
            <w:noProof/>
            <w:webHidden/>
          </w:rPr>
          <w:tab/>
        </w:r>
        <w:r w:rsidRPr="00DD03AB">
          <w:rPr>
            <w:noProof/>
            <w:webHidden/>
          </w:rPr>
          <w:fldChar w:fldCharType="begin"/>
        </w:r>
        <w:r w:rsidRPr="00DD03AB">
          <w:rPr>
            <w:noProof/>
            <w:webHidden/>
          </w:rPr>
          <w:instrText xml:space="preserve"> PAGEREF _Toc185597644 \h </w:instrText>
        </w:r>
      </w:ins>
      <w:r w:rsidRPr="00DD03AB">
        <w:rPr>
          <w:noProof/>
          <w:webHidden/>
        </w:rPr>
      </w:r>
      <w:r w:rsidRPr="00DD03AB">
        <w:rPr>
          <w:noProof/>
          <w:webHidden/>
        </w:rPr>
        <w:fldChar w:fldCharType="separate"/>
      </w:r>
      <w:ins w:id="2710" w:author="MinhHieu" w:date="2024-12-20T14:33:00Z">
        <w:r w:rsidRPr="00DD03AB">
          <w:rPr>
            <w:noProof/>
            <w:webHidden/>
          </w:rPr>
          <w:t>40</w:t>
        </w:r>
        <w:r w:rsidRPr="00DD03AB">
          <w:rPr>
            <w:noProof/>
            <w:webHidden/>
          </w:rPr>
          <w:fldChar w:fldCharType="end"/>
        </w:r>
        <w:r w:rsidRPr="00DD03AB">
          <w:rPr>
            <w:rStyle w:val="Hyperlink"/>
            <w:noProof/>
          </w:rPr>
          <w:fldChar w:fldCharType="end"/>
        </w:r>
      </w:ins>
    </w:p>
    <w:p w14:paraId="799CCEC7" w14:textId="1020FCE9" w:rsidR="00DD03AB" w:rsidRPr="00DD03AB" w:rsidRDefault="00DD03AB">
      <w:pPr>
        <w:pStyle w:val="TableofFigures"/>
        <w:tabs>
          <w:tab w:val="right" w:leader="dot" w:pos="9520"/>
        </w:tabs>
        <w:rPr>
          <w:ins w:id="2711" w:author="MinhHieu" w:date="2024-12-20T14:33:00Z"/>
          <w:rFonts w:asciiTheme="minorHAnsi" w:eastAsiaTheme="minorEastAsia" w:hAnsiTheme="minorHAnsi" w:cstheme="minorBidi"/>
          <w:noProof/>
          <w:color w:val="auto"/>
          <w:kern w:val="2"/>
          <w:sz w:val="22"/>
          <w:szCs w:val="22"/>
          <w:lang w:val="vi-VN"/>
          <w14:ligatures w14:val="standardContextual"/>
        </w:rPr>
      </w:pPr>
      <w:ins w:id="2712" w:author="MinhHieu" w:date="2024-12-20T14:33:00Z">
        <w:r w:rsidRPr="00DD03AB">
          <w:rPr>
            <w:rStyle w:val="Hyperlink"/>
            <w:noProof/>
          </w:rPr>
          <w:fldChar w:fldCharType="begin"/>
        </w:r>
        <w:r w:rsidRPr="00DD03AB">
          <w:rPr>
            <w:rStyle w:val="Hyperlink"/>
            <w:noProof/>
          </w:rPr>
          <w:instrText xml:space="preserve"> </w:instrText>
        </w:r>
        <w:r w:rsidRPr="00DD03AB">
          <w:rPr>
            <w:noProof/>
          </w:rPr>
          <w:instrText>HYPERLINK \l "_Toc185597645"</w:instrText>
        </w:r>
        <w:r w:rsidRPr="00DD03AB">
          <w:rPr>
            <w:rStyle w:val="Hyperlink"/>
            <w:noProof/>
          </w:rPr>
          <w:instrText xml:space="preserve"> </w:instrText>
        </w:r>
        <w:r w:rsidRPr="00DD03AB">
          <w:rPr>
            <w:rStyle w:val="Hyperlink"/>
            <w:noProof/>
          </w:rPr>
          <w:fldChar w:fldCharType="separate"/>
        </w:r>
        <w:r w:rsidRPr="00DD03AB">
          <w:rPr>
            <w:rStyle w:val="Hyperlink"/>
            <w:noProof/>
          </w:rPr>
          <w:t>Hình 2.21</w:t>
        </w:r>
        <w:r w:rsidRPr="00DD03AB">
          <w:rPr>
            <w:rStyle w:val="Hyperlink"/>
            <w:noProof/>
            <w:lang w:val="vi-VN"/>
          </w:rPr>
          <w:t xml:space="preserve"> </w:t>
        </w:r>
        <w:r w:rsidRPr="00DD03AB">
          <w:rPr>
            <w:rStyle w:val="Hyperlink"/>
            <w:noProof/>
          </w:rPr>
          <w:t>Biểu đồ tuần tự xóa Order</w:t>
        </w:r>
        <w:r w:rsidRPr="00DD03AB">
          <w:rPr>
            <w:noProof/>
            <w:webHidden/>
          </w:rPr>
          <w:tab/>
        </w:r>
        <w:r w:rsidRPr="00DD03AB">
          <w:rPr>
            <w:noProof/>
            <w:webHidden/>
          </w:rPr>
          <w:fldChar w:fldCharType="begin"/>
        </w:r>
        <w:r w:rsidRPr="00DD03AB">
          <w:rPr>
            <w:noProof/>
            <w:webHidden/>
          </w:rPr>
          <w:instrText xml:space="preserve"> PAGEREF _Toc185597645 \h </w:instrText>
        </w:r>
      </w:ins>
      <w:r w:rsidRPr="00DD03AB">
        <w:rPr>
          <w:noProof/>
          <w:webHidden/>
        </w:rPr>
      </w:r>
      <w:r w:rsidRPr="00DD03AB">
        <w:rPr>
          <w:noProof/>
          <w:webHidden/>
        </w:rPr>
        <w:fldChar w:fldCharType="separate"/>
      </w:r>
      <w:ins w:id="2713" w:author="MinhHieu" w:date="2024-12-20T14:33:00Z">
        <w:r w:rsidRPr="00DD03AB">
          <w:rPr>
            <w:noProof/>
            <w:webHidden/>
          </w:rPr>
          <w:t>40</w:t>
        </w:r>
        <w:r w:rsidRPr="00DD03AB">
          <w:rPr>
            <w:noProof/>
            <w:webHidden/>
          </w:rPr>
          <w:fldChar w:fldCharType="end"/>
        </w:r>
        <w:r w:rsidRPr="00DD03AB">
          <w:rPr>
            <w:rStyle w:val="Hyperlink"/>
            <w:noProof/>
          </w:rPr>
          <w:fldChar w:fldCharType="end"/>
        </w:r>
      </w:ins>
    </w:p>
    <w:p w14:paraId="0FB58FEC" w14:textId="1F9CB0B9" w:rsidR="00DD03AB" w:rsidRPr="00DD03AB" w:rsidRDefault="00DD03AB">
      <w:pPr>
        <w:pStyle w:val="TableofFigures"/>
        <w:tabs>
          <w:tab w:val="right" w:leader="dot" w:pos="9520"/>
        </w:tabs>
        <w:rPr>
          <w:ins w:id="2714" w:author="MinhHieu" w:date="2024-12-20T14:33:00Z"/>
          <w:rFonts w:asciiTheme="minorHAnsi" w:eastAsiaTheme="minorEastAsia" w:hAnsiTheme="minorHAnsi" w:cstheme="minorBidi"/>
          <w:noProof/>
          <w:color w:val="auto"/>
          <w:kern w:val="2"/>
          <w:sz w:val="22"/>
          <w:szCs w:val="22"/>
          <w:lang w:val="vi-VN"/>
          <w14:ligatures w14:val="standardContextual"/>
        </w:rPr>
      </w:pPr>
      <w:ins w:id="2715" w:author="MinhHieu" w:date="2024-12-20T14:33:00Z">
        <w:r w:rsidRPr="00DD03AB">
          <w:rPr>
            <w:rStyle w:val="Hyperlink"/>
            <w:noProof/>
          </w:rPr>
          <w:fldChar w:fldCharType="begin"/>
        </w:r>
        <w:r w:rsidRPr="00DD03AB">
          <w:rPr>
            <w:rStyle w:val="Hyperlink"/>
            <w:noProof/>
          </w:rPr>
          <w:instrText xml:space="preserve"> </w:instrText>
        </w:r>
        <w:r w:rsidRPr="00DD03AB">
          <w:rPr>
            <w:noProof/>
          </w:rPr>
          <w:instrText>HYPERLINK \l "_Toc185597646"</w:instrText>
        </w:r>
        <w:r w:rsidRPr="00DD03AB">
          <w:rPr>
            <w:rStyle w:val="Hyperlink"/>
            <w:noProof/>
          </w:rPr>
          <w:instrText xml:space="preserve"> </w:instrText>
        </w:r>
        <w:r w:rsidRPr="00DD03AB">
          <w:rPr>
            <w:rStyle w:val="Hyperlink"/>
            <w:noProof/>
          </w:rPr>
          <w:fldChar w:fldCharType="separate"/>
        </w:r>
        <w:r w:rsidRPr="00DD03AB">
          <w:rPr>
            <w:rStyle w:val="Hyperlink"/>
            <w:noProof/>
          </w:rPr>
          <w:t>Hình 2.22</w:t>
        </w:r>
        <w:r w:rsidRPr="00DD03AB">
          <w:rPr>
            <w:rStyle w:val="Hyperlink"/>
            <w:noProof/>
            <w:lang w:val="vi-VN"/>
          </w:rPr>
          <w:t xml:space="preserve"> </w:t>
        </w:r>
        <w:r w:rsidRPr="00DD03AB">
          <w:rPr>
            <w:rStyle w:val="Hyperlink"/>
            <w:noProof/>
          </w:rPr>
          <w:t>Biểu đồ tuần tự xem giỏ hàng</w:t>
        </w:r>
        <w:r w:rsidRPr="00DD03AB">
          <w:rPr>
            <w:noProof/>
            <w:webHidden/>
          </w:rPr>
          <w:tab/>
        </w:r>
        <w:r w:rsidRPr="00DD03AB">
          <w:rPr>
            <w:noProof/>
            <w:webHidden/>
          </w:rPr>
          <w:fldChar w:fldCharType="begin"/>
        </w:r>
        <w:r w:rsidRPr="00DD03AB">
          <w:rPr>
            <w:noProof/>
            <w:webHidden/>
          </w:rPr>
          <w:instrText xml:space="preserve"> PAGEREF _Toc185597646 \h </w:instrText>
        </w:r>
      </w:ins>
      <w:r w:rsidRPr="00DD03AB">
        <w:rPr>
          <w:noProof/>
          <w:webHidden/>
        </w:rPr>
      </w:r>
      <w:r w:rsidRPr="00DD03AB">
        <w:rPr>
          <w:noProof/>
          <w:webHidden/>
        </w:rPr>
        <w:fldChar w:fldCharType="separate"/>
      </w:r>
      <w:ins w:id="2716" w:author="MinhHieu" w:date="2024-12-20T14:33:00Z">
        <w:r w:rsidRPr="00DD03AB">
          <w:rPr>
            <w:noProof/>
            <w:webHidden/>
          </w:rPr>
          <w:t>41</w:t>
        </w:r>
        <w:r w:rsidRPr="00DD03AB">
          <w:rPr>
            <w:noProof/>
            <w:webHidden/>
          </w:rPr>
          <w:fldChar w:fldCharType="end"/>
        </w:r>
        <w:r w:rsidRPr="00DD03AB">
          <w:rPr>
            <w:rStyle w:val="Hyperlink"/>
            <w:noProof/>
          </w:rPr>
          <w:fldChar w:fldCharType="end"/>
        </w:r>
      </w:ins>
    </w:p>
    <w:p w14:paraId="435F0C4D" w14:textId="648488BC" w:rsidR="00DD03AB" w:rsidRPr="00DD03AB" w:rsidRDefault="00DD03AB">
      <w:pPr>
        <w:pStyle w:val="TableofFigures"/>
        <w:tabs>
          <w:tab w:val="right" w:leader="dot" w:pos="9520"/>
        </w:tabs>
        <w:rPr>
          <w:ins w:id="2717" w:author="MinhHieu" w:date="2024-12-20T14:33:00Z"/>
          <w:rFonts w:asciiTheme="minorHAnsi" w:eastAsiaTheme="minorEastAsia" w:hAnsiTheme="minorHAnsi" w:cstheme="minorBidi"/>
          <w:noProof/>
          <w:color w:val="auto"/>
          <w:kern w:val="2"/>
          <w:sz w:val="22"/>
          <w:szCs w:val="22"/>
          <w:lang w:val="vi-VN"/>
          <w14:ligatures w14:val="standardContextual"/>
        </w:rPr>
      </w:pPr>
      <w:ins w:id="2718" w:author="MinhHieu" w:date="2024-12-20T14:33:00Z">
        <w:r w:rsidRPr="00DD03AB">
          <w:rPr>
            <w:rStyle w:val="Hyperlink"/>
            <w:noProof/>
          </w:rPr>
          <w:fldChar w:fldCharType="begin"/>
        </w:r>
        <w:r w:rsidRPr="00DD03AB">
          <w:rPr>
            <w:rStyle w:val="Hyperlink"/>
            <w:noProof/>
          </w:rPr>
          <w:instrText xml:space="preserve"> </w:instrText>
        </w:r>
        <w:r w:rsidRPr="00DD03AB">
          <w:rPr>
            <w:noProof/>
          </w:rPr>
          <w:instrText>HYPERLINK \l "_Toc185597647"</w:instrText>
        </w:r>
        <w:r w:rsidRPr="00DD03AB">
          <w:rPr>
            <w:rStyle w:val="Hyperlink"/>
            <w:noProof/>
          </w:rPr>
          <w:instrText xml:space="preserve"> </w:instrText>
        </w:r>
        <w:r w:rsidRPr="00DD03AB">
          <w:rPr>
            <w:rStyle w:val="Hyperlink"/>
            <w:noProof/>
          </w:rPr>
          <w:fldChar w:fldCharType="separate"/>
        </w:r>
        <w:r w:rsidRPr="00DD03AB">
          <w:rPr>
            <w:rStyle w:val="Hyperlink"/>
            <w:noProof/>
            <w:rPrChange w:id="2719" w:author="MinhHieu" w:date="2024-12-20T14:33:00Z">
              <w:rPr>
                <w:rStyle w:val="Hyperlink"/>
                <w:i/>
                <w:iCs/>
                <w:noProof/>
              </w:rPr>
            </w:rPrChange>
          </w:rPr>
          <w:t>Hình 2.23</w:t>
        </w:r>
        <w:r w:rsidRPr="00DD03AB">
          <w:rPr>
            <w:rStyle w:val="Hyperlink"/>
            <w:noProof/>
            <w:lang w:val="vi-VN"/>
            <w:rPrChange w:id="2720" w:author="MinhHieu" w:date="2024-12-20T14:33:00Z">
              <w:rPr>
                <w:rStyle w:val="Hyperlink"/>
                <w:i/>
                <w:iCs/>
                <w:noProof/>
                <w:lang w:val="vi-VN"/>
              </w:rPr>
            </w:rPrChange>
          </w:rPr>
          <w:t xml:space="preserve"> </w:t>
        </w:r>
        <w:r w:rsidRPr="00DD03AB">
          <w:rPr>
            <w:rStyle w:val="Hyperlink"/>
            <w:noProof/>
            <w:rPrChange w:id="2721" w:author="MinhHieu" w:date="2024-12-20T14:33:00Z">
              <w:rPr>
                <w:rStyle w:val="Hyperlink"/>
                <w:i/>
                <w:iCs/>
                <w:noProof/>
              </w:rPr>
            </w:rPrChange>
          </w:rPr>
          <w:t>Biểu đồ tuần tự thêm sản phẩm vào giỏ hàng</w:t>
        </w:r>
        <w:r w:rsidRPr="00DD03AB">
          <w:rPr>
            <w:noProof/>
            <w:webHidden/>
          </w:rPr>
          <w:tab/>
        </w:r>
        <w:r w:rsidRPr="00DD03AB">
          <w:rPr>
            <w:noProof/>
            <w:webHidden/>
          </w:rPr>
          <w:fldChar w:fldCharType="begin"/>
        </w:r>
        <w:r w:rsidRPr="00DD03AB">
          <w:rPr>
            <w:noProof/>
            <w:webHidden/>
          </w:rPr>
          <w:instrText xml:space="preserve"> PAGEREF _Toc185597647 \h </w:instrText>
        </w:r>
      </w:ins>
      <w:r w:rsidRPr="00DD03AB">
        <w:rPr>
          <w:noProof/>
          <w:webHidden/>
        </w:rPr>
      </w:r>
      <w:r w:rsidRPr="00DD03AB">
        <w:rPr>
          <w:noProof/>
          <w:webHidden/>
        </w:rPr>
        <w:fldChar w:fldCharType="separate"/>
      </w:r>
      <w:ins w:id="2722" w:author="MinhHieu" w:date="2024-12-20T14:33:00Z">
        <w:r w:rsidRPr="00DD03AB">
          <w:rPr>
            <w:noProof/>
            <w:webHidden/>
          </w:rPr>
          <w:t>41</w:t>
        </w:r>
        <w:r w:rsidRPr="00DD03AB">
          <w:rPr>
            <w:noProof/>
            <w:webHidden/>
          </w:rPr>
          <w:fldChar w:fldCharType="end"/>
        </w:r>
        <w:r w:rsidRPr="00DD03AB">
          <w:rPr>
            <w:rStyle w:val="Hyperlink"/>
            <w:noProof/>
          </w:rPr>
          <w:fldChar w:fldCharType="end"/>
        </w:r>
      </w:ins>
    </w:p>
    <w:p w14:paraId="3067CF53" w14:textId="71F90992" w:rsidR="00DD03AB" w:rsidRPr="00DD03AB" w:rsidRDefault="00DD03AB">
      <w:pPr>
        <w:pStyle w:val="TableofFigures"/>
        <w:tabs>
          <w:tab w:val="right" w:leader="dot" w:pos="9520"/>
        </w:tabs>
        <w:rPr>
          <w:ins w:id="2723" w:author="MinhHieu" w:date="2024-12-20T14:33:00Z"/>
          <w:rFonts w:asciiTheme="minorHAnsi" w:eastAsiaTheme="minorEastAsia" w:hAnsiTheme="minorHAnsi" w:cstheme="minorBidi"/>
          <w:noProof/>
          <w:color w:val="auto"/>
          <w:kern w:val="2"/>
          <w:sz w:val="22"/>
          <w:szCs w:val="22"/>
          <w:lang w:val="vi-VN"/>
          <w14:ligatures w14:val="standardContextual"/>
        </w:rPr>
      </w:pPr>
      <w:ins w:id="2724" w:author="MinhHieu" w:date="2024-12-20T14:33:00Z">
        <w:r w:rsidRPr="00DD03AB">
          <w:rPr>
            <w:rStyle w:val="Hyperlink"/>
            <w:noProof/>
          </w:rPr>
          <w:fldChar w:fldCharType="begin"/>
        </w:r>
        <w:r w:rsidRPr="00DD03AB">
          <w:rPr>
            <w:rStyle w:val="Hyperlink"/>
            <w:noProof/>
          </w:rPr>
          <w:instrText xml:space="preserve"> </w:instrText>
        </w:r>
        <w:r w:rsidRPr="00DD03AB">
          <w:rPr>
            <w:noProof/>
          </w:rPr>
          <w:instrText>HYPERLINK \l "_Toc185597648"</w:instrText>
        </w:r>
        <w:r w:rsidRPr="00DD03AB">
          <w:rPr>
            <w:rStyle w:val="Hyperlink"/>
            <w:noProof/>
          </w:rPr>
          <w:instrText xml:space="preserve"> </w:instrText>
        </w:r>
        <w:r w:rsidRPr="00DD03AB">
          <w:rPr>
            <w:rStyle w:val="Hyperlink"/>
            <w:noProof/>
          </w:rPr>
          <w:fldChar w:fldCharType="separate"/>
        </w:r>
        <w:r w:rsidRPr="00DD03AB">
          <w:rPr>
            <w:rStyle w:val="Hyperlink"/>
            <w:noProof/>
          </w:rPr>
          <w:t>Hình 2.24</w:t>
        </w:r>
        <w:r w:rsidRPr="00DD03AB">
          <w:rPr>
            <w:rStyle w:val="Hyperlink"/>
            <w:noProof/>
            <w:lang w:val="vi-VN"/>
          </w:rPr>
          <w:t xml:space="preserve"> </w:t>
        </w:r>
        <w:r w:rsidRPr="00DD03AB">
          <w:rPr>
            <w:rStyle w:val="Hyperlink"/>
            <w:noProof/>
          </w:rPr>
          <w:t>Biểu đồ tuần tự xóa sản phẩm khỏi giỏ hàng</w:t>
        </w:r>
        <w:r w:rsidRPr="00DD03AB">
          <w:rPr>
            <w:noProof/>
            <w:webHidden/>
          </w:rPr>
          <w:tab/>
        </w:r>
        <w:r w:rsidRPr="00DD03AB">
          <w:rPr>
            <w:noProof/>
            <w:webHidden/>
          </w:rPr>
          <w:fldChar w:fldCharType="begin"/>
        </w:r>
        <w:r w:rsidRPr="00DD03AB">
          <w:rPr>
            <w:noProof/>
            <w:webHidden/>
          </w:rPr>
          <w:instrText xml:space="preserve"> PAGEREF _Toc185597648 \h </w:instrText>
        </w:r>
      </w:ins>
      <w:r w:rsidRPr="00DD03AB">
        <w:rPr>
          <w:noProof/>
          <w:webHidden/>
        </w:rPr>
      </w:r>
      <w:r w:rsidRPr="00DD03AB">
        <w:rPr>
          <w:noProof/>
          <w:webHidden/>
        </w:rPr>
        <w:fldChar w:fldCharType="separate"/>
      </w:r>
      <w:ins w:id="2725" w:author="MinhHieu" w:date="2024-12-20T14:33:00Z">
        <w:r w:rsidRPr="00DD03AB">
          <w:rPr>
            <w:noProof/>
            <w:webHidden/>
          </w:rPr>
          <w:t>42</w:t>
        </w:r>
        <w:r w:rsidRPr="00DD03AB">
          <w:rPr>
            <w:noProof/>
            <w:webHidden/>
          </w:rPr>
          <w:fldChar w:fldCharType="end"/>
        </w:r>
        <w:r w:rsidRPr="00DD03AB">
          <w:rPr>
            <w:rStyle w:val="Hyperlink"/>
            <w:noProof/>
          </w:rPr>
          <w:fldChar w:fldCharType="end"/>
        </w:r>
      </w:ins>
    </w:p>
    <w:p w14:paraId="19896577" w14:textId="484CD969" w:rsidR="00DD03AB" w:rsidRPr="00DD03AB" w:rsidRDefault="00DD03AB">
      <w:pPr>
        <w:pStyle w:val="TableofFigures"/>
        <w:tabs>
          <w:tab w:val="right" w:leader="dot" w:pos="9520"/>
        </w:tabs>
        <w:rPr>
          <w:ins w:id="2726" w:author="MinhHieu" w:date="2024-12-20T14:33:00Z"/>
          <w:rFonts w:asciiTheme="minorHAnsi" w:eastAsiaTheme="minorEastAsia" w:hAnsiTheme="minorHAnsi" w:cstheme="minorBidi"/>
          <w:noProof/>
          <w:color w:val="auto"/>
          <w:kern w:val="2"/>
          <w:sz w:val="22"/>
          <w:szCs w:val="22"/>
          <w:lang w:val="vi-VN"/>
          <w14:ligatures w14:val="standardContextual"/>
        </w:rPr>
      </w:pPr>
      <w:ins w:id="2727" w:author="MinhHieu" w:date="2024-12-20T14:33:00Z">
        <w:r w:rsidRPr="00DD03AB">
          <w:rPr>
            <w:rStyle w:val="Hyperlink"/>
            <w:noProof/>
          </w:rPr>
          <w:lastRenderedPageBreak/>
          <w:fldChar w:fldCharType="begin"/>
        </w:r>
        <w:r w:rsidRPr="00DD03AB">
          <w:rPr>
            <w:rStyle w:val="Hyperlink"/>
            <w:noProof/>
          </w:rPr>
          <w:instrText xml:space="preserve"> </w:instrText>
        </w:r>
        <w:r w:rsidRPr="00DD03AB">
          <w:rPr>
            <w:noProof/>
          </w:rPr>
          <w:instrText>HYPERLINK \l "_Toc185597649"</w:instrText>
        </w:r>
        <w:r w:rsidRPr="00DD03AB">
          <w:rPr>
            <w:rStyle w:val="Hyperlink"/>
            <w:noProof/>
          </w:rPr>
          <w:instrText xml:space="preserve"> </w:instrText>
        </w:r>
        <w:r w:rsidRPr="00DD03AB">
          <w:rPr>
            <w:rStyle w:val="Hyperlink"/>
            <w:noProof/>
          </w:rPr>
          <w:fldChar w:fldCharType="separate"/>
        </w:r>
        <w:r w:rsidRPr="00DD03AB">
          <w:rPr>
            <w:rStyle w:val="Hyperlink"/>
            <w:noProof/>
          </w:rPr>
          <w:t>Hình 2.25</w:t>
        </w:r>
        <w:r w:rsidRPr="00DD03AB">
          <w:rPr>
            <w:rStyle w:val="Hyperlink"/>
            <w:noProof/>
            <w:lang w:val="vi-VN"/>
          </w:rPr>
          <w:t xml:space="preserve"> </w:t>
        </w:r>
        <w:r w:rsidRPr="00DD03AB">
          <w:rPr>
            <w:rStyle w:val="Hyperlink"/>
            <w:noProof/>
          </w:rPr>
          <w:t>Biểu đồ tuần tự sửa số lượng 1 sản phẩm trong giỏ hàng</w:t>
        </w:r>
        <w:r w:rsidRPr="00DD03AB">
          <w:rPr>
            <w:noProof/>
            <w:webHidden/>
          </w:rPr>
          <w:tab/>
        </w:r>
        <w:r w:rsidRPr="00DD03AB">
          <w:rPr>
            <w:noProof/>
            <w:webHidden/>
          </w:rPr>
          <w:fldChar w:fldCharType="begin"/>
        </w:r>
        <w:r w:rsidRPr="00DD03AB">
          <w:rPr>
            <w:noProof/>
            <w:webHidden/>
          </w:rPr>
          <w:instrText xml:space="preserve"> PAGEREF _Toc185597649 \h </w:instrText>
        </w:r>
      </w:ins>
      <w:r w:rsidRPr="00DD03AB">
        <w:rPr>
          <w:noProof/>
          <w:webHidden/>
        </w:rPr>
      </w:r>
      <w:r w:rsidRPr="00DD03AB">
        <w:rPr>
          <w:noProof/>
          <w:webHidden/>
        </w:rPr>
        <w:fldChar w:fldCharType="separate"/>
      </w:r>
      <w:ins w:id="2728" w:author="MinhHieu" w:date="2024-12-20T14:33:00Z">
        <w:r w:rsidRPr="00DD03AB">
          <w:rPr>
            <w:noProof/>
            <w:webHidden/>
          </w:rPr>
          <w:t>42</w:t>
        </w:r>
        <w:r w:rsidRPr="00DD03AB">
          <w:rPr>
            <w:noProof/>
            <w:webHidden/>
          </w:rPr>
          <w:fldChar w:fldCharType="end"/>
        </w:r>
        <w:r w:rsidRPr="00DD03AB">
          <w:rPr>
            <w:rStyle w:val="Hyperlink"/>
            <w:noProof/>
          </w:rPr>
          <w:fldChar w:fldCharType="end"/>
        </w:r>
      </w:ins>
    </w:p>
    <w:p w14:paraId="4706568E" w14:textId="7C7AC3C7" w:rsidR="00DD03AB" w:rsidRPr="00DD03AB" w:rsidRDefault="00DD03AB">
      <w:pPr>
        <w:pStyle w:val="TableofFigures"/>
        <w:tabs>
          <w:tab w:val="right" w:leader="dot" w:pos="9520"/>
        </w:tabs>
        <w:rPr>
          <w:ins w:id="2729" w:author="MinhHieu" w:date="2024-12-20T14:33:00Z"/>
          <w:rFonts w:asciiTheme="minorHAnsi" w:eastAsiaTheme="minorEastAsia" w:hAnsiTheme="minorHAnsi" w:cstheme="minorBidi"/>
          <w:noProof/>
          <w:color w:val="auto"/>
          <w:kern w:val="2"/>
          <w:sz w:val="22"/>
          <w:szCs w:val="22"/>
          <w:lang w:val="vi-VN"/>
          <w14:ligatures w14:val="standardContextual"/>
        </w:rPr>
      </w:pPr>
      <w:ins w:id="2730" w:author="MinhHieu" w:date="2024-12-20T14:33:00Z">
        <w:r w:rsidRPr="00DD03AB">
          <w:rPr>
            <w:rStyle w:val="Hyperlink"/>
            <w:noProof/>
          </w:rPr>
          <w:fldChar w:fldCharType="begin"/>
        </w:r>
        <w:r w:rsidRPr="00DD03AB">
          <w:rPr>
            <w:rStyle w:val="Hyperlink"/>
            <w:noProof/>
          </w:rPr>
          <w:instrText xml:space="preserve"> </w:instrText>
        </w:r>
        <w:r w:rsidRPr="00DD03AB">
          <w:rPr>
            <w:noProof/>
          </w:rPr>
          <w:instrText>HYPERLINK \l "_Toc185597650"</w:instrText>
        </w:r>
        <w:r w:rsidRPr="00DD03AB">
          <w:rPr>
            <w:rStyle w:val="Hyperlink"/>
            <w:noProof/>
          </w:rPr>
          <w:instrText xml:space="preserve"> </w:instrText>
        </w:r>
        <w:r w:rsidRPr="00DD03AB">
          <w:rPr>
            <w:rStyle w:val="Hyperlink"/>
            <w:noProof/>
          </w:rPr>
          <w:fldChar w:fldCharType="separate"/>
        </w:r>
        <w:r w:rsidRPr="00DD03AB">
          <w:rPr>
            <w:rStyle w:val="Hyperlink"/>
            <w:noProof/>
          </w:rPr>
          <w:t>Hình 2.26</w:t>
        </w:r>
        <w:r w:rsidRPr="00DD03AB">
          <w:rPr>
            <w:rStyle w:val="Hyperlink"/>
            <w:noProof/>
            <w:lang w:val="vi-VN"/>
          </w:rPr>
          <w:t xml:space="preserve"> </w:t>
        </w:r>
        <w:r w:rsidRPr="00DD03AB">
          <w:rPr>
            <w:rStyle w:val="Hyperlink"/>
            <w:noProof/>
          </w:rPr>
          <w:t>Biểu đồ tuần tự tạo order</w:t>
        </w:r>
        <w:r w:rsidRPr="00DD03AB">
          <w:rPr>
            <w:noProof/>
            <w:webHidden/>
          </w:rPr>
          <w:tab/>
        </w:r>
        <w:r w:rsidRPr="00DD03AB">
          <w:rPr>
            <w:noProof/>
            <w:webHidden/>
          </w:rPr>
          <w:fldChar w:fldCharType="begin"/>
        </w:r>
        <w:r w:rsidRPr="00DD03AB">
          <w:rPr>
            <w:noProof/>
            <w:webHidden/>
          </w:rPr>
          <w:instrText xml:space="preserve"> PAGEREF _Toc185597650 \h </w:instrText>
        </w:r>
      </w:ins>
      <w:r w:rsidRPr="00DD03AB">
        <w:rPr>
          <w:noProof/>
          <w:webHidden/>
        </w:rPr>
      </w:r>
      <w:r w:rsidRPr="00DD03AB">
        <w:rPr>
          <w:noProof/>
          <w:webHidden/>
        </w:rPr>
        <w:fldChar w:fldCharType="separate"/>
      </w:r>
      <w:ins w:id="2731" w:author="MinhHieu" w:date="2024-12-20T14:33:00Z">
        <w:r w:rsidRPr="00DD03AB">
          <w:rPr>
            <w:noProof/>
            <w:webHidden/>
          </w:rPr>
          <w:t>43</w:t>
        </w:r>
        <w:r w:rsidRPr="00DD03AB">
          <w:rPr>
            <w:noProof/>
            <w:webHidden/>
          </w:rPr>
          <w:fldChar w:fldCharType="end"/>
        </w:r>
        <w:r w:rsidRPr="00DD03AB">
          <w:rPr>
            <w:rStyle w:val="Hyperlink"/>
            <w:noProof/>
          </w:rPr>
          <w:fldChar w:fldCharType="end"/>
        </w:r>
      </w:ins>
    </w:p>
    <w:p w14:paraId="593354A2" w14:textId="41DCFEA5" w:rsidR="00DD03AB" w:rsidRPr="00DD03AB" w:rsidRDefault="00DD03AB">
      <w:pPr>
        <w:pStyle w:val="TableofFigures"/>
        <w:tabs>
          <w:tab w:val="right" w:leader="dot" w:pos="9520"/>
        </w:tabs>
        <w:rPr>
          <w:ins w:id="2732" w:author="MinhHieu" w:date="2024-12-20T14:33:00Z"/>
          <w:rFonts w:asciiTheme="minorHAnsi" w:eastAsiaTheme="minorEastAsia" w:hAnsiTheme="minorHAnsi" w:cstheme="minorBidi"/>
          <w:noProof/>
          <w:color w:val="auto"/>
          <w:kern w:val="2"/>
          <w:sz w:val="22"/>
          <w:szCs w:val="22"/>
          <w:lang w:val="vi-VN"/>
          <w14:ligatures w14:val="standardContextual"/>
        </w:rPr>
      </w:pPr>
      <w:ins w:id="2733" w:author="MinhHieu" w:date="2024-12-20T14:33:00Z">
        <w:r w:rsidRPr="00DD03AB">
          <w:rPr>
            <w:rStyle w:val="Hyperlink"/>
            <w:noProof/>
          </w:rPr>
          <w:fldChar w:fldCharType="begin"/>
        </w:r>
        <w:r w:rsidRPr="00DD03AB">
          <w:rPr>
            <w:rStyle w:val="Hyperlink"/>
            <w:noProof/>
          </w:rPr>
          <w:instrText xml:space="preserve"> </w:instrText>
        </w:r>
        <w:r w:rsidRPr="00DD03AB">
          <w:rPr>
            <w:noProof/>
          </w:rPr>
          <w:instrText>HYPERLINK \l "_Toc185597651"</w:instrText>
        </w:r>
        <w:r w:rsidRPr="00DD03AB">
          <w:rPr>
            <w:rStyle w:val="Hyperlink"/>
            <w:noProof/>
          </w:rPr>
          <w:instrText xml:space="preserve"> </w:instrText>
        </w:r>
        <w:r w:rsidRPr="00DD03AB">
          <w:rPr>
            <w:rStyle w:val="Hyperlink"/>
            <w:noProof/>
          </w:rPr>
          <w:fldChar w:fldCharType="separate"/>
        </w:r>
        <w:r w:rsidRPr="00DD03AB">
          <w:rPr>
            <w:rStyle w:val="Hyperlink"/>
            <w:noProof/>
          </w:rPr>
          <w:t>Hình 2.27</w:t>
        </w:r>
        <w:r w:rsidRPr="00DD03AB">
          <w:rPr>
            <w:rStyle w:val="Hyperlink"/>
            <w:noProof/>
            <w:lang w:val="vi-VN"/>
          </w:rPr>
          <w:t xml:space="preserve"> </w:t>
        </w:r>
        <w:r w:rsidRPr="00DD03AB">
          <w:rPr>
            <w:rStyle w:val="Hyperlink"/>
            <w:noProof/>
          </w:rPr>
          <w:t>Biểu đồ tuần tự thanh toán</w:t>
        </w:r>
        <w:r w:rsidRPr="00DD03AB">
          <w:rPr>
            <w:noProof/>
            <w:webHidden/>
          </w:rPr>
          <w:tab/>
        </w:r>
        <w:r w:rsidRPr="00DD03AB">
          <w:rPr>
            <w:noProof/>
            <w:webHidden/>
          </w:rPr>
          <w:fldChar w:fldCharType="begin"/>
        </w:r>
        <w:r w:rsidRPr="00DD03AB">
          <w:rPr>
            <w:noProof/>
            <w:webHidden/>
          </w:rPr>
          <w:instrText xml:space="preserve"> PAGEREF _Toc185597651 \h </w:instrText>
        </w:r>
      </w:ins>
      <w:r w:rsidRPr="00DD03AB">
        <w:rPr>
          <w:noProof/>
          <w:webHidden/>
        </w:rPr>
      </w:r>
      <w:r w:rsidRPr="00DD03AB">
        <w:rPr>
          <w:noProof/>
          <w:webHidden/>
        </w:rPr>
        <w:fldChar w:fldCharType="separate"/>
      </w:r>
      <w:ins w:id="2734" w:author="MinhHieu" w:date="2024-12-20T14:33:00Z">
        <w:r w:rsidRPr="00DD03AB">
          <w:rPr>
            <w:noProof/>
            <w:webHidden/>
          </w:rPr>
          <w:t>43</w:t>
        </w:r>
        <w:r w:rsidRPr="00DD03AB">
          <w:rPr>
            <w:noProof/>
            <w:webHidden/>
          </w:rPr>
          <w:fldChar w:fldCharType="end"/>
        </w:r>
        <w:r w:rsidRPr="00DD03AB">
          <w:rPr>
            <w:rStyle w:val="Hyperlink"/>
            <w:noProof/>
          </w:rPr>
          <w:fldChar w:fldCharType="end"/>
        </w:r>
      </w:ins>
    </w:p>
    <w:p w14:paraId="2142BCE5" w14:textId="5BF8C0D1" w:rsidR="00DD03AB" w:rsidRPr="00DD03AB" w:rsidRDefault="00DD03AB">
      <w:pPr>
        <w:pStyle w:val="TableofFigures"/>
        <w:tabs>
          <w:tab w:val="right" w:leader="dot" w:pos="9520"/>
        </w:tabs>
        <w:rPr>
          <w:ins w:id="2735" w:author="MinhHieu" w:date="2024-12-20T14:33:00Z"/>
          <w:rFonts w:asciiTheme="minorHAnsi" w:eastAsiaTheme="minorEastAsia" w:hAnsiTheme="minorHAnsi" w:cstheme="minorBidi"/>
          <w:noProof/>
          <w:color w:val="auto"/>
          <w:kern w:val="2"/>
          <w:sz w:val="22"/>
          <w:szCs w:val="22"/>
          <w:lang w:val="vi-VN"/>
          <w14:ligatures w14:val="standardContextual"/>
        </w:rPr>
      </w:pPr>
      <w:ins w:id="2736" w:author="MinhHieu" w:date="2024-12-20T14:33:00Z">
        <w:r w:rsidRPr="00DD03AB">
          <w:rPr>
            <w:rStyle w:val="Hyperlink"/>
            <w:noProof/>
          </w:rPr>
          <w:fldChar w:fldCharType="begin"/>
        </w:r>
        <w:r w:rsidRPr="00DD03AB">
          <w:rPr>
            <w:rStyle w:val="Hyperlink"/>
            <w:noProof/>
          </w:rPr>
          <w:instrText xml:space="preserve"> </w:instrText>
        </w:r>
        <w:r w:rsidRPr="00DD03AB">
          <w:rPr>
            <w:noProof/>
          </w:rPr>
          <w:instrText>HYPERLINK \l "_Toc185597652"</w:instrText>
        </w:r>
        <w:r w:rsidRPr="00DD03AB">
          <w:rPr>
            <w:rStyle w:val="Hyperlink"/>
            <w:noProof/>
          </w:rPr>
          <w:instrText xml:space="preserve"> </w:instrText>
        </w:r>
        <w:r w:rsidRPr="00DD03AB">
          <w:rPr>
            <w:rStyle w:val="Hyperlink"/>
            <w:noProof/>
          </w:rPr>
          <w:fldChar w:fldCharType="separate"/>
        </w:r>
        <w:r w:rsidRPr="00DD03AB">
          <w:rPr>
            <w:rStyle w:val="Hyperlink"/>
            <w:noProof/>
          </w:rPr>
          <w:t>Hình 2.28</w:t>
        </w:r>
        <w:r w:rsidRPr="00DD03AB">
          <w:rPr>
            <w:rStyle w:val="Hyperlink"/>
            <w:noProof/>
            <w:lang w:val="vi-VN"/>
          </w:rPr>
          <w:t xml:space="preserve"> </w:t>
        </w:r>
        <w:r w:rsidRPr="00DD03AB">
          <w:rPr>
            <w:rStyle w:val="Hyperlink"/>
            <w:noProof/>
          </w:rPr>
          <w:t>Biểu đồ tuần tự xem lịch sử đặt hàng</w:t>
        </w:r>
        <w:r w:rsidRPr="00DD03AB">
          <w:rPr>
            <w:noProof/>
            <w:webHidden/>
          </w:rPr>
          <w:tab/>
        </w:r>
        <w:r w:rsidRPr="00DD03AB">
          <w:rPr>
            <w:noProof/>
            <w:webHidden/>
          </w:rPr>
          <w:fldChar w:fldCharType="begin"/>
        </w:r>
        <w:r w:rsidRPr="00DD03AB">
          <w:rPr>
            <w:noProof/>
            <w:webHidden/>
          </w:rPr>
          <w:instrText xml:space="preserve"> PAGEREF _Toc185597652 \h </w:instrText>
        </w:r>
      </w:ins>
      <w:r w:rsidRPr="00DD03AB">
        <w:rPr>
          <w:noProof/>
          <w:webHidden/>
        </w:rPr>
      </w:r>
      <w:r w:rsidRPr="00DD03AB">
        <w:rPr>
          <w:noProof/>
          <w:webHidden/>
        </w:rPr>
        <w:fldChar w:fldCharType="separate"/>
      </w:r>
      <w:ins w:id="2737" w:author="MinhHieu" w:date="2024-12-20T14:33:00Z">
        <w:r w:rsidRPr="00DD03AB">
          <w:rPr>
            <w:noProof/>
            <w:webHidden/>
          </w:rPr>
          <w:t>44</w:t>
        </w:r>
        <w:r w:rsidRPr="00DD03AB">
          <w:rPr>
            <w:noProof/>
            <w:webHidden/>
          </w:rPr>
          <w:fldChar w:fldCharType="end"/>
        </w:r>
        <w:r w:rsidRPr="00DD03AB">
          <w:rPr>
            <w:rStyle w:val="Hyperlink"/>
            <w:noProof/>
          </w:rPr>
          <w:fldChar w:fldCharType="end"/>
        </w:r>
      </w:ins>
    </w:p>
    <w:p w14:paraId="18556234" w14:textId="5388A84D" w:rsidR="00DD03AB" w:rsidRPr="00DD03AB" w:rsidRDefault="00DD03AB">
      <w:pPr>
        <w:pStyle w:val="TableofFigures"/>
        <w:tabs>
          <w:tab w:val="right" w:leader="dot" w:pos="9520"/>
        </w:tabs>
        <w:rPr>
          <w:ins w:id="2738" w:author="MinhHieu" w:date="2024-12-20T14:33:00Z"/>
          <w:rFonts w:asciiTheme="minorHAnsi" w:eastAsiaTheme="minorEastAsia" w:hAnsiTheme="minorHAnsi" w:cstheme="minorBidi"/>
          <w:noProof/>
          <w:color w:val="auto"/>
          <w:kern w:val="2"/>
          <w:sz w:val="22"/>
          <w:szCs w:val="22"/>
          <w:lang w:val="vi-VN"/>
          <w14:ligatures w14:val="standardContextual"/>
        </w:rPr>
      </w:pPr>
      <w:ins w:id="2739" w:author="MinhHieu" w:date="2024-12-20T14:33:00Z">
        <w:r w:rsidRPr="00DD03AB">
          <w:rPr>
            <w:rStyle w:val="Hyperlink"/>
            <w:noProof/>
          </w:rPr>
          <w:fldChar w:fldCharType="begin"/>
        </w:r>
        <w:r w:rsidRPr="00DD03AB">
          <w:rPr>
            <w:rStyle w:val="Hyperlink"/>
            <w:noProof/>
          </w:rPr>
          <w:instrText xml:space="preserve"> </w:instrText>
        </w:r>
        <w:r w:rsidRPr="00DD03AB">
          <w:rPr>
            <w:noProof/>
          </w:rPr>
          <w:instrText>HYPERLINK \l "_Toc185597653"</w:instrText>
        </w:r>
        <w:r w:rsidRPr="00DD03AB">
          <w:rPr>
            <w:rStyle w:val="Hyperlink"/>
            <w:noProof/>
          </w:rPr>
          <w:instrText xml:space="preserve"> </w:instrText>
        </w:r>
        <w:r w:rsidRPr="00DD03AB">
          <w:rPr>
            <w:rStyle w:val="Hyperlink"/>
            <w:noProof/>
          </w:rPr>
          <w:fldChar w:fldCharType="separate"/>
        </w:r>
        <w:r w:rsidRPr="00DD03AB">
          <w:rPr>
            <w:rStyle w:val="Hyperlink"/>
            <w:noProof/>
          </w:rPr>
          <w:t>Hình 2.29</w:t>
        </w:r>
        <w:r w:rsidRPr="00DD03AB">
          <w:rPr>
            <w:rStyle w:val="Hyperlink"/>
            <w:noProof/>
            <w:lang w:val="vi-VN"/>
          </w:rPr>
          <w:t xml:space="preserve"> </w:t>
        </w:r>
        <w:r w:rsidRPr="00DD03AB">
          <w:rPr>
            <w:rStyle w:val="Hyperlink"/>
            <w:noProof/>
          </w:rPr>
          <w:t>Biểu đồ tuần tự tìm kiếm sản phẩm</w:t>
        </w:r>
        <w:r w:rsidRPr="00DD03AB">
          <w:rPr>
            <w:noProof/>
            <w:webHidden/>
          </w:rPr>
          <w:tab/>
        </w:r>
        <w:r w:rsidRPr="00DD03AB">
          <w:rPr>
            <w:noProof/>
            <w:webHidden/>
          </w:rPr>
          <w:fldChar w:fldCharType="begin"/>
        </w:r>
        <w:r w:rsidRPr="00DD03AB">
          <w:rPr>
            <w:noProof/>
            <w:webHidden/>
          </w:rPr>
          <w:instrText xml:space="preserve"> PAGEREF _Toc185597653 \h </w:instrText>
        </w:r>
      </w:ins>
      <w:r w:rsidRPr="00DD03AB">
        <w:rPr>
          <w:noProof/>
          <w:webHidden/>
        </w:rPr>
      </w:r>
      <w:r w:rsidRPr="00DD03AB">
        <w:rPr>
          <w:noProof/>
          <w:webHidden/>
        </w:rPr>
        <w:fldChar w:fldCharType="separate"/>
      </w:r>
      <w:ins w:id="2740" w:author="MinhHieu" w:date="2024-12-20T14:33:00Z">
        <w:r w:rsidRPr="00DD03AB">
          <w:rPr>
            <w:noProof/>
            <w:webHidden/>
          </w:rPr>
          <w:t>44</w:t>
        </w:r>
        <w:r w:rsidRPr="00DD03AB">
          <w:rPr>
            <w:noProof/>
            <w:webHidden/>
          </w:rPr>
          <w:fldChar w:fldCharType="end"/>
        </w:r>
        <w:r w:rsidRPr="00DD03AB">
          <w:rPr>
            <w:rStyle w:val="Hyperlink"/>
            <w:noProof/>
          </w:rPr>
          <w:fldChar w:fldCharType="end"/>
        </w:r>
      </w:ins>
    </w:p>
    <w:p w14:paraId="1EA52388" w14:textId="1FE9B1AE" w:rsidR="00DD03AB" w:rsidRPr="00DD03AB" w:rsidRDefault="00DD03AB">
      <w:pPr>
        <w:pStyle w:val="TableofFigures"/>
        <w:tabs>
          <w:tab w:val="right" w:leader="dot" w:pos="9520"/>
        </w:tabs>
        <w:rPr>
          <w:ins w:id="2741" w:author="MinhHieu" w:date="2024-12-20T14:33:00Z"/>
          <w:rFonts w:asciiTheme="minorHAnsi" w:eastAsiaTheme="minorEastAsia" w:hAnsiTheme="minorHAnsi" w:cstheme="minorBidi"/>
          <w:noProof/>
          <w:color w:val="auto"/>
          <w:kern w:val="2"/>
          <w:sz w:val="22"/>
          <w:szCs w:val="22"/>
          <w:lang w:val="vi-VN"/>
          <w14:ligatures w14:val="standardContextual"/>
        </w:rPr>
      </w:pPr>
      <w:ins w:id="2742" w:author="MinhHieu" w:date="2024-12-20T14:33:00Z">
        <w:r w:rsidRPr="00DD03AB">
          <w:rPr>
            <w:rStyle w:val="Hyperlink"/>
            <w:noProof/>
          </w:rPr>
          <w:fldChar w:fldCharType="begin"/>
        </w:r>
        <w:r w:rsidRPr="00DD03AB">
          <w:rPr>
            <w:rStyle w:val="Hyperlink"/>
            <w:noProof/>
          </w:rPr>
          <w:instrText xml:space="preserve"> </w:instrText>
        </w:r>
        <w:r w:rsidRPr="00DD03AB">
          <w:rPr>
            <w:noProof/>
          </w:rPr>
          <w:instrText>HYPERLINK \l "_Toc185597654"</w:instrText>
        </w:r>
        <w:r w:rsidRPr="00DD03AB">
          <w:rPr>
            <w:rStyle w:val="Hyperlink"/>
            <w:noProof/>
          </w:rPr>
          <w:instrText xml:space="preserve"> </w:instrText>
        </w:r>
        <w:r w:rsidRPr="00DD03AB">
          <w:rPr>
            <w:rStyle w:val="Hyperlink"/>
            <w:noProof/>
          </w:rPr>
          <w:fldChar w:fldCharType="separate"/>
        </w:r>
        <w:r w:rsidRPr="00DD03AB">
          <w:rPr>
            <w:rStyle w:val="Hyperlink"/>
            <w:noProof/>
          </w:rPr>
          <w:t>Hình 2.30</w:t>
        </w:r>
        <w:r w:rsidRPr="00DD03AB">
          <w:rPr>
            <w:rStyle w:val="Hyperlink"/>
            <w:noProof/>
            <w:lang w:val="vi-VN"/>
          </w:rPr>
          <w:t xml:space="preserve"> </w:t>
        </w:r>
        <w:r w:rsidRPr="00DD03AB">
          <w:rPr>
            <w:rStyle w:val="Hyperlink"/>
            <w:noProof/>
          </w:rPr>
          <w:t>Biểu đồ tuần tự đánh giá và bình luận sản phẩm</w:t>
        </w:r>
        <w:r w:rsidRPr="00DD03AB">
          <w:rPr>
            <w:noProof/>
            <w:webHidden/>
          </w:rPr>
          <w:tab/>
        </w:r>
        <w:r w:rsidRPr="00DD03AB">
          <w:rPr>
            <w:noProof/>
            <w:webHidden/>
          </w:rPr>
          <w:fldChar w:fldCharType="begin"/>
        </w:r>
        <w:r w:rsidRPr="00DD03AB">
          <w:rPr>
            <w:noProof/>
            <w:webHidden/>
          </w:rPr>
          <w:instrText xml:space="preserve"> PAGEREF _Toc185597654 \h </w:instrText>
        </w:r>
      </w:ins>
      <w:r w:rsidRPr="00DD03AB">
        <w:rPr>
          <w:noProof/>
          <w:webHidden/>
        </w:rPr>
      </w:r>
      <w:r w:rsidRPr="00DD03AB">
        <w:rPr>
          <w:noProof/>
          <w:webHidden/>
        </w:rPr>
        <w:fldChar w:fldCharType="separate"/>
      </w:r>
      <w:ins w:id="2743" w:author="MinhHieu" w:date="2024-12-20T14:33:00Z">
        <w:r w:rsidRPr="00DD03AB">
          <w:rPr>
            <w:noProof/>
            <w:webHidden/>
          </w:rPr>
          <w:t>45</w:t>
        </w:r>
        <w:r w:rsidRPr="00DD03AB">
          <w:rPr>
            <w:noProof/>
            <w:webHidden/>
          </w:rPr>
          <w:fldChar w:fldCharType="end"/>
        </w:r>
        <w:r w:rsidRPr="00DD03AB">
          <w:rPr>
            <w:rStyle w:val="Hyperlink"/>
            <w:noProof/>
          </w:rPr>
          <w:fldChar w:fldCharType="end"/>
        </w:r>
      </w:ins>
    </w:p>
    <w:p w14:paraId="4050EC8D" w14:textId="4A57B574" w:rsidR="00DD03AB" w:rsidRPr="00DD03AB" w:rsidRDefault="00DD03AB">
      <w:pPr>
        <w:pStyle w:val="TableofFigures"/>
        <w:tabs>
          <w:tab w:val="right" w:leader="dot" w:pos="9520"/>
        </w:tabs>
        <w:rPr>
          <w:ins w:id="2744" w:author="MinhHieu" w:date="2024-12-20T14:33:00Z"/>
          <w:rFonts w:asciiTheme="minorHAnsi" w:eastAsiaTheme="minorEastAsia" w:hAnsiTheme="minorHAnsi" w:cstheme="minorBidi"/>
          <w:noProof/>
          <w:color w:val="auto"/>
          <w:kern w:val="2"/>
          <w:sz w:val="22"/>
          <w:szCs w:val="22"/>
          <w:lang w:val="vi-VN"/>
          <w14:ligatures w14:val="standardContextual"/>
        </w:rPr>
      </w:pPr>
      <w:ins w:id="2745" w:author="MinhHieu" w:date="2024-12-20T14:33:00Z">
        <w:r w:rsidRPr="00DD03AB">
          <w:rPr>
            <w:rStyle w:val="Hyperlink"/>
            <w:noProof/>
          </w:rPr>
          <w:fldChar w:fldCharType="begin"/>
        </w:r>
        <w:r w:rsidRPr="00DD03AB">
          <w:rPr>
            <w:rStyle w:val="Hyperlink"/>
            <w:noProof/>
          </w:rPr>
          <w:instrText xml:space="preserve"> </w:instrText>
        </w:r>
        <w:r w:rsidRPr="00DD03AB">
          <w:rPr>
            <w:noProof/>
          </w:rPr>
          <w:instrText>HYPERLINK \l "_Toc185597655"</w:instrText>
        </w:r>
        <w:r w:rsidRPr="00DD03AB">
          <w:rPr>
            <w:rStyle w:val="Hyperlink"/>
            <w:noProof/>
          </w:rPr>
          <w:instrText xml:space="preserve"> </w:instrText>
        </w:r>
        <w:r w:rsidRPr="00DD03AB">
          <w:rPr>
            <w:rStyle w:val="Hyperlink"/>
            <w:noProof/>
          </w:rPr>
          <w:fldChar w:fldCharType="separate"/>
        </w:r>
        <w:r w:rsidRPr="00DD03AB">
          <w:rPr>
            <w:rStyle w:val="Hyperlink"/>
            <w:noProof/>
          </w:rPr>
          <w:t>Hình 2.31</w:t>
        </w:r>
        <w:r w:rsidRPr="00DD03AB">
          <w:rPr>
            <w:rStyle w:val="Hyperlink"/>
            <w:noProof/>
            <w:lang w:val="vi-VN"/>
          </w:rPr>
          <w:t xml:space="preserve"> </w:t>
        </w:r>
        <w:r w:rsidRPr="00DD03AB">
          <w:rPr>
            <w:rStyle w:val="Hyperlink"/>
            <w:noProof/>
          </w:rPr>
          <w:t>Biểu đồ tuần tự xem bình luận và đánh giá</w:t>
        </w:r>
        <w:r w:rsidRPr="00DD03AB">
          <w:rPr>
            <w:noProof/>
            <w:webHidden/>
          </w:rPr>
          <w:tab/>
        </w:r>
        <w:r w:rsidRPr="00DD03AB">
          <w:rPr>
            <w:noProof/>
            <w:webHidden/>
          </w:rPr>
          <w:fldChar w:fldCharType="begin"/>
        </w:r>
        <w:r w:rsidRPr="00DD03AB">
          <w:rPr>
            <w:noProof/>
            <w:webHidden/>
          </w:rPr>
          <w:instrText xml:space="preserve"> PAGEREF _Toc185597655 \h </w:instrText>
        </w:r>
      </w:ins>
      <w:r w:rsidRPr="00DD03AB">
        <w:rPr>
          <w:noProof/>
          <w:webHidden/>
        </w:rPr>
      </w:r>
      <w:r w:rsidRPr="00DD03AB">
        <w:rPr>
          <w:noProof/>
          <w:webHidden/>
        </w:rPr>
        <w:fldChar w:fldCharType="separate"/>
      </w:r>
      <w:ins w:id="2746" w:author="MinhHieu" w:date="2024-12-20T14:33:00Z">
        <w:r w:rsidRPr="00DD03AB">
          <w:rPr>
            <w:noProof/>
            <w:webHidden/>
          </w:rPr>
          <w:t>45</w:t>
        </w:r>
        <w:r w:rsidRPr="00DD03AB">
          <w:rPr>
            <w:noProof/>
            <w:webHidden/>
          </w:rPr>
          <w:fldChar w:fldCharType="end"/>
        </w:r>
        <w:r w:rsidRPr="00DD03AB">
          <w:rPr>
            <w:rStyle w:val="Hyperlink"/>
            <w:noProof/>
          </w:rPr>
          <w:fldChar w:fldCharType="end"/>
        </w:r>
      </w:ins>
    </w:p>
    <w:p w14:paraId="7B8FB662" w14:textId="0B6810C6" w:rsidR="00DD03AB" w:rsidRPr="00DD03AB" w:rsidRDefault="00DD03AB">
      <w:pPr>
        <w:pStyle w:val="TableofFigures"/>
        <w:tabs>
          <w:tab w:val="right" w:leader="dot" w:pos="9520"/>
        </w:tabs>
        <w:rPr>
          <w:ins w:id="2747" w:author="MinhHieu" w:date="2024-12-20T14:33:00Z"/>
          <w:rFonts w:asciiTheme="minorHAnsi" w:eastAsiaTheme="minorEastAsia" w:hAnsiTheme="minorHAnsi" w:cstheme="minorBidi"/>
          <w:noProof/>
          <w:color w:val="auto"/>
          <w:kern w:val="2"/>
          <w:sz w:val="22"/>
          <w:szCs w:val="22"/>
          <w:lang w:val="vi-VN"/>
          <w14:ligatures w14:val="standardContextual"/>
        </w:rPr>
      </w:pPr>
      <w:ins w:id="2748" w:author="MinhHieu" w:date="2024-12-20T14:33:00Z">
        <w:r w:rsidRPr="00DD03AB">
          <w:rPr>
            <w:rStyle w:val="Hyperlink"/>
            <w:noProof/>
          </w:rPr>
          <w:fldChar w:fldCharType="begin"/>
        </w:r>
        <w:r w:rsidRPr="00DD03AB">
          <w:rPr>
            <w:rStyle w:val="Hyperlink"/>
            <w:noProof/>
          </w:rPr>
          <w:instrText xml:space="preserve"> </w:instrText>
        </w:r>
        <w:r w:rsidRPr="00DD03AB">
          <w:rPr>
            <w:noProof/>
          </w:rPr>
          <w:instrText>HYPERLINK \l "_Toc185597656"</w:instrText>
        </w:r>
        <w:r w:rsidRPr="00DD03AB">
          <w:rPr>
            <w:rStyle w:val="Hyperlink"/>
            <w:noProof/>
          </w:rPr>
          <w:instrText xml:space="preserve"> </w:instrText>
        </w:r>
        <w:r w:rsidRPr="00DD03AB">
          <w:rPr>
            <w:rStyle w:val="Hyperlink"/>
            <w:noProof/>
          </w:rPr>
          <w:fldChar w:fldCharType="separate"/>
        </w:r>
        <w:r w:rsidRPr="00DD03AB">
          <w:rPr>
            <w:rStyle w:val="Hyperlink"/>
            <w:noProof/>
          </w:rPr>
          <w:t>Hình 2.32</w:t>
        </w:r>
        <w:r w:rsidRPr="00DD03AB">
          <w:rPr>
            <w:rStyle w:val="Hyperlink"/>
            <w:noProof/>
            <w:lang w:val="vi-VN"/>
          </w:rPr>
          <w:t xml:space="preserve"> </w:t>
        </w:r>
        <w:r w:rsidRPr="00DD03AB">
          <w:rPr>
            <w:rStyle w:val="Hyperlink"/>
            <w:noProof/>
          </w:rPr>
          <w:t>Lược đồ cơ sở dữ liệu</w:t>
        </w:r>
        <w:r w:rsidRPr="00DD03AB">
          <w:rPr>
            <w:noProof/>
            <w:webHidden/>
          </w:rPr>
          <w:tab/>
        </w:r>
        <w:r w:rsidRPr="00DD03AB">
          <w:rPr>
            <w:noProof/>
            <w:webHidden/>
          </w:rPr>
          <w:fldChar w:fldCharType="begin"/>
        </w:r>
        <w:r w:rsidRPr="00DD03AB">
          <w:rPr>
            <w:noProof/>
            <w:webHidden/>
          </w:rPr>
          <w:instrText xml:space="preserve"> PAGEREF _Toc185597656 \h </w:instrText>
        </w:r>
      </w:ins>
      <w:r w:rsidRPr="00DD03AB">
        <w:rPr>
          <w:noProof/>
          <w:webHidden/>
        </w:rPr>
      </w:r>
      <w:r w:rsidRPr="00DD03AB">
        <w:rPr>
          <w:noProof/>
          <w:webHidden/>
        </w:rPr>
        <w:fldChar w:fldCharType="separate"/>
      </w:r>
      <w:ins w:id="2749" w:author="MinhHieu" w:date="2024-12-20T14:33:00Z">
        <w:r w:rsidRPr="00DD03AB">
          <w:rPr>
            <w:noProof/>
            <w:webHidden/>
          </w:rPr>
          <w:t>51</w:t>
        </w:r>
        <w:r w:rsidRPr="00DD03AB">
          <w:rPr>
            <w:noProof/>
            <w:webHidden/>
          </w:rPr>
          <w:fldChar w:fldCharType="end"/>
        </w:r>
        <w:r w:rsidRPr="00DD03AB">
          <w:rPr>
            <w:rStyle w:val="Hyperlink"/>
            <w:noProof/>
          </w:rPr>
          <w:fldChar w:fldCharType="end"/>
        </w:r>
      </w:ins>
    </w:p>
    <w:p w14:paraId="58334FC5" w14:textId="5354D3A6" w:rsidR="00DD03AB" w:rsidRPr="00EA385F" w:rsidDel="00DD03AB" w:rsidRDefault="00DD03AB" w:rsidP="00D07FBB">
      <w:pPr>
        <w:rPr>
          <w:del w:id="2750" w:author="MinhHieu" w:date="2024-12-20T14:33:00Z"/>
          <w:noProof/>
        </w:rPr>
      </w:pPr>
    </w:p>
    <w:p w14:paraId="6F5BF7D7" w14:textId="7B51C7C6" w:rsidR="00DD03AB" w:rsidRPr="00DD03AB" w:rsidRDefault="00DD03AB">
      <w:pPr>
        <w:pStyle w:val="TableofFigures"/>
        <w:tabs>
          <w:tab w:val="right" w:leader="dot" w:pos="9520"/>
        </w:tabs>
        <w:rPr>
          <w:ins w:id="2751" w:author="MinhHieu" w:date="2024-12-20T14:33:00Z"/>
          <w:rFonts w:asciiTheme="minorHAnsi" w:eastAsiaTheme="minorEastAsia" w:hAnsiTheme="minorHAnsi" w:cstheme="minorBidi"/>
          <w:noProof/>
          <w:color w:val="auto"/>
          <w:kern w:val="2"/>
          <w:sz w:val="22"/>
          <w:szCs w:val="22"/>
          <w:lang w:val="vi-VN"/>
          <w14:ligatures w14:val="standardContextual"/>
        </w:rPr>
      </w:pPr>
      <w:ins w:id="2752" w:author="MinhHieu" w:date="2024-12-20T14:33:00Z">
        <w:r w:rsidRPr="00DD03AB">
          <w:rPr>
            <w:lang w:val="en-US"/>
          </w:rPr>
          <w:fldChar w:fldCharType="end"/>
        </w:r>
        <w:r w:rsidRPr="00DD03AB">
          <w:rPr>
            <w:lang w:val="en-US"/>
          </w:rPr>
          <w:fldChar w:fldCharType="begin"/>
        </w:r>
        <w:r w:rsidRPr="00DD03AB">
          <w:rPr>
            <w:lang w:val="en-US"/>
          </w:rPr>
          <w:instrText xml:space="preserve"> TOC \h \z \c "Hình 3." </w:instrText>
        </w:r>
      </w:ins>
      <w:r w:rsidRPr="00DD03AB">
        <w:rPr>
          <w:lang w:val="en-US"/>
        </w:rPr>
        <w:fldChar w:fldCharType="separate"/>
      </w:r>
      <w:ins w:id="2753" w:author="MinhHieu" w:date="2024-12-20T14:33:00Z">
        <w:r w:rsidRPr="00DD03AB">
          <w:rPr>
            <w:rStyle w:val="Hyperlink"/>
            <w:noProof/>
          </w:rPr>
          <w:fldChar w:fldCharType="begin"/>
        </w:r>
        <w:r w:rsidRPr="00DD03AB">
          <w:rPr>
            <w:rStyle w:val="Hyperlink"/>
            <w:noProof/>
          </w:rPr>
          <w:instrText xml:space="preserve"> </w:instrText>
        </w:r>
        <w:r w:rsidRPr="00DD03AB">
          <w:rPr>
            <w:noProof/>
          </w:rPr>
          <w:instrText>HYPERLINK \l "_Toc185597657"</w:instrText>
        </w:r>
        <w:r w:rsidRPr="00DD03AB">
          <w:rPr>
            <w:rStyle w:val="Hyperlink"/>
            <w:noProof/>
          </w:rPr>
          <w:instrText xml:space="preserve"> </w:instrText>
        </w:r>
        <w:r w:rsidRPr="00DD03AB">
          <w:rPr>
            <w:rStyle w:val="Hyperlink"/>
            <w:noProof/>
          </w:rPr>
          <w:fldChar w:fldCharType="separate"/>
        </w:r>
        <w:r w:rsidRPr="00DD03AB">
          <w:rPr>
            <w:rStyle w:val="Hyperlink"/>
            <w:noProof/>
          </w:rPr>
          <w:t>Hình 3.1</w:t>
        </w:r>
        <w:r w:rsidRPr="00DD03AB">
          <w:rPr>
            <w:rStyle w:val="Hyperlink"/>
            <w:noProof/>
            <w:lang w:val="vi-VN"/>
          </w:rPr>
          <w:t xml:space="preserve"> </w:t>
        </w:r>
        <w:r w:rsidRPr="00DD03AB">
          <w:rPr>
            <w:rStyle w:val="Hyperlink"/>
            <w:noProof/>
          </w:rPr>
          <w:t>Giao diện trang chủ khách hàng</w:t>
        </w:r>
        <w:r w:rsidRPr="00DD03AB">
          <w:rPr>
            <w:noProof/>
            <w:webHidden/>
          </w:rPr>
          <w:tab/>
        </w:r>
        <w:r w:rsidRPr="00DD03AB">
          <w:rPr>
            <w:noProof/>
            <w:webHidden/>
          </w:rPr>
          <w:fldChar w:fldCharType="begin"/>
        </w:r>
        <w:r w:rsidRPr="00DD03AB">
          <w:rPr>
            <w:noProof/>
            <w:webHidden/>
          </w:rPr>
          <w:instrText xml:space="preserve"> PAGEREF _Toc185597657 \h </w:instrText>
        </w:r>
      </w:ins>
      <w:r w:rsidRPr="00DD03AB">
        <w:rPr>
          <w:noProof/>
          <w:webHidden/>
        </w:rPr>
      </w:r>
      <w:r w:rsidRPr="00DD03AB">
        <w:rPr>
          <w:noProof/>
          <w:webHidden/>
        </w:rPr>
        <w:fldChar w:fldCharType="separate"/>
      </w:r>
      <w:ins w:id="2754" w:author="MinhHieu" w:date="2024-12-20T14:33:00Z">
        <w:r w:rsidRPr="00DD03AB">
          <w:rPr>
            <w:noProof/>
            <w:webHidden/>
          </w:rPr>
          <w:t>52</w:t>
        </w:r>
        <w:r w:rsidRPr="00DD03AB">
          <w:rPr>
            <w:noProof/>
            <w:webHidden/>
          </w:rPr>
          <w:fldChar w:fldCharType="end"/>
        </w:r>
        <w:r w:rsidRPr="00DD03AB">
          <w:rPr>
            <w:rStyle w:val="Hyperlink"/>
            <w:noProof/>
          </w:rPr>
          <w:fldChar w:fldCharType="end"/>
        </w:r>
      </w:ins>
    </w:p>
    <w:p w14:paraId="363FD5A3" w14:textId="277FEA7C" w:rsidR="00DD03AB" w:rsidRPr="00DD03AB" w:rsidRDefault="00DD03AB">
      <w:pPr>
        <w:pStyle w:val="TableofFigures"/>
        <w:tabs>
          <w:tab w:val="right" w:leader="dot" w:pos="9520"/>
        </w:tabs>
        <w:rPr>
          <w:ins w:id="2755" w:author="MinhHieu" w:date="2024-12-20T14:33:00Z"/>
          <w:rFonts w:asciiTheme="minorHAnsi" w:eastAsiaTheme="minorEastAsia" w:hAnsiTheme="minorHAnsi" w:cstheme="minorBidi"/>
          <w:noProof/>
          <w:color w:val="auto"/>
          <w:kern w:val="2"/>
          <w:sz w:val="22"/>
          <w:szCs w:val="22"/>
          <w:lang w:val="vi-VN"/>
          <w14:ligatures w14:val="standardContextual"/>
        </w:rPr>
      </w:pPr>
      <w:ins w:id="2756" w:author="MinhHieu" w:date="2024-12-20T14:33:00Z">
        <w:r w:rsidRPr="00DD03AB">
          <w:rPr>
            <w:rStyle w:val="Hyperlink"/>
            <w:noProof/>
          </w:rPr>
          <w:fldChar w:fldCharType="begin"/>
        </w:r>
        <w:r w:rsidRPr="00DD03AB">
          <w:rPr>
            <w:rStyle w:val="Hyperlink"/>
            <w:noProof/>
          </w:rPr>
          <w:instrText xml:space="preserve"> </w:instrText>
        </w:r>
        <w:r w:rsidRPr="00DD03AB">
          <w:rPr>
            <w:noProof/>
          </w:rPr>
          <w:instrText>HYPERLINK \l "_Toc185597658"</w:instrText>
        </w:r>
        <w:r w:rsidRPr="00DD03AB">
          <w:rPr>
            <w:rStyle w:val="Hyperlink"/>
            <w:noProof/>
          </w:rPr>
          <w:instrText xml:space="preserve"> </w:instrText>
        </w:r>
        <w:r w:rsidRPr="00DD03AB">
          <w:rPr>
            <w:rStyle w:val="Hyperlink"/>
            <w:noProof/>
          </w:rPr>
          <w:fldChar w:fldCharType="separate"/>
        </w:r>
        <w:r w:rsidRPr="00DD03AB">
          <w:rPr>
            <w:rStyle w:val="Hyperlink"/>
            <w:noProof/>
          </w:rPr>
          <w:t>Hình 3.2</w:t>
        </w:r>
        <w:r w:rsidRPr="00DD03AB">
          <w:rPr>
            <w:rStyle w:val="Hyperlink"/>
            <w:noProof/>
            <w:lang w:val="vi-VN"/>
          </w:rPr>
          <w:t xml:space="preserve"> </w:t>
        </w:r>
        <w:r w:rsidRPr="00DD03AB">
          <w:rPr>
            <w:rStyle w:val="Hyperlink"/>
            <w:noProof/>
          </w:rPr>
          <w:t>Giao diện danh mục sản phẩm</w:t>
        </w:r>
        <w:r w:rsidRPr="00DD03AB">
          <w:rPr>
            <w:noProof/>
            <w:webHidden/>
          </w:rPr>
          <w:tab/>
        </w:r>
        <w:r w:rsidRPr="00DD03AB">
          <w:rPr>
            <w:noProof/>
            <w:webHidden/>
          </w:rPr>
          <w:fldChar w:fldCharType="begin"/>
        </w:r>
        <w:r w:rsidRPr="00DD03AB">
          <w:rPr>
            <w:noProof/>
            <w:webHidden/>
          </w:rPr>
          <w:instrText xml:space="preserve"> PAGEREF _Toc185597658 \h </w:instrText>
        </w:r>
      </w:ins>
      <w:r w:rsidRPr="00DD03AB">
        <w:rPr>
          <w:noProof/>
          <w:webHidden/>
        </w:rPr>
      </w:r>
      <w:r w:rsidRPr="00DD03AB">
        <w:rPr>
          <w:noProof/>
          <w:webHidden/>
        </w:rPr>
        <w:fldChar w:fldCharType="separate"/>
      </w:r>
      <w:ins w:id="2757" w:author="MinhHieu" w:date="2024-12-20T14:33:00Z">
        <w:r w:rsidRPr="00DD03AB">
          <w:rPr>
            <w:noProof/>
            <w:webHidden/>
          </w:rPr>
          <w:t>53</w:t>
        </w:r>
        <w:r w:rsidRPr="00DD03AB">
          <w:rPr>
            <w:noProof/>
            <w:webHidden/>
          </w:rPr>
          <w:fldChar w:fldCharType="end"/>
        </w:r>
        <w:r w:rsidRPr="00DD03AB">
          <w:rPr>
            <w:rStyle w:val="Hyperlink"/>
            <w:noProof/>
          </w:rPr>
          <w:fldChar w:fldCharType="end"/>
        </w:r>
      </w:ins>
    </w:p>
    <w:p w14:paraId="427A780A" w14:textId="49F3A2A9" w:rsidR="00DD03AB" w:rsidRPr="00DD03AB" w:rsidDel="00DD03AB" w:rsidRDefault="00DD03AB" w:rsidP="00D07FBB">
      <w:pPr>
        <w:rPr>
          <w:del w:id="2758" w:author="MinhHieu" w:date="2024-12-20T14:33:00Z"/>
          <w:noProof/>
        </w:rPr>
      </w:pPr>
    </w:p>
    <w:p w14:paraId="68733FE5" w14:textId="171602EA" w:rsidR="00DD03AB" w:rsidRPr="00DD03AB" w:rsidRDefault="00DD03AB" w:rsidP="00D07FBB">
      <w:pPr>
        <w:rPr>
          <w:ins w:id="2759" w:author="MinhHieu" w:date="2024-12-20T14:18:00Z"/>
          <w:lang w:val="en-US"/>
          <w:rPrChange w:id="2760" w:author="MinhHieu" w:date="2024-12-20T14:33:00Z">
            <w:rPr>
              <w:ins w:id="2761" w:author="MinhHieu" w:date="2024-12-20T14:18:00Z"/>
            </w:rPr>
          </w:rPrChange>
        </w:rPr>
        <w:sectPr w:rsidR="00DD03AB" w:rsidRPr="00DD03AB" w:rsidSect="00D07FBB">
          <w:pgSz w:w="11910" w:h="16840"/>
          <w:pgMar w:top="1500" w:right="800" w:bottom="1340" w:left="1580" w:header="732" w:footer="1153" w:gutter="0"/>
          <w:pgNumType w:fmt="lowerRoman"/>
          <w:cols w:space="720"/>
        </w:sectPr>
      </w:pPr>
      <w:ins w:id="2762" w:author="MinhHieu" w:date="2024-12-20T14:33:00Z">
        <w:r w:rsidRPr="00DD03AB">
          <w:rPr>
            <w:lang w:val="en-US"/>
          </w:rPr>
          <w:fldChar w:fldCharType="end"/>
        </w:r>
      </w:ins>
    </w:p>
    <w:p w14:paraId="2019FE64" w14:textId="1BC851F7" w:rsidR="00A27D53" w:rsidRPr="00DD03AB" w:rsidDel="00D07FBB" w:rsidRDefault="00D33BC1">
      <w:pPr>
        <w:pStyle w:val="Heading1"/>
        <w:jc w:val="center"/>
        <w:rPr>
          <w:del w:id="2763" w:author="MinhHieu" w:date="2024-12-20T14:18:00Z"/>
        </w:rPr>
        <w:pPrChange w:id="2764" w:author="MinhHieu" w:date="2024-12-20T14:31:00Z">
          <w:pPr>
            <w:pBdr>
              <w:top w:val="nil"/>
              <w:left w:val="nil"/>
              <w:bottom w:val="nil"/>
              <w:right w:val="nil"/>
              <w:between w:val="nil"/>
            </w:pBdr>
            <w:spacing w:before="0" w:line="240" w:lineRule="auto"/>
            <w:ind w:left="0" w:right="43" w:firstLine="0"/>
          </w:pPr>
        </w:pPrChange>
      </w:pPr>
      <w:del w:id="2765" w:author="MinhHieu" w:date="2024-12-20T14:18:00Z">
        <w:r w:rsidRPr="00DD03AB" w:rsidDel="00D07FBB">
          <w:rPr>
            <w:noProof/>
          </w:rPr>
          <w:lastRenderedPageBreak/>
          <mc:AlternateContent>
            <mc:Choice Requires="wpg">
              <w:drawing>
                <wp:anchor distT="0" distB="0" distL="0" distR="0" simplePos="0" relativeHeight="251658240" behindDoc="1" locked="0" layoutInCell="1" hidden="0" allowOverlap="1" wp14:anchorId="402F2695" wp14:editId="6BE7F1B3">
                  <wp:simplePos x="0" y="0"/>
                  <wp:positionH relativeFrom="page">
                    <wp:posOffset>1036800</wp:posOffset>
                  </wp:positionH>
                  <wp:positionV relativeFrom="page">
                    <wp:posOffset>1033144</wp:posOffset>
                  </wp:positionV>
                  <wp:extent cx="5981700" cy="8829040"/>
                  <wp:effectExtent l="0" t="0" r="0" b="0"/>
                  <wp:wrapNone/>
                  <wp:docPr id="2025060224" name="Nhóm 2025060224"/>
                  <wp:cNvGraphicFramePr/>
                  <a:graphic xmlns:a="http://schemas.openxmlformats.org/drawingml/2006/main">
                    <a:graphicData uri="http://schemas.microsoft.com/office/word/2010/wordprocessingGroup">
                      <wpg:wgp>
                        <wpg:cNvGrpSpPr/>
                        <wpg:grpSpPr>
                          <a:xfrm>
                            <a:off x="0" y="0"/>
                            <a:ext cx="5981700" cy="8829040"/>
                            <a:chOff x="2355150" y="0"/>
                            <a:chExt cx="5981700" cy="7560000"/>
                          </a:xfrm>
                        </wpg:grpSpPr>
                        <wpg:grpSp>
                          <wpg:cNvPr id="1144847458" name="Nhóm 1144847458"/>
                          <wpg:cNvGrpSpPr/>
                          <wpg:grpSpPr>
                            <a:xfrm>
                              <a:off x="2355150" y="0"/>
                              <a:ext cx="5981700" cy="7559987"/>
                              <a:chOff x="0" y="0"/>
                              <a:chExt cx="5981700" cy="8829025"/>
                            </a:xfrm>
                          </wpg:grpSpPr>
                          <wps:wsp>
                            <wps:cNvPr id="1242650910" name="Hình chữ nhật 1242650910"/>
                            <wps:cNvSpPr/>
                            <wps:spPr>
                              <a:xfrm>
                                <a:off x="0" y="0"/>
                                <a:ext cx="5981700" cy="8829025"/>
                              </a:xfrm>
                              <a:prstGeom prst="rect">
                                <a:avLst/>
                              </a:prstGeom>
                              <a:noFill/>
                              <a:ln>
                                <a:noFill/>
                              </a:ln>
                            </wps:spPr>
                            <wps:txbx>
                              <w:txbxContent>
                                <w:p w14:paraId="1C522E23" w14:textId="77777777" w:rsidR="00A27D53" w:rsidRDefault="00A27D53">
                                  <w:pPr>
                                    <w:spacing w:before="0" w:line="240" w:lineRule="auto"/>
                                    <w:ind w:left="0" w:right="0"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3478568" name="Shape 12"/>
                              <pic:cNvPicPr preferRelativeResize="0"/>
                            </pic:nvPicPr>
                            <pic:blipFill rotWithShape="1">
                              <a:blip r:embed="rId9">
                                <a:alphaModFix/>
                              </a:blip>
                              <a:srcRect/>
                              <a:stretch/>
                            </pic:blipFill>
                            <pic:spPr>
                              <a:xfrm>
                                <a:off x="9525" y="8254"/>
                                <a:ext cx="5962650" cy="8810625"/>
                              </a:xfrm>
                              <a:prstGeom prst="rect">
                                <a:avLst/>
                              </a:prstGeom>
                              <a:noFill/>
                              <a:ln>
                                <a:noFill/>
                              </a:ln>
                            </pic:spPr>
                          </pic:pic>
                          <wps:wsp>
                            <wps:cNvPr id="40096425" name="Hình tự do: Hình 40096425"/>
                            <wps:cNvSpPr/>
                            <wps:spPr>
                              <a:xfrm>
                                <a:off x="0" y="0"/>
                                <a:ext cx="5981065" cy="8828405"/>
                              </a:xfrm>
                              <a:custGeom>
                                <a:avLst/>
                                <a:gdLst/>
                                <a:ahLst/>
                                <a:cxnLst/>
                                <a:rect l="l" t="t" r="r" b="b"/>
                                <a:pathLst>
                                  <a:path w="5981065" h="8828405" extrusionOk="0">
                                    <a:moveTo>
                                      <a:pt x="0" y="5080"/>
                                    </a:moveTo>
                                    <a:lnTo>
                                      <a:pt x="5981065" y="5080"/>
                                    </a:lnTo>
                                  </a:path>
                                  <a:path w="5981065" h="8828405" extrusionOk="0">
                                    <a:moveTo>
                                      <a:pt x="5976620" y="0"/>
                                    </a:moveTo>
                                    <a:lnTo>
                                      <a:pt x="5976620" y="8828405"/>
                                    </a:lnTo>
                                  </a:path>
                                  <a:path w="5981065" h="8828405" extrusionOk="0">
                                    <a:moveTo>
                                      <a:pt x="5981065" y="8823960"/>
                                    </a:moveTo>
                                    <a:lnTo>
                                      <a:pt x="0" y="8823960"/>
                                    </a:lnTo>
                                  </a:path>
                                  <a:path w="5981065" h="8828405" extrusionOk="0">
                                    <a:moveTo>
                                      <a:pt x="5080" y="8828405"/>
                                    </a:moveTo>
                                    <a:lnTo>
                                      <a:pt x="5080" y="0"/>
                                    </a:lnTo>
                                  </a:path>
                                </a:pathLst>
                              </a:custGeom>
                              <a:noFill/>
                              <a:ln w="9525" cap="flat" cmpd="sng">
                                <a:solidFill>
                                  <a:srgbClr val="0000FF"/>
                                </a:solidFill>
                                <a:prstDash val="solid"/>
                                <a:round/>
                                <a:headEnd type="none" w="sm" len="sm"/>
                                <a:tailEnd type="none" w="sm" len="sm"/>
                              </a:ln>
                            </wps:spPr>
                            <wps:bodyPr spcFirstLastPara="1" wrap="square" lIns="91425" tIns="91425" rIns="91425" bIns="91425" anchor="ctr" anchorCtr="0">
                              <a:noAutofit/>
                            </wps:bodyPr>
                          </wps:wsp>
                          <wps:wsp>
                            <wps:cNvPr id="1540293274" name="Hình tự do: Hình 1540293274"/>
                            <wps:cNvSpPr/>
                            <wps:spPr>
                              <a:xfrm>
                                <a:off x="1958149" y="1292542"/>
                                <a:ext cx="2031364" cy="1270"/>
                              </a:xfrm>
                              <a:custGeom>
                                <a:avLst/>
                                <a:gdLst/>
                                <a:ahLst/>
                                <a:cxnLst/>
                                <a:rect l="l" t="t" r="r" b="b"/>
                                <a:pathLst>
                                  <a:path w="2031364" h="120000" extrusionOk="0">
                                    <a:moveTo>
                                      <a:pt x="0" y="0"/>
                                    </a:moveTo>
                                    <a:lnTo>
                                      <a:pt x="2031226" y="0"/>
                                    </a:lnTo>
                                  </a:path>
                                </a:pathLst>
                              </a:custGeom>
                              <a:noFill/>
                              <a:ln w="12200" cap="flat" cmpd="sng">
                                <a:solidFill>
                                  <a:srgbClr val="000000"/>
                                </a:solidFill>
                                <a:prstDash val="dash"/>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15" name="Shape 15"/>
                              <pic:cNvPicPr preferRelativeResize="0"/>
                            </pic:nvPicPr>
                            <pic:blipFill rotWithShape="1">
                              <a:blip r:embed="rId23">
                                <a:alphaModFix/>
                              </a:blip>
                              <a:srcRect/>
                              <a:stretch/>
                            </pic:blipFill>
                            <pic:spPr>
                              <a:xfrm>
                                <a:off x="2061210" y="1516380"/>
                                <a:ext cx="1609089" cy="1894204"/>
                              </a:xfrm>
                              <a:prstGeom prst="rect">
                                <a:avLst/>
                              </a:prstGeom>
                              <a:noFill/>
                              <a:ln>
                                <a:noFill/>
                              </a:ln>
                            </pic:spPr>
                          </pic:pic>
                        </wpg:grpSp>
                      </wpg:wgp>
                    </a:graphicData>
                  </a:graphic>
                </wp:anchor>
              </w:drawing>
            </mc:Choice>
            <mc:Fallback xmlns:w16du="http://schemas.microsoft.com/office/word/2023/wordml/word16du" xmlns:oel="http://schemas.microsoft.com/office/2019/extlst">
              <w:pict>
                <v:group w14:anchorId="402F2695" id="Nhóm 2025060224" o:spid="_x0000_s1026" style="position:absolute;left:0;text-align:left;margin-left:81.65pt;margin-top:81.35pt;width:471pt;height:695.2pt;z-index:-251658240;mso-wrap-distance-left:0;mso-wrap-distance-right:0;mso-position-horizontal-relative:page;mso-position-vertical-relative:page" coordorigin="23551" coordsize="59817,756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&#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&#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Men0UAM2L/do2U+igBj&#10;18OeP/8AlI94U/7BVfcb18OeP/8AlI94U/7BVAH3FH9yvn39vD/k1jx7/wBef/s1fQUf3K+ff28P&#10;+TWPHv8A15/+zUFR3Pxr+An/ACN93/14N/6HFRR8BP8Akb7v/rwb/wBDioqCyjbf8lyX/sYv/biv&#10;6F9F/wCQdaf9cEr+ei2/5Lkv/Yxf+3Ff0L6L/wAg60/64JREmRj/ABN/5J74j/68Zf8A0Gvmr/gm&#10;b/yRHU/+wxdf+h19K/E3/knviP8A68Zf/Qa+av8Agmb/AMkR1P8A7DF1/wCh0EH19RRRVg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x6+HPH/APyke8Kf9gqvuN6+HPH/APyke8Kf&#10;9gqgD7ij+5Xz7+3h/wAmsePf+vP/ANmr6Cj+5Xz7+3h/yax49/68/wD2agqO5+NfwE/5G+7/AOvB&#10;v/Q4qKPgJ/yN93/14N/6HFRUFlG2/wCS5L/2MX/txX9C+i/8g60/64JX89Ft/wAlyX/sYv8A24r+&#10;hfRf+Qdaf9cEoiTIx/ib/wAk98R/9eMv/oNfNX/BM3/kiOp/9hi6/wDQ6+lfib/yT3xH/wBeMv8A&#10;6DXzV/wTN/5Ijqf/AGGLr/0Ogg+vqKKKs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x6+HPH//ACke8Kf9gqvuN6+H&#10;PH//ACke8Kf9gqgD7ij+5Xz7+3h/yax49/68/wD2avoKP7lfPv7eH/JrHj3/AK8//ZqCo7n41/AT&#10;/kb7v/rwb/0OKij4Cf8AI33f/Xg3/ocVFQWUbb/kuS/9jF/7cV/Qvov/ACDrT/rglfz0W3/Jcl/7&#10;GL/24r+hfRf+Qdaf9cEoiTIx/ib/AMk98R/9eMv/AKDXzV/wTN/5Ijqf/YYuv/Q6+lfib/yT3xH/&#10;ANeMv/oNfNX/AATN/wCSI6n/ANhi6/8AQ6CD6+oooqw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x6+HPH/8Ayke8Kf8A&#10;YKr7jevhzx//AMpHvCn/AGCqAPuKP7lfPv7eH/JrHj3/AK8//Zq+go/uV8+/t4f8msePf+vP/wBm&#10;oKjufjX8BP8Akb7v/rwb/wBDioo+An/I33f/AF4N/wChxUVBZRtv+S5L/wBjF/7cV/Qvov8AyDrT&#10;/rglfz0W3/Jcl/7GL/24r+hfRf8AkHWn/XBKIkyMf4m/8k98R/8AXjL/AOg181f8Ezf+SI6n/wBh&#10;i6/9Dr6V+Jv/ACT3xH/14y/+g181f8Ezf+SI6n/2GLr/ANDoIPr6iiir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Mevhzx/8A8pHv&#10;Cn/YKr7jevhzx/8A8pHvCn/YKoA+4o/uV8+/t4f8msePf+vP/wBmr6Cj+5Xz7+3h/wAmsePf+vP/&#10;ANmoKjufjX8BP+Rvu/8Arwb/ANDioo+An/I33f8A14N/6HFRUFlG2/5Lkv8A2MX/ALcV/Qvov/IO&#10;tP8Arglfz0W3/Jcl/wCxi/8Abiv6F9F/5B1p/wBcEoiTIx/ib/yT3xH/ANeMv/oNfNX/AATN/wCS&#10;I6n/ANhi6/8AQ6+lfib/AMk98R/9eMv/AKDXzV/wTN/5Ijqf/YYuv/Q6CD6+oooqw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Mevhzx/wD8pHvCn/YKr7jevhzx/wD8pHvCn/YKoA+4o/uV8+/t4f8AJrHj3/rz/wDZq+go/uV8&#10;+/t4f8msePf+vP8A9moKjufjX8BP+Rvu/wDrwb/0OKij4Cf8jfd/9eDf+hxUVBZRtv8AkuS/9jF/&#10;7cV/Qvov/IOtP+uCV/PRbf8AJcl/7GL/ANuK/oX0X/kHWn/XBKIkyMf4m/8AJPfEf/XjL/6DXzV/&#10;wTN/5Ijqf/YYuv8A0OvpX4m/8k98R/8AXjL/AOg181f8Ezf+SI6n/wBhi6/9DoIPr6iiir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Bj18OeP/wDlI94U/wCwVX3G9fDnj/8A5SPe&#10;FP8AsFUAfcUf3K+ff28P+TWPHv8A15/+zV9BR/cr59/bw/5NY8e/9ef/ALNQVHc/Gv4Cf8jfd/8A&#10;Xg3/AKHFRR8BP+Rvu/8Arwb/ANDioqCyjbf8lyX/ALGL/wBuK/oX0X/kHWn/AFwSv56Lb/kuS/8A&#10;Yxf+3Ff0L6L/AMg60/64JREmRj/E3/knviP/AK8Zf/Qa+av+CZv/ACRHU/8AsMXX/odfSvxN/wCS&#10;e+I/+vGX/wBBr5q/4Jm/8kR1P/sMXX/odBB9fUUUVY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GPXw54/8A+Uj3hT/sFV9xvXw5&#10;4/8A+Uj3hT/sFUAfcUf3K+ff28P+TWPHv/Xn/wCzV9BR/cr59/bw/wCTWPHv/Xn/AOzUFR3Pxr+A&#10;n/I33f8A14N/6HFRR8BP+Rvu/wDrwb/0OKioLKNt/wAlyX/sYv8A24r+hfRf+Qdaf9cEr+ei2/5L&#10;kv8A2MX/ALcV/Qvov/IOtP8ArglESZGP8Tf+Se+I/wDrxl/9Br5q/wCCZv8AyRHU/wDsMXX/AKHX&#10;0r8Tf+Se+I/+vGX/ANBr5q/4Jm/8kR1P/sMXX/odBB9fUUUVY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Y9fDnj/AP5S&#10;PeFP+wVX3G9fDnj/AP5SPeFP+wVQB9xR/cr59/bw/wCTWPHv/Xn/AOzV9BR/cr59/bw/5NY8e/8A&#10;Xn/7NQVHc/Gv4Cf8jfd/9eDf+hxUUfAT/kb7v/rwb/0OKioLKNt/yXJf+xi/9uK/oX0X/kHWn/XB&#10;K/notv8AkuS/9jF/7cV/Qvov/IOtP+uCURJkY/xN/wCSe+I/+vGX/wBBr5q/4Jm/8kR1P/sMXX/o&#10;dfSvxN/5J74j/wCvGX/0Gvmr/gmb/wAkR1P/ALDF1/6HQQfX1FFFW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GPX&#10;w54//wCUj3hT/sFV9xvXw54//wCUj3hT/sFUAfcUf3K+ff28P+TWPHv/AF5/+zV9BR/cr59/bw/5&#10;NY8e/wDXn/7NQVHc/Gv4Cf8AI33f/Xg3/ocVFHwE/wCRvu/+vBv/AEOKioLKNt/yXJf+xi/9uK/o&#10;X0X/AJB1p/1wSv56Lb/kuS/9jF/7cV/Qvov/ACDrT/rglESZGP8AE3/knviP/rxl/wDQa+av+CZv&#10;/JEdT/7DF1/6HX0r8Tf+Se+I/wDrxl/9Br5q/wCCZv8AyRHU/wDsMXX/AKHQQfX1FFFW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DHr4c8f8A/KR7wp/2Cq+43r4c8f8A/KR7wp/2&#10;CqAPuKP7lfPv7eH/ACax49/68/8A2avoKP7lfPv7eH/JrHj3/rz/APZqCo7n41/AT/kb7v8A68G/&#10;9Dioo+An/I33f/Xg3/ocVFQWUbb/AJLkv/Yxf+3Ff0L6L/yDrT/rglfz0W3/ACXJf+xi/wDbiv6F&#10;9F/5B1p/1wSiJMjH+Jv/ACT3xH/14y/+g181f8Ezf+SI6n/2GLr/ANDr6V+Jv/JPfEf/AF4y/wDo&#10;NfNX/BM3/kiOp/8AYYuv/Q6CD6+oooqw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DHr4c8f/8AKR7wp/2Cq+43r4c8&#10;f/8AKR7wp/2CqAPuKP7lfPv7eH/JrHj3/rz/APZq+go/uV8+/t4f8msePf8Arz/9moKjufjX8BP+&#10;Rvu/+vBv/Q4qKPgJ/wAjfd/9eDf+hxUVBZRtv+S5L/2MX/txX9C+i/8AIOtP+uCV/PRbf8lyX/sY&#10;v/biv6F9F/5B1p/1wSiJMjH+Jv8AyT3xH/14y/8AoNfNX/BM3/kiOp/9hi6/9Dr6V+Jv/JPfEf8A&#10;14y/+g181f8ABM3/AJIjqf8A2GLr/wBDoIPr6iiir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DHr4c8f/wDKR7wp/wBg&#10;qvuN6+HPH/8Ayke8Kf8AYKoA+4o/uV8+/t4f8msePf8Arz/9mr6Cj+5Xz7+3h/yax49/68//AGag&#10;qO5+NfwE/wCRvu/+vBv/AEOKij4Cf8jfd/8AXg3/AKHFRUFlG2/5Lkv/AGMX/txX9C+i/wDIOtP+&#10;uCV/PRbf8lyX/sYv/biv6F9F/wCQdaf9cEoiTIx/ib/yT3xH/wBeMv8A6DXzV/wTN/5Ijqf/AGGL&#10;r/0OvpX4m/8AJPfEf/XjL/6DXzV/wTN/5Ijqf/YYuv8A0Ogg+vqKKKs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x6+HPH/wDyke8K&#10;f9gqvuN6+HPH/wDyke8Kf9gqgD7ij+5Xz7+3h/yax49/68//AGavoKP7lfPv7eH/ACax49/68/8A&#10;2agqO5+NfwE/5G+7/wCvBv8A0OKij4Cf8jfd/wDXg3/ocVFQWUbb/kuS/wDYxf8AtxX9C+i/8g60&#10;/wCuCV/PRbf8lyX/ALGL/wBuK/oX0X/kHWn/AFwSiJMjH+Jv/JPfEf8A14y/+g181f8ABM3/AJIj&#10;qf8A2GLr/wBDr6V+Jv8AyT3xH/14y/8AoNfNX/BM3/kiOp/9hi6/9DoIPr6iiir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x6+HPH/APyke8Kf9gqvuN6+HPH/APyke8Kf9gqgD7ij+5Xz7+3h/wAmsePf+vP/ANmr6Cj+5Xz7&#10;+3h/yax49/68/wD2agqO5+NfwE/5G+7/AOvBv/Q4qKPgJ/yN93/14N/6HFRUFlG2/wCS5L/2MX/t&#10;xX9C+i/8g60/64JX89Ft/wAlyX/sYv8A24r+hfRf+Qdaf9cEoiTIx/ib/wAk98R/9eMv/oNfNX/B&#10;M3/kiOp/9hi6/wDQ6+lfib/yT3xH/wBeMv8A6DXzV/wTN/5Ijqf/AGGLr/0Ogg+vqKKKs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GPXw54//AOUj3hT/ALBVfcb18OeP/wDlI94U&#10;/wCwVQB9xR/cr59/bw/5NY8e/wDXn/7NX0FH9yvn39vD/k1jx7/15/8As1BUdz8a/gJ/yN93/wBe&#10;Df8AocVFHwE/5G+7/wCvBv8A0OKioLKNt/yXJf8AsYv/AG4r+hfRf+Qdaf8AXBK/notv+S5L/wBj&#10;F/7cV/Qvov8AyDrT/rglESZGP8Tf+Se+I/8Arxl/9Br5q/4Jm/8AJEdT/wCwxdf+h19K/E3/AJJ7&#10;4j/68Zf/AEGvmr/gmb/yRHU/+wxdf+h0EH19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Y9fDnj/wD5SPeFP+wVX3G9fDnj&#10;/wD5SPeFP+wVQB9xR/cr59/bw/5NY8e/9ef/ALNX0FH9yvn39vD/AJNY8e/9ef8A7NQVHc/Gv4Cf&#10;8jfd/wDXg3/ocVFHwE/5G+7/AOvBv/Q4qKgso23/ACXJf+xi/wDbiv6F9F/5B1p/1wSv56Lb/kuS&#10;/wDYxf8AtxX9C+i/8g60/wCuCURJkY/xN/5J74j/AOvGX/0Gvmr/AIJm/wDJEdT/AOwxdf8AodfS&#10;vxN/5J74j/68Zf8A0Gvmr/gmb/yRHU/+wxdf+h0EH19RRRVg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Bj18OeP8A/lI9&#10;4U/7BVfcb18OeP8A/lI94U/7BVAH3FH9yvn39vD/AJNY8e/9ef8A7NX0FH9yvn39vD/k1jx7/wBe&#10;f/s1BUdz8a/gJ/yN93/14N/6HFRR8BP+Rvu/+vBv/Q4qKgso23/Jcl/7GL/24r+hfRf+Qdaf9cEr&#10;+ei2/wCS5L/2MX/txX9C+i/8g60/64JREmRj/E3/AJJ74j/68Zf/AEGvmr/gmb/yRHU/+wxdf+h1&#10;9K/E3/knviP/AK8Zf/Qa+av+CZv/ACRHU/8AsMXX/odBB9fUUUVY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Y9fD&#10;nj//AJSPeFP+wVX3G9fDnj//AJSPeFP+wVQB9xR/cr59/bw/5NY8e/8AXn/7NX0FH9yvn39vD/k1&#10;jx7/ANef/s1BUdz8a/gJ/wAjfd/9eDf+hxUUfAT/AJG+7/68G/8AQ4qKgso23/Jcl/7GL/24r+hf&#10;Rf8AkHWn/XBK/notv+S5L/2MX/txX9C+i/8AIOtP+uCURJkY/wATf+Se+I/+vGX/ANBr5q/4Jm/8&#10;kR1P/sMXX/odfSvxN/5J74j/AOvGX/0Gvmr/AIJm/wDJEdT/AOwxdf8AodBB9fUUUVY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Mevhzx/wD8pHvCn/YKr7jevhzx/wD8pHvCn/YK&#10;oA+4o/uV8+/t4f8AJrHj3/rz/wDZq+go/uV8+/t4f8msePf+vP8A9moKjufjX8BP+Rvu/wDrwb/0&#10;OKij4Cf8jfd/9eDf+hxUVBZRtv8AkuS/9jF/7cV/Qvov/IOtP+uCV/PRbf8AJcl/7GL/ANuK/oX0&#10;X/kHWn/XBKIkyMf4m/8AJPfEf/XjL/6DXzV/wTN/5Ijqf/YYuv8A0OvpX4m/8k98R/8AXjL/AOg1&#10;81f8Ezf+SI6n/wBhi6/9DoIPr6iiir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Mevhzx//wApHvCn/YKr7jevhzx/&#10;/wApHvCn/YKoA+4o/uV8+/t4f8msePf+vP8A9mr6Cj+5Xz7+3h/yax49/wCvP/2agqO5+NfwE/5G&#10;+7/68G/9Dioo+An/ACN93/14N/6HFRUFlG2/5Lkv/Yxf+3Ff0L6L/wAg60/64JX89Ft/yXJf+xi/&#10;9uK/oX0X/kHWn/XBKIkyMf4m/wDJPfEf/XjL/wCg181f8Ezf+SI6n/2GLr/0OvpX4m/8k98R/wDX&#10;jL/6DXzV/wAEzf8AkiOp/wDYYuv/AEOgg+vqKKKs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Mevhzx//AMpHvCn/AGCq&#10;+43r4c8f/wDKR7wp/wBgqgD7ij+5Xz7+3h/yax49/wCvP/2avoKP7lfPv7eH/JrHj3/rz/8AZqCo&#10;7n41/AT/AJG+7/68G/8AQ4qKPgJ/yN93/wBeDf8AocVFQWUbb/kuS/8AYxf+3Ff0L6L/AMg60/64&#10;JX89Ft/yXJf+xi/9uK/oX0X/AJB1p/1wSiJMjH+Jv/JPfEf/AF4y/wDoNfNX/BM3/kiOp/8AYYuv&#10;/Q6+lfib/wAk98R/9eMv/oNfNX/BM3/kiOp/9hi6/wDQ6CD6+oooqw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DHr4c8f/APKR7wp/&#10;2Cq+43r4c8f/APKR7wp/2CqAPuKP7lfPv7eH/JrHj3/rz/8AZq+go/uV8+/t4f8AJrHj3/rz/wDZ&#10;qCo7n41/AT/kb7v/AK8G/wDQ4qKPgJ/yN93/ANeDf+hxUVBZRtv+S5L/ANjF/wC3Ff0L6L/yDrT/&#10;AK4JX89Ft/yXJf8AsYv/AG4r+hfRf+Qdaf8AXBKIkyMf4m/8k98R/wDXjL/6DXzV/wAEzf8AkiOp&#10;/wDYYuv/AEOvpX4m/wDJPfEf/XjL/wCg181f8Ezf+SI6n/2GLr/0Ogg+vqKKKs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D&#10;Hr4c8f8A/KR7wp/2Cq+43r4c8f8A/KR7wp/2CqAPuKP7lfPv7eH/ACax49/68/8A2avoKP7lfPv7&#10;eH/JrHj3/rz/APZqCo7n41/AT/kb7v8A68G/9Dioo+An/I33f/Xg3/ocVFQWUbb/AJLkv/Yxf+3F&#10;f0L6L/yDrT/rglfz0W3/ACXJf+xi/wDbiv6F9F/5B1p/1wSiJMjH+Jv/ACT3xH/14y/+g181f8Ez&#10;f+SI6n/2GLr/ANDr6V+Jv/JPfEf/AF4y/wDoNfNX/BM3/kiOp/8AYYuv/Q6CD6+oooqw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Y9fDnj/8A5SPeFP8AsFV9xvXw54//AOUj3hT/&#10;ALBVAH3FH9yvn39vD/k1jx7/ANef/s1fQUf3K+ff28P+TWPHv/Xn/wCzUFR3Pxr+An/I33f/AF4N&#10;/wChxUUfAT/kb7v/AK8G/wDQ4qKgso23/Jcl/wCxi/8Abiv6F9F/5B1p/wBcEr+ei2/5Lkv/AGMX&#10;/txX9C+i/wDIOtP+uCURJkY/xN/5J74j/wCvGX/0Gvmr/gmb/wAkR1P/ALDF1/6HX0r8Tf8Aknvi&#10;P/rxl/8AQa+av+CZv/JEdT/7DF1/6HQQfX1FFFW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Bj18OeP/APlI94U/7BVfcb18OeP/&#10;APlI94U/7BVAH3FH9yvn39vD/k1jx7/15/8As1fQUf3K+ff28P8Ak1jx7/15/wDs1BUdz8a/gJ/y&#10;N93/ANeDf+hxUUfAT/kb7v8A68G/9DioqCyjbf8AJcl/7GL/ANuK/oX0X/kHWn/XBK/notv+S5L/&#10;ANjF/wC3Ff0L6L/yDrT/AK4JREmRj/E3/knviP8A68Zf/Qa+av8Agmb/AMkR1P8A7DF1/wCh19K/&#10;E3/knviP/rxl/wDQa+av+CZv/JEdT/7DF1/6HQQfX1FFFW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GPXw54/wD+Uj3h&#10;T/sFV9xvXw54/wD+Uj3hT/sFUAfcUf3K+ff28P8Ak1jx7/15/wDs1fQUf3K+ff28P+TWPHv/AF5/&#10;+zUFR3Pxr+An/I33f/Xg3/ocVFHwE/5G+7/68G/9DioqCyjbf8lyX/sYv/biv6F9F/5B1p/1wSv5&#10;6Lb/AJLkv/Yxf+3Ff0L6L/yDrT/rglESZGP8Tf8AknviP/rxl/8AQa+av+CZv/JEdT/7DF1/6HX0&#10;r8Tf+Se+I/8Arxl/9Br5q/4Jm/8AJEdT/wCwxdf+h0EH19RRRVg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Bj18Oe&#10;P/8AlI94U/7BVfcb18OeP/8AlI94U/7BVAH3FH9yvn39vD/k1jx7/wBef/s1fQUf3K+ff28P+TWP&#10;Hv8A15/+zUFR3Pxr+An/ACN93/14N/6HFRR8BP8Akb7v/rwb/wBDioqCyjbf8lyX/sYv/biv6F9F&#10;/wCQdaf9cEr+ei2/5Lkv/Yxf+3Ff0L6L/wAg60/64JREmRj/ABN/5J74j/68Zf8A0Gvmr/gmb/yR&#10;HU/+wxdf+h19K/E3/knviP8A68Zf/Qa+av8Agmb/AMkR1P8A7DF1/wCh0EH19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x6+HPH/APyke8Kf9gqvuN6+HPH/APyke8Kf9gqg&#10;D7ij+5Xz7+3h/wAmsePf+vP/ANmr6Cj+5Xz7+3h/yax49/68/wD2agqO5+NfwE/5G+7/AOvBv/Q4&#10;qKPgJ/yN93/14N/6HFRUFlG2/wCS5L/2MX/txX9C+i/8g60/64JX89Ft/wAlyX/sYv8A24r+hfRf&#10;+Qdaf9cEoiTIx/ib/wAk98R/9eMv/oNfNX/BM3/kiOp/9hi6/wDQ6+lfib/yT3xH/wBeMv8A6DXz&#10;V/wTN/5Ijqf/AGGLr/0Ogg+vqKKKs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x6+HPH//ACke8Kf9gqvuN6+HPH//&#10;ACke8Kf9gqgD7ij+5Xz7+3h/yax49/68/wD2avoKP7lfPv7eH/JrHj3/AK8//ZqCo7n41/AT/kb7&#10;v/rwb/0OKij4Cf8AI33f/Xg3/ocVFQWUbb/kuS/9jF/7cV/Qvov/ACDrT/rglfz0W3/Jcl/7GL/2&#10;4r+hfRf+Qdaf9cEoiTIx/ib/AMk98R/9eMv/AKDXzV/wTN/5Ijqf/YYuv/Q6+lfib/yT3xH/ANeM&#10;v/oNfNX/AATN/wCSI6n/ANhi6/8AQ6CD6+oooqw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x6+HPH/8Ayke8Kf8AYKr7&#10;jevhzx//AMpHvCn/AGCqAPuKP7lfPv7eH/JrHj3/AK8//Zq+go/uV8+/t4f8msePf+vP/wBmoKju&#10;fjX8BP8Akb7v/rwb/wBDioo+An/I33f/AF4N/wChxUVBZRtv+S5L/wBjF/7cV/Qvov8AyDrT/rgl&#10;fz0W3/Jcl/7GL/24r+hfRf8AkHWn/XBKIkyMf4m/8k98R/8AXjL/AOg181f8Ezf+SI6n/wBhi6/9&#10;Dr6V+Jv/ACT3xH/14y/+g181f8Ezf+SI6n/2GLr/ANDoIPr6iiir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Mevhzx/8A8pHvCn/Y&#10;Kr7jevhzx/8A8pHvCn/YKoA+4o/uV8+/t4f8msePf+vP/wBmr6Cj+5Xz7+3h/wAmsePf+vP/ANmo&#10;KjufjX8BP+Rvu/8Arwb/ANDioo+An/I33f8A14N/6HFRUFlG2/5Lkv8A2MX/ALcV/Qvov/IOtP8A&#10;rglfz0W3/Jcl/wCxi/8Abiv6F9F/5B1p/wBcEoiTIx/ib/yT3xH/ANeMv/oNfNX/AATN/wCSI6n/&#10;ANhi6/8AQ6+lfib/AMk98R/9eMv/AKDXzV/wTN/5Ijqf/YYuv/Q6CD6+oooqw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Me&#10;vhzx/wD8pHvCn/YKr7jevhzx/wD8pHvCn/YKoA+4o/uV8+/t4f8AJrHj3/rz/wDZq+go/uV8+/t4&#10;f8msePf+vP8A9moKjufjX8BP+Rvu/wDrwb/0OKij4Cf8jfd/9eDf+hxUVBZRtv8AkuS/9jF/7cV/&#10;Qvov/IOtP+uCV/PRbf8AJcl/7GL/ANuK/oX0X/kHWn/XBKIkyMf4m/8AJPfEf/XjL/6DXzV/wTN/&#10;5Ijqf/YYuv8A0OvpX4m/8k98R/8AXjL/AOg181f8Ezf+SI6n/wBhi6/9DoIPr6iiir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Bj18OeP/wDlI94U/wCwVX3G9fDnj/8A5SPeFP8A&#10;sFUAfcUf3K+ff28P+TWPHv8A15/+zV9BR/cr59/bw/5NY8e/9ef/ALNQVHc/Gv4Cf8jfd/8AXg3/&#10;AKHFRR8BP+Rvu/8Arwb/ANDioqCyjbf8lyX/ALGL/wBuK/oX0X/kHWn/AFwSv56Lb/kuS/8AYxf+&#10;3Ff0L6L/AMg60/64JREmRj/E3/knviP/AK8Zf/Qa+av+CZv/ACRHU/8AsMXX/odfSvxN/wCSe+I/&#10;+vGX/wBBr5q/4Jm/8kR1P/sMXX/odBB9fUUUVY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Mevhzx//wApHvCn/YKr7jevhzx//wApHvCn/YKoA+4o/uV8+/t4f8msePf+vP8A9mr6&#10;Cj+5Xz7+3h/yax49/wCvP/2agqO5+NfwE/5G+7/68G/9Dioo+An/ACN93/14N/6HFRUFlG2/5Lkv&#10;/Yxf+3Ff0L6L/wAg60/64JX89Ft/yXJf+xi/9uK/oX0X/kHWn/XBKIkyMf4m/wDJPfEf/XjL/wCg&#10;181f8Ezf+SI6n/2GLr/0OvpX4m/8k98R/wDXjL/6DXzV/wAEzf8AkiOp/wDYYuv/AEOgg+vqKKKs&#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GPXw54/8A+Uj3hT/sFV9xvXw54/8A&#10;+Uj3hT/sFUAfcUf3K+ff28P+TWPHv/Xn/wCzV9BR/cr59/bw/wCTWPHv/Xn/AOzUFR3Pxr+An/I3&#10;3f8A14N/6HFRR8BP+Rvu/wDrwb/0OKioLKNt/wAlyX/sYv8A24r+hfRf+Qdaf9cEr+ei2/5Lkv8A&#10;2MX/ALcV/Qvov/IOtP8ArglESZGP8Tf+Se+I/wDrxl/9Br5q/wCCZv8AyRHU/wDsMXX/AKHX0r8T&#10;f+Se+I/+vGX/ANBr5q/4Jm/8kR1P/sMXX/odBB9fUUUVY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Y9fDnj/AP5SPeFP&#10;+wVX3G9fDnj/AP5SPeFP+wVQB9xR/cr59/bw/wCTWPHv/Xn/AOzV9BR/cr59/bw/5NY8e/8AXn/7&#10;NQVHc/Gv4Cf8jfd/9eDf+hxUUfAT/kb7v/rwb/0OKioLKNt/yXJf+xi/9uK/oX0X/kHWn/XBK/no&#10;tv8AkuS/9jF/7cV/Qvov/IOtP+uCURJkY/xN/wCSe+I/+vGX/wBBr5q/4Jm/8kR1P/sMXX/odfSv&#10;xN/5J74j/wCvGX/0Gvmr/gmb/wAkR1P/ALDF1/6HQQfX1FFFW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GPXw54/&#10;/wCUj3hT/sFV9xvXw54//wCUj3hT/sFUAfcUf3K+ff28P+TWPHv/AF5/+zV9BR/cr59/bw/5NY8e&#10;/wDXn/7NQVHc/Gv4Cf8AI33f/Xg3/ocVFHwE/wCRvu/+vBv/AEOKioLKNt/yXJf+xi/9uK/oX0X/&#10;AJB1p/1wSv56Lb/kuS/9jF/7cV/Qvov/ACDrT/rglESZGP8AE3/knviP/rxl/wDQa+av+CZv/JEd&#10;T/7DF1/6HX0r8Tf+Se+I/wDrxl/9Br5q/wCCZv8AyRHU/wDsMXX/AKHQQfX1FFFW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Y&#10;9fDnj/8A5SPeFP8AsFV9xvXw54//AOUj3hT/ALBVAH3FH9yvn39vD/k1jx7/ANef/s1fQUf3K+ff&#10;28P+TWPHv/Xn/wCzUFR3Pxr+An/I33f/AF4N/wChxUUfAT/kb7v/AK8G/wDQ4qKgso23/Jcl/wCx&#10;i/8Abiv6F9F/5B1p/wBcEr+ei2/5Lkv/AGMX/txX9C+i/wDIOtP+uCURJkY/xN/5J74j/wCvGX/0&#10;Gvmr/gmb/wAkR1P/ALDF1/6HX0r8Tf8AknviP/rxl/8AQa+av+CZv/JEdT/7DF1/6HQQfX1FFFW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DHr4c8f/8AKR7wp/2Cq+43r4c8f/8A&#10;KR7wp/2CqAPuKP7lfPv7eH/JrHj3/rz/APZq+go/uV8+/t4f8msePf8Arz/9moKjufjX8BP+Rvu/&#10;+vBv/Q4qKPgJ/wAjfd/9eDf+hxUVBZRtv+S5L/2MX/txX9C+i/8AIOtP+uCV/PRbf8lyX/sYv/bi&#10;v6F9F/5B1p/1wSiJMjH+Jv8AyT3xH/14y/8AoNfNX/BM3/kiOp/9hi6/9Dr6V+Jv/JPfEf8A14y/&#10;+g181f8ABM3/AJIjqf8A2GLr/wBDoIPr6iiir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DHr4c8f/wDKR7wp/wBgqvuN&#10;6+HPH/8Ayke8Kf8AYKoA+4o/uV8+/t4f8msePf8Arz/9mr6Cj+5Xz7+3h/yax49/68//AGagqO5+&#10;NfwE/wCRvu/+vBv/AEOKij4Cf8jfd/8AXg3/AKHFRUFlG2/5Lkv/AGMX/txX9C+i/wDIOtP+uCV/&#10;PRbf8lyX/sYv/biv6F9F/wCQdaf9cEoiTIx/ib/yT3xH/wBeMv8A6DXzV/wTN/5Ijqf/AGGLr/0O&#10;vpX4m/8AJPfEf/XjL/6DXzV/wTN/5Ijqf/YYuv8A0Ogg+vqKKKs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x6+HPH/wDyke8Kf9gq&#10;vuN6+HPH/wDyke8Kf9gqgD7ij+5Xz7+3h/yax49/68//AGavoKP7lfPv7eH/ACax49/68/8A2agq&#10;O5+NfwE/5G+7/wCvBv8A0OKij4Cf8jfd/wDXg3/ocVFQWUbb/kuS/wDYxf8AtxX9C+i/8g60/wCu&#10;CV/PRbf8lyX/ALGL/wBuK/oX0X/kHWn/AFwSiJMjH+Jv/JPfEf8A14y/+g181f8ABM3/AJIjqf8A&#10;2GLr/wBDr6V+Jv8AyT3xH/14y/8AoNfNX/BM3/kiOp/9hi6/9DoIPr6iiir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x6+&#10;HPH/APyke8Kf9gqvuN6+HPH/APyke8Kf9gqgD7ij+5Xz7+3h/wAmsePf+vP/ANmr6Cj+5Xz7+3h/&#10;yax49/68/wD2agqO5+NfwE/5G+7/AOvBv/Q4qKPgJ/yN93/14N/6HFRUFlG2/wCS5L/2MX/txX9C&#10;+i/8g60/64JX89Ft/wAlyX/sYv8A24r+hfRf+Qdaf9cEoiTIx/ib/wAk98R/9eMv/oNfNX/BM3/k&#10;iOp/9hi6/wDQ6+lfib/yT3xH/wBeMv8A6DXzV/wTN/5Ijqf/AGGLr/0Ogg+vqKKKs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x6+HPH//ACke8Kf9gqvuN6+HPH//ACke8Kf9gqgD7ij+5Xz7+3h/yax49/68/wD2avoK&#10;P7lfPv7eH/JrHj3/AK8//ZqCo7n41/AT/kb7v/rwb/0OKij4Cf8AI33f/Xg3/ocVFQWUbb/kuS/9&#10;jF/7cV/Qvov/ACDrT/rglfz0W3/Jcl/7GL/24r+hfRf+Qdaf9cEoiTIx/ib/AMk98R/9eMv/AKDX&#10;zV/wTN/5Ijqf/YYuv/Q6+lfib/yT3xH/ANeMv/oNfNX/AATN/wCSI6n/ANhi6/8AQ6CD6+oooqw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Y9fDnj/wD5SPeFP+wVX3G9fDnj/wD5&#10;SPeFP+wVQB9xR/cr59/bw/5NY8e/9ef/ALNX0FH9yvn39vD/AJNY8e/9ef8A7NQVHc/Gv4Cf8jfd&#10;/wDXg3/ocVFHwE/5G+7/AOvBv/Q4qKgso23/ACXJf+xi/wDbiv6F9F/5B1p/1wSv56Lb/kuS/wDY&#10;xf8AtxX9C+i/8g60/wCuCURJkY/xN/5J74j/AOvGX/0Gvmr/AIJm/wDJEdT/AOwxdf8AodfSvxN/&#10;5J74j/68Zf8A0Gvmr/gmb/yRHU/+wxdf+h0EH19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Bj18OeP8A/lI94U/7&#10;BVfcb18OeP8A/lI94U/7BVAH3FH9yvn39vD/AJNY8e/9ef8A7NX0FH9yvn39vD/k1jx7/wBef/s1&#10;BUdz8a/gJ/yN93/14N/6HFRR8BP+Rvu/+vBv/Q4qKgso23/Jcl/7GL/24r+hfRf+Qdaf9cEr+ei2&#10;/wCS5L/2MX/txX9C+i/8g60/64JREmRj/E3/AJJ74j/68Zf/AEGvmr/gmb/yRHU/+wxdf+h19K/E&#10;3/knviP/AK8Zf/Qa+av+CZv/ACRHU/8AsMXX/odBB9fUUUV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Y9fDnj//&#10;AJSPeFP+wVX3G9fDnj//AJSPeFP+wVQB9xR/cr59/bw/5NY8e/8AXn/7NX0FH9yvn39vD/k1jx7/&#10;ANef/s1BUdz8a/gJ/wAjfd/9eDf+hxUUfAT/AJG+7/68G/8AQ4qKgso23/Jcl/7GL/24r+hfRf8A&#10;kHWn/XBK/notv+S5L/2MX/txX9C+i/8AIOtP+uCURJkY/wATf+Se+I/+vGX/ANBr5q/4Jm/8kR1P&#10;/sMXX/odfSvxN/5J74j/AOvGX/0Gvmr/AIJm/wDJEdT/AOwxdf8AodBB9fUUUVY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Bj1&#10;8OeP/wDlI94U/wCwVX3G9fDnj/8A5SPeFP8AsFUAfcUf3K+ff28P+TWPHv8A15/+zV9BR/cr59/b&#10;w/5NY8e/9ef/ALNQVHc/Gv4Cf8jfd/8AXg3/AKHFRR8BP+Rvu/8Arwb/ANDioqCyjbf8lyX/ALGL&#10;/wBuK/oX0X/kHWn/AFwSv56Lb/kuS/8AYxf+3Ff0L6L/AMg60/64JREmRj/E3/knviP/AK8Zf/Qa&#10;+av+CZv/ACRHU/8AsMXX/odfSvxN/wCSe+I/+vGX/wBBr5q/4Jm/8kR1P/sMXX/odBB9fUUUVY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Mevhzx//wApHvCn/YKr7jevhzx//wAp&#10;HvCn/YKoA+4o/uV8+/t4f8msePf+vP8A9mr6Cj+5Xz7+3h/yax49/wCvP/2agqO5+NfwE/5G+7/6&#10;8G/9Dioo+An/ACN93/14N/6HFRUFlG2/5Lkv/Yxf+3Ff0L6L/wAg60/64JX89Ft/yXJf+xi/9uK/&#10;oX0X/kHWn/XBKIkyMf4m/wDJPfEf/XjL/wCg181f8Ezf+SI6n/2GLr/0OvpX4m/8k98R/wDXjL/6&#10;DXzV/wAEzf8AkiOp/wDYYuv/AEOgg+vqKKKs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Mevhzx//AMpHvCn/AGCq+43r&#10;4c8f/wDKR7wp/wBgqgD7ij+5Xz7+3h/yax49/wCvP/2avoKP7lfPv7eH/JrHj3/rz/8AZqCo7n41&#10;/AT/AJG+7/68G/8AQ4qKPgJ/yN93/wBeDf8AocVFQWUbb/kuS/8AYxf+3Ff0L6L/AMg60/64JX89&#10;Ft/yXJf+xi/9uK/oX0X/AJB1p/1wSiJMjH+Jv/JPfEf/AF4y/wDoNfNX/BM3/kiOp/8AYYuv/Q6+&#10;lfib/wAk98R/9eMv/oNfNX/BM3/kiOp/9hi6/wDQ6CD6+oooqw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DHr4c8f/APKR7wp/2Cq+&#10;43r4c8f/APKR7wp/2CqAPuKP7lfPv7eH/JrHj3/rz/8AZq+go/uV8+/t4f8AJrHj3/rz/wDZqCo7&#10;n41/AT/kb7v/AK8G/wDQ4qKPgJ/yN93/ANeDf+hxUVBZRtv+S5L/ANjF/wC3Ff0L6L/yDrT/AK4J&#10;X89Ft/yXJf8AsYv/AG4r+hfRf+Qdaf8AXBKIkyMf4m/8k98R/wDXjL/6DXzV/wAEzf8AkiOp/wDY&#10;Yuv/AEOvpX4m/wDJPfEf/XjL/wCg181f8Ezf+SI6n/2GLr/0Ogg+vqKKKs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DHr4c&#10;8f8A/KR7wp/2Cq+43r4c8f8A/KR7wp/2CqAPuKP7lfPv7eH/ACax49/68/8A2avoKP7lfPv7eH/J&#10;rHj3/rz/APZqCo7n41/AT/kb7v8A68G/9Dioo+An/I33f/Xg3/ocVFQWUbb/AJLkv/Yxf+3Ff0L6&#10;L/yDrT/rglfz0W3/ACXJf+xi/wDbiv6F9F/5B1p/1wSiJMjH+Jv/ACT3xH/14y/+g181f8Ezf+SI&#10;6n/2GLr/ANDr6V+Jv/JPfEf/AF4y/wDoNfNX/BM3/kiOp/8AYYuv/Q6CD6+oooqw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&#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">
                  <v:group id="Nhóm 1144847458" o:spid="_x0000_s1027" style="position:absolute;left:23551;width:59817;height:75599" coordsize="59817,8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">
                    <v:rect id="Hình chữ nhật 1242650910" o:spid="_x0000_s1028" style="position:absolute;width:59817;height:882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" filled="f" stroked="f">
                      <v:textbox inset="2.53958mm,2.53958mm,2.53958mm,2.53958mm">
                        <w:txbxContent>
                          <w:p w14:paraId="1C522E23" w14:textId="77777777" w:rsidR="00A27D53" w:rsidRDefault="00A27D53">
                            <w:pPr>
                              <w:spacing w:before="0" w:line="240" w:lineRule="auto"/>
                              <w:ind w:left="0" w:right="0" w:firstLine="0"/>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2" o:spid="_x0000_s1029" type="#_x0000_t75" style="position:absolute;left:95;top:82;width:59626;height:881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">
                      <v:imagedata r:id="rId24" o:title=""/>
                    </v:shape>
                    <v:shape id="Hình tự do: Hình 40096425" o:spid="_x0000_s1030" style="position:absolute;width:59810;height:88284;visibility:visible;mso-wrap-style:square;v-text-anchor:middle" coordsize="5981065,8828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" path="m,5080r5981065,em5976620,r,8828405em5981065,8823960l,8823960em5080,8828405l5080,e" filled="f" strokecolor="blue">
                      <v:stroke startarrowwidth="narrow" startarrowlength="short" endarrowwidth="narrow" endarrowlength="short"/>
                      <v:path arrowok="t" o:extrusionok="f"/>
                    </v:shape>
                    <v:shape id="Hình tự do: Hình 1540293274" o:spid="_x0000_s1031" style="position:absolute;left:19581;top:12925;width:20314;height:13;visibility:visible;mso-wrap-style:square;v-text-anchor:middle" coordsize="2031364,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" path="m,l2031226,e" filled="f" strokeweight=".33889mm">
                      <v:stroke dashstyle="dash" startarrowwidth="narrow" startarrowlength="short" endarrowwidth="narrow" endarrowlength="short"/>
                      <v:path arrowok="t" o:extrusionok="f"/>
                    </v:shape>
                    <v:shape id="Shape 15" o:spid="_x0000_s1032" type="#_x0000_t75" style="position:absolute;left:20612;top:15163;width:16090;height:1894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">
                      <v:imagedata r:id="rId25" o:title=""/>
                    </v:shape>
                  </v:group>
                  <w10:wrap anchorx="page" anchory="page"/>
                </v:group>
              </w:pict>
            </mc:Fallback>
          </mc:AlternateContent>
        </w:r>
      </w:del>
    </w:p>
    <w:p w14:paraId="204114E7" w14:textId="6EFD42D9" w:rsidR="00A27D53" w:rsidRPr="00DD03AB" w:rsidDel="00D07FBB" w:rsidRDefault="00A27D53">
      <w:pPr>
        <w:pStyle w:val="Heading1"/>
        <w:jc w:val="center"/>
        <w:rPr>
          <w:del w:id="2766" w:author="MinhHieu" w:date="2024-12-20T14:18:00Z"/>
        </w:rPr>
        <w:pPrChange w:id="2767" w:author="MinhHieu" w:date="2024-12-20T14:31:00Z">
          <w:pPr>
            <w:pBdr>
              <w:top w:val="nil"/>
              <w:left w:val="nil"/>
              <w:bottom w:val="nil"/>
              <w:right w:val="nil"/>
              <w:between w:val="nil"/>
            </w:pBdr>
            <w:spacing w:before="80" w:line="240" w:lineRule="auto"/>
            <w:ind w:left="1133" w:right="185" w:firstLine="0"/>
          </w:pPr>
        </w:pPrChange>
      </w:pPr>
    </w:p>
    <w:p w14:paraId="7BCB9BD6" w14:textId="0BC1D8DB" w:rsidR="00A27D53" w:rsidRPr="00DD03AB" w:rsidDel="00D07FBB" w:rsidRDefault="00D33BC1">
      <w:pPr>
        <w:pStyle w:val="Heading1"/>
        <w:jc w:val="center"/>
        <w:rPr>
          <w:del w:id="2768" w:author="MinhHieu" w:date="2024-12-20T14:18:00Z"/>
        </w:rPr>
        <w:pPrChange w:id="2769" w:author="MinhHieu" w:date="2024-12-20T14:31:00Z">
          <w:pPr>
            <w:spacing w:before="1" w:line="420" w:lineRule="auto"/>
            <w:ind w:left="1417" w:right="185" w:firstLine="0"/>
          </w:pPr>
        </w:pPrChange>
      </w:pPr>
      <w:del w:id="2770" w:author="MinhHieu" w:date="2024-12-20T14:18:00Z">
        <w:r w:rsidRPr="00DD03AB" w:rsidDel="00D07FBB">
          <w:delText>HỌC VIỆN CÔNG NGHỆ BƯU CHÍNH VIỄN THÔNG</w:delText>
        </w:r>
      </w:del>
    </w:p>
    <w:p w14:paraId="4D264A3E" w14:textId="34EEB0C7" w:rsidR="00A27D53" w:rsidRPr="00DD03AB" w:rsidDel="00D07FBB" w:rsidRDefault="00D33BC1">
      <w:pPr>
        <w:pStyle w:val="Heading1"/>
        <w:jc w:val="center"/>
        <w:rPr>
          <w:del w:id="2771" w:author="MinhHieu" w:date="2024-12-20T14:18:00Z"/>
        </w:rPr>
        <w:pPrChange w:id="2772" w:author="MinhHieu" w:date="2024-12-20T14:31:00Z">
          <w:pPr>
            <w:spacing w:before="1" w:line="420" w:lineRule="auto"/>
            <w:ind w:left="570" w:right="185" w:firstLine="0"/>
            <w:jc w:val="center"/>
          </w:pPr>
        </w:pPrChange>
      </w:pPr>
      <w:del w:id="2773" w:author="MinhHieu" w:date="2024-12-20T14:18:00Z">
        <w:r w:rsidRPr="00DD03AB" w:rsidDel="00D07FBB">
          <w:delText>KHOA CÔNG NGHỆ THÔNG TIN 1</w:delText>
        </w:r>
      </w:del>
    </w:p>
    <w:p w14:paraId="50FAFCC5" w14:textId="44009B02" w:rsidR="00A27D53" w:rsidRPr="00DD03AB" w:rsidDel="00D07FBB" w:rsidRDefault="00A27D53">
      <w:pPr>
        <w:pStyle w:val="Heading1"/>
        <w:jc w:val="center"/>
        <w:rPr>
          <w:del w:id="2774" w:author="MinhHieu" w:date="2024-12-20T14:18:00Z"/>
          <w:sz w:val="60"/>
          <w:szCs w:val="60"/>
        </w:rPr>
        <w:pPrChange w:id="2775" w:author="MinhHieu" w:date="2024-12-20T14:31:00Z">
          <w:pPr>
            <w:pBdr>
              <w:top w:val="nil"/>
              <w:left w:val="nil"/>
              <w:bottom w:val="nil"/>
              <w:right w:val="nil"/>
              <w:between w:val="nil"/>
            </w:pBdr>
            <w:spacing w:before="0" w:line="240" w:lineRule="auto"/>
            <w:ind w:left="0" w:right="0" w:firstLine="0"/>
          </w:pPr>
        </w:pPrChange>
      </w:pPr>
    </w:p>
    <w:p w14:paraId="47C00003" w14:textId="664777F6" w:rsidR="00A27D53" w:rsidRPr="00DD03AB" w:rsidDel="00D07FBB" w:rsidRDefault="00A27D53">
      <w:pPr>
        <w:pStyle w:val="Heading1"/>
        <w:jc w:val="center"/>
        <w:rPr>
          <w:del w:id="2776" w:author="MinhHieu" w:date="2024-12-20T14:18:00Z"/>
          <w:sz w:val="60"/>
          <w:szCs w:val="60"/>
        </w:rPr>
        <w:pPrChange w:id="2777" w:author="MinhHieu" w:date="2024-12-20T14:31:00Z">
          <w:pPr>
            <w:pBdr>
              <w:top w:val="nil"/>
              <w:left w:val="nil"/>
              <w:bottom w:val="nil"/>
              <w:right w:val="nil"/>
              <w:between w:val="nil"/>
            </w:pBdr>
            <w:spacing w:before="0" w:line="240" w:lineRule="auto"/>
            <w:ind w:left="0" w:right="0" w:firstLine="0"/>
          </w:pPr>
        </w:pPrChange>
      </w:pPr>
    </w:p>
    <w:p w14:paraId="2BCD42E4" w14:textId="5ED20935" w:rsidR="00A27D53" w:rsidRPr="00DD03AB" w:rsidDel="00D07FBB" w:rsidRDefault="00A27D53">
      <w:pPr>
        <w:pStyle w:val="Heading1"/>
        <w:jc w:val="center"/>
        <w:rPr>
          <w:del w:id="2778" w:author="MinhHieu" w:date="2024-12-20T14:18:00Z"/>
          <w:sz w:val="60"/>
          <w:szCs w:val="60"/>
        </w:rPr>
        <w:pPrChange w:id="2779" w:author="MinhHieu" w:date="2024-12-20T14:31:00Z">
          <w:pPr>
            <w:pBdr>
              <w:top w:val="nil"/>
              <w:left w:val="nil"/>
              <w:bottom w:val="nil"/>
              <w:right w:val="nil"/>
              <w:between w:val="nil"/>
            </w:pBdr>
            <w:spacing w:before="0" w:line="240" w:lineRule="auto"/>
            <w:ind w:left="0" w:right="0" w:firstLine="0"/>
          </w:pPr>
        </w:pPrChange>
      </w:pPr>
    </w:p>
    <w:p w14:paraId="7C8BE976" w14:textId="3AB82539" w:rsidR="00A27D53" w:rsidRPr="00DD03AB" w:rsidDel="00D07FBB" w:rsidRDefault="00A27D53">
      <w:pPr>
        <w:pStyle w:val="Heading1"/>
        <w:jc w:val="center"/>
        <w:rPr>
          <w:del w:id="2780" w:author="MinhHieu" w:date="2024-12-20T14:18:00Z"/>
          <w:sz w:val="60"/>
          <w:szCs w:val="60"/>
        </w:rPr>
        <w:pPrChange w:id="2781" w:author="MinhHieu" w:date="2024-12-20T14:31:00Z">
          <w:pPr>
            <w:pBdr>
              <w:top w:val="nil"/>
              <w:left w:val="nil"/>
              <w:bottom w:val="nil"/>
              <w:right w:val="nil"/>
              <w:between w:val="nil"/>
            </w:pBdr>
            <w:spacing w:before="0" w:line="240" w:lineRule="auto"/>
            <w:ind w:left="0" w:right="0" w:firstLine="0"/>
          </w:pPr>
        </w:pPrChange>
      </w:pPr>
    </w:p>
    <w:p w14:paraId="1E883C65" w14:textId="4578D5EC" w:rsidR="00A27D53" w:rsidRPr="00DD03AB" w:rsidDel="00D07FBB" w:rsidRDefault="00A27D53">
      <w:pPr>
        <w:pStyle w:val="Heading1"/>
        <w:jc w:val="center"/>
        <w:rPr>
          <w:del w:id="2782" w:author="MinhHieu" w:date="2024-12-20T14:18:00Z"/>
          <w:sz w:val="60"/>
          <w:szCs w:val="60"/>
        </w:rPr>
        <w:pPrChange w:id="2783" w:author="MinhHieu" w:date="2024-12-20T14:31:00Z">
          <w:pPr>
            <w:pBdr>
              <w:top w:val="nil"/>
              <w:left w:val="nil"/>
              <w:bottom w:val="nil"/>
              <w:right w:val="nil"/>
              <w:between w:val="nil"/>
            </w:pBdr>
            <w:spacing w:before="310" w:line="240" w:lineRule="auto"/>
            <w:ind w:left="0" w:right="0" w:firstLine="0"/>
          </w:pPr>
        </w:pPrChange>
      </w:pPr>
    </w:p>
    <w:p w14:paraId="6B81B127" w14:textId="4E30A540" w:rsidR="00A27D53" w:rsidRPr="00DD03AB" w:rsidDel="00D07FBB" w:rsidRDefault="00D33BC1">
      <w:pPr>
        <w:pStyle w:val="Heading1"/>
        <w:jc w:val="center"/>
        <w:rPr>
          <w:del w:id="2784" w:author="MinhHieu" w:date="2024-12-20T14:18:00Z"/>
          <w:sz w:val="60"/>
          <w:szCs w:val="60"/>
        </w:rPr>
        <w:pPrChange w:id="2785" w:author="MinhHieu" w:date="2024-12-20T14:31:00Z">
          <w:pPr>
            <w:ind w:left="566" w:firstLine="0"/>
            <w:jc w:val="center"/>
          </w:pPr>
        </w:pPrChange>
      </w:pPr>
      <w:del w:id="2786" w:author="MinhHieu" w:date="2024-12-20T14:18:00Z">
        <w:r w:rsidRPr="00DD03AB" w:rsidDel="00D07FBB">
          <w:rPr>
            <w:sz w:val="60"/>
            <w:szCs w:val="60"/>
          </w:rPr>
          <w:delText>ĐỒ ÁN</w:delText>
        </w:r>
      </w:del>
    </w:p>
    <w:p w14:paraId="6976036D" w14:textId="2E8A2ED7" w:rsidR="00A27D53" w:rsidRPr="00DD03AB" w:rsidDel="00D07FBB" w:rsidRDefault="00D33BC1">
      <w:pPr>
        <w:pStyle w:val="Heading1"/>
        <w:jc w:val="center"/>
        <w:rPr>
          <w:del w:id="2787" w:author="MinhHieu" w:date="2024-12-20T14:18:00Z"/>
          <w:sz w:val="60"/>
          <w:szCs w:val="60"/>
        </w:rPr>
        <w:pPrChange w:id="2788" w:author="MinhHieu" w:date="2024-12-20T14:31:00Z">
          <w:pPr>
            <w:ind w:left="566" w:right="778" w:firstLine="0"/>
            <w:jc w:val="center"/>
          </w:pPr>
        </w:pPrChange>
      </w:pPr>
      <w:del w:id="2789" w:author="MinhHieu" w:date="2024-12-20T14:18:00Z">
        <w:r w:rsidRPr="00DD03AB" w:rsidDel="00D07FBB">
          <w:rPr>
            <w:sz w:val="60"/>
            <w:szCs w:val="60"/>
          </w:rPr>
          <w:delText>TỐT NGHIỆP ĐẠI HỌC</w:delText>
        </w:r>
      </w:del>
    </w:p>
    <w:p w14:paraId="6F6E59EA" w14:textId="0B4563B1" w:rsidR="00A27D53" w:rsidRPr="00DD03AB" w:rsidDel="00D07FBB" w:rsidRDefault="00D33BC1">
      <w:pPr>
        <w:pStyle w:val="Heading1"/>
        <w:jc w:val="center"/>
        <w:rPr>
          <w:del w:id="2790" w:author="MinhHieu" w:date="2024-12-20T14:18:00Z"/>
          <w:sz w:val="40"/>
          <w:szCs w:val="40"/>
        </w:rPr>
        <w:pPrChange w:id="2791" w:author="MinhHieu" w:date="2024-12-20T14:31:00Z">
          <w:pPr>
            <w:spacing w:before="242"/>
            <w:ind w:left="1275" w:firstLine="0"/>
          </w:pPr>
        </w:pPrChange>
      </w:pPr>
      <w:del w:id="2792" w:author="MinhHieu" w:date="2024-12-20T14:18:00Z">
        <w:r w:rsidRPr="00DD03AB" w:rsidDel="00D07FBB">
          <w:rPr>
            <w:sz w:val="40"/>
            <w:szCs w:val="40"/>
          </w:rPr>
          <w:delText>XÂY DỰNG WEBSITE BÁN QUẦN ÁO</w:delText>
        </w:r>
      </w:del>
    </w:p>
    <w:p w14:paraId="777C66BB" w14:textId="000E4683" w:rsidR="00A27D53" w:rsidRPr="00DD03AB" w:rsidDel="00D07FBB" w:rsidRDefault="00A27D53">
      <w:pPr>
        <w:pStyle w:val="Heading1"/>
        <w:jc w:val="center"/>
        <w:rPr>
          <w:del w:id="2793" w:author="MinhHieu" w:date="2024-12-20T14:18:00Z"/>
        </w:rPr>
        <w:pPrChange w:id="2794" w:author="MinhHieu" w:date="2024-12-20T14:31:00Z">
          <w:pPr>
            <w:spacing w:before="242"/>
            <w:ind w:left="1560" w:firstLine="282"/>
          </w:pPr>
        </w:pPrChange>
      </w:pPr>
    </w:p>
    <w:p w14:paraId="7A7E1688" w14:textId="26A91071" w:rsidR="00A27D53" w:rsidRPr="00DD03AB" w:rsidDel="00D07FBB" w:rsidRDefault="00D33BC1">
      <w:pPr>
        <w:pStyle w:val="Heading1"/>
        <w:jc w:val="center"/>
        <w:rPr>
          <w:del w:id="2795" w:author="MinhHieu" w:date="2024-12-20T14:18:00Z"/>
        </w:rPr>
        <w:pPrChange w:id="2796" w:author="MinhHieu" w:date="2024-12-20T14:31:00Z">
          <w:pPr>
            <w:spacing w:before="242"/>
            <w:ind w:left="1560" w:firstLine="282"/>
          </w:pPr>
        </w:pPrChange>
      </w:pPr>
      <w:del w:id="2797" w:author="MinhHieu" w:date="2024-12-20T14:18:00Z">
        <w:r w:rsidRPr="00DD03AB" w:rsidDel="00D07FBB">
          <w:delText>Giảng viên hướng dẫn:</w:delText>
        </w:r>
        <w:r w:rsidRPr="00DD03AB" w:rsidDel="00D07FBB">
          <w:tab/>
          <w:delText xml:space="preserve"> </w:delText>
        </w:r>
        <w:r w:rsidRPr="00DD03AB" w:rsidDel="00D07FBB">
          <w:rPr>
            <w:highlight w:val="white"/>
          </w:rPr>
          <w:delText>ThS. Bùi Văn Kiên</w:delText>
        </w:r>
      </w:del>
    </w:p>
    <w:p w14:paraId="52335053" w14:textId="65FD2D60" w:rsidR="00A27D53" w:rsidRPr="00DD03AB" w:rsidDel="00D07FBB" w:rsidRDefault="00D33BC1">
      <w:pPr>
        <w:pStyle w:val="Heading1"/>
        <w:jc w:val="center"/>
        <w:rPr>
          <w:del w:id="2798" w:author="MinhHieu" w:date="2024-12-20T14:18:00Z"/>
        </w:rPr>
        <w:pPrChange w:id="2799" w:author="MinhHieu" w:date="2024-12-20T14:31:00Z">
          <w:pPr>
            <w:tabs>
              <w:tab w:val="left" w:pos="5100"/>
            </w:tabs>
            <w:ind w:left="1700" w:right="2120" w:firstLine="141"/>
          </w:pPr>
        </w:pPrChange>
      </w:pPr>
      <w:del w:id="2800" w:author="MinhHieu" w:date="2024-12-20T14:18:00Z">
        <w:r w:rsidRPr="00DD03AB" w:rsidDel="00D07FBB">
          <w:delText>Nhóm sinh viên thực hiện:</w:delText>
        </w:r>
        <w:r w:rsidRPr="00DD03AB" w:rsidDel="00D07FBB">
          <w:tab/>
          <w:delText>Nguyễn Minh Hiếu</w:delText>
        </w:r>
        <w:r w:rsidRPr="00DD03AB" w:rsidDel="00D07FBB">
          <w:tab/>
          <w:delText>Lê Minh Nhật</w:delText>
        </w:r>
      </w:del>
    </w:p>
    <w:p w14:paraId="159D4FCE" w14:textId="2CD3F5B7" w:rsidR="00A27D53" w:rsidRPr="00DD03AB" w:rsidDel="00D07FBB" w:rsidRDefault="00D33BC1">
      <w:pPr>
        <w:pStyle w:val="Heading1"/>
        <w:jc w:val="center"/>
        <w:rPr>
          <w:del w:id="2801" w:author="MinhHieu" w:date="2024-12-20T14:18:00Z"/>
        </w:rPr>
        <w:pPrChange w:id="2802" w:author="MinhHieu" w:date="2024-12-20T14:31:00Z">
          <w:pPr>
            <w:tabs>
              <w:tab w:val="left" w:pos="5095"/>
            </w:tabs>
            <w:ind w:left="1700" w:right="2120" w:firstLine="141"/>
          </w:pPr>
        </w:pPrChange>
      </w:pPr>
      <w:del w:id="2803" w:author="MinhHieu" w:date="2024-12-20T14:18:00Z">
        <w:r w:rsidRPr="00DD03AB" w:rsidDel="00D07FBB">
          <w:delText>Mã sinh viên:</w:delText>
        </w:r>
        <w:r w:rsidRPr="00DD03AB" w:rsidDel="00D07FBB">
          <w:tab/>
          <w:delText>B20</w:delText>
        </w:r>
      </w:del>
    </w:p>
    <w:p w14:paraId="4F0B4888" w14:textId="6C2309B1" w:rsidR="00A27D53" w:rsidRPr="00DD03AB" w:rsidDel="00D07FBB" w:rsidRDefault="00D33BC1">
      <w:pPr>
        <w:pStyle w:val="Heading1"/>
        <w:jc w:val="center"/>
        <w:rPr>
          <w:del w:id="2804" w:author="MinhHieu" w:date="2024-12-20T14:18:00Z"/>
        </w:rPr>
        <w:pPrChange w:id="2805" w:author="MinhHieu" w:date="2024-12-20T14:31:00Z">
          <w:pPr>
            <w:tabs>
              <w:tab w:val="left" w:pos="5095"/>
            </w:tabs>
            <w:ind w:left="1700" w:right="2120" w:firstLine="141"/>
          </w:pPr>
        </w:pPrChange>
      </w:pPr>
      <w:del w:id="2806" w:author="MinhHieu" w:date="2024-12-20T14:18:00Z">
        <w:r w:rsidRPr="00DD03AB" w:rsidDel="00D07FBB">
          <w:delText>Lớp:</w:delText>
        </w:r>
        <w:r w:rsidRPr="00DD03AB" w:rsidDel="00D07FBB">
          <w:tab/>
          <w:delText>D20</w:delText>
        </w:r>
      </w:del>
    </w:p>
    <w:p w14:paraId="7EEA7A2B" w14:textId="50A6DB22" w:rsidR="00A27D53" w:rsidRPr="00DD03AB" w:rsidDel="00D07FBB" w:rsidRDefault="00D33BC1">
      <w:pPr>
        <w:pStyle w:val="Heading1"/>
        <w:jc w:val="center"/>
        <w:rPr>
          <w:del w:id="2807" w:author="MinhHieu" w:date="2024-12-20T14:18:00Z"/>
        </w:rPr>
        <w:pPrChange w:id="2808" w:author="MinhHieu" w:date="2024-12-20T14:31:00Z">
          <w:pPr>
            <w:tabs>
              <w:tab w:val="left" w:pos="5095"/>
              <w:tab w:val="right" w:pos="5755"/>
            </w:tabs>
            <w:spacing w:before="240"/>
            <w:ind w:left="1700" w:firstLine="141"/>
          </w:pPr>
        </w:pPrChange>
      </w:pPr>
      <w:del w:id="2809" w:author="MinhHieu" w:date="2024-12-20T14:18:00Z">
        <w:r w:rsidRPr="00DD03AB" w:rsidDel="00D07FBB">
          <w:delText>Niên khóa:</w:delText>
        </w:r>
        <w:r w:rsidRPr="00DD03AB" w:rsidDel="00D07FBB">
          <w:tab/>
          <w:delText>2020-2025</w:delText>
        </w:r>
      </w:del>
    </w:p>
    <w:p w14:paraId="045DD1FD" w14:textId="01CBAB43" w:rsidR="00A27D53" w:rsidRPr="00DD03AB" w:rsidDel="00D07FBB" w:rsidRDefault="00D33BC1">
      <w:pPr>
        <w:pStyle w:val="Heading1"/>
        <w:jc w:val="center"/>
        <w:rPr>
          <w:del w:id="2810" w:author="MinhHieu" w:date="2024-12-20T14:18:00Z"/>
        </w:rPr>
        <w:pPrChange w:id="2811" w:author="MinhHieu" w:date="2024-12-20T14:31:00Z">
          <w:pPr>
            <w:tabs>
              <w:tab w:val="left" w:pos="5095"/>
            </w:tabs>
            <w:spacing w:before="240"/>
            <w:ind w:left="1700" w:firstLine="141"/>
          </w:pPr>
        </w:pPrChange>
      </w:pPr>
      <w:del w:id="2812" w:author="MinhHieu" w:date="2024-12-20T14:18:00Z">
        <w:r w:rsidRPr="00DD03AB" w:rsidDel="00D07FBB">
          <w:delText>Hệ đào tạo:</w:delText>
        </w:r>
        <w:r w:rsidRPr="00DD03AB" w:rsidDel="00D07FBB">
          <w:tab/>
          <w:delText>Đại học chính quy</w:delText>
        </w:r>
      </w:del>
    </w:p>
    <w:p w14:paraId="1E4D8EE2" w14:textId="7D75DB63" w:rsidR="00A27D53" w:rsidRPr="00DD03AB" w:rsidDel="00D07FBB" w:rsidRDefault="00A27D53">
      <w:pPr>
        <w:pStyle w:val="Heading1"/>
        <w:jc w:val="center"/>
        <w:rPr>
          <w:del w:id="2813" w:author="MinhHieu" w:date="2024-12-20T14:18:00Z"/>
          <w:sz w:val="16"/>
          <w:szCs w:val="16"/>
        </w:rPr>
        <w:pPrChange w:id="2814" w:author="MinhHieu" w:date="2024-12-20T14:31:00Z">
          <w:pPr>
            <w:ind w:left="0" w:firstLine="0"/>
          </w:pPr>
        </w:pPrChange>
      </w:pPr>
    </w:p>
    <w:p w14:paraId="206F41E1" w14:textId="2D6E720F" w:rsidR="00A27D53" w:rsidRPr="00DD03AB" w:rsidDel="00D07FBB" w:rsidRDefault="00A27D53">
      <w:pPr>
        <w:pStyle w:val="Heading1"/>
        <w:jc w:val="center"/>
        <w:rPr>
          <w:del w:id="2815" w:author="MinhHieu" w:date="2024-12-20T14:18:00Z"/>
        </w:rPr>
        <w:pPrChange w:id="2816" w:author="MinhHieu" w:date="2024-12-20T14:31:00Z">
          <w:pPr>
            <w:ind w:left="0" w:firstLine="0"/>
            <w:jc w:val="center"/>
          </w:pPr>
        </w:pPrChange>
      </w:pPr>
    </w:p>
    <w:p w14:paraId="673F1D0B" w14:textId="6F095820" w:rsidR="00A27D53" w:rsidRPr="00DD03AB" w:rsidDel="00D07FBB" w:rsidRDefault="00D33BC1">
      <w:pPr>
        <w:pStyle w:val="Heading1"/>
        <w:jc w:val="center"/>
        <w:rPr>
          <w:del w:id="2817" w:author="MinhHieu" w:date="2024-12-20T14:18:00Z"/>
        </w:rPr>
        <w:sectPr w:rsidR="00A27D53" w:rsidRPr="00DD03AB" w:rsidDel="00D07FBB">
          <w:footerReference w:type="first" r:id="rId26"/>
          <w:pgSz w:w="11910" w:h="16840"/>
          <w:pgMar w:top="1500" w:right="800" w:bottom="280" w:left="1580" w:header="720" w:footer="720" w:gutter="0"/>
          <w:pgNumType w:start="1"/>
          <w:cols w:space="720"/>
        </w:sectPr>
        <w:pPrChange w:id="2818" w:author="MinhHieu" w:date="2024-12-20T14:31:00Z">
          <w:pPr>
            <w:ind w:left="0" w:firstLine="0"/>
            <w:jc w:val="center"/>
          </w:pPr>
        </w:pPrChange>
      </w:pPr>
      <w:del w:id="2819" w:author="MinhHieu" w:date="2024-12-20T14:18:00Z">
        <w:r w:rsidRPr="00DD03AB" w:rsidDel="00D07FBB">
          <w:delText>Hà Nội – 2024</w:delText>
        </w:r>
      </w:del>
    </w:p>
    <w:p w14:paraId="7B4A13B2" w14:textId="4D9E2122" w:rsidR="00A27D53" w:rsidRPr="00DD03AB" w:rsidDel="00D07FBB" w:rsidRDefault="00D33BC1">
      <w:pPr>
        <w:pStyle w:val="Heading1"/>
        <w:jc w:val="center"/>
        <w:rPr>
          <w:del w:id="2820" w:author="MinhHieu" w:date="2024-12-20T14:18:00Z"/>
          <w:sz w:val="19"/>
          <w:szCs w:val="19"/>
        </w:rPr>
        <w:pPrChange w:id="2821" w:author="MinhHieu" w:date="2024-12-20T14:31:00Z">
          <w:pPr>
            <w:spacing w:before="101"/>
            <w:ind w:left="0" w:right="2" w:firstLine="0"/>
          </w:pPr>
        </w:pPrChange>
      </w:pPr>
      <w:del w:id="2822" w:author="MinhHieu" w:date="2024-12-20T14:18:00Z">
        <w:r w:rsidRPr="00DD03AB" w:rsidDel="00D07FBB">
          <w:rPr>
            <w:sz w:val="19"/>
            <w:szCs w:val="19"/>
          </w:rPr>
          <w:lastRenderedPageBreak/>
          <w:delText>HỌC VIỆN CÔNG NGHỆ BƯU CHÍNH VIỄN THÔNG</w:delText>
        </w:r>
      </w:del>
    </w:p>
    <w:p w14:paraId="63E298A9" w14:textId="6A5A4D57" w:rsidR="00A27D53" w:rsidRPr="00DD03AB" w:rsidDel="00D07FBB" w:rsidRDefault="00D33BC1">
      <w:pPr>
        <w:pStyle w:val="Heading1"/>
        <w:jc w:val="center"/>
        <w:rPr>
          <w:del w:id="2823" w:author="MinhHieu" w:date="2024-12-20T14:18:00Z"/>
          <w:sz w:val="20"/>
          <w:szCs w:val="20"/>
        </w:rPr>
        <w:pPrChange w:id="2824" w:author="MinhHieu" w:date="2024-12-20T14:31:00Z">
          <w:pPr>
            <w:spacing w:before="110"/>
            <w:ind w:left="0" w:right="2" w:firstLine="0"/>
          </w:pPr>
        </w:pPrChange>
      </w:pPr>
      <w:del w:id="2825" w:author="MinhHieu" w:date="2024-12-20T14:18:00Z">
        <w:r w:rsidRPr="00DD03AB" w:rsidDel="00D07FBB">
          <w:rPr>
            <w:sz w:val="20"/>
            <w:szCs w:val="20"/>
          </w:rPr>
          <w:delText xml:space="preserve">KHOA CÔNG NGHỆ </w:delText>
        </w:r>
        <w:r w:rsidRPr="00DD03AB" w:rsidDel="00D07FBB">
          <w:rPr>
            <w:sz w:val="20"/>
            <w:szCs w:val="20"/>
          </w:rPr>
          <w:delText>THÔNG TIN 1</w:delText>
        </w:r>
      </w:del>
    </w:p>
    <w:p w14:paraId="0707751F" w14:textId="5A2FBADF" w:rsidR="00A27D53" w:rsidRPr="00DD03AB" w:rsidDel="00D07FBB" w:rsidRDefault="00D33BC1">
      <w:pPr>
        <w:pStyle w:val="Heading1"/>
        <w:jc w:val="center"/>
        <w:rPr>
          <w:del w:id="2826" w:author="MinhHieu" w:date="2024-12-20T14:18:00Z"/>
          <w:sz w:val="20"/>
          <w:szCs w:val="20"/>
        </w:rPr>
        <w:pPrChange w:id="2827" w:author="MinhHieu" w:date="2024-12-20T14:31:00Z">
          <w:pPr>
            <w:spacing w:before="101"/>
            <w:ind w:left="141" w:right="286" w:firstLine="0"/>
          </w:pPr>
        </w:pPrChange>
      </w:pPr>
      <w:del w:id="2828" w:author="MinhHieu" w:date="2024-12-20T14:18:00Z">
        <w:r w:rsidRPr="00DD03AB" w:rsidDel="00D07FBB">
          <w:br w:type="column"/>
        </w:r>
        <w:r w:rsidRPr="00DD03AB" w:rsidDel="00D07FBB">
          <w:rPr>
            <w:sz w:val="20"/>
            <w:szCs w:val="20"/>
          </w:rPr>
          <w:delText>CỘNG HÒA XÃ HỘI CHỦ NGHĨA VIỆT NAM</w:delText>
        </w:r>
      </w:del>
    </w:p>
    <w:p w14:paraId="4424E50D" w14:textId="111AF395" w:rsidR="00A27D53" w:rsidRPr="00DD03AB" w:rsidDel="00D07FBB" w:rsidRDefault="00D33BC1">
      <w:pPr>
        <w:pStyle w:val="Heading1"/>
        <w:jc w:val="center"/>
        <w:rPr>
          <w:del w:id="2829" w:author="MinhHieu" w:date="2024-12-20T14:18:00Z"/>
          <w:sz w:val="20"/>
          <w:szCs w:val="20"/>
        </w:rPr>
        <w:sectPr w:rsidR="00A27D53" w:rsidRPr="00DD03AB" w:rsidDel="00D07FBB">
          <w:headerReference w:type="default" r:id="rId27"/>
          <w:footerReference w:type="default" r:id="rId28"/>
          <w:pgSz w:w="11910" w:h="16840"/>
          <w:pgMar w:top="1500" w:right="800" w:bottom="1000" w:left="1580" w:header="732" w:footer="807" w:gutter="0"/>
          <w:cols w:num="2" w:space="720" w:equalWidth="0">
            <w:col w:w="4674" w:space="181"/>
            <w:col w:w="4674" w:space="0"/>
          </w:cols>
        </w:sectPr>
        <w:pPrChange w:id="2830" w:author="MinhHieu" w:date="2024-12-20T14:31:00Z">
          <w:pPr>
            <w:spacing w:before="116"/>
            <w:ind w:left="141" w:right="286" w:firstLine="0"/>
          </w:pPr>
        </w:pPrChange>
      </w:pPr>
      <w:del w:id="2831" w:author="MinhHieu" w:date="2024-12-20T14:18:00Z">
        <w:r w:rsidRPr="00DD03AB" w:rsidDel="00D07FBB">
          <w:rPr>
            <w:sz w:val="20"/>
            <w:szCs w:val="20"/>
          </w:rPr>
          <w:delText>Độc lập – Tự do – Hạnh phúc</w:delText>
        </w:r>
      </w:del>
    </w:p>
    <w:p w14:paraId="567405CE" w14:textId="51FF5054" w:rsidR="00A27D53" w:rsidRPr="00DD03AB" w:rsidDel="00D07FBB" w:rsidRDefault="00A27D53">
      <w:pPr>
        <w:pStyle w:val="Heading1"/>
        <w:jc w:val="center"/>
        <w:rPr>
          <w:del w:id="2832" w:author="MinhHieu" w:date="2024-12-20T14:18:00Z"/>
          <w:sz w:val="10"/>
          <w:szCs w:val="10"/>
        </w:rPr>
        <w:pPrChange w:id="2833" w:author="MinhHieu" w:date="2024-12-20T14:31:00Z">
          <w:pPr>
            <w:pBdr>
              <w:top w:val="nil"/>
              <w:left w:val="nil"/>
              <w:bottom w:val="nil"/>
              <w:right w:val="nil"/>
              <w:between w:val="nil"/>
            </w:pBdr>
            <w:spacing w:before="324" w:line="240" w:lineRule="auto"/>
            <w:ind w:left="0" w:right="0" w:firstLine="0"/>
          </w:pPr>
        </w:pPrChange>
      </w:pPr>
    </w:p>
    <w:p w14:paraId="3C0F80C2" w14:textId="494A370F" w:rsidR="00A27D53" w:rsidRPr="00DD03AB" w:rsidDel="00D07FBB" w:rsidRDefault="00D33BC1">
      <w:pPr>
        <w:pStyle w:val="Heading1"/>
        <w:jc w:val="center"/>
        <w:rPr>
          <w:del w:id="2834" w:author="MinhHieu" w:date="2024-12-20T14:18:00Z"/>
          <w:sz w:val="32"/>
          <w:szCs w:val="32"/>
        </w:rPr>
        <w:pPrChange w:id="2835" w:author="MinhHieu" w:date="2024-12-20T14:31:00Z">
          <w:pPr>
            <w:ind w:left="593" w:right="803" w:firstLine="0"/>
            <w:jc w:val="center"/>
          </w:pPr>
        </w:pPrChange>
      </w:pPr>
      <w:del w:id="2836" w:author="MinhHieu" w:date="2024-12-20T14:18:00Z">
        <w:r w:rsidRPr="00DD03AB" w:rsidDel="00D07FBB">
          <w:rPr>
            <w:sz w:val="32"/>
            <w:szCs w:val="32"/>
          </w:rPr>
          <w:delText>ĐỀ TÀI ĐỒ ÁN TỐT NGHIỆP ĐẠI HỌC</w:delText>
        </w:r>
      </w:del>
    </w:p>
    <w:p w14:paraId="39CB72E9" w14:textId="3C0BFE5A" w:rsidR="00A27D53" w:rsidRPr="00DD03AB" w:rsidDel="00D07FBB" w:rsidRDefault="00D33BC1">
      <w:pPr>
        <w:pStyle w:val="Heading1"/>
        <w:jc w:val="center"/>
        <w:rPr>
          <w:del w:id="2837" w:author="MinhHieu" w:date="2024-12-20T14:18:00Z"/>
        </w:rPr>
        <w:pPrChange w:id="2838" w:author="MinhHieu" w:date="2024-12-20T14:31:00Z">
          <w:pPr>
            <w:pBdr>
              <w:top w:val="nil"/>
              <w:left w:val="nil"/>
              <w:bottom w:val="nil"/>
              <w:right w:val="nil"/>
              <w:between w:val="nil"/>
            </w:pBdr>
            <w:tabs>
              <w:tab w:val="left" w:pos="5650"/>
            </w:tabs>
            <w:spacing w:before="9" w:line="240" w:lineRule="auto"/>
            <w:ind w:left="283" w:right="0" w:firstLine="0"/>
          </w:pPr>
        </w:pPrChange>
      </w:pPr>
      <w:del w:id="2839" w:author="MinhHieu" w:date="2024-12-20T14:18:00Z">
        <w:r w:rsidRPr="00DD03AB" w:rsidDel="00D07FBB">
          <w:delText>Họ và tên: Nguyễn Minh Hiếu – Lê Minh Nhật</w:delText>
        </w:r>
        <w:r w:rsidRPr="00DD03AB" w:rsidDel="00D07FBB">
          <w:tab/>
          <w:delText xml:space="preserve">Mã SV: </w:delText>
        </w:r>
        <w:r w:rsidRPr="00DD03AB" w:rsidDel="00D07FBB">
          <w:delText>B20</w:delText>
        </w:r>
      </w:del>
    </w:p>
    <w:p w14:paraId="4D0425B7" w14:textId="727D39CA" w:rsidR="00A27D53" w:rsidRPr="00DD03AB" w:rsidDel="00D07FBB" w:rsidRDefault="00D33BC1">
      <w:pPr>
        <w:pStyle w:val="Heading1"/>
        <w:jc w:val="center"/>
        <w:rPr>
          <w:del w:id="2840" w:author="MinhHieu" w:date="2024-12-20T14:18:00Z"/>
        </w:rPr>
        <w:pPrChange w:id="2841" w:author="MinhHieu" w:date="2024-12-20T14:31:00Z">
          <w:pPr>
            <w:tabs>
              <w:tab w:val="left" w:pos="5650"/>
              <w:tab w:val="left" w:pos="5709"/>
            </w:tabs>
            <w:spacing w:before="231"/>
            <w:ind w:left="283" w:right="0" w:firstLine="0"/>
          </w:pPr>
        </w:pPrChange>
      </w:pPr>
      <w:del w:id="2842" w:author="MinhHieu" w:date="2024-12-20T14:18:00Z">
        <w:r w:rsidRPr="00DD03AB" w:rsidDel="00D07FBB">
          <w:delText>Lớp: D20</w:delText>
        </w:r>
        <w:r w:rsidRPr="00DD03AB" w:rsidDel="00D07FBB">
          <w:tab/>
          <w:delText>Khóa: 2020</w:delText>
        </w:r>
      </w:del>
    </w:p>
    <w:p w14:paraId="3327CBDA" w14:textId="5667BDB9" w:rsidR="00A27D53" w:rsidRPr="00DD03AB" w:rsidDel="00D07FBB" w:rsidRDefault="00D33BC1">
      <w:pPr>
        <w:pStyle w:val="Heading1"/>
        <w:jc w:val="center"/>
        <w:rPr>
          <w:del w:id="2843" w:author="MinhHieu" w:date="2024-12-20T14:18:00Z"/>
        </w:rPr>
        <w:pPrChange w:id="2844" w:author="MinhHieu" w:date="2024-12-20T14:31:00Z">
          <w:pPr>
            <w:tabs>
              <w:tab w:val="left" w:pos="5650"/>
              <w:tab w:val="left" w:pos="5709"/>
            </w:tabs>
            <w:spacing w:before="229"/>
            <w:ind w:left="283" w:right="0" w:firstLine="0"/>
          </w:pPr>
        </w:pPrChange>
      </w:pPr>
      <w:del w:id="2845" w:author="MinhHieu" w:date="2024-12-20T14:18:00Z">
        <w:r w:rsidRPr="00DD03AB" w:rsidDel="00D07FBB">
          <w:delText>Ngành đào tạo: Công nghệ thông tin</w:delText>
        </w:r>
        <w:r w:rsidRPr="00DD03AB" w:rsidDel="00D07FBB">
          <w:tab/>
          <w:delText>Hệ đào tạo: Đại học chính quy</w:delText>
        </w:r>
      </w:del>
    </w:p>
    <w:p w14:paraId="18C43307" w14:textId="6C270A61" w:rsidR="00A27D53" w:rsidRPr="00DD03AB" w:rsidDel="00D07FBB" w:rsidRDefault="00D33BC1">
      <w:pPr>
        <w:pStyle w:val="Heading1"/>
        <w:jc w:val="center"/>
        <w:rPr>
          <w:del w:id="2846" w:author="MinhHieu" w:date="2024-12-20T14:18:00Z"/>
        </w:rPr>
        <w:pPrChange w:id="2847" w:author="MinhHieu" w:date="2024-12-20T14:31:00Z">
          <w:pPr>
            <w:tabs>
              <w:tab w:val="left" w:pos="5650"/>
              <w:tab w:val="left" w:pos="5709"/>
            </w:tabs>
            <w:spacing w:before="231"/>
            <w:ind w:left="283" w:right="0" w:firstLine="0"/>
          </w:pPr>
        </w:pPrChange>
      </w:pPr>
      <w:del w:id="2848" w:author="MinhHieu" w:date="2024-12-20T14:18:00Z">
        <w:r w:rsidRPr="00DD03AB" w:rsidDel="00D07FBB">
          <w:delText>Email:</w:delText>
        </w:r>
        <w:r w:rsidRPr="00DD03AB" w:rsidDel="00D07FBB">
          <w:tab/>
          <w:delText>Số điện thoại:</w:delText>
        </w:r>
      </w:del>
    </w:p>
    <w:p w14:paraId="39E65C4D" w14:textId="38F13440" w:rsidR="00A27D53" w:rsidRPr="00DD03AB" w:rsidDel="00D07FBB" w:rsidRDefault="00D33BC1">
      <w:pPr>
        <w:pStyle w:val="Heading1"/>
        <w:jc w:val="center"/>
        <w:rPr>
          <w:del w:id="2849" w:author="MinhHieu" w:date="2024-12-20T14:18:00Z"/>
        </w:rPr>
        <w:pPrChange w:id="2850" w:author="MinhHieu" w:date="2024-12-20T14:31:00Z">
          <w:pPr>
            <w:ind w:left="283" w:right="469" w:firstLine="0"/>
          </w:pPr>
        </w:pPrChange>
      </w:pPr>
      <w:del w:id="2851" w:author="MinhHieu" w:date="2024-12-20T14:18:00Z">
        <w:r w:rsidRPr="00DD03AB" w:rsidDel="00D07FBB">
          <w:delText>1/ Tên đồ án tốt nghiệp: XÂY DỰNG WEBSITE BÁN QUẦN ÁO</w:delText>
        </w:r>
      </w:del>
    </w:p>
    <w:p w14:paraId="556FB7C2" w14:textId="5AF14E77" w:rsidR="00A27D53" w:rsidRPr="00DD03AB" w:rsidDel="00D07FBB" w:rsidRDefault="00D33BC1">
      <w:pPr>
        <w:pStyle w:val="Heading1"/>
        <w:jc w:val="center"/>
        <w:rPr>
          <w:del w:id="2852" w:author="MinhHieu" w:date="2024-12-20T14:18:00Z"/>
        </w:rPr>
        <w:pPrChange w:id="2853" w:author="MinhHieu" w:date="2024-12-20T14:31:00Z">
          <w:pPr>
            <w:ind w:left="283" w:right="469" w:firstLine="0"/>
          </w:pPr>
        </w:pPrChange>
      </w:pPr>
      <w:del w:id="2854" w:author="MinhHieu" w:date="2024-12-20T14:18:00Z">
        <w:r w:rsidRPr="00DD03AB" w:rsidDel="00D07FBB">
          <w:delText>2/ Nội dung chính của đồ án:</w:delText>
        </w:r>
      </w:del>
    </w:p>
    <w:p w14:paraId="39E979C0" w14:textId="4800FE3F" w:rsidR="00A27D53" w:rsidRPr="00DD03AB" w:rsidDel="00D07FBB" w:rsidRDefault="00D33BC1">
      <w:pPr>
        <w:pStyle w:val="Heading1"/>
        <w:jc w:val="center"/>
        <w:rPr>
          <w:del w:id="2855" w:author="MinhHieu" w:date="2024-12-20T14:18:00Z"/>
        </w:rPr>
        <w:pPrChange w:id="2856" w:author="MinhHieu" w:date="2024-12-20T14:31:00Z">
          <w:pPr>
            <w:numPr>
              <w:numId w:val="40"/>
            </w:numPr>
            <w:ind w:left="992" w:right="469"/>
          </w:pPr>
        </w:pPrChange>
      </w:pPr>
      <w:del w:id="2857" w:author="MinhHieu" w:date="2024-12-20T14:18:00Z">
        <w:r w:rsidRPr="00DD03AB" w:rsidDel="00D07FBB">
          <w:delText>Tìm hiểu yêu cầu ứng dụng</w:delText>
        </w:r>
      </w:del>
    </w:p>
    <w:p w14:paraId="4CF08048" w14:textId="09796B00" w:rsidR="00A27D53" w:rsidRPr="00DD03AB" w:rsidDel="00D07FBB" w:rsidRDefault="00D33BC1">
      <w:pPr>
        <w:pStyle w:val="Heading1"/>
        <w:jc w:val="center"/>
        <w:rPr>
          <w:del w:id="2858" w:author="MinhHieu" w:date="2024-12-20T14:18:00Z"/>
        </w:rPr>
        <w:pPrChange w:id="2859" w:author="MinhHieu" w:date="2024-12-20T14:31:00Z">
          <w:pPr>
            <w:numPr>
              <w:numId w:val="40"/>
            </w:numPr>
            <w:tabs>
              <w:tab w:val="left" w:pos="700"/>
            </w:tabs>
            <w:spacing w:before="0"/>
            <w:ind w:left="992" w:right="469"/>
          </w:pPr>
        </w:pPrChange>
      </w:pPr>
      <w:del w:id="2860" w:author="MinhHieu" w:date="2024-12-20T14:18:00Z">
        <w:r w:rsidRPr="00DD03AB" w:rsidDel="00D07FBB">
          <w:delText>Tìm hiểu công nghệ</w:delText>
        </w:r>
      </w:del>
    </w:p>
    <w:p w14:paraId="41763993" w14:textId="3D93421C" w:rsidR="00A27D53" w:rsidRPr="00DD03AB" w:rsidDel="00D07FBB" w:rsidRDefault="00D33BC1">
      <w:pPr>
        <w:pStyle w:val="Heading1"/>
        <w:jc w:val="center"/>
        <w:rPr>
          <w:del w:id="2861" w:author="MinhHieu" w:date="2024-12-20T14:18:00Z"/>
        </w:rPr>
        <w:pPrChange w:id="2862" w:author="MinhHieu" w:date="2024-12-20T14:31:00Z">
          <w:pPr>
            <w:numPr>
              <w:numId w:val="40"/>
            </w:numPr>
            <w:tabs>
              <w:tab w:val="left" w:pos="700"/>
            </w:tabs>
            <w:spacing w:before="0"/>
            <w:ind w:left="992" w:right="469"/>
          </w:pPr>
        </w:pPrChange>
      </w:pPr>
      <w:del w:id="2863" w:author="MinhHieu" w:date="2024-12-20T14:18:00Z">
        <w:r w:rsidRPr="00DD03AB" w:rsidDel="00D07FBB">
          <w:delText xml:space="preserve">Phân tích </w:delText>
        </w:r>
        <w:r w:rsidRPr="00DD03AB" w:rsidDel="00D07FBB">
          <w:delText>thiết kế ứng dụng</w:delText>
        </w:r>
      </w:del>
    </w:p>
    <w:p w14:paraId="6F8B9A0F" w14:textId="3EE89272" w:rsidR="00A27D53" w:rsidRPr="00DD03AB" w:rsidDel="00D07FBB" w:rsidRDefault="00D33BC1">
      <w:pPr>
        <w:pStyle w:val="Heading1"/>
        <w:jc w:val="center"/>
        <w:rPr>
          <w:del w:id="2864" w:author="MinhHieu" w:date="2024-12-20T14:18:00Z"/>
        </w:rPr>
        <w:pPrChange w:id="2865" w:author="MinhHieu" w:date="2024-12-20T14:31:00Z">
          <w:pPr>
            <w:numPr>
              <w:numId w:val="40"/>
            </w:numPr>
            <w:tabs>
              <w:tab w:val="left" w:pos="700"/>
            </w:tabs>
            <w:spacing w:before="0"/>
            <w:ind w:left="992" w:right="469"/>
          </w:pPr>
        </w:pPrChange>
      </w:pPr>
      <w:del w:id="2866" w:author="MinhHieu" w:date="2024-12-20T14:18:00Z">
        <w:r w:rsidRPr="00DD03AB" w:rsidDel="00D07FBB">
          <w:delText>Cài đặt ứng dụng</w:delText>
        </w:r>
      </w:del>
    </w:p>
    <w:p w14:paraId="59A23399" w14:textId="7B46FF9E" w:rsidR="00A27D53" w:rsidRPr="00DD03AB" w:rsidDel="00D07FBB" w:rsidRDefault="00D33BC1">
      <w:pPr>
        <w:pStyle w:val="Heading1"/>
        <w:jc w:val="center"/>
        <w:rPr>
          <w:del w:id="2867" w:author="MinhHieu" w:date="2024-12-20T14:18:00Z"/>
        </w:rPr>
        <w:pPrChange w:id="2868" w:author="MinhHieu" w:date="2024-12-20T14:31:00Z">
          <w:pPr>
            <w:pBdr>
              <w:top w:val="nil"/>
              <w:left w:val="nil"/>
              <w:bottom w:val="nil"/>
              <w:right w:val="nil"/>
              <w:between w:val="nil"/>
            </w:pBdr>
            <w:tabs>
              <w:tab w:val="left" w:pos="995"/>
            </w:tabs>
            <w:spacing w:before="150" w:line="360" w:lineRule="auto"/>
            <w:ind w:left="283" w:right="469" w:firstLine="0"/>
          </w:pPr>
        </w:pPrChange>
      </w:pPr>
      <w:del w:id="2869" w:author="MinhHieu" w:date="2024-12-20T14:18:00Z">
        <w:r w:rsidRPr="00DD03AB" w:rsidDel="00D07FBB">
          <w:delText>3/ Cơ sở dữ liệu ban đầu:</w:delText>
        </w:r>
      </w:del>
    </w:p>
    <w:p w14:paraId="3EA2620D" w14:textId="310CD158" w:rsidR="00A27D53" w:rsidRPr="00DD03AB" w:rsidDel="00D07FBB" w:rsidRDefault="00D33BC1">
      <w:pPr>
        <w:pStyle w:val="Heading1"/>
        <w:jc w:val="center"/>
        <w:rPr>
          <w:del w:id="2870" w:author="MinhHieu" w:date="2024-12-20T14:18:00Z"/>
        </w:rPr>
        <w:pPrChange w:id="2871" w:author="MinhHieu" w:date="2024-12-20T14:31:00Z">
          <w:pPr>
            <w:pBdr>
              <w:top w:val="nil"/>
              <w:left w:val="nil"/>
              <w:bottom w:val="nil"/>
              <w:right w:val="nil"/>
              <w:between w:val="nil"/>
            </w:pBdr>
            <w:tabs>
              <w:tab w:val="left" w:pos="995"/>
            </w:tabs>
            <w:spacing w:before="150" w:line="360" w:lineRule="auto"/>
            <w:ind w:left="283" w:right="469" w:firstLine="0"/>
          </w:pPr>
        </w:pPrChange>
      </w:pPr>
      <w:del w:id="2872" w:author="MinhHieu" w:date="2024-12-20T14:18:00Z">
        <w:r w:rsidRPr="00DD03AB" w:rsidDel="00D07FBB">
          <w:delText>4/ Ngày giao đồ án:</w:delText>
        </w:r>
      </w:del>
    </w:p>
    <w:p w14:paraId="76987505" w14:textId="3637F8B2" w:rsidR="00A27D53" w:rsidRPr="00DD03AB" w:rsidDel="00D07FBB" w:rsidRDefault="00D33BC1">
      <w:pPr>
        <w:pStyle w:val="Heading1"/>
        <w:jc w:val="center"/>
        <w:rPr>
          <w:del w:id="2873" w:author="MinhHieu" w:date="2024-12-20T14:18:00Z"/>
        </w:rPr>
        <w:sectPr w:rsidR="00A27D53" w:rsidRPr="00DD03AB" w:rsidDel="00D07FBB">
          <w:type w:val="continuous"/>
          <w:pgSz w:w="11910" w:h="16840"/>
          <w:pgMar w:top="1500" w:right="800" w:bottom="280" w:left="1580" w:header="732" w:footer="807" w:gutter="0"/>
          <w:cols w:space="720"/>
        </w:sectPr>
        <w:pPrChange w:id="2874" w:author="MinhHieu" w:date="2024-12-20T14:31:00Z">
          <w:pPr>
            <w:pBdr>
              <w:top w:val="nil"/>
              <w:left w:val="nil"/>
              <w:bottom w:val="nil"/>
              <w:right w:val="nil"/>
              <w:between w:val="nil"/>
            </w:pBdr>
            <w:tabs>
              <w:tab w:val="left" w:pos="995"/>
            </w:tabs>
            <w:spacing w:before="150" w:line="360" w:lineRule="auto"/>
            <w:ind w:left="283" w:right="469" w:firstLine="0"/>
          </w:pPr>
        </w:pPrChange>
      </w:pPr>
      <w:del w:id="2875" w:author="MinhHieu" w:date="2024-12-20T14:18:00Z">
        <w:r w:rsidRPr="00DD03AB" w:rsidDel="00D07FBB">
          <w:delText>5/ Ngày nộp đồ án:</w:delText>
        </w:r>
      </w:del>
    </w:p>
    <w:p w14:paraId="51CE3B06" w14:textId="40F0FD7A" w:rsidR="00A27D53" w:rsidRPr="00DD03AB" w:rsidDel="00D07FBB" w:rsidRDefault="00D33BC1">
      <w:pPr>
        <w:pStyle w:val="Heading1"/>
        <w:jc w:val="center"/>
        <w:rPr>
          <w:del w:id="2876" w:author="MinhHieu" w:date="2024-12-20T14:18:00Z"/>
        </w:rPr>
        <w:pPrChange w:id="2877" w:author="MinhHieu" w:date="2024-12-20T14:31:00Z">
          <w:pPr>
            <w:pBdr>
              <w:top w:val="nil"/>
              <w:left w:val="nil"/>
              <w:bottom w:val="nil"/>
              <w:right w:val="nil"/>
              <w:between w:val="nil"/>
            </w:pBdr>
            <w:spacing w:before="149" w:line="240" w:lineRule="auto"/>
            <w:ind w:left="708" w:right="0" w:firstLine="0"/>
          </w:pPr>
        </w:pPrChange>
      </w:pPr>
      <w:bookmarkStart w:id="2878" w:name="_heading=h.3znysh7" w:colFirst="0" w:colLast="0"/>
      <w:bookmarkEnd w:id="2878"/>
      <w:del w:id="2879" w:author="MinhHieu" w:date="2024-12-20T14:18:00Z">
        <w:r w:rsidRPr="00DD03AB" w:rsidDel="00D07FBB">
          <w:delText>GIÁO VIÊN HƯỚNG DẪN</w:delText>
        </w:r>
      </w:del>
    </w:p>
    <w:p w14:paraId="6FBB38E8" w14:textId="3FC7118F" w:rsidR="00A27D53" w:rsidRPr="00DD03AB" w:rsidDel="00D07FBB" w:rsidRDefault="00D33BC1">
      <w:pPr>
        <w:pStyle w:val="Heading1"/>
        <w:jc w:val="center"/>
        <w:rPr>
          <w:del w:id="2880" w:author="MinhHieu" w:date="2024-12-20T14:18:00Z"/>
          <w:i/>
        </w:rPr>
        <w:pPrChange w:id="2881" w:author="MinhHieu" w:date="2024-12-20T14:31:00Z">
          <w:pPr>
            <w:spacing w:before="149"/>
            <w:ind w:left="708" w:right="658" w:hanging="3"/>
            <w:jc w:val="center"/>
          </w:pPr>
        </w:pPrChange>
      </w:pPr>
      <w:del w:id="2882" w:author="MinhHieu" w:date="2024-12-20T14:18:00Z">
        <w:r w:rsidRPr="00DD03AB" w:rsidDel="00D07FBB">
          <w:rPr>
            <w:i/>
          </w:rPr>
          <w:delText>(Ký, ghi rõ họ tên)</w:delText>
        </w:r>
      </w:del>
    </w:p>
    <w:p w14:paraId="7C83136A" w14:textId="450E118F" w:rsidR="00A27D53" w:rsidRPr="00DD03AB" w:rsidDel="00D07FBB" w:rsidRDefault="00D33BC1">
      <w:pPr>
        <w:pStyle w:val="Heading1"/>
        <w:jc w:val="center"/>
        <w:rPr>
          <w:del w:id="2883" w:author="MinhHieu" w:date="2024-12-20T14:18:00Z"/>
          <w:i/>
        </w:rPr>
        <w:pPrChange w:id="2884" w:author="MinhHieu" w:date="2024-12-20T14:31:00Z">
          <w:pPr>
            <w:pBdr>
              <w:top w:val="nil"/>
              <w:left w:val="nil"/>
              <w:bottom w:val="nil"/>
              <w:right w:val="nil"/>
              <w:between w:val="nil"/>
            </w:pBdr>
            <w:spacing w:before="149" w:line="240" w:lineRule="auto"/>
            <w:ind w:left="708" w:right="0" w:firstLine="0"/>
          </w:pPr>
        </w:pPrChange>
      </w:pPr>
      <w:bookmarkStart w:id="2885" w:name="_heading=h.2et92p0" w:colFirst="0" w:colLast="0"/>
      <w:bookmarkEnd w:id="2885"/>
      <w:del w:id="2886" w:author="MinhHieu" w:date="2024-12-20T14:18:00Z">
        <w:r w:rsidRPr="00DD03AB" w:rsidDel="00D07FBB">
          <w:br w:type="column"/>
        </w:r>
      </w:del>
    </w:p>
    <w:p w14:paraId="4B8CC284" w14:textId="54E9D043" w:rsidR="00A27D53" w:rsidRPr="00DD03AB" w:rsidDel="00D07FBB" w:rsidRDefault="00D33BC1">
      <w:pPr>
        <w:pStyle w:val="Heading1"/>
        <w:jc w:val="center"/>
        <w:rPr>
          <w:del w:id="2887" w:author="MinhHieu" w:date="2024-12-20T14:18:00Z"/>
        </w:rPr>
        <w:pPrChange w:id="2888" w:author="MinhHieu" w:date="2024-12-20T14:31:00Z">
          <w:pPr>
            <w:tabs>
              <w:tab w:val="left" w:pos="5515"/>
            </w:tabs>
            <w:spacing w:before="149" w:line="240" w:lineRule="auto"/>
            <w:ind w:left="708" w:right="185" w:firstLine="0"/>
          </w:pPr>
        </w:pPrChange>
      </w:pPr>
      <w:del w:id="2889" w:author="MinhHieu" w:date="2024-12-20T14:18:00Z">
        <w:r w:rsidRPr="00DD03AB" w:rsidDel="00D07FBB">
          <w:delText>TRƯỞNG KHOA (duyệt)</w:delText>
        </w:r>
      </w:del>
    </w:p>
    <w:p w14:paraId="720F2947" w14:textId="55DBF24A" w:rsidR="00A27D53" w:rsidRPr="00DD03AB" w:rsidDel="00D07FBB" w:rsidRDefault="00D33BC1">
      <w:pPr>
        <w:pStyle w:val="Heading1"/>
        <w:jc w:val="center"/>
        <w:rPr>
          <w:del w:id="2890" w:author="MinhHieu" w:date="2024-12-20T14:18:00Z"/>
          <w:i/>
        </w:rPr>
        <w:pPrChange w:id="2891" w:author="MinhHieu" w:date="2024-12-20T14:31:00Z">
          <w:pPr>
            <w:spacing w:before="149"/>
            <w:ind w:left="708" w:right="1083" w:firstLine="0"/>
            <w:jc w:val="center"/>
          </w:pPr>
        </w:pPrChange>
      </w:pPr>
      <w:del w:id="2892" w:author="MinhHieu" w:date="2024-12-20T14:18:00Z">
        <w:r w:rsidRPr="00DD03AB" w:rsidDel="00D07FBB">
          <w:rPr>
            <w:i/>
          </w:rPr>
          <w:delText>(Ký, ghi rõ họ tên)</w:delText>
        </w:r>
      </w:del>
    </w:p>
    <w:p w14:paraId="4AAF7524" w14:textId="71EAF518" w:rsidR="00A27D53" w:rsidRPr="00DD03AB" w:rsidDel="00D07FBB" w:rsidRDefault="00A27D53">
      <w:pPr>
        <w:pStyle w:val="Heading1"/>
        <w:jc w:val="center"/>
        <w:rPr>
          <w:del w:id="2893" w:author="MinhHieu" w:date="2024-12-20T14:18:00Z"/>
          <w:i/>
        </w:rPr>
        <w:sectPr w:rsidR="00A27D53" w:rsidRPr="00DD03AB" w:rsidDel="00D07FBB">
          <w:type w:val="continuous"/>
          <w:pgSz w:w="11910" w:h="16840"/>
          <w:pgMar w:top="1500" w:right="800" w:bottom="280" w:left="1580" w:header="732" w:footer="807" w:gutter="0"/>
          <w:cols w:num="2" w:space="720" w:equalWidth="0">
            <w:col w:w="4490" w:space="549"/>
            <w:col w:w="4490" w:space="0"/>
          </w:cols>
        </w:sectPr>
        <w:pPrChange w:id="2894" w:author="MinhHieu" w:date="2024-12-20T14:31:00Z">
          <w:pPr>
            <w:spacing w:before="149"/>
            <w:ind w:left="425" w:right="1083" w:firstLine="0"/>
            <w:jc w:val="center"/>
          </w:pPr>
        </w:pPrChange>
      </w:pPr>
    </w:p>
    <w:p w14:paraId="482DB2BB" w14:textId="5DC98F5B" w:rsidR="00A27D53" w:rsidRPr="00DD03AB" w:rsidDel="00D07FBB" w:rsidRDefault="00A27D53">
      <w:pPr>
        <w:pStyle w:val="Heading1"/>
        <w:jc w:val="center"/>
        <w:rPr>
          <w:del w:id="2895" w:author="MinhHieu" w:date="2024-12-20T14:18:00Z"/>
        </w:rPr>
        <w:pPrChange w:id="2896" w:author="MinhHieu" w:date="2024-12-20T14:31:00Z">
          <w:pPr>
            <w:pBdr>
              <w:top w:val="nil"/>
              <w:left w:val="nil"/>
              <w:bottom w:val="nil"/>
              <w:right w:val="nil"/>
              <w:between w:val="nil"/>
            </w:pBdr>
            <w:spacing w:before="0" w:line="240" w:lineRule="auto"/>
            <w:ind w:left="425" w:right="0" w:firstLine="0"/>
          </w:pPr>
        </w:pPrChange>
      </w:pPr>
    </w:p>
    <w:p w14:paraId="1C2E82CF" w14:textId="4929D271" w:rsidR="00A27D53" w:rsidRPr="00DD03AB" w:rsidDel="00D07FBB" w:rsidRDefault="00D33BC1">
      <w:pPr>
        <w:pStyle w:val="Heading1"/>
        <w:jc w:val="center"/>
        <w:rPr>
          <w:del w:id="2897" w:author="MinhHieu" w:date="2024-12-20T14:18:00Z"/>
          <w:i/>
        </w:rPr>
        <w:pPrChange w:id="2898" w:author="MinhHieu" w:date="2024-12-20T14:31:00Z">
          <w:pPr>
            <w:pBdr>
              <w:top w:val="nil"/>
              <w:left w:val="nil"/>
              <w:bottom w:val="nil"/>
              <w:right w:val="nil"/>
              <w:between w:val="nil"/>
            </w:pBdr>
            <w:spacing w:before="0" w:line="240" w:lineRule="auto"/>
            <w:ind w:left="425" w:right="0" w:firstLine="0"/>
          </w:pPr>
        </w:pPrChange>
      </w:pPr>
      <w:del w:id="2899" w:author="MinhHieu" w:date="2024-12-20T14:18:00Z">
        <w:r w:rsidRPr="00DD03AB" w:rsidDel="00D07FBB">
          <w:rPr>
            <w:noProof/>
          </w:rPr>
          <mc:AlternateContent>
            <mc:Choice Requires="wpg">
              <w:drawing>
                <wp:anchor distT="0" distB="0" distL="0" distR="0" simplePos="0" relativeHeight="251659264" behindDoc="0" locked="0" layoutInCell="1" hidden="0" allowOverlap="1" wp14:anchorId="3C305C7C" wp14:editId="2658CFA6">
                  <wp:simplePos x="0" y="0"/>
                  <wp:positionH relativeFrom="page">
                    <wp:posOffset>1076008</wp:posOffset>
                  </wp:positionH>
                  <wp:positionV relativeFrom="page">
                    <wp:posOffset>9982848</wp:posOffset>
                  </wp:positionV>
                  <wp:extent cx="5768340" cy="67944"/>
                  <wp:effectExtent l="0" t="0" r="0" b="0"/>
                  <wp:wrapNone/>
                  <wp:docPr id="2025060237" name="Hình tự do: Hình 2025060237"/>
                  <wp:cNvGraphicFramePr/>
                  <a:graphic xmlns:a="http://schemas.openxmlformats.org/drawingml/2006/main">
                    <a:graphicData uri="http://schemas.microsoft.com/office/word/2010/wordprocessingShape">
                      <wps:wsp>
                        <wps:cNvSpPr/>
                        <wps:spPr>
                          <a:xfrm>
                            <a:off x="2466593" y="3750791"/>
                            <a:ext cx="5758815" cy="58419"/>
                          </a:xfrm>
                          <a:custGeom>
                            <a:avLst/>
                            <a:gdLst/>
                            <a:ahLst/>
                            <a:cxnLst/>
                            <a:rect l="l" t="t" r="r" b="b"/>
                            <a:pathLst>
                              <a:path w="5758815" h="58419" extrusionOk="0">
                                <a:moveTo>
                                  <a:pt x="5758815" y="43180"/>
                                </a:moveTo>
                                <a:lnTo>
                                  <a:pt x="0" y="43180"/>
                                </a:lnTo>
                                <a:lnTo>
                                  <a:pt x="0" y="57797"/>
                                </a:lnTo>
                                <a:lnTo>
                                  <a:pt x="5758815" y="57797"/>
                                </a:lnTo>
                                <a:lnTo>
                                  <a:pt x="5758815" y="43180"/>
                                </a:lnTo>
                                <a:close/>
                              </a:path>
                              <a:path w="5758815" h="58419"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16du="http://schemas.microsoft.com/office/word/2023/wordml/word16du" xmlns:oel="http://schemas.microsoft.com/office/2019/extlst">
              <w:drawing>
                <wp:anchor allowOverlap="1" behindDoc="0" distB="0" distT="0" distL="0" distR="0" hidden="0" layoutInCell="1" locked="0" relativeHeight="0" simplePos="0">
                  <wp:simplePos x="0" y="0"/>
                  <wp:positionH relativeFrom="page">
                    <wp:posOffset>1076008</wp:posOffset>
                  </wp:positionH>
                  <wp:positionV relativeFrom="page">
                    <wp:posOffset>9982848</wp:posOffset>
                  </wp:positionV>
                  <wp:extent cx="5768340" cy="67944"/>
                  <wp:effectExtent b="0" l="0" r="0" t="0"/>
                  <wp:wrapNone/>
                  <wp:docPr id="2025060237" name="image62.png"/>
                  <a:graphic>
                    <a:graphicData uri="http://schemas.openxmlformats.org/drawingml/2006/picture">
                      <pic:pic>
                        <pic:nvPicPr>
                          <pic:cNvPr id="0" name="image62.png"/>
                          <pic:cNvPicPr preferRelativeResize="0"/>
                        </pic:nvPicPr>
                        <pic:blipFill>
                          <a:blip r:embed="rId29"/>
                          <a:srcRect/>
                          <a:stretch>
                            <a:fillRect/>
                          </a:stretch>
                        </pic:blipFill>
                        <pic:spPr>
                          <a:xfrm>
                            <a:off x="0" y="0"/>
                            <a:ext cx="5768340" cy="67944"/>
                          </a:xfrm>
                          <a:prstGeom prst="rect"/>
                          <a:ln/>
                        </pic:spPr>
                      </pic:pic>
                    </a:graphicData>
                  </a:graphic>
                </wp:anchor>
              </w:drawing>
            </mc:Fallback>
          </mc:AlternateContent>
        </w:r>
      </w:del>
    </w:p>
    <w:p w14:paraId="3F5CEEA1" w14:textId="6014EC0F" w:rsidR="00A27D53" w:rsidRPr="00DD03AB" w:rsidDel="00D07FBB" w:rsidRDefault="00D33BC1">
      <w:pPr>
        <w:pStyle w:val="Heading1"/>
        <w:jc w:val="center"/>
        <w:rPr>
          <w:del w:id="2900" w:author="MinhHieu" w:date="2024-12-20T14:18:00Z"/>
        </w:rPr>
        <w:pPrChange w:id="2901" w:author="MinhHieu" w:date="2024-12-20T14:31:00Z">
          <w:pPr>
            <w:tabs>
              <w:tab w:val="left" w:pos="5800"/>
            </w:tabs>
            <w:spacing w:before="149" w:line="240" w:lineRule="auto"/>
            <w:ind w:left="708" w:right="185" w:firstLine="0"/>
          </w:pPr>
        </w:pPrChange>
      </w:pPr>
      <w:bookmarkStart w:id="2902" w:name="_heading=h.tyjcwt" w:colFirst="0" w:colLast="0"/>
      <w:bookmarkEnd w:id="2902"/>
      <w:del w:id="2903" w:author="MinhHieu" w:date="2024-12-20T14:18:00Z">
        <w:r w:rsidRPr="00DD03AB" w:rsidDel="00D07FBB">
          <w:delText xml:space="preserve">SINH VIÊN THỰC </w:delText>
        </w:r>
        <w:r w:rsidRPr="00DD03AB" w:rsidDel="00D07FBB">
          <w:delText>HIỆN</w:delText>
        </w:r>
        <w:r w:rsidRPr="00DD03AB" w:rsidDel="00D07FBB">
          <w:tab/>
          <w:delText>SINH VIÊN THỰC HIỆN</w:delText>
        </w:r>
      </w:del>
    </w:p>
    <w:p w14:paraId="6B3B6F80" w14:textId="3EE449F9" w:rsidR="00A27D53" w:rsidRPr="00DD03AB" w:rsidDel="00D07FBB" w:rsidRDefault="00D33BC1">
      <w:pPr>
        <w:pStyle w:val="Heading1"/>
        <w:jc w:val="center"/>
        <w:rPr>
          <w:del w:id="2904" w:author="MinhHieu" w:date="2024-12-20T14:18:00Z"/>
          <w:i/>
        </w:rPr>
        <w:sectPr w:rsidR="00A27D53" w:rsidRPr="00DD03AB" w:rsidDel="00D07FBB">
          <w:type w:val="continuous"/>
          <w:pgSz w:w="11910" w:h="16840"/>
          <w:pgMar w:top="1500" w:right="800" w:bottom="280" w:left="1580" w:header="732" w:footer="807" w:gutter="0"/>
          <w:cols w:space="720"/>
        </w:sectPr>
        <w:pPrChange w:id="2905" w:author="MinhHieu" w:date="2024-12-20T14:31:00Z">
          <w:pPr>
            <w:tabs>
              <w:tab w:val="left" w:pos="5800"/>
            </w:tabs>
            <w:spacing w:before="149"/>
            <w:ind w:left="705" w:right="752" w:firstLine="0"/>
            <w:jc w:val="center"/>
          </w:pPr>
        </w:pPrChange>
      </w:pPr>
      <w:del w:id="2906" w:author="MinhHieu" w:date="2024-12-20T14:18:00Z">
        <w:r w:rsidRPr="00DD03AB" w:rsidDel="00D07FBB">
          <w:rPr>
            <w:i/>
          </w:rPr>
          <w:delText xml:space="preserve">(Ký, ghi rõ họ tên)          </w:delText>
        </w:r>
        <w:r w:rsidRPr="00DD03AB" w:rsidDel="00D07FBB">
          <w:rPr>
            <w:i/>
          </w:rPr>
          <w:tab/>
          <w:delText xml:space="preserve">(Ký, ghi rõ họ tên)                                                                </w:delText>
        </w:r>
      </w:del>
    </w:p>
    <w:p w14:paraId="6231799C" w14:textId="0DF1251A" w:rsidR="00A27D53" w:rsidRPr="00DD03AB" w:rsidDel="00D07FBB" w:rsidRDefault="00D33BC1">
      <w:pPr>
        <w:pStyle w:val="Heading1"/>
        <w:jc w:val="center"/>
        <w:rPr>
          <w:del w:id="2907" w:author="MinhHieu" w:date="2024-12-20T14:18:00Z"/>
        </w:rPr>
      </w:pPr>
      <w:bookmarkStart w:id="2908" w:name="_Toc185578136"/>
      <w:bookmarkStart w:id="2909" w:name="_Toc185579159"/>
      <w:bookmarkStart w:id="2910" w:name="_Toc185579263"/>
      <w:bookmarkStart w:id="2911" w:name="_Toc185587556"/>
      <w:bookmarkStart w:id="2912" w:name="_Toc185588602"/>
      <w:del w:id="2913" w:author="MinhHieu" w:date="2024-12-20T14:18:00Z">
        <w:r w:rsidRPr="00DD03AB" w:rsidDel="00D07FBB">
          <w:lastRenderedPageBreak/>
          <w:delText>LỜI CẢM ƠN</w:delText>
        </w:r>
        <w:bookmarkEnd w:id="2908"/>
        <w:bookmarkEnd w:id="2909"/>
        <w:bookmarkEnd w:id="2910"/>
        <w:bookmarkEnd w:id="2911"/>
        <w:bookmarkEnd w:id="2912"/>
      </w:del>
    </w:p>
    <w:p w14:paraId="1F13361B" w14:textId="77290EB7" w:rsidR="00A27D53" w:rsidRPr="00DD03AB" w:rsidDel="00D07FBB" w:rsidRDefault="00A27D53">
      <w:pPr>
        <w:pStyle w:val="Heading1"/>
        <w:jc w:val="center"/>
        <w:rPr>
          <w:del w:id="2914" w:author="MinhHieu" w:date="2024-12-20T14:18:00Z"/>
          <w:sz w:val="32"/>
          <w:szCs w:val="32"/>
        </w:rPr>
        <w:pPrChange w:id="2915" w:author="MinhHieu" w:date="2024-12-20T14:31:00Z">
          <w:pPr>
            <w:pBdr>
              <w:top w:val="nil"/>
              <w:left w:val="nil"/>
              <w:bottom w:val="nil"/>
              <w:right w:val="nil"/>
              <w:between w:val="nil"/>
            </w:pBdr>
            <w:spacing w:before="0" w:line="240" w:lineRule="auto"/>
            <w:ind w:left="0" w:right="0" w:firstLine="0"/>
          </w:pPr>
        </w:pPrChange>
      </w:pPr>
    </w:p>
    <w:p w14:paraId="3F0F7AE2" w14:textId="4A589A01" w:rsidR="00A27D53" w:rsidRPr="00DD03AB" w:rsidDel="00D07FBB" w:rsidRDefault="00D33BC1">
      <w:pPr>
        <w:pStyle w:val="Heading1"/>
        <w:jc w:val="center"/>
        <w:rPr>
          <w:del w:id="2916" w:author="MinhHieu" w:date="2024-12-20T14:18:00Z"/>
        </w:rPr>
        <w:pPrChange w:id="2917" w:author="MinhHieu" w:date="2024-12-20T14:31:00Z">
          <w:pPr>
            <w:pBdr>
              <w:top w:val="nil"/>
              <w:left w:val="nil"/>
              <w:bottom w:val="nil"/>
              <w:right w:val="nil"/>
              <w:between w:val="nil"/>
            </w:pBdr>
            <w:spacing w:before="0" w:line="360" w:lineRule="auto"/>
            <w:ind w:left="124" w:right="346" w:firstLine="680"/>
            <w:jc w:val="both"/>
          </w:pPr>
        </w:pPrChange>
      </w:pPr>
      <w:del w:id="2918" w:author="MinhHieu" w:date="2024-12-20T14:18:00Z">
        <w:r w:rsidRPr="00DD03AB" w:rsidDel="00D07FBB">
          <w:delText xml:space="preserve">Lời đầu tiên, cho chúng em xin gửi lời cảm ơn chân thành đến các thầy cô của Học </w:delText>
        </w:r>
        <w:r w:rsidRPr="00DD03AB" w:rsidDel="00D07FBB">
          <w:delText>viện Công nghệ Bưu chính Viễn thông, đặc biệt là các thầy cô khoa Công nghệ thông tin I đã trang bị cho chúng em những kiến thức quý báu trong suốt quá trình học tập tại trường, tạo điều kiện thuận lợi nhất để chúng em hoàn thành đồ án.</w:delText>
        </w:r>
      </w:del>
    </w:p>
    <w:p w14:paraId="4FE9F81B" w14:textId="0A7B38CD" w:rsidR="00A27D53" w:rsidRPr="00DD03AB" w:rsidDel="00D07FBB" w:rsidRDefault="00D33BC1">
      <w:pPr>
        <w:pStyle w:val="Heading1"/>
        <w:jc w:val="center"/>
        <w:rPr>
          <w:del w:id="2919" w:author="MinhHieu" w:date="2024-12-20T14:18:00Z"/>
        </w:rPr>
        <w:pPrChange w:id="2920" w:author="MinhHieu" w:date="2024-12-20T14:31:00Z">
          <w:pPr>
            <w:pBdr>
              <w:top w:val="nil"/>
              <w:left w:val="nil"/>
              <w:bottom w:val="nil"/>
              <w:right w:val="nil"/>
              <w:between w:val="nil"/>
            </w:pBdr>
            <w:spacing w:before="0" w:line="360" w:lineRule="auto"/>
            <w:ind w:left="124" w:right="352" w:firstLine="680"/>
            <w:jc w:val="both"/>
          </w:pPr>
        </w:pPrChange>
      </w:pPr>
      <w:del w:id="2921" w:author="MinhHieu" w:date="2024-12-20T14:18:00Z">
        <w:r w:rsidRPr="00DD03AB" w:rsidDel="00D07FBB">
          <w:delText>Em xin trân trọng g</w:delText>
        </w:r>
        <w:r w:rsidRPr="00DD03AB" w:rsidDel="00D07FBB">
          <w:delText>ửi lời cảm ơn đặc biệt đến thầy giáo Bùi Kiên , người đã hướng dẫn và đề xuất hướng giải quyết khi chúng em gặp khó khăn, giúp em hoàn thành đồ án đúng tiến độ.</w:delText>
        </w:r>
      </w:del>
    </w:p>
    <w:p w14:paraId="5DE01300" w14:textId="67B66A06" w:rsidR="00A27D53" w:rsidRPr="00DD03AB" w:rsidDel="00D07FBB" w:rsidRDefault="00D33BC1">
      <w:pPr>
        <w:pStyle w:val="Heading1"/>
        <w:jc w:val="center"/>
        <w:rPr>
          <w:del w:id="2922" w:author="MinhHieu" w:date="2024-12-20T14:18:00Z"/>
        </w:rPr>
        <w:pPrChange w:id="2923" w:author="MinhHieu" w:date="2024-12-20T14:31:00Z">
          <w:pPr>
            <w:pBdr>
              <w:top w:val="nil"/>
              <w:left w:val="nil"/>
              <w:bottom w:val="nil"/>
              <w:right w:val="nil"/>
              <w:between w:val="nil"/>
            </w:pBdr>
            <w:spacing w:before="0" w:line="360" w:lineRule="auto"/>
            <w:ind w:left="124" w:right="352" w:firstLine="680"/>
            <w:jc w:val="both"/>
          </w:pPr>
        </w:pPrChange>
      </w:pPr>
      <w:del w:id="2924" w:author="MinhHieu" w:date="2024-12-20T14:18:00Z">
        <w:r w:rsidRPr="00DD03AB" w:rsidDel="00D07FBB">
          <w:delText>Dù đã cố gắng nhưng do thời gian và kinh nghiệm còn hạn chế nên trong đồ án chắc chắn còn nhiều</w:delText>
        </w:r>
        <w:r w:rsidRPr="00DD03AB" w:rsidDel="00D07FBB">
          <w:delText xml:space="preserve"> điều thiếu sót, chúng em mong nhận được sự góp ý cũng như chỉ bảo tận tình từ các thầy cô.</w:delText>
        </w:r>
      </w:del>
    </w:p>
    <w:p w14:paraId="7845D61E" w14:textId="2D578557" w:rsidR="00A27D53" w:rsidRPr="00DD03AB" w:rsidDel="00D07FBB" w:rsidRDefault="00D33BC1">
      <w:pPr>
        <w:pStyle w:val="Heading1"/>
        <w:jc w:val="center"/>
        <w:rPr>
          <w:del w:id="2925" w:author="MinhHieu" w:date="2024-12-20T14:18:00Z"/>
          <w:i/>
        </w:rPr>
        <w:pPrChange w:id="2926" w:author="MinhHieu" w:date="2024-12-20T14:31:00Z">
          <w:pPr>
            <w:spacing w:line="298" w:lineRule="auto"/>
            <w:ind w:left="804" w:firstLine="0"/>
            <w:jc w:val="both"/>
          </w:pPr>
        </w:pPrChange>
      </w:pPr>
      <w:del w:id="2927" w:author="MinhHieu" w:date="2024-12-20T14:18:00Z">
        <w:r w:rsidRPr="00DD03AB" w:rsidDel="00D07FBB">
          <w:rPr>
            <w:i/>
          </w:rPr>
          <w:delText>Chúng em xin chân thành cảm ơn!</w:delText>
        </w:r>
      </w:del>
    </w:p>
    <w:p w14:paraId="2A34250D" w14:textId="3917D984" w:rsidR="00A27D53" w:rsidRPr="00DD03AB" w:rsidDel="00D07FBB" w:rsidRDefault="00D33BC1">
      <w:pPr>
        <w:pStyle w:val="Heading1"/>
        <w:jc w:val="center"/>
        <w:rPr>
          <w:del w:id="2928" w:author="MinhHieu" w:date="2024-12-20T14:18:00Z"/>
          <w:i/>
        </w:rPr>
        <w:pPrChange w:id="2929" w:author="MinhHieu" w:date="2024-12-20T14:31:00Z">
          <w:pPr>
            <w:spacing w:before="145" w:line="360" w:lineRule="auto"/>
            <w:ind w:left="5669" w:firstLine="0"/>
            <w:jc w:val="center"/>
          </w:pPr>
        </w:pPrChange>
      </w:pPr>
      <w:del w:id="2930" w:author="MinhHieu" w:date="2024-12-20T14:18:00Z">
        <w:r w:rsidRPr="00DD03AB" w:rsidDel="00D07FBB">
          <w:rPr>
            <w:i/>
          </w:rPr>
          <w:delText>Hà Nội, tháng 12 năm 2024</w:delText>
        </w:r>
      </w:del>
    </w:p>
    <w:p w14:paraId="2D7E29C8" w14:textId="6DC9594A" w:rsidR="00A27D53" w:rsidRPr="00DD03AB" w:rsidDel="00D07FBB" w:rsidRDefault="00D33BC1">
      <w:pPr>
        <w:pStyle w:val="Heading1"/>
        <w:jc w:val="center"/>
        <w:rPr>
          <w:del w:id="2931" w:author="MinhHieu" w:date="2024-12-20T14:18:00Z"/>
        </w:rPr>
        <w:pPrChange w:id="2932" w:author="MinhHieu" w:date="2024-12-20T14:31:00Z">
          <w:pPr>
            <w:spacing w:before="145"/>
            <w:ind w:left="5669" w:firstLine="0"/>
            <w:jc w:val="center"/>
          </w:pPr>
        </w:pPrChange>
      </w:pPr>
      <w:del w:id="2933" w:author="MinhHieu" w:date="2024-12-20T14:18:00Z">
        <w:r w:rsidRPr="00DD03AB" w:rsidDel="00D07FBB">
          <w:delText>Sinh viên thực hiện</w:delText>
        </w:r>
      </w:del>
    </w:p>
    <w:p w14:paraId="5C15B120" w14:textId="1C0B6722" w:rsidR="00A27D53" w:rsidRPr="00DD03AB" w:rsidDel="00D07FBB" w:rsidRDefault="00D33BC1">
      <w:pPr>
        <w:pStyle w:val="Heading1"/>
        <w:jc w:val="center"/>
        <w:rPr>
          <w:del w:id="2934" w:author="MinhHieu" w:date="2024-12-20T14:18:00Z"/>
        </w:rPr>
        <w:pPrChange w:id="2935" w:author="MinhHieu" w:date="2024-12-20T14:31:00Z">
          <w:pPr>
            <w:spacing w:before="145"/>
            <w:ind w:left="5669" w:firstLine="0"/>
            <w:jc w:val="center"/>
          </w:pPr>
        </w:pPrChange>
      </w:pPr>
      <w:del w:id="2936" w:author="MinhHieu" w:date="2024-12-20T14:18:00Z">
        <w:r w:rsidRPr="00DD03AB" w:rsidDel="00D07FBB">
          <w:delText>Lê Minh Nhật</w:delText>
        </w:r>
      </w:del>
    </w:p>
    <w:p w14:paraId="4738FFCD" w14:textId="6187295D" w:rsidR="00A27D53" w:rsidRPr="00DD03AB" w:rsidDel="00D07FBB" w:rsidRDefault="00D33BC1">
      <w:pPr>
        <w:pStyle w:val="Heading1"/>
        <w:jc w:val="center"/>
        <w:rPr>
          <w:del w:id="2937" w:author="MinhHieu" w:date="2024-12-20T14:18:00Z"/>
        </w:rPr>
        <w:pPrChange w:id="2938" w:author="MinhHieu" w:date="2024-12-20T14:31:00Z">
          <w:pPr>
            <w:spacing w:before="145"/>
            <w:ind w:left="5669" w:firstLine="0"/>
            <w:jc w:val="center"/>
          </w:pPr>
        </w:pPrChange>
      </w:pPr>
      <w:del w:id="2939" w:author="MinhHieu" w:date="2024-12-20T14:18:00Z">
        <w:r w:rsidRPr="00DD03AB" w:rsidDel="00D07FBB">
          <w:delText>Nguyễn Minh Hiếu</w:delText>
        </w:r>
      </w:del>
    </w:p>
    <w:p w14:paraId="70BA39E1" w14:textId="194AAEC7" w:rsidR="00A27D53" w:rsidRPr="00DD03AB" w:rsidDel="00D07FBB" w:rsidRDefault="00A27D53">
      <w:pPr>
        <w:pStyle w:val="Heading1"/>
        <w:jc w:val="center"/>
        <w:rPr>
          <w:del w:id="2940" w:author="MinhHieu" w:date="2024-12-20T14:18:00Z"/>
        </w:rPr>
        <w:sectPr w:rsidR="00A27D53" w:rsidRPr="00DD03AB" w:rsidDel="00D07FBB" w:rsidSect="00CB3BA0">
          <w:headerReference w:type="default" r:id="rId30"/>
          <w:footerReference w:type="default" r:id="rId31"/>
          <w:headerReference w:type="first" r:id="rId32"/>
          <w:footerReference w:type="first" r:id="rId33"/>
          <w:pgSz w:w="11910" w:h="16840"/>
          <w:pgMar w:top="1500" w:right="800" w:bottom="1340" w:left="1580" w:header="732" w:footer="1153" w:gutter="0"/>
          <w:pgNumType w:fmt="lowerRoman" w:start="1"/>
          <w:cols w:space="720"/>
          <w:titlePg w:val="0"/>
          <w:docGrid w:linePitch="354"/>
          <w:sectPrChange w:id="2964" w:author="MinhHieu" w:date="2024-12-20T12:48:00Z">
            <w:sectPr w:rsidR="00A27D53" w:rsidRPr="00DD03AB" w:rsidDel="00D07FBB" w:rsidSect="00CB3BA0">
              <w:pgMar w:top="1500" w:right="800" w:bottom="1340" w:left="1580" w:header="732" w:footer="1153" w:gutter="0"/>
              <w:titlePg/>
              <w:docGrid w:linePitch="0"/>
            </w:sectPr>
          </w:sectPrChange>
        </w:sectPr>
        <w:pPrChange w:id="2965" w:author="MinhHieu" w:date="2024-12-20T14:31:00Z">
          <w:pPr>
            <w:spacing w:before="145" w:line="360" w:lineRule="auto"/>
            <w:ind w:left="6268" w:firstLine="0"/>
            <w:jc w:val="center"/>
          </w:pPr>
        </w:pPrChange>
      </w:pPr>
    </w:p>
    <w:p w14:paraId="334B67D9" w14:textId="419556EF" w:rsidR="00A27D53" w:rsidRPr="00DD03AB" w:rsidDel="00D07FBB" w:rsidRDefault="00D33BC1">
      <w:pPr>
        <w:pStyle w:val="Heading1"/>
        <w:jc w:val="center"/>
        <w:rPr>
          <w:del w:id="2966" w:author="MinhHieu" w:date="2024-12-20T14:18:00Z"/>
        </w:rPr>
        <w:pPrChange w:id="2967" w:author="MinhHieu" w:date="2024-12-20T14:31:00Z">
          <w:pPr>
            <w:pStyle w:val="Heading1"/>
          </w:pPr>
        </w:pPrChange>
      </w:pPr>
      <w:bookmarkStart w:id="2968" w:name="_Toc185578137"/>
      <w:bookmarkStart w:id="2969" w:name="_Toc185579160"/>
      <w:bookmarkStart w:id="2970" w:name="_Toc185579264"/>
      <w:bookmarkStart w:id="2971" w:name="_Toc185587557"/>
      <w:bookmarkStart w:id="2972" w:name="_Toc185588603"/>
      <w:del w:id="2973" w:author="MinhHieu" w:date="2024-12-20T14:18:00Z">
        <w:r w:rsidRPr="00DD03AB" w:rsidDel="00D07FBB">
          <w:lastRenderedPageBreak/>
          <w:delText>NHẬN XÉT ĐỒ ÁN TỐT NGHIỆP ĐẠI HỌC CỦA GIẢNG VIÊN HƯỚNG DẪN</w:delText>
        </w:r>
        <w:bookmarkEnd w:id="2968"/>
        <w:bookmarkEnd w:id="2969"/>
        <w:bookmarkEnd w:id="2970"/>
        <w:bookmarkEnd w:id="2971"/>
        <w:bookmarkEnd w:id="2972"/>
      </w:del>
    </w:p>
    <w:p w14:paraId="6EDBB417" w14:textId="2A76183F" w:rsidR="00A27D53" w:rsidRPr="00DD03AB" w:rsidDel="00D07FBB" w:rsidRDefault="00D33BC1">
      <w:pPr>
        <w:pStyle w:val="Heading1"/>
        <w:jc w:val="center"/>
        <w:rPr>
          <w:del w:id="2974" w:author="MinhHieu" w:date="2024-12-20T14:18:00Z"/>
        </w:rPr>
        <w:pPrChange w:id="2975" w:author="MinhHieu" w:date="2024-12-20T14:31:00Z">
          <w:pPr>
            <w:ind w:left="566" w:firstLine="0"/>
          </w:pPr>
        </w:pPrChange>
      </w:pPr>
      <w:del w:id="2976" w:author="MinhHieu" w:date="2024-12-20T14:18:00Z">
        <w:r w:rsidRPr="00DD03AB" w:rsidDel="00D07FBB">
          <w:delText xml:space="preserve">Giảng viên hướng dẫn: </w:delText>
        </w:r>
        <w:r w:rsidRPr="00DD03AB" w:rsidDel="00D07FBB">
          <w:rPr>
            <w:highlight w:val="white"/>
          </w:rPr>
          <w:delText>ThS. Bùi Văn Kiên</w:delText>
        </w:r>
      </w:del>
    </w:p>
    <w:p w14:paraId="7D98C266" w14:textId="5747E951" w:rsidR="00A27D53" w:rsidRPr="00DD03AB" w:rsidDel="00D07FBB" w:rsidRDefault="00D33BC1">
      <w:pPr>
        <w:pStyle w:val="Heading1"/>
        <w:jc w:val="center"/>
        <w:rPr>
          <w:del w:id="2977" w:author="MinhHieu" w:date="2024-12-20T14:18:00Z"/>
        </w:rPr>
        <w:pPrChange w:id="2978" w:author="MinhHieu" w:date="2024-12-20T14:31:00Z">
          <w:pPr>
            <w:spacing w:before="149"/>
            <w:ind w:left="566" w:firstLine="0"/>
          </w:pPr>
        </w:pPrChange>
      </w:pPr>
      <w:del w:id="2979" w:author="MinhHieu" w:date="2024-12-20T14:18:00Z">
        <w:r w:rsidRPr="00DD03AB" w:rsidDel="00D07FBB">
          <w:delText>Nhóm sinh viên thực hiện: Nguyễn Minh Hiếu – Lê Minh Nhật</w:delText>
        </w:r>
      </w:del>
    </w:p>
    <w:p w14:paraId="6866C08F" w14:textId="2C8A5356" w:rsidR="00A27D53" w:rsidRPr="00DD03AB" w:rsidDel="00D07FBB" w:rsidRDefault="00D33BC1">
      <w:pPr>
        <w:pStyle w:val="Heading1"/>
        <w:jc w:val="center"/>
        <w:rPr>
          <w:del w:id="2980" w:author="MinhHieu" w:date="2024-12-20T14:18:00Z"/>
        </w:rPr>
        <w:pPrChange w:id="2981" w:author="MinhHieu" w:date="2024-12-20T14:31:00Z">
          <w:pPr>
            <w:spacing w:before="149"/>
            <w:ind w:left="566" w:firstLine="0"/>
          </w:pPr>
        </w:pPrChange>
      </w:pPr>
      <w:del w:id="2982" w:author="MinhHieu" w:date="2024-12-20T14:18:00Z">
        <w:r w:rsidRPr="00DD03AB" w:rsidDel="00D07FBB">
          <w:delText>Tên đồ án: Xây dựng website bán quần áo</w:delText>
        </w:r>
      </w:del>
    </w:p>
    <w:p w14:paraId="48F61161" w14:textId="46465A3F" w:rsidR="00A27D53" w:rsidRPr="00DD03AB" w:rsidDel="00D07FBB" w:rsidRDefault="00D33BC1">
      <w:pPr>
        <w:pStyle w:val="Heading1"/>
        <w:jc w:val="center"/>
        <w:rPr>
          <w:del w:id="2983" w:author="MinhHieu" w:date="2024-12-20T14:18:00Z"/>
        </w:rPr>
        <w:pPrChange w:id="2984" w:author="MinhHieu" w:date="2024-12-20T14:31:00Z">
          <w:pPr>
            <w:spacing w:before="160"/>
            <w:ind w:left="96"/>
          </w:pPr>
        </w:pPrChange>
      </w:pPr>
      <w:del w:id="2985" w:author="MinhHieu" w:date="2024-12-20T14:18:00Z">
        <w:r w:rsidRPr="00DD03AB" w:rsidDel="00D07FBB">
          <w:delText xml:space="preserve">NỘI </w:delText>
        </w:r>
        <w:r w:rsidRPr="00DD03AB" w:rsidDel="00D07FBB">
          <w:delText>DUNG NHẬN XÉT:</w:delText>
        </w:r>
      </w:del>
    </w:p>
    <w:p w14:paraId="23059181" w14:textId="04D25E69" w:rsidR="00A27D53" w:rsidRPr="00DD03AB" w:rsidDel="00D07FBB" w:rsidRDefault="00D33BC1">
      <w:pPr>
        <w:pStyle w:val="Heading1"/>
        <w:jc w:val="center"/>
        <w:rPr>
          <w:del w:id="2986" w:author="MinhHieu" w:date="2024-12-20T14:18:00Z"/>
        </w:rPr>
        <w:pPrChange w:id="2987" w:author="MinhHieu" w:date="2024-12-20T14:31:00Z">
          <w:pPr>
            <w:numPr>
              <w:numId w:val="12"/>
            </w:numPr>
            <w:pBdr>
              <w:top w:val="nil"/>
              <w:left w:val="nil"/>
              <w:bottom w:val="nil"/>
              <w:right w:val="nil"/>
              <w:between w:val="nil"/>
            </w:pBdr>
            <w:tabs>
              <w:tab w:val="left" w:pos="338"/>
            </w:tabs>
            <w:spacing w:before="149" w:line="240" w:lineRule="auto"/>
            <w:ind w:left="338" w:right="0" w:hanging="214"/>
          </w:pPr>
        </w:pPrChange>
      </w:pPr>
      <w:del w:id="2988" w:author="MinhHieu" w:date="2024-12-20T14:18:00Z">
        <w:r w:rsidRPr="00DD03AB" w:rsidDel="00D07FBB">
          <w:delText>Nội dung báo cáo</w:delText>
        </w:r>
      </w:del>
    </w:p>
    <w:p w14:paraId="27ABBE7B" w14:textId="6742A968" w:rsidR="00A27D53" w:rsidRPr="00DD03AB" w:rsidDel="00D07FBB" w:rsidRDefault="00D33BC1">
      <w:pPr>
        <w:pStyle w:val="Heading1"/>
        <w:jc w:val="center"/>
        <w:rPr>
          <w:del w:id="2989" w:author="MinhHieu" w:date="2024-12-20T14:18:00Z"/>
        </w:rPr>
        <w:pPrChange w:id="2990" w:author="MinhHieu" w:date="2024-12-20T14:31:00Z">
          <w:pPr>
            <w:spacing w:before="149"/>
            <w:ind w:left="124" w:firstLine="0"/>
          </w:pPr>
        </w:pPrChange>
      </w:pPr>
      <w:del w:id="2991" w:author="MinhHieu" w:date="2024-12-20T14:18:00Z">
        <w:r w:rsidRPr="00DD03AB" w:rsidDel="00D07FBB">
          <w:delText>................................................................................................................................................................................................................................</w:delText>
        </w:r>
        <w:r w:rsidRPr="00DD03AB" w:rsidDel="00D07FBB">
          <w:delText>........................................................</w:delText>
        </w:r>
      </w:del>
    </w:p>
    <w:p w14:paraId="02B74C81" w14:textId="10B22B0C" w:rsidR="00A27D53" w:rsidRPr="00DD03AB" w:rsidDel="00D07FBB" w:rsidRDefault="00D33BC1">
      <w:pPr>
        <w:pStyle w:val="Heading1"/>
        <w:jc w:val="center"/>
        <w:rPr>
          <w:del w:id="2992" w:author="MinhHieu" w:date="2024-12-20T14:18:00Z"/>
        </w:rPr>
        <w:pPrChange w:id="2993" w:author="MinhHieu" w:date="2024-12-20T14:31:00Z">
          <w:pPr>
            <w:numPr>
              <w:numId w:val="12"/>
            </w:numPr>
            <w:pBdr>
              <w:top w:val="nil"/>
              <w:left w:val="nil"/>
              <w:bottom w:val="nil"/>
              <w:right w:val="nil"/>
              <w:between w:val="nil"/>
            </w:pBdr>
            <w:tabs>
              <w:tab w:val="left" w:pos="424"/>
            </w:tabs>
            <w:spacing w:before="149" w:line="240" w:lineRule="auto"/>
            <w:ind w:left="424" w:right="0" w:hanging="300"/>
          </w:pPr>
        </w:pPrChange>
      </w:pPr>
      <w:del w:id="2994" w:author="MinhHieu" w:date="2024-12-20T14:18:00Z">
        <w:r w:rsidRPr="00DD03AB" w:rsidDel="00D07FBB">
          <w:delText>Sản phẩm</w:delText>
        </w:r>
      </w:del>
    </w:p>
    <w:p w14:paraId="4CFE9FD8" w14:textId="4F753A5B" w:rsidR="00A27D53" w:rsidRPr="00DD03AB" w:rsidDel="00D07FBB" w:rsidRDefault="00D33BC1">
      <w:pPr>
        <w:pStyle w:val="Heading1"/>
        <w:jc w:val="center"/>
        <w:rPr>
          <w:del w:id="2995" w:author="MinhHieu" w:date="2024-12-20T14:18:00Z"/>
        </w:rPr>
        <w:pPrChange w:id="2996" w:author="MinhHieu" w:date="2024-12-20T14:31:00Z">
          <w:pPr>
            <w:spacing w:before="149"/>
            <w:ind w:left="124" w:firstLine="0"/>
          </w:pPr>
        </w:pPrChange>
      </w:pPr>
      <w:del w:id="2997" w:author="MinhHieu" w:date="2024-12-20T14:18:00Z">
        <w:r w:rsidRPr="00DD03AB" w:rsidDel="00D07FBB">
          <w:delText>…………….......................................................................................................................</w:delText>
        </w:r>
      </w:del>
    </w:p>
    <w:p w14:paraId="5F46F70A" w14:textId="176BFB38" w:rsidR="00A27D53" w:rsidRPr="00DD03AB" w:rsidDel="00D07FBB" w:rsidRDefault="00D33BC1">
      <w:pPr>
        <w:pStyle w:val="Heading1"/>
        <w:jc w:val="center"/>
        <w:rPr>
          <w:del w:id="2998" w:author="MinhHieu" w:date="2024-12-20T14:18:00Z"/>
        </w:rPr>
        <w:pPrChange w:id="2999" w:author="MinhHieu" w:date="2024-12-20T14:31:00Z">
          <w:pPr>
            <w:spacing w:before="150"/>
            <w:ind w:left="124" w:firstLine="0"/>
          </w:pPr>
        </w:pPrChange>
      </w:pPr>
      <w:del w:id="3000" w:author="MinhHieu" w:date="2024-12-20T14:18:00Z">
        <w:r w:rsidRPr="00DD03AB" w:rsidDel="00D07FBB">
          <w:delText>…………….......................................................................................................................</w:delText>
        </w:r>
      </w:del>
    </w:p>
    <w:p w14:paraId="408015BF" w14:textId="781F6C60" w:rsidR="00A27D53" w:rsidRPr="00DD03AB" w:rsidDel="00D07FBB" w:rsidRDefault="00D33BC1">
      <w:pPr>
        <w:pStyle w:val="Heading1"/>
        <w:jc w:val="center"/>
        <w:rPr>
          <w:del w:id="3001" w:author="MinhHieu" w:date="2024-12-20T14:18:00Z"/>
        </w:rPr>
        <w:pPrChange w:id="3002" w:author="MinhHieu" w:date="2024-12-20T14:31:00Z">
          <w:pPr>
            <w:numPr>
              <w:numId w:val="12"/>
            </w:numPr>
            <w:pBdr>
              <w:top w:val="nil"/>
              <w:left w:val="nil"/>
              <w:bottom w:val="nil"/>
              <w:right w:val="nil"/>
              <w:between w:val="nil"/>
            </w:pBdr>
            <w:tabs>
              <w:tab w:val="left" w:pos="511"/>
            </w:tabs>
            <w:spacing w:before="149" w:line="240" w:lineRule="auto"/>
            <w:ind w:left="511" w:right="0" w:hanging="387"/>
          </w:pPr>
        </w:pPrChange>
      </w:pPr>
      <w:del w:id="3003" w:author="MinhHieu" w:date="2024-12-20T14:18:00Z">
        <w:r w:rsidRPr="00DD03AB" w:rsidDel="00D07FBB">
          <w:delText>Ưu như</w:delText>
        </w:r>
        <w:r w:rsidRPr="00DD03AB" w:rsidDel="00D07FBB">
          <w:delText>ợc điểm</w:delText>
        </w:r>
      </w:del>
    </w:p>
    <w:p w14:paraId="0CCF156F" w14:textId="1AE34230" w:rsidR="00A27D53" w:rsidRPr="00DD03AB" w:rsidDel="00D07FBB" w:rsidRDefault="00D33BC1">
      <w:pPr>
        <w:pStyle w:val="Heading1"/>
        <w:jc w:val="center"/>
        <w:rPr>
          <w:del w:id="3004" w:author="MinhHieu" w:date="2024-12-20T14:18:00Z"/>
        </w:rPr>
        <w:pPrChange w:id="3005" w:author="MinhHieu" w:date="2024-12-20T14:31:00Z">
          <w:pPr>
            <w:spacing w:before="149"/>
            <w:ind w:left="124" w:firstLine="0"/>
          </w:pPr>
        </w:pPrChange>
      </w:pPr>
      <w:del w:id="3006" w:author="MinhHieu" w:date="2024-12-20T14:18:00Z">
        <w:r w:rsidRPr="00DD03AB" w:rsidDel="00D07FBB">
          <w:delText>……………........................................................................................................................</w:delText>
        </w:r>
      </w:del>
    </w:p>
    <w:p w14:paraId="7F75FD04" w14:textId="07C3A4AD" w:rsidR="00A27D53" w:rsidRPr="00DD03AB" w:rsidDel="00D07FBB" w:rsidRDefault="00D33BC1">
      <w:pPr>
        <w:pStyle w:val="Heading1"/>
        <w:jc w:val="center"/>
        <w:rPr>
          <w:del w:id="3007" w:author="MinhHieu" w:date="2024-12-20T14:18:00Z"/>
        </w:rPr>
        <w:pPrChange w:id="3008" w:author="MinhHieu" w:date="2024-12-20T14:31:00Z">
          <w:pPr>
            <w:spacing w:before="149"/>
            <w:ind w:left="124" w:firstLine="0"/>
          </w:pPr>
        </w:pPrChange>
      </w:pPr>
      <w:del w:id="3009" w:author="MinhHieu" w:date="2024-12-20T14:18:00Z">
        <w:r w:rsidRPr="00DD03AB" w:rsidDel="00D07FBB">
          <w:delText>…………….....................................................................................................................</w:delText>
        </w:r>
        <w:r w:rsidRPr="00DD03AB" w:rsidDel="00D07FBB">
          <w:delText>...</w:delText>
        </w:r>
      </w:del>
    </w:p>
    <w:p w14:paraId="6C787D68" w14:textId="169A1C76" w:rsidR="00A27D53" w:rsidRPr="00DD03AB" w:rsidDel="00D07FBB" w:rsidRDefault="00D33BC1">
      <w:pPr>
        <w:pStyle w:val="Heading1"/>
        <w:jc w:val="center"/>
        <w:rPr>
          <w:del w:id="3010" w:author="MinhHieu" w:date="2024-12-20T14:18:00Z"/>
        </w:rPr>
        <w:pPrChange w:id="3011" w:author="MinhHieu" w:date="2024-12-20T14:31:00Z">
          <w:pPr>
            <w:numPr>
              <w:numId w:val="12"/>
            </w:numPr>
            <w:pBdr>
              <w:top w:val="nil"/>
              <w:left w:val="nil"/>
              <w:bottom w:val="nil"/>
              <w:right w:val="nil"/>
              <w:between w:val="nil"/>
            </w:pBdr>
            <w:tabs>
              <w:tab w:val="left" w:pos="526"/>
            </w:tabs>
            <w:spacing w:before="149" w:line="240" w:lineRule="auto"/>
            <w:ind w:left="526" w:right="0" w:hanging="402"/>
          </w:pPr>
        </w:pPrChange>
      </w:pPr>
      <w:del w:id="3012" w:author="MinhHieu" w:date="2024-12-20T14:18:00Z">
        <w:r w:rsidRPr="00DD03AB" w:rsidDel="00D07FBB">
          <w:delText>Kết luận:</w:delText>
        </w:r>
      </w:del>
    </w:p>
    <w:p w14:paraId="657001D4" w14:textId="6025259B" w:rsidR="00A27D53" w:rsidRPr="00DD03AB" w:rsidDel="00D07FBB" w:rsidRDefault="00D33BC1">
      <w:pPr>
        <w:pStyle w:val="Heading1"/>
        <w:jc w:val="center"/>
        <w:rPr>
          <w:del w:id="3013" w:author="MinhHieu" w:date="2024-12-20T14:18:00Z"/>
        </w:rPr>
        <w:pPrChange w:id="3014" w:author="MinhHieu" w:date="2024-12-20T14:31:00Z">
          <w:pPr>
            <w:pBdr>
              <w:top w:val="nil"/>
              <w:left w:val="nil"/>
              <w:bottom w:val="nil"/>
              <w:right w:val="nil"/>
              <w:between w:val="nil"/>
            </w:pBdr>
            <w:tabs>
              <w:tab w:val="left" w:pos="3238"/>
            </w:tabs>
            <w:spacing w:before="149" w:line="360" w:lineRule="auto"/>
            <w:ind w:left="124" w:right="327" w:firstLine="0"/>
          </w:pPr>
        </w:pPrChange>
      </w:pPr>
      <w:del w:id="3015" w:author="MinhHieu" w:date="2024-12-20T14:18:00Z">
        <w:r w:rsidRPr="00DD03AB" w:rsidDel="00D07FBB">
          <w:delText>...........................................................................................................................................Điểm:</w:delText>
        </w:r>
        <w:r w:rsidRPr="00DD03AB" w:rsidDel="00D07FBB">
          <w:tab/>
          <w:delText>Bằng chữ</w:delText>
        </w:r>
      </w:del>
    </w:p>
    <w:p w14:paraId="15031662" w14:textId="5A04ED6B" w:rsidR="00A27D53" w:rsidRPr="00DD03AB" w:rsidDel="00D07FBB" w:rsidRDefault="00D33BC1">
      <w:pPr>
        <w:pStyle w:val="Heading1"/>
        <w:jc w:val="center"/>
        <w:rPr>
          <w:del w:id="3016" w:author="MinhHieu" w:date="2024-12-20T14:18:00Z"/>
          <w:sz w:val="25"/>
          <w:szCs w:val="25"/>
        </w:rPr>
        <w:pPrChange w:id="3017" w:author="MinhHieu" w:date="2024-12-20T14:31:00Z">
          <w:pPr>
            <w:ind w:left="120" w:firstLine="0"/>
          </w:pPr>
        </w:pPrChange>
      </w:pPr>
      <w:del w:id="3018" w:author="MinhHieu" w:date="2024-12-20T14:18:00Z">
        <w:r w:rsidRPr="00DD03AB" w:rsidDel="00D07FBB">
          <w:rPr>
            <w:sz w:val="25"/>
            <w:szCs w:val="25"/>
          </w:rPr>
          <w:delText>Đồng ý/Không đồng ý cho nhóm sinh viên bảo vệ trước hội đồng chấm đồ án tốt nghiệp?</w:delText>
        </w:r>
      </w:del>
    </w:p>
    <w:p w14:paraId="327E6473" w14:textId="07B60EEF" w:rsidR="00A27D53" w:rsidRPr="00DD03AB" w:rsidDel="00D07FBB" w:rsidRDefault="00D33BC1">
      <w:pPr>
        <w:pStyle w:val="Heading1"/>
        <w:jc w:val="center"/>
        <w:rPr>
          <w:del w:id="3019" w:author="MinhHieu" w:date="2024-12-20T14:18:00Z"/>
          <w:i/>
        </w:rPr>
        <w:pPrChange w:id="3020" w:author="MinhHieu" w:date="2024-12-20T14:31:00Z">
          <w:pPr>
            <w:tabs>
              <w:tab w:val="left" w:pos="6925"/>
            </w:tabs>
            <w:spacing w:before="143"/>
            <w:ind w:left="5102" w:firstLine="0"/>
          </w:pPr>
        </w:pPrChange>
      </w:pPr>
      <w:del w:id="3021" w:author="MinhHieu" w:date="2024-12-20T14:18:00Z">
        <w:r w:rsidRPr="00DD03AB" w:rsidDel="00D07FBB">
          <w:rPr>
            <w:i/>
          </w:rPr>
          <w:delText>Hà Nội, ngày</w:delText>
        </w:r>
        <w:r w:rsidRPr="00DD03AB" w:rsidDel="00D07FBB">
          <w:tab/>
        </w:r>
        <w:r w:rsidRPr="00DD03AB" w:rsidDel="00D07FBB">
          <w:rPr>
            <w:i/>
          </w:rPr>
          <w:delText>tháng 12 năm 2024</w:delText>
        </w:r>
      </w:del>
    </w:p>
    <w:p w14:paraId="35E0681E" w14:textId="172FD24E" w:rsidR="00A27D53" w:rsidRPr="00DD03AB" w:rsidDel="00D07FBB" w:rsidRDefault="00D33BC1">
      <w:pPr>
        <w:pStyle w:val="Heading1"/>
        <w:jc w:val="center"/>
        <w:rPr>
          <w:del w:id="3022" w:author="MinhHieu" w:date="2024-12-20T14:18:00Z"/>
        </w:rPr>
        <w:sectPr w:rsidR="00A27D53" w:rsidRPr="00DD03AB" w:rsidDel="00D07FBB" w:rsidSect="00D07FBB">
          <w:headerReference w:type="default" r:id="rId34"/>
          <w:pgSz w:w="11910" w:h="16840"/>
          <w:pgMar w:top="1500" w:right="800" w:bottom="2127" w:left="1580" w:header="732" w:footer="1151" w:gutter="0"/>
          <w:pgNumType w:fmt="lowerRoman" w:start="2"/>
          <w:cols w:space="720"/>
          <w:docGrid w:linePitch="354"/>
          <w:sectPrChange w:id="3025" w:author="MinhHieu" w:date="2024-12-20T14:16:00Z">
            <w:sectPr w:rsidR="00A27D53" w:rsidRPr="00DD03AB" w:rsidDel="00D07FBB" w:rsidSect="00D07FBB">
              <w:pgMar w:top="1500" w:right="800" w:bottom="2127" w:left="1580" w:header="732" w:footer="1657" w:gutter="0"/>
              <w:docGrid w:linePitch="0"/>
            </w:sectPr>
          </w:sectPrChange>
        </w:sectPr>
        <w:pPrChange w:id="3026" w:author="MinhHieu" w:date="2024-12-20T14:31:00Z">
          <w:pPr>
            <w:spacing w:before="149"/>
            <w:ind w:left="5385" w:right="469" w:firstLine="0"/>
          </w:pPr>
        </w:pPrChange>
      </w:pPr>
      <w:del w:id="3027" w:author="MinhHieu" w:date="2024-12-20T14:18:00Z">
        <w:r w:rsidRPr="00DD03AB" w:rsidDel="00D07FBB">
          <w:delText>GIẢNG VIÊN HƯỚNG DẪN</w:delText>
        </w:r>
      </w:del>
    </w:p>
    <w:p w14:paraId="7D0726A7" w14:textId="13DE66E6" w:rsidR="00A27D53" w:rsidRPr="00DD03AB" w:rsidDel="00D07FBB" w:rsidRDefault="00D33BC1">
      <w:pPr>
        <w:pStyle w:val="Heading1"/>
        <w:jc w:val="center"/>
        <w:rPr>
          <w:del w:id="3028" w:author="MinhHieu" w:date="2024-12-20T14:18:00Z"/>
        </w:rPr>
        <w:pPrChange w:id="3029" w:author="MinhHieu" w:date="2024-12-20T14:31:00Z">
          <w:pPr>
            <w:pStyle w:val="Heading1"/>
          </w:pPr>
        </w:pPrChange>
      </w:pPr>
      <w:bookmarkStart w:id="3030" w:name="_Toc185578138"/>
      <w:bookmarkStart w:id="3031" w:name="_Toc185579161"/>
      <w:bookmarkStart w:id="3032" w:name="_Toc185579265"/>
      <w:bookmarkStart w:id="3033" w:name="_Toc185587558"/>
      <w:bookmarkStart w:id="3034" w:name="_Toc185588604"/>
      <w:del w:id="3035" w:author="MinhHieu" w:date="2024-12-20T14:18:00Z">
        <w:r w:rsidRPr="00DD03AB" w:rsidDel="00D07FBB">
          <w:lastRenderedPageBreak/>
          <w:delText>NHẬN XÉT ĐỒ ÁN TỐT NGHIỆP ĐẠI HỌC CỦA GIẢNG VIÊN PHẢN BIỆN</w:delText>
        </w:r>
        <w:bookmarkEnd w:id="3030"/>
        <w:bookmarkEnd w:id="3031"/>
        <w:bookmarkEnd w:id="3032"/>
        <w:bookmarkEnd w:id="3033"/>
        <w:bookmarkEnd w:id="3034"/>
      </w:del>
    </w:p>
    <w:p w14:paraId="1662DA1E" w14:textId="43373F9D" w:rsidR="00A27D53" w:rsidRPr="00DD03AB" w:rsidDel="00D07FBB" w:rsidRDefault="00D33BC1">
      <w:pPr>
        <w:pStyle w:val="Heading1"/>
        <w:jc w:val="center"/>
        <w:rPr>
          <w:del w:id="3036" w:author="MinhHieu" w:date="2024-12-20T14:18:00Z"/>
          <w:sz w:val="31"/>
          <w:szCs w:val="31"/>
        </w:rPr>
        <w:pPrChange w:id="3037" w:author="MinhHieu" w:date="2024-12-20T14:31:00Z">
          <w:pPr>
            <w:spacing w:line="356" w:lineRule="auto"/>
            <w:ind w:left="566" w:firstLine="0"/>
          </w:pPr>
        </w:pPrChange>
      </w:pPr>
      <w:del w:id="3038" w:author="MinhHieu" w:date="2024-12-20T14:18:00Z">
        <w:r w:rsidRPr="00DD03AB" w:rsidDel="00D07FBB">
          <w:delText xml:space="preserve">Giảng viên phản biện: </w:delText>
        </w:r>
        <w:r w:rsidRPr="00DD03AB" w:rsidDel="00D07FBB">
          <w:rPr>
            <w:sz w:val="31"/>
            <w:szCs w:val="31"/>
          </w:rPr>
          <w:delText>...........................................................................</w:delText>
        </w:r>
      </w:del>
    </w:p>
    <w:p w14:paraId="695677B4" w14:textId="31C963F8" w:rsidR="00A27D53" w:rsidRPr="00DD03AB" w:rsidDel="00D07FBB" w:rsidRDefault="00D33BC1">
      <w:pPr>
        <w:pStyle w:val="Heading1"/>
        <w:jc w:val="center"/>
        <w:rPr>
          <w:del w:id="3039" w:author="MinhHieu" w:date="2024-12-20T14:18:00Z"/>
        </w:rPr>
        <w:pPrChange w:id="3040" w:author="MinhHieu" w:date="2024-12-20T14:31:00Z">
          <w:pPr>
            <w:spacing w:before="178"/>
            <w:ind w:left="566" w:firstLine="0"/>
          </w:pPr>
        </w:pPrChange>
      </w:pPr>
      <w:del w:id="3041" w:author="MinhHieu" w:date="2024-12-20T14:18:00Z">
        <w:r w:rsidRPr="00DD03AB" w:rsidDel="00D07FBB">
          <w:delText>Nhóm sinh viên thực hiện: Nguyễn Minh Hiếu – Lê Minh Nhật</w:delText>
        </w:r>
      </w:del>
    </w:p>
    <w:p w14:paraId="353B272F" w14:textId="797D2F74" w:rsidR="00A27D53" w:rsidRPr="00DD03AB" w:rsidDel="00D07FBB" w:rsidRDefault="00D33BC1">
      <w:pPr>
        <w:pStyle w:val="Heading1"/>
        <w:jc w:val="center"/>
        <w:rPr>
          <w:del w:id="3042" w:author="MinhHieu" w:date="2024-12-20T14:18:00Z"/>
        </w:rPr>
        <w:pPrChange w:id="3043" w:author="MinhHieu" w:date="2024-12-20T14:31:00Z">
          <w:pPr>
            <w:spacing w:before="162"/>
            <w:ind w:left="566" w:firstLine="0"/>
          </w:pPr>
        </w:pPrChange>
      </w:pPr>
      <w:del w:id="3044" w:author="MinhHieu" w:date="2024-12-20T14:18:00Z">
        <w:r w:rsidRPr="00DD03AB" w:rsidDel="00D07FBB">
          <w:delText>Tên đồ án: Xây dựng website bán quần áo</w:delText>
        </w:r>
      </w:del>
    </w:p>
    <w:p w14:paraId="395AF40A" w14:textId="58395C4D" w:rsidR="00A27D53" w:rsidRPr="00DD03AB" w:rsidDel="00D07FBB" w:rsidRDefault="00D33BC1">
      <w:pPr>
        <w:pStyle w:val="Heading1"/>
        <w:jc w:val="center"/>
        <w:rPr>
          <w:del w:id="3045" w:author="MinhHieu" w:date="2024-12-20T14:18:00Z"/>
        </w:rPr>
        <w:pPrChange w:id="3046" w:author="MinhHieu" w:date="2024-12-20T14:31:00Z">
          <w:pPr>
            <w:spacing w:before="160"/>
            <w:ind w:left="593" w:right="803" w:firstLine="0"/>
            <w:jc w:val="center"/>
          </w:pPr>
        </w:pPrChange>
      </w:pPr>
      <w:del w:id="3047" w:author="MinhHieu" w:date="2024-12-20T14:18:00Z">
        <w:r w:rsidRPr="00DD03AB" w:rsidDel="00D07FBB">
          <w:delText>NỘI DUNG NHẬN XÉT:</w:delText>
        </w:r>
      </w:del>
    </w:p>
    <w:p w14:paraId="715105C9" w14:textId="57D9A041" w:rsidR="00A27D53" w:rsidRPr="00DD03AB" w:rsidDel="00D07FBB" w:rsidRDefault="00D33BC1">
      <w:pPr>
        <w:pStyle w:val="Heading1"/>
        <w:jc w:val="center"/>
        <w:rPr>
          <w:del w:id="3048" w:author="MinhHieu" w:date="2024-12-20T14:18:00Z"/>
        </w:rPr>
        <w:pPrChange w:id="3049" w:author="MinhHieu" w:date="2024-12-20T14:31:00Z">
          <w:pPr>
            <w:numPr>
              <w:numId w:val="11"/>
            </w:numPr>
            <w:pBdr>
              <w:top w:val="nil"/>
              <w:left w:val="nil"/>
              <w:bottom w:val="nil"/>
              <w:right w:val="nil"/>
              <w:between w:val="nil"/>
            </w:pBdr>
            <w:tabs>
              <w:tab w:val="left" w:pos="355"/>
            </w:tabs>
            <w:spacing w:before="162" w:line="240" w:lineRule="auto"/>
            <w:ind w:left="355" w:right="0" w:hanging="231"/>
          </w:pPr>
        </w:pPrChange>
      </w:pPr>
      <w:del w:id="3050" w:author="MinhHieu" w:date="2024-12-20T14:18:00Z">
        <w:r w:rsidRPr="00DD03AB" w:rsidDel="00D07FBB">
          <w:delText>Nội dung báo cáo</w:delText>
        </w:r>
      </w:del>
    </w:p>
    <w:p w14:paraId="4C57EE46" w14:textId="528205E3" w:rsidR="00A27D53" w:rsidRPr="00DD03AB" w:rsidDel="00D07FBB" w:rsidRDefault="00D33BC1">
      <w:pPr>
        <w:pStyle w:val="Heading1"/>
        <w:jc w:val="center"/>
        <w:rPr>
          <w:del w:id="3051" w:author="MinhHieu" w:date="2024-12-20T14:18:00Z"/>
          <w:sz w:val="25"/>
          <w:szCs w:val="25"/>
        </w:rPr>
        <w:pPrChange w:id="3052" w:author="MinhHieu" w:date="2024-12-20T14:31:00Z">
          <w:pPr>
            <w:spacing w:before="160"/>
            <w:ind w:left="124" w:firstLine="0"/>
          </w:pPr>
        </w:pPrChange>
      </w:pPr>
      <w:del w:id="3053" w:author="MinhHieu" w:date="2024-12-20T14:18:00Z">
        <w:r w:rsidRPr="00DD03AB" w:rsidDel="00D07FBB">
          <w:rPr>
            <w:sz w:val="25"/>
            <w:szCs w:val="25"/>
          </w:rPr>
          <w:delText>.....................................................................................................................................</w:delText>
        </w:r>
      </w:del>
    </w:p>
    <w:p w14:paraId="645CCFD0" w14:textId="742A0EDB" w:rsidR="00A27D53" w:rsidRPr="00DD03AB" w:rsidDel="00D07FBB" w:rsidRDefault="00D33BC1">
      <w:pPr>
        <w:pStyle w:val="Heading1"/>
        <w:jc w:val="center"/>
        <w:rPr>
          <w:del w:id="3054" w:author="MinhHieu" w:date="2024-12-20T14:18:00Z"/>
          <w:sz w:val="25"/>
          <w:szCs w:val="25"/>
        </w:rPr>
        <w:pPrChange w:id="3055" w:author="MinhHieu" w:date="2024-12-20T14:31:00Z">
          <w:pPr>
            <w:spacing w:before="144"/>
            <w:ind w:left="124" w:firstLine="0"/>
          </w:pPr>
        </w:pPrChange>
      </w:pPr>
      <w:del w:id="3056" w:author="MinhHieu" w:date="2024-12-20T14:18:00Z">
        <w:r w:rsidRPr="00DD03AB" w:rsidDel="00D07FBB">
          <w:rPr>
            <w:sz w:val="25"/>
            <w:szCs w:val="25"/>
          </w:rPr>
          <w:delText>.....................................................................................................................................</w:delText>
        </w:r>
      </w:del>
    </w:p>
    <w:p w14:paraId="579D5D57" w14:textId="772803F0" w:rsidR="00A27D53" w:rsidRPr="00DD03AB" w:rsidDel="00D07FBB" w:rsidRDefault="00D33BC1">
      <w:pPr>
        <w:pStyle w:val="Heading1"/>
        <w:jc w:val="center"/>
        <w:rPr>
          <w:del w:id="3057" w:author="MinhHieu" w:date="2024-12-20T14:18:00Z"/>
        </w:rPr>
        <w:pPrChange w:id="3058" w:author="MinhHieu" w:date="2024-12-20T14:31:00Z">
          <w:pPr>
            <w:numPr>
              <w:numId w:val="11"/>
            </w:numPr>
            <w:pBdr>
              <w:top w:val="nil"/>
              <w:left w:val="nil"/>
              <w:bottom w:val="nil"/>
              <w:right w:val="nil"/>
              <w:between w:val="nil"/>
            </w:pBdr>
            <w:tabs>
              <w:tab w:val="left" w:pos="448"/>
            </w:tabs>
            <w:spacing w:before="145" w:line="240" w:lineRule="auto"/>
            <w:ind w:left="448" w:right="0" w:hanging="324"/>
          </w:pPr>
        </w:pPrChange>
      </w:pPr>
      <w:del w:id="3059" w:author="MinhHieu" w:date="2024-12-20T14:18:00Z">
        <w:r w:rsidRPr="00DD03AB" w:rsidDel="00D07FBB">
          <w:delText>Sản phẩm</w:delText>
        </w:r>
      </w:del>
    </w:p>
    <w:p w14:paraId="4B12B955" w14:textId="139EA1C5" w:rsidR="00A27D53" w:rsidRPr="00DD03AB" w:rsidDel="00D07FBB" w:rsidRDefault="00D33BC1">
      <w:pPr>
        <w:pStyle w:val="Heading1"/>
        <w:jc w:val="center"/>
        <w:rPr>
          <w:del w:id="3060" w:author="MinhHieu" w:date="2024-12-20T14:18:00Z"/>
          <w:sz w:val="25"/>
          <w:szCs w:val="25"/>
        </w:rPr>
        <w:pPrChange w:id="3061" w:author="MinhHieu" w:date="2024-12-20T14:31:00Z">
          <w:pPr>
            <w:spacing w:before="162"/>
            <w:ind w:left="124" w:firstLine="0"/>
          </w:pPr>
        </w:pPrChange>
      </w:pPr>
      <w:del w:id="3062" w:author="MinhHieu" w:date="2024-12-20T14:18:00Z">
        <w:r w:rsidRPr="00DD03AB" w:rsidDel="00D07FBB">
          <w:rPr>
            <w:sz w:val="25"/>
            <w:szCs w:val="25"/>
          </w:rPr>
          <w:delText>.....................................................................................................................................</w:delText>
        </w:r>
      </w:del>
    </w:p>
    <w:p w14:paraId="285CCCD8" w14:textId="60FCB8E6" w:rsidR="00A27D53" w:rsidRPr="00DD03AB" w:rsidDel="00D07FBB" w:rsidRDefault="00D33BC1">
      <w:pPr>
        <w:pStyle w:val="Heading1"/>
        <w:jc w:val="center"/>
        <w:rPr>
          <w:del w:id="3063" w:author="MinhHieu" w:date="2024-12-20T14:18:00Z"/>
          <w:sz w:val="25"/>
          <w:szCs w:val="25"/>
        </w:rPr>
        <w:pPrChange w:id="3064" w:author="MinhHieu" w:date="2024-12-20T14:31:00Z">
          <w:pPr>
            <w:spacing w:before="144"/>
            <w:ind w:left="124" w:firstLine="0"/>
          </w:pPr>
        </w:pPrChange>
      </w:pPr>
      <w:del w:id="3065" w:author="MinhHieu" w:date="2024-12-20T14:18:00Z">
        <w:r w:rsidRPr="00DD03AB" w:rsidDel="00D07FBB">
          <w:rPr>
            <w:sz w:val="25"/>
            <w:szCs w:val="25"/>
          </w:rPr>
          <w:delText>..........................................................................................................................</w:delText>
        </w:r>
        <w:r w:rsidRPr="00DD03AB" w:rsidDel="00D07FBB">
          <w:rPr>
            <w:sz w:val="25"/>
            <w:szCs w:val="25"/>
          </w:rPr>
          <w:delText>...........</w:delText>
        </w:r>
      </w:del>
    </w:p>
    <w:p w14:paraId="0B2B4194" w14:textId="07768CC0" w:rsidR="00A27D53" w:rsidRPr="00DD03AB" w:rsidDel="00D07FBB" w:rsidRDefault="00D33BC1">
      <w:pPr>
        <w:pStyle w:val="Heading1"/>
        <w:jc w:val="center"/>
        <w:rPr>
          <w:del w:id="3066" w:author="MinhHieu" w:date="2024-12-20T14:18:00Z"/>
        </w:rPr>
        <w:pPrChange w:id="3067" w:author="MinhHieu" w:date="2024-12-20T14:31:00Z">
          <w:pPr>
            <w:numPr>
              <w:numId w:val="11"/>
            </w:numPr>
            <w:pBdr>
              <w:top w:val="nil"/>
              <w:left w:val="nil"/>
              <w:bottom w:val="nil"/>
              <w:right w:val="nil"/>
              <w:between w:val="nil"/>
            </w:pBdr>
            <w:tabs>
              <w:tab w:val="left" w:pos="541"/>
            </w:tabs>
            <w:spacing w:before="145" w:line="240" w:lineRule="auto"/>
            <w:ind w:left="541" w:right="0" w:hanging="417"/>
          </w:pPr>
        </w:pPrChange>
      </w:pPr>
      <w:del w:id="3068" w:author="MinhHieu" w:date="2024-12-20T14:18:00Z">
        <w:r w:rsidRPr="00DD03AB" w:rsidDel="00D07FBB">
          <w:delText>Ưu nhược điểm</w:delText>
        </w:r>
      </w:del>
    </w:p>
    <w:p w14:paraId="157F8CB5" w14:textId="76220886" w:rsidR="00A27D53" w:rsidRPr="00DD03AB" w:rsidDel="00D07FBB" w:rsidRDefault="00D33BC1">
      <w:pPr>
        <w:pStyle w:val="Heading1"/>
        <w:jc w:val="center"/>
        <w:rPr>
          <w:del w:id="3069" w:author="MinhHieu" w:date="2024-12-20T14:18:00Z"/>
          <w:sz w:val="25"/>
          <w:szCs w:val="25"/>
        </w:rPr>
        <w:pPrChange w:id="3070" w:author="MinhHieu" w:date="2024-12-20T14:31:00Z">
          <w:pPr>
            <w:spacing w:before="160"/>
            <w:ind w:left="124" w:firstLine="0"/>
          </w:pPr>
        </w:pPrChange>
      </w:pPr>
      <w:del w:id="3071" w:author="MinhHieu" w:date="2024-12-20T14:18:00Z">
        <w:r w:rsidRPr="00DD03AB" w:rsidDel="00D07FBB">
          <w:rPr>
            <w:sz w:val="25"/>
            <w:szCs w:val="25"/>
          </w:rPr>
          <w:delText>.....................................................................................................................................</w:delText>
        </w:r>
      </w:del>
    </w:p>
    <w:p w14:paraId="5945A93C" w14:textId="37949E3B" w:rsidR="00A27D53" w:rsidRPr="00DD03AB" w:rsidDel="00D07FBB" w:rsidRDefault="00D33BC1">
      <w:pPr>
        <w:pStyle w:val="Heading1"/>
        <w:jc w:val="center"/>
        <w:rPr>
          <w:del w:id="3072" w:author="MinhHieu" w:date="2024-12-20T14:18:00Z"/>
          <w:sz w:val="25"/>
          <w:szCs w:val="25"/>
        </w:rPr>
        <w:pPrChange w:id="3073" w:author="MinhHieu" w:date="2024-12-20T14:31:00Z">
          <w:pPr>
            <w:spacing w:before="145"/>
            <w:ind w:left="124" w:firstLine="0"/>
          </w:pPr>
        </w:pPrChange>
      </w:pPr>
      <w:del w:id="3074" w:author="MinhHieu" w:date="2024-12-20T14:18:00Z">
        <w:r w:rsidRPr="00DD03AB" w:rsidDel="00D07FBB">
          <w:rPr>
            <w:sz w:val="25"/>
            <w:szCs w:val="25"/>
          </w:rPr>
          <w:delText>................................................................................................</w:delText>
        </w:r>
        <w:r w:rsidRPr="00DD03AB" w:rsidDel="00D07FBB">
          <w:rPr>
            <w:sz w:val="25"/>
            <w:szCs w:val="25"/>
          </w:rPr>
          <w:delText>.....................................</w:delText>
        </w:r>
      </w:del>
    </w:p>
    <w:p w14:paraId="607A4673" w14:textId="68BFC829" w:rsidR="00A27D53" w:rsidRPr="00DD03AB" w:rsidDel="00D07FBB" w:rsidRDefault="00D33BC1">
      <w:pPr>
        <w:pStyle w:val="Heading1"/>
        <w:jc w:val="center"/>
        <w:rPr>
          <w:del w:id="3075" w:author="MinhHieu" w:date="2024-12-20T14:18:00Z"/>
        </w:rPr>
        <w:pPrChange w:id="3076" w:author="MinhHieu" w:date="2024-12-20T14:31:00Z">
          <w:pPr>
            <w:numPr>
              <w:numId w:val="11"/>
            </w:numPr>
            <w:pBdr>
              <w:top w:val="nil"/>
              <w:left w:val="nil"/>
              <w:bottom w:val="nil"/>
              <w:right w:val="nil"/>
              <w:between w:val="nil"/>
            </w:pBdr>
            <w:tabs>
              <w:tab w:val="left" w:pos="556"/>
            </w:tabs>
            <w:spacing w:before="144" w:line="240" w:lineRule="auto"/>
            <w:ind w:left="556" w:right="0" w:hanging="432"/>
          </w:pPr>
        </w:pPrChange>
      </w:pPr>
      <w:del w:id="3077" w:author="MinhHieu" w:date="2024-12-20T14:18:00Z">
        <w:r w:rsidRPr="00DD03AB" w:rsidDel="00D07FBB">
          <w:delText>Kết luận:</w:delText>
        </w:r>
      </w:del>
    </w:p>
    <w:p w14:paraId="4DED99F2" w14:textId="522A1302" w:rsidR="00A27D53" w:rsidRPr="00DD03AB" w:rsidDel="00D07FBB" w:rsidRDefault="00D33BC1">
      <w:pPr>
        <w:pStyle w:val="Heading1"/>
        <w:jc w:val="center"/>
        <w:rPr>
          <w:del w:id="3078" w:author="MinhHieu" w:date="2024-12-20T14:18:00Z"/>
        </w:rPr>
        <w:pPrChange w:id="3079" w:author="MinhHieu" w:date="2024-12-20T14:31:00Z">
          <w:pPr>
            <w:spacing w:before="162"/>
            <w:ind w:left="124" w:firstLine="0"/>
          </w:pPr>
        </w:pPrChange>
      </w:pPr>
      <w:del w:id="3080" w:author="MinhHieu" w:date="2024-12-20T14:18:00Z">
        <w:r w:rsidRPr="00DD03AB" w:rsidDel="00D07FBB">
          <w:delText>.......................................................................................................................</w:delText>
        </w:r>
      </w:del>
    </w:p>
    <w:p w14:paraId="2F37AF88" w14:textId="2415D468" w:rsidR="00A27D53" w:rsidRPr="00DD03AB" w:rsidDel="00D07FBB" w:rsidRDefault="00D33BC1">
      <w:pPr>
        <w:pStyle w:val="Heading1"/>
        <w:jc w:val="center"/>
        <w:rPr>
          <w:del w:id="3081" w:author="MinhHieu" w:date="2024-12-20T14:18:00Z"/>
          <w:sz w:val="25"/>
          <w:szCs w:val="25"/>
        </w:rPr>
        <w:pPrChange w:id="3082" w:author="MinhHieu" w:date="2024-12-20T14:31:00Z">
          <w:pPr>
            <w:tabs>
              <w:tab w:val="left" w:pos="3121"/>
            </w:tabs>
            <w:spacing w:before="160"/>
            <w:ind w:left="124" w:firstLine="0"/>
          </w:pPr>
        </w:pPrChange>
      </w:pPr>
      <w:del w:id="3083" w:author="MinhHieu" w:date="2024-12-20T14:18:00Z">
        <w:r w:rsidRPr="00DD03AB" w:rsidDel="00D07FBB">
          <w:rPr>
            <w:sz w:val="25"/>
            <w:szCs w:val="25"/>
          </w:rPr>
          <w:delText>Điểm</w:delText>
        </w:r>
        <w:r w:rsidRPr="00DD03AB" w:rsidDel="00D07FBB">
          <w:rPr>
            <w:sz w:val="25"/>
            <w:szCs w:val="25"/>
          </w:rPr>
          <w:tab/>
          <w:delText>Bằng chữ</w:delText>
        </w:r>
      </w:del>
    </w:p>
    <w:p w14:paraId="0655CD5A" w14:textId="4B1ED1FF" w:rsidR="00A27D53" w:rsidRPr="00DD03AB" w:rsidDel="00D07FBB" w:rsidRDefault="00D33BC1">
      <w:pPr>
        <w:pStyle w:val="Heading1"/>
        <w:jc w:val="center"/>
        <w:rPr>
          <w:del w:id="3084" w:author="MinhHieu" w:date="2024-12-20T14:18:00Z"/>
          <w:sz w:val="25"/>
          <w:szCs w:val="25"/>
        </w:rPr>
        <w:pPrChange w:id="3085" w:author="MinhHieu" w:date="2024-12-20T14:31:00Z">
          <w:pPr>
            <w:spacing w:before="145"/>
            <w:ind w:left="124" w:firstLine="0"/>
          </w:pPr>
        </w:pPrChange>
      </w:pPr>
      <w:del w:id="3086" w:author="MinhHieu" w:date="2024-12-20T14:18:00Z">
        <w:r w:rsidRPr="00DD03AB" w:rsidDel="00D07FBB">
          <w:rPr>
            <w:sz w:val="25"/>
            <w:szCs w:val="25"/>
          </w:rPr>
          <w:delText>Đồng ý/Không đồng ý cho nhóm sinh viên bảo vệ trước hội đồng chấm đồ án tốt nghiệp?</w:delText>
        </w:r>
      </w:del>
    </w:p>
    <w:p w14:paraId="24B39A1D" w14:textId="5640962C" w:rsidR="00A27D53" w:rsidRPr="00DD03AB" w:rsidDel="00D07FBB" w:rsidRDefault="00D33BC1">
      <w:pPr>
        <w:pStyle w:val="Heading1"/>
        <w:jc w:val="center"/>
        <w:rPr>
          <w:del w:id="3087" w:author="MinhHieu" w:date="2024-12-20T14:18:00Z"/>
          <w:i/>
        </w:rPr>
        <w:pPrChange w:id="3088" w:author="MinhHieu" w:date="2024-12-20T14:31:00Z">
          <w:pPr>
            <w:tabs>
              <w:tab w:val="left" w:pos="6925"/>
            </w:tabs>
            <w:spacing w:before="144"/>
            <w:ind w:left="5102" w:firstLine="0"/>
          </w:pPr>
        </w:pPrChange>
      </w:pPr>
      <w:del w:id="3089" w:author="MinhHieu" w:date="2024-12-20T14:18:00Z">
        <w:r w:rsidRPr="00DD03AB" w:rsidDel="00D07FBB">
          <w:rPr>
            <w:i/>
          </w:rPr>
          <w:delText>Hà Nội, ngày</w:delText>
        </w:r>
        <w:r w:rsidRPr="00DD03AB" w:rsidDel="00D07FBB">
          <w:tab/>
        </w:r>
        <w:r w:rsidRPr="00DD03AB" w:rsidDel="00D07FBB">
          <w:rPr>
            <w:i/>
          </w:rPr>
          <w:delText>tháng 12 năm 2024</w:delText>
        </w:r>
      </w:del>
    </w:p>
    <w:p w14:paraId="192C08A7" w14:textId="242E9212" w:rsidR="00A27D53" w:rsidRPr="00DD03AB" w:rsidDel="00D07FBB" w:rsidRDefault="00D33BC1">
      <w:pPr>
        <w:pStyle w:val="Heading1"/>
        <w:jc w:val="center"/>
        <w:rPr>
          <w:del w:id="3090" w:author="MinhHieu" w:date="2024-12-20T14:18:00Z"/>
        </w:rPr>
        <w:pPrChange w:id="3091" w:author="MinhHieu" w:date="2024-12-20T14:31:00Z">
          <w:pPr>
            <w:spacing w:before="162"/>
            <w:ind w:left="5385" w:firstLine="0"/>
          </w:pPr>
        </w:pPrChange>
      </w:pPr>
      <w:del w:id="3092" w:author="MinhHieu" w:date="2024-12-20T14:18:00Z">
        <w:r w:rsidRPr="00DD03AB" w:rsidDel="00D07FBB">
          <w:delText>GIẢNG V</w:delText>
        </w:r>
        <w:r w:rsidRPr="00DD03AB" w:rsidDel="00D07FBB">
          <w:delText>IÊN PHẢN BIỆN</w:delText>
        </w:r>
      </w:del>
    </w:p>
    <w:p w14:paraId="4954B866" w14:textId="55DFBFE4" w:rsidR="005B441E" w:rsidRPr="005B441E" w:rsidRDefault="005B441E" w:rsidP="005B441E">
      <w:pPr>
        <w:pStyle w:val="Heading1"/>
        <w:jc w:val="center"/>
        <w:rPr>
          <w:del w:id="3093" w:author="MinhHieu" w:date="2024-12-20T11:59:00Z"/>
          <w:lang w:val="vi-VN"/>
          <w:rPrChange w:id="3094" w:author="MinhHieu" w:date="2024-12-20T14:31:00Z">
            <w:rPr>
              <w:del w:id="3095" w:author="MinhHieu" w:date="2024-12-20T11:59:00Z"/>
              <w:sz w:val="28"/>
              <w:szCs w:val="28"/>
            </w:rPr>
          </w:rPrChange>
        </w:rPr>
        <w:sectPr w:rsidR="005B441E" w:rsidRPr="005B441E" w:rsidSect="005B441E">
          <w:pgSz w:w="11910" w:h="16840"/>
          <w:pgMar w:top="1500" w:right="800" w:bottom="1340" w:left="1580" w:header="732" w:footer="850" w:gutter="0"/>
          <w:pgNumType w:fmt="lowerRoman"/>
          <w:cols w:space="720"/>
          <w:titlePg/>
          <w:docGrid w:linePitch="354"/>
          <w:sectPrChange w:id="3096" w:author="MinhHieu" w:date="2024-12-20T14:15:00Z">
            <w:sectPr w:rsidR="005B441E" w:rsidRPr="005B441E" w:rsidSect="005B441E">
              <w:pgMar w:top="1500" w:right="800" w:bottom="1340" w:left="1580" w:header="732" w:footer="1153" w:gutter="0"/>
              <w:titlePg w:val="0"/>
              <w:docGrid w:linePitch="0"/>
            </w:sectPr>
          </w:sectPrChange>
        </w:sectPr>
        <w:pPrChange w:id="3097" w:author="MinhHieu" w:date="2024-12-20T14:31:00Z">
          <w:pPr/>
        </w:pPrChange>
      </w:pPr>
    </w:p>
    <w:p w14:paraId="3029D491" w14:textId="77777777" w:rsidR="00A27D53" w:rsidRPr="00DD03AB" w:rsidDel="00905EBD" w:rsidRDefault="00D33BC1">
      <w:pPr>
        <w:pStyle w:val="Heading1"/>
        <w:jc w:val="center"/>
        <w:rPr>
          <w:del w:id="3098" w:author="MinhHieu" w:date="2024-12-20T10:00:00Z"/>
          <w:lang w:val="vi-VN"/>
        </w:rPr>
        <w:pPrChange w:id="3099" w:author="MinhHieu" w:date="2024-12-20T14:31:00Z">
          <w:pPr>
            <w:pStyle w:val="TOC1"/>
            <w:tabs>
              <w:tab w:val="right" w:leader="dot" w:pos="9072"/>
            </w:tabs>
            <w:ind w:left="567" w:right="458"/>
          </w:pPr>
        </w:pPrChange>
      </w:pPr>
      <w:bookmarkStart w:id="3100" w:name="_Toc185578139"/>
      <w:bookmarkStart w:id="3101" w:name="_Toc185579162"/>
      <w:bookmarkStart w:id="3102" w:name="_Toc185579266"/>
      <w:del w:id="3103" w:author="MinhHieu" w:date="2024-12-20T10:00:00Z">
        <w:r w:rsidRPr="00DD03AB" w:rsidDel="00905EBD">
          <w:lastRenderedPageBreak/>
          <w:delText>MỤC LỤC</w:delText>
        </w:r>
        <w:bookmarkEnd w:id="3100"/>
        <w:bookmarkEnd w:id="3101"/>
        <w:bookmarkEnd w:id="3102"/>
      </w:del>
    </w:p>
    <w:p w14:paraId="07490675" w14:textId="6050EB88" w:rsidR="00A27D53" w:rsidRPr="00DD03AB" w:rsidDel="0022138B" w:rsidRDefault="00A27D53">
      <w:pPr>
        <w:pStyle w:val="Heading1"/>
        <w:jc w:val="center"/>
        <w:rPr>
          <w:del w:id="3104" w:author="MinhHieu" w:date="2024-12-20T09:23:00Z"/>
          <w:rFonts w:asciiTheme="majorHAnsi" w:hAnsiTheme="majorHAnsi" w:cstheme="majorHAnsi"/>
          <w:sz w:val="24"/>
          <w:szCs w:val="24"/>
          <w:lang w:val="vi-VN"/>
        </w:rPr>
        <w:pPrChange w:id="3105" w:author="MinhHieu" w:date="2024-12-20T14:31:00Z">
          <w:pPr>
            <w:pStyle w:val="TOC1"/>
            <w:tabs>
              <w:tab w:val="right" w:leader="dot" w:pos="9072"/>
            </w:tabs>
            <w:ind w:right="174" w:firstLine="0"/>
          </w:pPr>
        </w:pPrChange>
      </w:pPr>
    </w:p>
    <w:p w14:paraId="28D381AB" w14:textId="7957AFCB" w:rsidR="00A27D53" w:rsidRPr="00DD03AB" w:rsidDel="00AB7166" w:rsidRDefault="00A27D53">
      <w:pPr>
        <w:pStyle w:val="Heading1"/>
        <w:jc w:val="center"/>
        <w:rPr>
          <w:del w:id="3106" w:author="MinhHieu" w:date="2024-12-20T13:58:00Z"/>
          <w:rFonts w:asciiTheme="majorHAnsi" w:eastAsia="Arial" w:hAnsiTheme="majorHAnsi" w:cstheme="majorHAnsi"/>
          <w:sz w:val="24"/>
          <w:szCs w:val="24"/>
          <w:rPrChange w:id="3107" w:author="MinhHieu" w:date="2024-12-20T14:31:00Z">
            <w:rPr>
              <w:del w:id="3108" w:author="MinhHieu" w:date="2024-12-20T13:58:00Z"/>
              <w:rFonts w:ascii="Arial" w:eastAsia="Arial" w:hAnsi="Arial" w:cs="Arial"/>
              <w:b w:val="0"/>
              <w:color w:val="000000"/>
              <w:sz w:val="22"/>
              <w:szCs w:val="22"/>
            </w:rPr>
          </w:rPrChange>
        </w:rPr>
        <w:pPrChange w:id="3109" w:author="MinhHieu" w:date="2024-12-20T14:31:00Z">
          <w:pPr>
            <w:pStyle w:val="TOC1"/>
            <w:tabs>
              <w:tab w:val="right" w:leader="dot" w:pos="9520"/>
            </w:tabs>
            <w:ind w:left="284" w:hanging="710"/>
          </w:pPr>
        </w:pPrChange>
      </w:pPr>
    </w:p>
    <w:p w14:paraId="55224CC5" w14:textId="77777777" w:rsidR="00A27D53" w:rsidRPr="00DD03AB" w:rsidDel="00654695" w:rsidRDefault="00A27D53">
      <w:pPr>
        <w:pStyle w:val="Heading1"/>
        <w:jc w:val="center"/>
        <w:rPr>
          <w:del w:id="3110" w:author="MinhHieu" w:date="2024-12-20T11:56:00Z"/>
          <w:rFonts w:asciiTheme="majorHAnsi" w:hAnsiTheme="majorHAnsi" w:cstheme="majorHAnsi"/>
          <w:sz w:val="24"/>
          <w:szCs w:val="24"/>
          <w:rPrChange w:id="3111" w:author="MinhHieu" w:date="2024-12-20T14:31:00Z">
            <w:rPr>
              <w:del w:id="3112" w:author="MinhHieu" w:date="2024-12-20T11:56:00Z"/>
              <w:sz w:val="24"/>
              <w:szCs w:val="24"/>
            </w:rPr>
          </w:rPrChange>
        </w:rPr>
        <w:pPrChange w:id="3113" w:author="MinhHieu" w:date="2024-12-20T14:31:00Z">
          <w:pPr>
            <w:pStyle w:val="Heading1"/>
            <w:ind w:right="803" w:firstLine="593"/>
            <w:jc w:val="center"/>
          </w:pPr>
        </w:pPrChange>
      </w:pPr>
      <w:bookmarkStart w:id="3114" w:name="_heading=h.qmsqlk83mtux" w:colFirst="0" w:colLast="0"/>
      <w:bookmarkEnd w:id="3114"/>
    </w:p>
    <w:p w14:paraId="5E73CB30" w14:textId="77777777" w:rsidR="00FA7CED" w:rsidRPr="00DD03AB" w:rsidDel="008868BB" w:rsidRDefault="00FA7CED">
      <w:pPr>
        <w:pStyle w:val="Heading1"/>
        <w:jc w:val="center"/>
        <w:rPr>
          <w:del w:id="3115" w:author="MinhHieu" w:date="2024-12-20T11:52:00Z"/>
          <w:rFonts w:asciiTheme="majorHAnsi" w:hAnsiTheme="majorHAnsi" w:cstheme="majorHAnsi"/>
          <w:sz w:val="24"/>
          <w:szCs w:val="24"/>
          <w:lang w:val="vi-VN"/>
          <w:rPrChange w:id="3116" w:author="MinhHieu" w:date="2024-12-20T14:31:00Z">
            <w:rPr>
              <w:del w:id="3117" w:author="MinhHieu" w:date="2024-12-20T11:52:00Z"/>
            </w:rPr>
          </w:rPrChange>
        </w:rPr>
        <w:pPrChange w:id="3118" w:author="MinhHieu" w:date="2024-12-20T14:31:00Z">
          <w:pPr>
            <w:pStyle w:val="Heading1"/>
            <w:ind w:right="803" w:firstLine="593"/>
            <w:jc w:val="center"/>
          </w:pPr>
        </w:pPrChange>
      </w:pPr>
      <w:bookmarkStart w:id="3119" w:name="_heading=h.7ial0zcc4jf5" w:colFirst="0" w:colLast="0"/>
      <w:bookmarkEnd w:id="3119"/>
    </w:p>
    <w:p w14:paraId="222030E5" w14:textId="77777777" w:rsidR="00A27D53" w:rsidRPr="00DD03AB" w:rsidDel="00905EBD" w:rsidRDefault="00A27D53">
      <w:pPr>
        <w:pStyle w:val="Heading1"/>
        <w:jc w:val="center"/>
        <w:rPr>
          <w:del w:id="3120" w:author="MinhHieu" w:date="2024-12-20T09:26:00Z"/>
          <w:lang w:val="vi-VN"/>
        </w:rPr>
        <w:pPrChange w:id="3121" w:author="MinhHieu" w:date="2024-12-20T14:31:00Z">
          <w:pPr>
            <w:pStyle w:val="Heading1"/>
            <w:ind w:right="803" w:firstLine="593"/>
            <w:jc w:val="center"/>
          </w:pPr>
        </w:pPrChange>
      </w:pPr>
      <w:bookmarkStart w:id="3122" w:name="_heading=h.1z6za86n05ol" w:colFirst="0" w:colLast="0"/>
      <w:bookmarkEnd w:id="3122"/>
    </w:p>
    <w:p w14:paraId="480082D4" w14:textId="77777777" w:rsidR="00A27D53" w:rsidRPr="00DD03AB" w:rsidDel="00384C90" w:rsidRDefault="00A27D53">
      <w:pPr>
        <w:pStyle w:val="Heading1"/>
        <w:jc w:val="center"/>
        <w:rPr>
          <w:del w:id="3123" w:author="MinhHieu" w:date="2024-12-20T09:26:00Z"/>
          <w:lang w:val="vi-VN"/>
        </w:rPr>
        <w:pPrChange w:id="3124" w:author="MinhHieu" w:date="2024-12-20T14:31:00Z">
          <w:pPr>
            <w:pStyle w:val="Heading1"/>
            <w:ind w:right="803" w:firstLine="593"/>
            <w:jc w:val="center"/>
          </w:pPr>
        </w:pPrChange>
      </w:pPr>
      <w:bookmarkStart w:id="3125" w:name="_heading=h.5mm9u1rdh74v" w:colFirst="0" w:colLast="0"/>
      <w:bookmarkEnd w:id="3125"/>
    </w:p>
    <w:p w14:paraId="4BD2F2C3" w14:textId="77777777" w:rsidR="008A2A97" w:rsidRPr="00DD03AB" w:rsidDel="00384C90" w:rsidRDefault="008A2A97">
      <w:pPr>
        <w:pStyle w:val="Heading1"/>
        <w:jc w:val="center"/>
        <w:rPr>
          <w:del w:id="3126" w:author="MinhHieu" w:date="2024-12-20T09:26:00Z"/>
          <w:lang w:val="vi-VN"/>
        </w:rPr>
        <w:pPrChange w:id="3127" w:author="MinhHieu" w:date="2024-12-20T14:31:00Z">
          <w:pPr>
            <w:pStyle w:val="Heading1"/>
            <w:ind w:right="803" w:firstLine="593"/>
            <w:jc w:val="center"/>
          </w:pPr>
        </w:pPrChange>
      </w:pPr>
    </w:p>
    <w:p w14:paraId="0A995A12" w14:textId="77777777" w:rsidR="008A2A97" w:rsidRPr="00DD03AB" w:rsidDel="00384C90" w:rsidRDefault="008A2A97">
      <w:pPr>
        <w:pStyle w:val="Heading1"/>
        <w:jc w:val="center"/>
        <w:rPr>
          <w:del w:id="3128" w:author="MinhHieu" w:date="2024-12-20T09:26:00Z"/>
          <w:lang w:val="vi-VN"/>
        </w:rPr>
        <w:pPrChange w:id="3129" w:author="MinhHieu" w:date="2024-12-20T14:31:00Z">
          <w:pPr>
            <w:pStyle w:val="Heading1"/>
            <w:ind w:right="803" w:firstLine="593"/>
            <w:jc w:val="center"/>
          </w:pPr>
        </w:pPrChange>
      </w:pPr>
    </w:p>
    <w:p w14:paraId="666FBC79" w14:textId="77777777" w:rsidR="008A2A97" w:rsidRPr="00DD03AB" w:rsidDel="00384C90" w:rsidRDefault="008A2A97">
      <w:pPr>
        <w:pStyle w:val="Heading1"/>
        <w:jc w:val="center"/>
        <w:rPr>
          <w:del w:id="3130" w:author="MinhHieu" w:date="2024-12-20T09:26:00Z"/>
          <w:lang w:val="vi-VN"/>
        </w:rPr>
        <w:pPrChange w:id="3131" w:author="MinhHieu" w:date="2024-12-20T14:31:00Z">
          <w:pPr>
            <w:pStyle w:val="Heading1"/>
            <w:ind w:right="803" w:firstLine="593"/>
            <w:jc w:val="center"/>
          </w:pPr>
        </w:pPrChange>
      </w:pPr>
    </w:p>
    <w:p w14:paraId="3E746BF0" w14:textId="77777777" w:rsidR="008A2A97" w:rsidRPr="00DD03AB" w:rsidDel="00384C90" w:rsidRDefault="008A2A97">
      <w:pPr>
        <w:pStyle w:val="Heading1"/>
        <w:jc w:val="center"/>
        <w:rPr>
          <w:del w:id="3132" w:author="MinhHieu" w:date="2024-12-20T09:26:00Z"/>
          <w:lang w:val="vi-VN"/>
        </w:rPr>
        <w:pPrChange w:id="3133" w:author="MinhHieu" w:date="2024-12-20T14:31:00Z">
          <w:pPr>
            <w:pStyle w:val="Heading1"/>
            <w:ind w:right="803" w:firstLine="593"/>
            <w:jc w:val="center"/>
          </w:pPr>
        </w:pPrChange>
      </w:pPr>
    </w:p>
    <w:p w14:paraId="0A0EE70D" w14:textId="77777777" w:rsidR="008A2A97" w:rsidRPr="00DD03AB" w:rsidDel="00384C90" w:rsidRDefault="008A2A97">
      <w:pPr>
        <w:pStyle w:val="Heading1"/>
        <w:jc w:val="center"/>
        <w:rPr>
          <w:del w:id="3134" w:author="MinhHieu" w:date="2024-12-20T09:26:00Z"/>
          <w:lang w:val="vi-VN"/>
        </w:rPr>
        <w:pPrChange w:id="3135" w:author="MinhHieu" w:date="2024-12-20T14:31:00Z">
          <w:pPr>
            <w:pStyle w:val="Heading1"/>
            <w:ind w:right="803" w:firstLine="593"/>
            <w:jc w:val="center"/>
          </w:pPr>
        </w:pPrChange>
      </w:pPr>
    </w:p>
    <w:p w14:paraId="590FFCCE" w14:textId="77777777" w:rsidR="008A2A97" w:rsidRPr="00DD03AB" w:rsidDel="00384C90" w:rsidRDefault="008A2A97">
      <w:pPr>
        <w:pStyle w:val="Heading1"/>
        <w:jc w:val="center"/>
        <w:rPr>
          <w:del w:id="3136" w:author="MinhHieu" w:date="2024-12-20T09:26:00Z"/>
          <w:lang w:val="vi-VN"/>
        </w:rPr>
        <w:pPrChange w:id="3137" w:author="MinhHieu" w:date="2024-12-20T14:31:00Z">
          <w:pPr>
            <w:pStyle w:val="Heading1"/>
            <w:ind w:right="803" w:firstLine="593"/>
            <w:jc w:val="center"/>
          </w:pPr>
        </w:pPrChange>
      </w:pPr>
    </w:p>
    <w:p w14:paraId="376CE173" w14:textId="77777777" w:rsidR="008A2A97" w:rsidRPr="00DD03AB" w:rsidDel="00384C90" w:rsidRDefault="008A2A97">
      <w:pPr>
        <w:pStyle w:val="Heading1"/>
        <w:jc w:val="center"/>
        <w:rPr>
          <w:del w:id="3138" w:author="MinhHieu" w:date="2024-12-20T09:26:00Z"/>
          <w:lang w:val="vi-VN"/>
        </w:rPr>
        <w:pPrChange w:id="3139" w:author="MinhHieu" w:date="2024-12-20T14:31:00Z">
          <w:pPr>
            <w:pStyle w:val="Heading1"/>
            <w:ind w:right="803" w:firstLine="593"/>
            <w:jc w:val="center"/>
          </w:pPr>
        </w:pPrChange>
      </w:pPr>
    </w:p>
    <w:p w14:paraId="30B015BF" w14:textId="77777777" w:rsidR="008A2A97" w:rsidRPr="00DD03AB" w:rsidDel="00384C90" w:rsidRDefault="008A2A97">
      <w:pPr>
        <w:pStyle w:val="Heading1"/>
        <w:jc w:val="center"/>
        <w:rPr>
          <w:del w:id="3140" w:author="MinhHieu" w:date="2024-12-20T09:26:00Z"/>
          <w:lang w:val="vi-VN"/>
        </w:rPr>
        <w:pPrChange w:id="3141" w:author="MinhHieu" w:date="2024-12-20T14:31:00Z">
          <w:pPr>
            <w:pStyle w:val="Heading1"/>
            <w:ind w:right="803" w:firstLine="593"/>
            <w:jc w:val="center"/>
          </w:pPr>
        </w:pPrChange>
      </w:pPr>
    </w:p>
    <w:p w14:paraId="031514D2" w14:textId="77777777" w:rsidR="008A2A97" w:rsidRPr="00DD03AB" w:rsidDel="00384C90" w:rsidRDefault="008A2A97">
      <w:pPr>
        <w:pStyle w:val="Heading1"/>
        <w:jc w:val="center"/>
        <w:rPr>
          <w:del w:id="3142" w:author="MinhHieu" w:date="2024-12-20T09:26:00Z"/>
          <w:lang w:val="vi-VN"/>
        </w:rPr>
        <w:pPrChange w:id="3143" w:author="MinhHieu" w:date="2024-12-20T14:31:00Z">
          <w:pPr>
            <w:pStyle w:val="Heading1"/>
            <w:ind w:right="803" w:firstLine="593"/>
            <w:jc w:val="center"/>
          </w:pPr>
        </w:pPrChange>
      </w:pPr>
    </w:p>
    <w:p w14:paraId="56A7DD59" w14:textId="77777777" w:rsidR="00A27D53" w:rsidRPr="00DD03AB" w:rsidDel="00384C90" w:rsidRDefault="00A27D53">
      <w:pPr>
        <w:pStyle w:val="Heading1"/>
        <w:jc w:val="center"/>
        <w:rPr>
          <w:del w:id="3144" w:author="MinhHieu" w:date="2024-12-20T09:26:00Z"/>
        </w:rPr>
        <w:pPrChange w:id="3145" w:author="MinhHieu" w:date="2024-12-20T14:31:00Z">
          <w:pPr>
            <w:pStyle w:val="Heading1"/>
            <w:ind w:right="803" w:firstLine="593"/>
            <w:jc w:val="center"/>
          </w:pPr>
        </w:pPrChange>
      </w:pPr>
      <w:bookmarkStart w:id="3146" w:name="_heading=h.u0l0txww2oqd" w:colFirst="0" w:colLast="0"/>
      <w:bookmarkEnd w:id="3146"/>
    </w:p>
    <w:p w14:paraId="00E3937A" w14:textId="77777777" w:rsidR="00A27D53" w:rsidRPr="00DD03AB" w:rsidDel="00384C90" w:rsidRDefault="00A27D53">
      <w:pPr>
        <w:pStyle w:val="Heading1"/>
        <w:jc w:val="center"/>
        <w:rPr>
          <w:del w:id="3147" w:author="MinhHieu" w:date="2024-12-20T09:26:00Z"/>
        </w:rPr>
        <w:pPrChange w:id="3148" w:author="MinhHieu" w:date="2024-12-20T14:31:00Z">
          <w:pPr>
            <w:pStyle w:val="Heading1"/>
            <w:ind w:right="803" w:firstLine="593"/>
            <w:jc w:val="center"/>
          </w:pPr>
        </w:pPrChange>
      </w:pPr>
      <w:bookmarkStart w:id="3149" w:name="_heading=h.fhndi2hbni2j" w:colFirst="0" w:colLast="0"/>
      <w:bookmarkEnd w:id="3149"/>
    </w:p>
    <w:p w14:paraId="0EDCAB80" w14:textId="77AB9FAC" w:rsidR="00FA7CED" w:rsidRPr="00DD03AB" w:rsidDel="00905EBD" w:rsidRDefault="00D33BC1">
      <w:pPr>
        <w:pStyle w:val="Heading1"/>
        <w:jc w:val="center"/>
        <w:rPr>
          <w:del w:id="3150" w:author="MinhHieu" w:date="2024-12-20T10:03:00Z"/>
          <w:lang w:val="vi-VN"/>
          <w:rPrChange w:id="3151" w:author="MinhHieu" w:date="2024-12-20T14:31:00Z">
            <w:rPr>
              <w:del w:id="3152" w:author="MinhHieu" w:date="2024-12-20T10:03:00Z"/>
            </w:rPr>
          </w:rPrChange>
        </w:rPr>
        <w:pPrChange w:id="3153" w:author="MinhHieu" w:date="2024-12-20T14:31:00Z">
          <w:pPr>
            <w:pStyle w:val="Heading1"/>
            <w:ind w:right="803" w:firstLine="593"/>
            <w:jc w:val="center"/>
          </w:pPr>
        </w:pPrChange>
      </w:pPr>
      <w:bookmarkStart w:id="3154" w:name="bookmark=id.2s8eyo1" w:colFirst="0" w:colLast="0"/>
      <w:bookmarkStart w:id="3155" w:name="_Toc185578140"/>
      <w:bookmarkStart w:id="3156" w:name="_Toc185579163"/>
      <w:bookmarkStart w:id="3157" w:name="_Toc185579267"/>
      <w:bookmarkStart w:id="3158" w:name="_Toc185587559"/>
      <w:bookmarkStart w:id="3159" w:name="_Toc185588606"/>
      <w:bookmarkEnd w:id="3154"/>
      <w:del w:id="3160" w:author="MinhHieu" w:date="2024-12-20T13:58:00Z">
        <w:r w:rsidRPr="00DD03AB" w:rsidDel="00AB7166">
          <w:delText>DANH MỤC BẢNG BIỂU</w:delText>
        </w:r>
      </w:del>
      <w:bookmarkEnd w:id="3155"/>
      <w:bookmarkEnd w:id="3156"/>
      <w:bookmarkEnd w:id="3157"/>
      <w:bookmarkEnd w:id="3158"/>
      <w:bookmarkEnd w:id="3159"/>
    </w:p>
    <w:p w14:paraId="6F435C0B" w14:textId="6853F603" w:rsidR="00A27D53" w:rsidRPr="00DD03AB" w:rsidDel="00FA7CED" w:rsidRDefault="00A27D53">
      <w:pPr>
        <w:pStyle w:val="Heading1"/>
        <w:jc w:val="center"/>
        <w:rPr>
          <w:del w:id="3161" w:author="MinhHieu" w:date="2024-12-20T09:34:00Z"/>
        </w:rPr>
        <w:pPrChange w:id="3162" w:author="MinhHieu" w:date="2024-12-20T14:31:00Z">
          <w:pPr>
            <w:pBdr>
              <w:top w:val="nil"/>
              <w:left w:val="nil"/>
              <w:bottom w:val="nil"/>
              <w:right w:val="nil"/>
              <w:between w:val="nil"/>
            </w:pBdr>
            <w:tabs>
              <w:tab w:val="left" w:pos="8933"/>
            </w:tabs>
            <w:spacing w:before="149" w:line="240" w:lineRule="auto"/>
            <w:ind w:left="124" w:right="0" w:firstLine="0"/>
          </w:pPr>
        </w:pPrChange>
      </w:pPr>
      <w:del w:id="3163" w:author="MinhHieu" w:date="2024-12-20T09:34:00Z">
        <w:r w:rsidRPr="00DD03AB" w:rsidDel="00FA7CED">
          <w:fldChar w:fldCharType="begin"/>
        </w:r>
        <w:r w:rsidRPr="00DD03AB" w:rsidDel="00FA7CED">
          <w:delInstrText>HYPERLINK \l "_heading=h.2r0uhxc" \h</w:delInstrText>
        </w:r>
        <w:r w:rsidRPr="00DD03AB" w:rsidDel="00FA7CED">
          <w:fldChar w:fldCharType="separate"/>
        </w:r>
        <w:r w:rsidRPr="00DD03AB" w:rsidDel="00FA7CED">
          <w:delText>Bảng 2.1 Mô tả usecase toàn hệ thống</w:delText>
        </w:r>
        <w:r w:rsidRPr="00DD03AB" w:rsidDel="00FA7CED">
          <w:tab/>
          <w:delText>23</w:delText>
        </w:r>
        <w:r w:rsidRPr="00DD03AB" w:rsidDel="00FA7CED">
          <w:fldChar w:fldCharType="end"/>
        </w:r>
      </w:del>
    </w:p>
    <w:p w14:paraId="062EFC19" w14:textId="4AEFC50B" w:rsidR="00A27D53" w:rsidRPr="00DD03AB" w:rsidDel="00FA7CED" w:rsidRDefault="00A27D53">
      <w:pPr>
        <w:pStyle w:val="Heading1"/>
        <w:jc w:val="center"/>
        <w:rPr>
          <w:del w:id="3164" w:author="MinhHieu" w:date="2024-12-20T09:34:00Z"/>
        </w:rPr>
        <w:pPrChange w:id="3165" w:author="MinhHieu" w:date="2024-12-20T14:31:00Z">
          <w:pPr>
            <w:pBdr>
              <w:top w:val="nil"/>
              <w:left w:val="nil"/>
              <w:bottom w:val="nil"/>
              <w:right w:val="nil"/>
              <w:between w:val="nil"/>
            </w:pBdr>
            <w:tabs>
              <w:tab w:val="left" w:pos="8933"/>
            </w:tabs>
            <w:spacing w:before="149" w:line="240" w:lineRule="auto"/>
            <w:ind w:left="124" w:right="0" w:firstLine="0"/>
          </w:pPr>
        </w:pPrChange>
      </w:pPr>
      <w:del w:id="3166" w:author="MinhHieu" w:date="2024-12-20T09:34:00Z">
        <w:r w:rsidRPr="00DD03AB" w:rsidDel="00FA7CED">
          <w:fldChar w:fldCharType="begin"/>
        </w:r>
        <w:r w:rsidRPr="00DD03AB" w:rsidDel="00FA7CED">
          <w:delInstrText>HYPERLINK \l "_heading=h.1gf8i83" \h</w:delInstrText>
        </w:r>
        <w:r w:rsidRPr="00DD03AB" w:rsidDel="00FA7CED">
          <w:fldChar w:fldCharType="separate"/>
        </w:r>
        <w:r w:rsidRPr="00DD03AB" w:rsidDel="00FA7CED">
          <w:delText>Bảng 2.2 Kịch bản tìm kiếm sản phẩm</w:delText>
        </w:r>
        <w:r w:rsidRPr="00DD03AB" w:rsidDel="00FA7CED">
          <w:tab/>
          <w:delText>28</w:delText>
        </w:r>
        <w:r w:rsidRPr="00DD03AB" w:rsidDel="00FA7CED">
          <w:fldChar w:fldCharType="end"/>
        </w:r>
      </w:del>
    </w:p>
    <w:p w14:paraId="538A0659" w14:textId="026D169F" w:rsidR="00A27D53" w:rsidRPr="00DD03AB" w:rsidDel="00FA7CED" w:rsidRDefault="00A27D53">
      <w:pPr>
        <w:pStyle w:val="Heading1"/>
        <w:jc w:val="center"/>
        <w:rPr>
          <w:del w:id="3167" w:author="MinhHieu" w:date="2024-12-20T09:34:00Z"/>
        </w:rPr>
        <w:pPrChange w:id="3168" w:author="MinhHieu" w:date="2024-12-20T14:31:00Z">
          <w:pPr>
            <w:pBdr>
              <w:top w:val="nil"/>
              <w:left w:val="nil"/>
              <w:bottom w:val="nil"/>
              <w:right w:val="nil"/>
              <w:between w:val="nil"/>
            </w:pBdr>
            <w:tabs>
              <w:tab w:val="left" w:pos="8933"/>
            </w:tabs>
            <w:spacing w:before="149" w:line="240" w:lineRule="auto"/>
            <w:ind w:left="124" w:right="0" w:firstLine="0"/>
          </w:pPr>
        </w:pPrChange>
      </w:pPr>
      <w:del w:id="3169" w:author="MinhHieu" w:date="2024-12-20T09:34:00Z">
        <w:r w:rsidRPr="00DD03AB" w:rsidDel="00FA7CED">
          <w:fldChar w:fldCharType="begin"/>
        </w:r>
        <w:r w:rsidRPr="00DD03AB" w:rsidDel="00FA7CED">
          <w:delInstrText>HYPERLINK \l "_heading=h.r2r73f" \h</w:delInstrText>
        </w:r>
        <w:r w:rsidRPr="00DD03AB" w:rsidDel="00FA7CED">
          <w:fldChar w:fldCharType="separate"/>
        </w:r>
        <w:r w:rsidRPr="00DD03AB" w:rsidDel="00FA7CED">
          <w:delText>Bảng 2.3 Kịch bản đánh giá sản phẩm</w:delText>
        </w:r>
        <w:r w:rsidRPr="00DD03AB" w:rsidDel="00FA7CED">
          <w:tab/>
          <w:delText>29</w:delText>
        </w:r>
        <w:r w:rsidRPr="00DD03AB" w:rsidDel="00FA7CED">
          <w:fldChar w:fldCharType="end"/>
        </w:r>
      </w:del>
    </w:p>
    <w:p w14:paraId="7122782B" w14:textId="334A194D" w:rsidR="00A27D53" w:rsidRPr="00DD03AB" w:rsidDel="00FA7CED" w:rsidRDefault="00A27D53">
      <w:pPr>
        <w:pStyle w:val="Heading1"/>
        <w:jc w:val="center"/>
        <w:rPr>
          <w:del w:id="3170" w:author="MinhHieu" w:date="2024-12-20T09:34:00Z"/>
        </w:rPr>
        <w:pPrChange w:id="3171" w:author="MinhHieu" w:date="2024-12-20T14:31:00Z">
          <w:pPr>
            <w:pBdr>
              <w:top w:val="nil"/>
              <w:left w:val="nil"/>
              <w:bottom w:val="nil"/>
              <w:right w:val="nil"/>
              <w:between w:val="nil"/>
            </w:pBdr>
            <w:tabs>
              <w:tab w:val="left" w:pos="8933"/>
            </w:tabs>
            <w:spacing w:before="149" w:line="240" w:lineRule="auto"/>
            <w:ind w:left="124" w:right="0" w:firstLine="0"/>
          </w:pPr>
        </w:pPrChange>
      </w:pPr>
      <w:del w:id="3172" w:author="MinhHieu" w:date="2024-12-20T09:34:00Z">
        <w:r w:rsidRPr="00DD03AB" w:rsidDel="00FA7CED">
          <w:fldChar w:fldCharType="begin"/>
        </w:r>
        <w:r w:rsidRPr="00DD03AB" w:rsidDel="00FA7CED">
          <w:delInstrText>HYPERLINK \l "_heading=h.3b2epr8" \h</w:delInstrText>
        </w:r>
        <w:r w:rsidRPr="00DD03AB" w:rsidDel="00FA7CED">
          <w:fldChar w:fldCharType="separate"/>
        </w:r>
        <w:r w:rsidRPr="00DD03AB" w:rsidDel="00FA7CED">
          <w:delText>Bảng 2.4 Kịch bản thêm sản phẩm vào giỏ hàng</w:delText>
        </w:r>
        <w:r w:rsidRPr="00DD03AB" w:rsidDel="00FA7CED">
          <w:tab/>
          <w:delText>29</w:delText>
        </w:r>
        <w:r w:rsidRPr="00DD03AB" w:rsidDel="00FA7CED">
          <w:fldChar w:fldCharType="end"/>
        </w:r>
      </w:del>
    </w:p>
    <w:p w14:paraId="526902C8" w14:textId="3AFA9CF5" w:rsidR="00A27D53" w:rsidRPr="00DD03AB" w:rsidDel="00FA7CED" w:rsidRDefault="00A27D53">
      <w:pPr>
        <w:pStyle w:val="Heading1"/>
        <w:jc w:val="center"/>
        <w:rPr>
          <w:del w:id="3173" w:author="MinhHieu" w:date="2024-12-20T09:34:00Z"/>
        </w:rPr>
        <w:pPrChange w:id="3174" w:author="MinhHieu" w:date="2024-12-20T14:31:00Z">
          <w:pPr>
            <w:pBdr>
              <w:top w:val="nil"/>
              <w:left w:val="nil"/>
              <w:bottom w:val="nil"/>
              <w:right w:val="nil"/>
              <w:between w:val="nil"/>
            </w:pBdr>
            <w:tabs>
              <w:tab w:val="left" w:pos="8933"/>
            </w:tabs>
            <w:spacing w:before="149" w:line="240" w:lineRule="auto"/>
            <w:ind w:left="124" w:right="0" w:firstLine="0"/>
          </w:pPr>
        </w:pPrChange>
      </w:pPr>
      <w:del w:id="3175" w:author="MinhHieu" w:date="2024-12-20T09:34:00Z">
        <w:r w:rsidRPr="00DD03AB" w:rsidDel="00FA7CED">
          <w:fldChar w:fldCharType="begin"/>
        </w:r>
        <w:r w:rsidRPr="00DD03AB" w:rsidDel="00FA7CED">
          <w:delInstrText>HYPERLINK \l "_heading=h.1q7ozz1" \h</w:delInstrText>
        </w:r>
        <w:r w:rsidRPr="00DD03AB" w:rsidDel="00FA7CED">
          <w:fldChar w:fldCharType="separate"/>
        </w:r>
        <w:r w:rsidRPr="00DD03AB" w:rsidDel="00FA7CED">
          <w:delText>Bảng 2.5 Kịch bản sửa sản phẩm trong giỏ hàng</w:delText>
        </w:r>
        <w:r w:rsidRPr="00DD03AB" w:rsidDel="00FA7CED">
          <w:tab/>
          <w:delText>30</w:delText>
        </w:r>
        <w:r w:rsidRPr="00DD03AB" w:rsidDel="00FA7CED">
          <w:fldChar w:fldCharType="end"/>
        </w:r>
      </w:del>
    </w:p>
    <w:p w14:paraId="219C818F" w14:textId="259F613F" w:rsidR="00A27D53" w:rsidRPr="00DD03AB" w:rsidDel="00FA7CED" w:rsidRDefault="00A27D53">
      <w:pPr>
        <w:pStyle w:val="Heading1"/>
        <w:jc w:val="center"/>
        <w:rPr>
          <w:del w:id="3176" w:author="MinhHieu" w:date="2024-12-20T09:34:00Z"/>
        </w:rPr>
        <w:pPrChange w:id="3177" w:author="MinhHieu" w:date="2024-12-20T14:31:00Z">
          <w:pPr>
            <w:pBdr>
              <w:top w:val="nil"/>
              <w:left w:val="nil"/>
              <w:bottom w:val="nil"/>
              <w:right w:val="nil"/>
              <w:between w:val="nil"/>
            </w:pBdr>
            <w:tabs>
              <w:tab w:val="left" w:pos="8933"/>
            </w:tabs>
            <w:spacing w:before="149" w:line="240" w:lineRule="auto"/>
            <w:ind w:left="124" w:right="0" w:firstLine="0"/>
          </w:pPr>
        </w:pPrChange>
      </w:pPr>
      <w:del w:id="3178" w:author="MinhHieu" w:date="2024-12-20T09:34:00Z">
        <w:r w:rsidRPr="00DD03AB" w:rsidDel="00FA7CED">
          <w:fldChar w:fldCharType="begin"/>
        </w:r>
        <w:r w:rsidRPr="00DD03AB" w:rsidDel="00FA7CED">
          <w:delInstrText>HYPERLINK \l "_heading=h.4a7cimu" \h</w:delInstrText>
        </w:r>
        <w:r w:rsidRPr="00DD03AB" w:rsidDel="00FA7CED">
          <w:fldChar w:fldCharType="separate"/>
        </w:r>
        <w:r w:rsidRPr="00DD03AB" w:rsidDel="00FA7CED">
          <w:delText>Bảng 2.6 Kịch bản xóa sản phẩm khỏi giỏ hàng</w:delText>
        </w:r>
        <w:r w:rsidRPr="00DD03AB" w:rsidDel="00FA7CED">
          <w:tab/>
          <w:delText>30</w:delText>
        </w:r>
        <w:r w:rsidRPr="00DD03AB" w:rsidDel="00FA7CED">
          <w:fldChar w:fldCharType="end"/>
        </w:r>
      </w:del>
    </w:p>
    <w:p w14:paraId="0C2308B2" w14:textId="0CB1D64E" w:rsidR="00A27D53" w:rsidRPr="00DD03AB" w:rsidDel="00FA7CED" w:rsidRDefault="00A27D53">
      <w:pPr>
        <w:pStyle w:val="Heading1"/>
        <w:jc w:val="center"/>
        <w:rPr>
          <w:del w:id="3179" w:author="MinhHieu" w:date="2024-12-20T09:34:00Z"/>
        </w:rPr>
        <w:pPrChange w:id="3180" w:author="MinhHieu" w:date="2024-12-20T14:31:00Z">
          <w:pPr>
            <w:pBdr>
              <w:top w:val="nil"/>
              <w:left w:val="nil"/>
              <w:bottom w:val="nil"/>
              <w:right w:val="nil"/>
              <w:between w:val="nil"/>
            </w:pBdr>
            <w:tabs>
              <w:tab w:val="left" w:pos="8933"/>
            </w:tabs>
            <w:spacing w:before="149" w:line="240" w:lineRule="auto"/>
            <w:ind w:left="124" w:right="0" w:firstLine="0"/>
          </w:pPr>
        </w:pPrChange>
      </w:pPr>
      <w:del w:id="3181" w:author="MinhHieu" w:date="2024-12-20T09:34:00Z">
        <w:r w:rsidRPr="00DD03AB" w:rsidDel="00FA7CED">
          <w:fldChar w:fldCharType="begin"/>
        </w:r>
        <w:r w:rsidRPr="00DD03AB" w:rsidDel="00FA7CED">
          <w:delInstrText>HYPERLINK \l "_heading=h.2pcmsun" \h</w:delInstrText>
        </w:r>
        <w:r w:rsidRPr="00DD03AB" w:rsidDel="00FA7CED">
          <w:fldChar w:fldCharType="separate"/>
        </w:r>
        <w:r w:rsidRPr="00DD03AB" w:rsidDel="00FA7CED">
          <w:delText>Bảng 2.7 Kịch bản thanh toán</w:delText>
        </w:r>
        <w:r w:rsidRPr="00DD03AB" w:rsidDel="00FA7CED">
          <w:tab/>
          <w:delText>31</w:delText>
        </w:r>
        <w:r w:rsidRPr="00DD03AB" w:rsidDel="00FA7CED">
          <w:fldChar w:fldCharType="end"/>
        </w:r>
      </w:del>
    </w:p>
    <w:p w14:paraId="37113B8D" w14:textId="34B10A13" w:rsidR="00A27D53" w:rsidRPr="00DD03AB" w:rsidDel="00FA7CED" w:rsidRDefault="00A27D53">
      <w:pPr>
        <w:pStyle w:val="Heading1"/>
        <w:jc w:val="center"/>
        <w:rPr>
          <w:del w:id="3182" w:author="MinhHieu" w:date="2024-12-20T09:34:00Z"/>
        </w:rPr>
        <w:pPrChange w:id="3183" w:author="MinhHieu" w:date="2024-12-20T14:31:00Z">
          <w:pPr>
            <w:pBdr>
              <w:top w:val="nil"/>
              <w:left w:val="nil"/>
              <w:bottom w:val="nil"/>
              <w:right w:val="nil"/>
              <w:between w:val="nil"/>
            </w:pBdr>
            <w:tabs>
              <w:tab w:val="left" w:pos="8933"/>
            </w:tabs>
            <w:spacing w:before="149" w:line="240" w:lineRule="auto"/>
            <w:ind w:left="124" w:right="0" w:firstLine="0"/>
          </w:pPr>
        </w:pPrChange>
      </w:pPr>
      <w:del w:id="3184" w:author="MinhHieu" w:date="2024-12-20T09:34:00Z">
        <w:r w:rsidRPr="00DD03AB" w:rsidDel="00FA7CED">
          <w:fldChar w:fldCharType="begin"/>
        </w:r>
        <w:r w:rsidRPr="00DD03AB" w:rsidDel="00FA7CED">
          <w:delInstrText>HYPERLINK \l "_heading=h.3s49zyc" \h</w:delInstrText>
        </w:r>
        <w:r w:rsidRPr="00DD03AB" w:rsidDel="00FA7CED">
          <w:fldChar w:fldCharType="separate"/>
        </w:r>
        <w:r w:rsidRPr="00DD03AB" w:rsidDel="00FA7CED">
          <w:delText>Bảng 2.8 Kịch bản xem chi tiết đơn hàng</w:delText>
        </w:r>
        <w:r w:rsidRPr="00DD03AB" w:rsidDel="00FA7CED">
          <w:tab/>
          <w:delText>32</w:delText>
        </w:r>
        <w:r w:rsidRPr="00DD03AB" w:rsidDel="00FA7CED">
          <w:fldChar w:fldCharType="end"/>
        </w:r>
      </w:del>
    </w:p>
    <w:p w14:paraId="2B26747A" w14:textId="1DE1D415" w:rsidR="00A27D53" w:rsidRPr="00DD03AB" w:rsidDel="00FA7CED" w:rsidRDefault="00A27D53">
      <w:pPr>
        <w:pStyle w:val="Heading1"/>
        <w:jc w:val="center"/>
        <w:rPr>
          <w:del w:id="3185" w:author="MinhHieu" w:date="2024-12-20T09:34:00Z"/>
        </w:rPr>
        <w:pPrChange w:id="3186" w:author="MinhHieu" w:date="2024-12-20T14:31:00Z">
          <w:pPr>
            <w:pBdr>
              <w:top w:val="nil"/>
              <w:left w:val="nil"/>
              <w:bottom w:val="nil"/>
              <w:right w:val="nil"/>
              <w:between w:val="nil"/>
            </w:pBdr>
            <w:tabs>
              <w:tab w:val="left" w:pos="8933"/>
            </w:tabs>
            <w:spacing w:before="149" w:line="240" w:lineRule="auto"/>
            <w:ind w:left="124" w:right="0" w:firstLine="0"/>
          </w:pPr>
        </w:pPrChange>
      </w:pPr>
      <w:del w:id="3187" w:author="MinhHieu" w:date="2024-12-20T09:34:00Z">
        <w:r w:rsidRPr="00DD03AB" w:rsidDel="00FA7CED">
          <w:fldChar w:fldCharType="begin"/>
        </w:r>
        <w:r w:rsidRPr="00DD03AB" w:rsidDel="00FA7CED">
          <w:delInstrText>HYPERLINK \l "_heading=h.14hx32g" \h</w:delInstrText>
        </w:r>
        <w:r w:rsidRPr="00DD03AB" w:rsidDel="00FA7CED">
          <w:fldChar w:fldCharType="separate"/>
        </w:r>
        <w:r w:rsidRPr="00DD03AB" w:rsidDel="00FA7CED">
          <w:delText>Bảng 2.9 Kịch bản thêm bạn bè</w:delText>
        </w:r>
        <w:r w:rsidRPr="00DD03AB" w:rsidDel="00FA7CED">
          <w:tab/>
          <w:delText>32</w:delText>
        </w:r>
        <w:r w:rsidRPr="00DD03AB" w:rsidDel="00FA7CED">
          <w:fldChar w:fldCharType="end"/>
        </w:r>
      </w:del>
    </w:p>
    <w:p w14:paraId="7D4F4781" w14:textId="14093380" w:rsidR="00A27D53" w:rsidRPr="00DD03AB" w:rsidDel="00FA7CED" w:rsidRDefault="00A27D53">
      <w:pPr>
        <w:pStyle w:val="Heading1"/>
        <w:jc w:val="center"/>
        <w:rPr>
          <w:del w:id="3188" w:author="MinhHieu" w:date="2024-12-20T09:34:00Z"/>
        </w:rPr>
        <w:pPrChange w:id="3189" w:author="MinhHieu" w:date="2024-12-20T14:31:00Z">
          <w:pPr>
            <w:pBdr>
              <w:top w:val="nil"/>
              <w:left w:val="nil"/>
              <w:bottom w:val="nil"/>
              <w:right w:val="nil"/>
              <w:between w:val="nil"/>
            </w:pBdr>
            <w:tabs>
              <w:tab w:val="left" w:pos="8933"/>
            </w:tabs>
            <w:spacing w:before="149" w:line="240" w:lineRule="auto"/>
            <w:ind w:left="124" w:right="0" w:firstLine="0"/>
          </w:pPr>
        </w:pPrChange>
      </w:pPr>
      <w:del w:id="3190" w:author="MinhHieu" w:date="2024-12-20T09:34:00Z">
        <w:r w:rsidRPr="00DD03AB" w:rsidDel="00FA7CED">
          <w:fldChar w:fldCharType="begin"/>
        </w:r>
        <w:r w:rsidRPr="00DD03AB" w:rsidDel="00FA7CED">
          <w:delInstrText>HYPERLINK \l "_heading=h.3ohklq9" \h</w:delInstrText>
        </w:r>
        <w:r w:rsidRPr="00DD03AB" w:rsidDel="00FA7CED">
          <w:fldChar w:fldCharType="separate"/>
        </w:r>
        <w:r w:rsidRPr="00DD03AB" w:rsidDel="00FA7CED">
          <w:delText>Bảng 2.10 Kịch bản xóa bạn bè</w:delText>
        </w:r>
        <w:r w:rsidRPr="00DD03AB" w:rsidDel="00FA7CED">
          <w:tab/>
          <w:delText>33</w:delText>
        </w:r>
        <w:r w:rsidRPr="00DD03AB" w:rsidDel="00FA7CED">
          <w:fldChar w:fldCharType="end"/>
        </w:r>
      </w:del>
    </w:p>
    <w:p w14:paraId="6577223D" w14:textId="1D40B954" w:rsidR="00A27D53" w:rsidRPr="00DD03AB" w:rsidDel="00FA7CED" w:rsidRDefault="00A27D53">
      <w:pPr>
        <w:pStyle w:val="Heading1"/>
        <w:jc w:val="center"/>
        <w:rPr>
          <w:del w:id="3191" w:author="MinhHieu" w:date="2024-12-20T09:34:00Z"/>
        </w:rPr>
        <w:pPrChange w:id="3192" w:author="MinhHieu" w:date="2024-12-20T14:31:00Z">
          <w:pPr>
            <w:pBdr>
              <w:top w:val="nil"/>
              <w:left w:val="nil"/>
              <w:bottom w:val="nil"/>
              <w:right w:val="nil"/>
              <w:between w:val="nil"/>
            </w:pBdr>
            <w:tabs>
              <w:tab w:val="left" w:pos="8933"/>
            </w:tabs>
            <w:spacing w:before="149" w:line="240" w:lineRule="auto"/>
            <w:ind w:left="124" w:right="0" w:firstLine="0"/>
          </w:pPr>
        </w:pPrChange>
      </w:pPr>
      <w:del w:id="3193" w:author="MinhHieu" w:date="2024-12-20T09:34:00Z">
        <w:r w:rsidRPr="00DD03AB" w:rsidDel="00FA7CED">
          <w:fldChar w:fldCharType="begin"/>
        </w:r>
        <w:r w:rsidRPr="00DD03AB" w:rsidDel="00FA7CED">
          <w:delInstrText>HYPERLINK \l "_heading=h.23muvy2" \h</w:delInstrText>
        </w:r>
        <w:r w:rsidRPr="00DD03AB" w:rsidDel="00FA7CED">
          <w:fldChar w:fldCharType="separate"/>
        </w:r>
        <w:r w:rsidRPr="00DD03AB" w:rsidDel="00FA7CED">
          <w:delText>Bảng 2.11 Kịch bản tặng phiếu giảm giá</w:delText>
        </w:r>
        <w:r w:rsidRPr="00DD03AB" w:rsidDel="00FA7CED">
          <w:tab/>
          <w:delText>33</w:delText>
        </w:r>
        <w:r w:rsidRPr="00DD03AB" w:rsidDel="00FA7CED">
          <w:fldChar w:fldCharType="end"/>
        </w:r>
      </w:del>
    </w:p>
    <w:p w14:paraId="26695A19" w14:textId="7C183441" w:rsidR="00A27D53" w:rsidRPr="00DD03AB" w:rsidDel="00FA7CED" w:rsidRDefault="00A27D53">
      <w:pPr>
        <w:pStyle w:val="Heading1"/>
        <w:jc w:val="center"/>
        <w:rPr>
          <w:del w:id="3194" w:author="MinhHieu" w:date="2024-12-20T09:34:00Z"/>
        </w:rPr>
        <w:pPrChange w:id="3195" w:author="MinhHieu" w:date="2024-12-20T14:31:00Z">
          <w:pPr>
            <w:pBdr>
              <w:top w:val="nil"/>
              <w:left w:val="nil"/>
              <w:bottom w:val="nil"/>
              <w:right w:val="nil"/>
              <w:between w:val="nil"/>
            </w:pBdr>
            <w:tabs>
              <w:tab w:val="left" w:pos="8933"/>
            </w:tabs>
            <w:spacing w:before="149" w:line="240" w:lineRule="auto"/>
            <w:ind w:left="124" w:right="0" w:firstLine="0"/>
          </w:pPr>
        </w:pPrChange>
      </w:pPr>
      <w:del w:id="3196" w:author="MinhHieu" w:date="2024-12-20T09:34:00Z">
        <w:r w:rsidRPr="00DD03AB" w:rsidDel="00FA7CED">
          <w:fldChar w:fldCharType="begin"/>
        </w:r>
        <w:r w:rsidRPr="00DD03AB" w:rsidDel="00FA7CED">
          <w:delInstrText>HYPERLINK \l "_heading=h.is565v" \h</w:delInstrText>
        </w:r>
        <w:r w:rsidRPr="00DD03AB" w:rsidDel="00FA7CED">
          <w:fldChar w:fldCharType="separate"/>
        </w:r>
        <w:r w:rsidRPr="00DD03AB" w:rsidDel="00FA7CED">
          <w:delText>Bảng 2.12 Kịch bản báo cáo thống kê</w:delText>
        </w:r>
        <w:r w:rsidRPr="00DD03AB" w:rsidDel="00FA7CED">
          <w:tab/>
          <w:delText>34</w:delText>
        </w:r>
        <w:r w:rsidRPr="00DD03AB" w:rsidDel="00FA7CED">
          <w:fldChar w:fldCharType="end"/>
        </w:r>
      </w:del>
    </w:p>
    <w:p w14:paraId="32B2460D" w14:textId="65FCEDF2" w:rsidR="00A27D53" w:rsidRPr="00DD03AB" w:rsidDel="00FA7CED" w:rsidRDefault="00A27D53">
      <w:pPr>
        <w:pStyle w:val="Heading1"/>
        <w:jc w:val="center"/>
        <w:rPr>
          <w:del w:id="3197" w:author="MinhHieu" w:date="2024-12-20T09:34:00Z"/>
        </w:rPr>
        <w:pPrChange w:id="3198" w:author="MinhHieu" w:date="2024-12-20T14:31:00Z">
          <w:pPr>
            <w:pBdr>
              <w:top w:val="nil"/>
              <w:left w:val="nil"/>
              <w:bottom w:val="nil"/>
              <w:right w:val="nil"/>
              <w:between w:val="nil"/>
            </w:pBdr>
            <w:tabs>
              <w:tab w:val="left" w:pos="8933"/>
            </w:tabs>
            <w:spacing w:before="150" w:line="240" w:lineRule="auto"/>
            <w:ind w:left="124" w:right="0" w:firstLine="0"/>
          </w:pPr>
        </w:pPrChange>
      </w:pPr>
      <w:del w:id="3199" w:author="MinhHieu" w:date="2024-12-20T09:34:00Z">
        <w:r w:rsidRPr="00DD03AB" w:rsidDel="00FA7CED">
          <w:lastRenderedPageBreak/>
          <w:fldChar w:fldCharType="begin"/>
        </w:r>
        <w:r w:rsidRPr="00DD03AB" w:rsidDel="00FA7CED">
          <w:delInstrText>HYPERLINK \l "_heading=h.32rsoto" \h</w:delInstrText>
        </w:r>
        <w:r w:rsidRPr="00DD03AB" w:rsidDel="00FA7CED">
          <w:fldChar w:fldCharType="separate"/>
        </w:r>
        <w:r w:rsidRPr="00DD03AB" w:rsidDel="00FA7CED">
          <w:delText>Bảng 2.13 Kịch bản thêm sản phẩm</w:delText>
        </w:r>
        <w:r w:rsidRPr="00DD03AB" w:rsidDel="00FA7CED">
          <w:tab/>
          <w:delText>34</w:delText>
        </w:r>
        <w:r w:rsidRPr="00DD03AB" w:rsidDel="00FA7CED">
          <w:fldChar w:fldCharType="end"/>
        </w:r>
      </w:del>
    </w:p>
    <w:p w14:paraId="7C3639CF" w14:textId="3C1C029F" w:rsidR="00A27D53" w:rsidRPr="00DD03AB" w:rsidDel="00FA7CED" w:rsidRDefault="00A27D53">
      <w:pPr>
        <w:pStyle w:val="Heading1"/>
        <w:jc w:val="center"/>
        <w:rPr>
          <w:del w:id="3200" w:author="MinhHieu" w:date="2024-12-20T09:34:00Z"/>
        </w:rPr>
        <w:pPrChange w:id="3201" w:author="MinhHieu" w:date="2024-12-20T14:31:00Z">
          <w:pPr>
            <w:pBdr>
              <w:top w:val="nil"/>
              <w:left w:val="nil"/>
              <w:bottom w:val="nil"/>
              <w:right w:val="nil"/>
              <w:between w:val="nil"/>
            </w:pBdr>
            <w:tabs>
              <w:tab w:val="left" w:pos="8933"/>
            </w:tabs>
            <w:spacing w:before="149" w:line="240" w:lineRule="auto"/>
            <w:ind w:left="124" w:right="0" w:firstLine="0"/>
          </w:pPr>
        </w:pPrChange>
      </w:pPr>
      <w:del w:id="3202" w:author="MinhHieu" w:date="2024-12-20T09:34:00Z">
        <w:r w:rsidRPr="00DD03AB" w:rsidDel="00FA7CED">
          <w:fldChar w:fldCharType="begin"/>
        </w:r>
        <w:r w:rsidRPr="00DD03AB" w:rsidDel="00FA7CED">
          <w:delInstrText>HYPERLINK \l "_heading=h.1hx2z1h" \h</w:delInstrText>
        </w:r>
        <w:r w:rsidRPr="00DD03AB" w:rsidDel="00FA7CED">
          <w:fldChar w:fldCharType="separate"/>
        </w:r>
        <w:r w:rsidRPr="00DD03AB" w:rsidDel="00FA7CED">
          <w:delText>Bảng 2.14 Kịch bản sửa sản phẩm</w:delText>
        </w:r>
        <w:r w:rsidRPr="00DD03AB" w:rsidDel="00FA7CED">
          <w:tab/>
          <w:delText>35</w:delText>
        </w:r>
        <w:r w:rsidRPr="00DD03AB" w:rsidDel="00FA7CED">
          <w:fldChar w:fldCharType="end"/>
        </w:r>
      </w:del>
    </w:p>
    <w:p w14:paraId="4754B947" w14:textId="5BC19457" w:rsidR="00A27D53" w:rsidRPr="00DD03AB" w:rsidDel="00FA7CED" w:rsidRDefault="00A27D53">
      <w:pPr>
        <w:pStyle w:val="Heading1"/>
        <w:jc w:val="center"/>
        <w:rPr>
          <w:del w:id="3203" w:author="MinhHieu" w:date="2024-12-20T09:34:00Z"/>
        </w:rPr>
        <w:pPrChange w:id="3204" w:author="MinhHieu" w:date="2024-12-20T14:31:00Z">
          <w:pPr>
            <w:pBdr>
              <w:top w:val="nil"/>
              <w:left w:val="nil"/>
              <w:bottom w:val="nil"/>
              <w:right w:val="nil"/>
              <w:between w:val="nil"/>
            </w:pBdr>
            <w:tabs>
              <w:tab w:val="left" w:pos="8933"/>
            </w:tabs>
            <w:spacing w:before="149" w:line="240" w:lineRule="auto"/>
            <w:ind w:left="124" w:right="0" w:firstLine="0"/>
          </w:pPr>
        </w:pPrChange>
      </w:pPr>
      <w:del w:id="3205" w:author="MinhHieu" w:date="2024-12-20T09:34:00Z">
        <w:r w:rsidRPr="00DD03AB" w:rsidDel="00FA7CED">
          <w:fldChar w:fldCharType="begin"/>
        </w:r>
        <w:r w:rsidRPr="00DD03AB" w:rsidDel="00FA7CED">
          <w:delInstrText>HYPERLINK \l "_heading=h.41wqhpa" \h</w:delInstrText>
        </w:r>
        <w:r w:rsidRPr="00DD03AB" w:rsidDel="00FA7CED">
          <w:fldChar w:fldCharType="separate"/>
        </w:r>
        <w:r w:rsidRPr="00DD03AB" w:rsidDel="00FA7CED">
          <w:delText>Bảng 2.15 Kịch bản xóa sản phẩm</w:delText>
        </w:r>
        <w:r w:rsidRPr="00DD03AB" w:rsidDel="00FA7CED">
          <w:tab/>
          <w:delText>36</w:delText>
        </w:r>
        <w:r w:rsidRPr="00DD03AB" w:rsidDel="00FA7CED">
          <w:fldChar w:fldCharType="end"/>
        </w:r>
      </w:del>
    </w:p>
    <w:p w14:paraId="1854B508" w14:textId="33D209F1" w:rsidR="00A27D53" w:rsidRPr="00DD03AB" w:rsidDel="00FA7CED" w:rsidRDefault="00A27D53">
      <w:pPr>
        <w:pStyle w:val="Heading1"/>
        <w:jc w:val="center"/>
        <w:rPr>
          <w:del w:id="3206" w:author="MinhHieu" w:date="2024-12-20T09:34:00Z"/>
        </w:rPr>
        <w:pPrChange w:id="3207" w:author="MinhHieu" w:date="2024-12-20T14:31:00Z">
          <w:pPr>
            <w:pBdr>
              <w:top w:val="nil"/>
              <w:left w:val="nil"/>
              <w:bottom w:val="nil"/>
              <w:right w:val="nil"/>
              <w:between w:val="nil"/>
            </w:pBdr>
            <w:tabs>
              <w:tab w:val="left" w:pos="8933"/>
            </w:tabs>
            <w:spacing w:before="149" w:line="240" w:lineRule="auto"/>
            <w:ind w:left="124" w:right="0" w:firstLine="0"/>
          </w:pPr>
        </w:pPrChange>
      </w:pPr>
      <w:del w:id="3208" w:author="MinhHieu" w:date="2024-12-20T09:34:00Z">
        <w:r w:rsidRPr="00DD03AB" w:rsidDel="00FA7CED">
          <w:fldChar w:fldCharType="begin"/>
        </w:r>
        <w:r w:rsidRPr="00DD03AB" w:rsidDel="00FA7CED">
          <w:delInstrText>HYPERLINK \l "_heading=h.2h20rx3" \h</w:delInstrText>
        </w:r>
        <w:r w:rsidRPr="00DD03AB" w:rsidDel="00FA7CED">
          <w:fldChar w:fldCharType="separate"/>
        </w:r>
        <w:r w:rsidRPr="00DD03AB" w:rsidDel="00FA7CED">
          <w:delText>Bảng 2.16 Kịch bản thêm danh mục</w:delText>
        </w:r>
        <w:r w:rsidRPr="00DD03AB" w:rsidDel="00FA7CED">
          <w:tab/>
          <w:delText>36</w:delText>
        </w:r>
        <w:r w:rsidRPr="00DD03AB" w:rsidDel="00FA7CED">
          <w:fldChar w:fldCharType="end"/>
        </w:r>
      </w:del>
    </w:p>
    <w:p w14:paraId="04B1BE64" w14:textId="7D9E3D1E" w:rsidR="00A27D53" w:rsidRPr="00DD03AB" w:rsidDel="00FA7CED" w:rsidRDefault="00A27D53">
      <w:pPr>
        <w:pStyle w:val="Heading1"/>
        <w:jc w:val="center"/>
        <w:rPr>
          <w:del w:id="3209" w:author="MinhHieu" w:date="2024-12-20T09:34:00Z"/>
        </w:rPr>
        <w:pPrChange w:id="3210" w:author="MinhHieu" w:date="2024-12-20T14:31:00Z">
          <w:pPr>
            <w:pBdr>
              <w:top w:val="nil"/>
              <w:left w:val="nil"/>
              <w:bottom w:val="nil"/>
              <w:right w:val="nil"/>
              <w:between w:val="nil"/>
            </w:pBdr>
            <w:tabs>
              <w:tab w:val="left" w:pos="8933"/>
            </w:tabs>
            <w:spacing w:before="149" w:line="240" w:lineRule="auto"/>
            <w:ind w:left="124" w:right="0" w:firstLine="0"/>
          </w:pPr>
        </w:pPrChange>
      </w:pPr>
      <w:del w:id="3211" w:author="MinhHieu" w:date="2024-12-20T09:34:00Z">
        <w:r w:rsidRPr="00DD03AB" w:rsidDel="00FA7CED">
          <w:fldChar w:fldCharType="begin"/>
        </w:r>
        <w:r w:rsidRPr="00DD03AB" w:rsidDel="00FA7CED">
          <w:delInstrText>HYPERLINK \l "_heading=h.w7b24w" \h</w:delInstrText>
        </w:r>
        <w:r w:rsidRPr="00DD03AB" w:rsidDel="00FA7CED">
          <w:fldChar w:fldCharType="separate"/>
        </w:r>
        <w:r w:rsidRPr="00DD03AB" w:rsidDel="00FA7CED">
          <w:delText>Bảng 2.17 Kịch bản sửa danh mục</w:delText>
        </w:r>
        <w:r w:rsidRPr="00DD03AB" w:rsidDel="00FA7CED">
          <w:tab/>
          <w:delText>37</w:delText>
        </w:r>
        <w:r w:rsidRPr="00DD03AB" w:rsidDel="00FA7CED">
          <w:fldChar w:fldCharType="end"/>
        </w:r>
      </w:del>
    </w:p>
    <w:p w14:paraId="31E1A492" w14:textId="38D245E8" w:rsidR="00A27D53" w:rsidRPr="00DD03AB" w:rsidDel="00FA7CED" w:rsidRDefault="00A27D53">
      <w:pPr>
        <w:pStyle w:val="Heading1"/>
        <w:jc w:val="center"/>
        <w:rPr>
          <w:del w:id="3212" w:author="MinhHieu" w:date="2024-12-20T09:34:00Z"/>
        </w:rPr>
        <w:pPrChange w:id="3213" w:author="MinhHieu" w:date="2024-12-20T14:31:00Z">
          <w:pPr>
            <w:pBdr>
              <w:top w:val="nil"/>
              <w:left w:val="nil"/>
              <w:bottom w:val="nil"/>
              <w:right w:val="nil"/>
              <w:between w:val="nil"/>
            </w:pBdr>
            <w:tabs>
              <w:tab w:val="left" w:pos="8933"/>
            </w:tabs>
            <w:spacing w:before="149" w:line="240" w:lineRule="auto"/>
            <w:ind w:left="124" w:right="0" w:firstLine="0"/>
          </w:pPr>
        </w:pPrChange>
      </w:pPr>
      <w:del w:id="3214" w:author="MinhHieu" w:date="2024-12-20T09:34:00Z">
        <w:r w:rsidRPr="00DD03AB" w:rsidDel="00FA7CED">
          <w:fldChar w:fldCharType="begin"/>
        </w:r>
        <w:r w:rsidRPr="00DD03AB" w:rsidDel="00FA7CED">
          <w:delInstrText>HYPERLINK \l "_heading=h.3g6yksp" \h</w:delInstrText>
        </w:r>
        <w:r w:rsidRPr="00DD03AB" w:rsidDel="00FA7CED">
          <w:fldChar w:fldCharType="separate"/>
        </w:r>
        <w:r w:rsidRPr="00DD03AB" w:rsidDel="00FA7CED">
          <w:delText>Bảng 2.18 Kịch bản xóa danh mục</w:delText>
        </w:r>
        <w:r w:rsidRPr="00DD03AB" w:rsidDel="00FA7CED">
          <w:tab/>
          <w:delText>37</w:delText>
        </w:r>
        <w:r w:rsidRPr="00DD03AB" w:rsidDel="00FA7CED">
          <w:fldChar w:fldCharType="end"/>
        </w:r>
      </w:del>
    </w:p>
    <w:p w14:paraId="38734F41" w14:textId="28F1DB53" w:rsidR="00A27D53" w:rsidRPr="00DD03AB" w:rsidDel="00FA7CED" w:rsidRDefault="00A27D53">
      <w:pPr>
        <w:pStyle w:val="Heading1"/>
        <w:jc w:val="center"/>
        <w:rPr>
          <w:del w:id="3215" w:author="MinhHieu" w:date="2024-12-20T09:34:00Z"/>
        </w:rPr>
        <w:pPrChange w:id="3216" w:author="MinhHieu" w:date="2024-12-20T14:31:00Z">
          <w:pPr>
            <w:pBdr>
              <w:top w:val="nil"/>
              <w:left w:val="nil"/>
              <w:bottom w:val="nil"/>
              <w:right w:val="nil"/>
              <w:between w:val="nil"/>
            </w:pBdr>
            <w:tabs>
              <w:tab w:val="left" w:pos="8933"/>
            </w:tabs>
            <w:spacing w:before="149" w:line="240" w:lineRule="auto"/>
            <w:ind w:left="124" w:right="0" w:firstLine="0"/>
          </w:pPr>
        </w:pPrChange>
      </w:pPr>
      <w:del w:id="3217" w:author="MinhHieu" w:date="2024-12-20T09:34:00Z">
        <w:r w:rsidRPr="00DD03AB" w:rsidDel="00FA7CED">
          <w:fldChar w:fldCharType="begin"/>
        </w:r>
        <w:r w:rsidRPr="00DD03AB" w:rsidDel="00FA7CED">
          <w:delInstrText>HYPERLINK \l "_heading=h.1vc8v0i" \h</w:delInstrText>
        </w:r>
        <w:r w:rsidRPr="00DD03AB" w:rsidDel="00FA7CED">
          <w:fldChar w:fldCharType="separate"/>
        </w:r>
        <w:r w:rsidRPr="00DD03AB" w:rsidDel="00FA7CED">
          <w:delText>Bảng 2.19 Kịch bản xem chi tiết đơn hàng</w:delText>
        </w:r>
        <w:r w:rsidRPr="00DD03AB" w:rsidDel="00FA7CED">
          <w:tab/>
          <w:delText>38</w:delText>
        </w:r>
        <w:r w:rsidRPr="00DD03AB" w:rsidDel="00FA7CED">
          <w:fldChar w:fldCharType="end"/>
        </w:r>
      </w:del>
    </w:p>
    <w:p w14:paraId="3AB43EC4" w14:textId="0BB95A09" w:rsidR="00A27D53" w:rsidRPr="00DD03AB" w:rsidDel="00FA7CED" w:rsidRDefault="00A27D53">
      <w:pPr>
        <w:pStyle w:val="Heading1"/>
        <w:jc w:val="center"/>
        <w:rPr>
          <w:del w:id="3218" w:author="MinhHieu" w:date="2024-12-20T09:34:00Z"/>
        </w:rPr>
        <w:pPrChange w:id="3219" w:author="MinhHieu" w:date="2024-12-20T14:31:00Z">
          <w:pPr>
            <w:pBdr>
              <w:top w:val="nil"/>
              <w:left w:val="nil"/>
              <w:bottom w:val="nil"/>
              <w:right w:val="nil"/>
              <w:between w:val="nil"/>
            </w:pBdr>
            <w:tabs>
              <w:tab w:val="left" w:pos="8933"/>
            </w:tabs>
            <w:spacing w:before="149" w:line="240" w:lineRule="auto"/>
            <w:ind w:left="124" w:right="0" w:firstLine="0"/>
          </w:pPr>
        </w:pPrChange>
      </w:pPr>
      <w:del w:id="3220" w:author="MinhHieu" w:date="2024-12-20T09:34:00Z">
        <w:r w:rsidRPr="00DD03AB" w:rsidDel="00FA7CED">
          <w:fldChar w:fldCharType="begin"/>
        </w:r>
        <w:r w:rsidRPr="00DD03AB" w:rsidDel="00FA7CED">
          <w:delInstrText>HYPERLINK \l "_heading=h.4fbwdob" \h</w:delInstrText>
        </w:r>
        <w:r w:rsidRPr="00DD03AB" w:rsidDel="00FA7CED">
          <w:fldChar w:fldCharType="separate"/>
        </w:r>
        <w:r w:rsidRPr="00DD03AB" w:rsidDel="00FA7CED">
          <w:delText>Bảng 2.20 Kịch bản xuất hóa đơn</w:delText>
        </w:r>
        <w:r w:rsidRPr="00DD03AB" w:rsidDel="00FA7CED">
          <w:tab/>
          <w:delText>38</w:delText>
        </w:r>
        <w:r w:rsidRPr="00DD03AB" w:rsidDel="00FA7CED">
          <w:fldChar w:fldCharType="end"/>
        </w:r>
      </w:del>
    </w:p>
    <w:p w14:paraId="2FD8A9FD" w14:textId="7707A2EF" w:rsidR="00A27D53" w:rsidRPr="00DD03AB" w:rsidDel="00FA7CED" w:rsidRDefault="00A27D53">
      <w:pPr>
        <w:pStyle w:val="Heading1"/>
        <w:jc w:val="center"/>
        <w:rPr>
          <w:del w:id="3221" w:author="MinhHieu" w:date="2024-12-20T09:34:00Z"/>
        </w:rPr>
        <w:pPrChange w:id="3222" w:author="MinhHieu" w:date="2024-12-20T14:31:00Z">
          <w:pPr>
            <w:pBdr>
              <w:top w:val="nil"/>
              <w:left w:val="nil"/>
              <w:bottom w:val="nil"/>
              <w:right w:val="nil"/>
              <w:between w:val="nil"/>
            </w:pBdr>
            <w:tabs>
              <w:tab w:val="left" w:pos="8933"/>
            </w:tabs>
            <w:spacing w:before="149" w:line="240" w:lineRule="auto"/>
            <w:ind w:left="124" w:right="0" w:firstLine="0"/>
          </w:pPr>
        </w:pPrChange>
      </w:pPr>
      <w:del w:id="3223" w:author="MinhHieu" w:date="2024-12-20T09:34:00Z">
        <w:r w:rsidRPr="00DD03AB" w:rsidDel="00FA7CED">
          <w:fldChar w:fldCharType="begin"/>
        </w:r>
        <w:r w:rsidRPr="00DD03AB" w:rsidDel="00FA7CED">
          <w:delInstrText>HYPERLINK \l "_heading=h.2uh6nw4" \h</w:delInstrText>
        </w:r>
        <w:r w:rsidRPr="00DD03AB" w:rsidDel="00FA7CED">
          <w:fldChar w:fldCharType="separate"/>
        </w:r>
        <w:r w:rsidRPr="00DD03AB" w:rsidDel="00FA7CED">
          <w:delText>Bảng 2.21 Kịch bản thay đổi trạng thái đơn hàng</w:delText>
        </w:r>
        <w:r w:rsidRPr="00DD03AB" w:rsidDel="00FA7CED">
          <w:tab/>
          <w:delText>39</w:delText>
        </w:r>
        <w:r w:rsidRPr="00DD03AB" w:rsidDel="00FA7CED">
          <w:fldChar w:fldCharType="end"/>
        </w:r>
      </w:del>
    </w:p>
    <w:p w14:paraId="25FE1F03" w14:textId="52D80884" w:rsidR="00A27D53" w:rsidRPr="00DD03AB" w:rsidDel="00FA7CED" w:rsidRDefault="00A27D53">
      <w:pPr>
        <w:pStyle w:val="Heading1"/>
        <w:jc w:val="center"/>
        <w:rPr>
          <w:del w:id="3224" w:author="MinhHieu" w:date="2024-12-20T09:34:00Z"/>
        </w:rPr>
        <w:pPrChange w:id="3225" w:author="MinhHieu" w:date="2024-12-20T14:31:00Z">
          <w:pPr>
            <w:pBdr>
              <w:top w:val="nil"/>
              <w:left w:val="nil"/>
              <w:bottom w:val="nil"/>
              <w:right w:val="nil"/>
              <w:between w:val="nil"/>
            </w:pBdr>
            <w:tabs>
              <w:tab w:val="left" w:pos="8933"/>
            </w:tabs>
            <w:spacing w:before="149" w:line="240" w:lineRule="auto"/>
            <w:ind w:left="124" w:right="0" w:firstLine="0"/>
          </w:pPr>
        </w:pPrChange>
      </w:pPr>
      <w:del w:id="3226" w:author="MinhHieu" w:date="2024-12-20T09:34:00Z">
        <w:r w:rsidRPr="00DD03AB" w:rsidDel="00FA7CED">
          <w:fldChar w:fldCharType="begin"/>
        </w:r>
        <w:r w:rsidRPr="00DD03AB" w:rsidDel="00FA7CED">
          <w:delInstrText>HYPERLINK \l "_heading=h.19mgy3x" \h</w:delInstrText>
        </w:r>
        <w:r w:rsidRPr="00DD03AB" w:rsidDel="00FA7CED">
          <w:fldChar w:fldCharType="separate"/>
        </w:r>
        <w:r w:rsidRPr="00DD03AB" w:rsidDel="00FA7CED">
          <w:delText>Bảng 2.22 Kịch bản thay đổi trạng thái thanh toán của đơn hàng</w:delText>
        </w:r>
        <w:r w:rsidRPr="00DD03AB" w:rsidDel="00FA7CED">
          <w:tab/>
          <w:delText>39</w:delText>
        </w:r>
        <w:r w:rsidRPr="00DD03AB" w:rsidDel="00FA7CED">
          <w:fldChar w:fldCharType="end"/>
        </w:r>
      </w:del>
    </w:p>
    <w:p w14:paraId="20F8703D" w14:textId="1002C5B5" w:rsidR="00A27D53" w:rsidRPr="00DD03AB" w:rsidDel="00FA7CED" w:rsidRDefault="00A27D53">
      <w:pPr>
        <w:pStyle w:val="Heading1"/>
        <w:jc w:val="center"/>
        <w:rPr>
          <w:del w:id="3227" w:author="MinhHieu" w:date="2024-12-20T09:34:00Z"/>
        </w:rPr>
        <w:pPrChange w:id="3228" w:author="MinhHieu" w:date="2024-12-20T14:31:00Z">
          <w:pPr>
            <w:pBdr>
              <w:top w:val="nil"/>
              <w:left w:val="nil"/>
              <w:bottom w:val="nil"/>
              <w:right w:val="nil"/>
              <w:between w:val="nil"/>
            </w:pBdr>
            <w:tabs>
              <w:tab w:val="left" w:pos="8933"/>
            </w:tabs>
            <w:spacing w:before="149" w:line="240" w:lineRule="auto"/>
            <w:ind w:left="124" w:right="0" w:firstLine="0"/>
          </w:pPr>
        </w:pPrChange>
      </w:pPr>
      <w:del w:id="3229" w:author="MinhHieu" w:date="2024-12-20T09:34:00Z">
        <w:r w:rsidRPr="00DD03AB" w:rsidDel="00FA7CED">
          <w:fldChar w:fldCharType="begin"/>
        </w:r>
        <w:r w:rsidRPr="00DD03AB" w:rsidDel="00FA7CED">
          <w:delInstrText>HYPERLINK \l "_heading=h.3tm4grq" \h</w:delInstrText>
        </w:r>
        <w:r w:rsidRPr="00DD03AB" w:rsidDel="00FA7CED">
          <w:fldChar w:fldCharType="separate"/>
        </w:r>
        <w:r w:rsidRPr="00DD03AB" w:rsidDel="00FA7CED">
          <w:delText>Bảng 2.23 Kịch bản xóa đơn hàng</w:delText>
        </w:r>
        <w:r w:rsidRPr="00DD03AB" w:rsidDel="00FA7CED">
          <w:tab/>
          <w:delText>40</w:delText>
        </w:r>
        <w:r w:rsidRPr="00DD03AB" w:rsidDel="00FA7CED">
          <w:fldChar w:fldCharType="end"/>
        </w:r>
      </w:del>
    </w:p>
    <w:p w14:paraId="75F685D6" w14:textId="7F482795" w:rsidR="00A27D53" w:rsidRPr="00DD03AB" w:rsidDel="00FA7CED" w:rsidRDefault="00A27D53">
      <w:pPr>
        <w:pStyle w:val="Heading1"/>
        <w:jc w:val="center"/>
        <w:rPr>
          <w:del w:id="3230" w:author="MinhHieu" w:date="2024-12-20T09:34:00Z"/>
        </w:rPr>
        <w:pPrChange w:id="3231" w:author="MinhHieu" w:date="2024-12-20T14:31:00Z">
          <w:pPr>
            <w:pBdr>
              <w:top w:val="nil"/>
              <w:left w:val="nil"/>
              <w:bottom w:val="nil"/>
              <w:right w:val="nil"/>
              <w:between w:val="nil"/>
            </w:pBdr>
            <w:tabs>
              <w:tab w:val="left" w:pos="8933"/>
            </w:tabs>
            <w:spacing w:before="149" w:line="240" w:lineRule="auto"/>
            <w:ind w:left="124" w:right="0" w:firstLine="0"/>
          </w:pPr>
        </w:pPrChange>
      </w:pPr>
      <w:del w:id="3232" w:author="MinhHieu" w:date="2024-12-20T09:34:00Z">
        <w:r w:rsidRPr="00DD03AB" w:rsidDel="00FA7CED">
          <w:fldChar w:fldCharType="begin"/>
        </w:r>
        <w:r w:rsidRPr="00DD03AB" w:rsidDel="00FA7CED">
          <w:delInstrText>HYPERLINK \l "_heading=h.28reqzj" \h</w:delInstrText>
        </w:r>
        <w:r w:rsidRPr="00DD03AB" w:rsidDel="00FA7CED">
          <w:fldChar w:fldCharType="separate"/>
        </w:r>
        <w:r w:rsidRPr="00DD03AB" w:rsidDel="00FA7CED">
          <w:delText>Bảng 2.24 Kịch bản thêm phiếu giảm giá</w:delText>
        </w:r>
        <w:r w:rsidRPr="00DD03AB" w:rsidDel="00FA7CED">
          <w:tab/>
          <w:delText>41</w:delText>
        </w:r>
        <w:r w:rsidRPr="00DD03AB" w:rsidDel="00FA7CED">
          <w:fldChar w:fldCharType="end"/>
        </w:r>
      </w:del>
    </w:p>
    <w:p w14:paraId="0D794CFE" w14:textId="5FA04DE4" w:rsidR="00A27D53" w:rsidRPr="00DD03AB" w:rsidDel="00FA7CED" w:rsidRDefault="00A27D53">
      <w:pPr>
        <w:pStyle w:val="Heading1"/>
        <w:jc w:val="center"/>
        <w:rPr>
          <w:del w:id="3233" w:author="MinhHieu" w:date="2024-12-20T09:34:00Z"/>
        </w:rPr>
        <w:pPrChange w:id="3234" w:author="MinhHieu" w:date="2024-12-20T14:31:00Z">
          <w:pPr>
            <w:pBdr>
              <w:top w:val="nil"/>
              <w:left w:val="nil"/>
              <w:bottom w:val="nil"/>
              <w:right w:val="nil"/>
              <w:between w:val="nil"/>
            </w:pBdr>
            <w:tabs>
              <w:tab w:val="left" w:pos="8933"/>
            </w:tabs>
            <w:spacing w:before="149" w:line="240" w:lineRule="auto"/>
            <w:ind w:left="124" w:right="0" w:firstLine="0"/>
          </w:pPr>
        </w:pPrChange>
      </w:pPr>
      <w:del w:id="3235" w:author="MinhHieu" w:date="2024-12-20T09:34:00Z">
        <w:r w:rsidRPr="00DD03AB" w:rsidDel="00FA7CED">
          <w:fldChar w:fldCharType="begin"/>
        </w:r>
        <w:r w:rsidRPr="00DD03AB" w:rsidDel="00FA7CED">
          <w:delInstrText>HYPERLINK \l "_heading=h.nwp17c" \h</w:delInstrText>
        </w:r>
        <w:r w:rsidRPr="00DD03AB" w:rsidDel="00FA7CED">
          <w:fldChar w:fldCharType="separate"/>
        </w:r>
        <w:r w:rsidRPr="00DD03AB" w:rsidDel="00FA7CED">
          <w:delText>Bảng 2.25 Kịch bản sửa phiếu giảm giá</w:delText>
        </w:r>
        <w:r w:rsidRPr="00DD03AB" w:rsidDel="00FA7CED">
          <w:tab/>
          <w:delText>41</w:delText>
        </w:r>
        <w:r w:rsidRPr="00DD03AB" w:rsidDel="00FA7CED">
          <w:fldChar w:fldCharType="end"/>
        </w:r>
      </w:del>
    </w:p>
    <w:p w14:paraId="018B75A2" w14:textId="360EC0E7" w:rsidR="00A27D53" w:rsidRPr="00DD03AB" w:rsidDel="00FA7CED" w:rsidRDefault="00A27D53">
      <w:pPr>
        <w:pStyle w:val="Heading1"/>
        <w:jc w:val="center"/>
        <w:rPr>
          <w:del w:id="3236" w:author="MinhHieu" w:date="2024-12-20T09:34:00Z"/>
        </w:rPr>
        <w:pPrChange w:id="3237" w:author="MinhHieu" w:date="2024-12-20T14:31:00Z">
          <w:pPr>
            <w:pBdr>
              <w:top w:val="nil"/>
              <w:left w:val="nil"/>
              <w:bottom w:val="nil"/>
              <w:right w:val="nil"/>
              <w:between w:val="nil"/>
            </w:pBdr>
            <w:tabs>
              <w:tab w:val="left" w:pos="8933"/>
            </w:tabs>
            <w:spacing w:before="149" w:line="240" w:lineRule="auto"/>
            <w:ind w:left="124" w:right="0" w:firstLine="0"/>
          </w:pPr>
        </w:pPrChange>
      </w:pPr>
      <w:del w:id="3238" w:author="MinhHieu" w:date="2024-12-20T09:34:00Z">
        <w:r w:rsidRPr="00DD03AB" w:rsidDel="00FA7CED">
          <w:fldChar w:fldCharType="begin"/>
        </w:r>
        <w:r w:rsidRPr="00DD03AB" w:rsidDel="00FA7CED">
          <w:delInstrText>HYPERLINK \l "_heading=h.37wcjv5" \h</w:delInstrText>
        </w:r>
        <w:r w:rsidRPr="00DD03AB" w:rsidDel="00FA7CED">
          <w:fldChar w:fldCharType="separate"/>
        </w:r>
        <w:r w:rsidRPr="00DD03AB" w:rsidDel="00FA7CED">
          <w:delText>Bảng 2.26 Kịch bản xóa phiếu giảm giá</w:delText>
        </w:r>
        <w:r w:rsidRPr="00DD03AB" w:rsidDel="00FA7CED">
          <w:tab/>
          <w:delText>42</w:delText>
        </w:r>
        <w:r w:rsidRPr="00DD03AB" w:rsidDel="00FA7CED">
          <w:fldChar w:fldCharType="end"/>
        </w:r>
      </w:del>
    </w:p>
    <w:p w14:paraId="5E2C74A8" w14:textId="13B3FA6C" w:rsidR="00A27D53" w:rsidRPr="00DD03AB" w:rsidDel="00FA7CED" w:rsidRDefault="00A27D53">
      <w:pPr>
        <w:pStyle w:val="Heading1"/>
        <w:jc w:val="center"/>
        <w:rPr>
          <w:del w:id="3239" w:author="MinhHieu" w:date="2024-12-20T09:34:00Z"/>
        </w:rPr>
        <w:pPrChange w:id="3240" w:author="MinhHieu" w:date="2024-12-20T14:31:00Z">
          <w:pPr>
            <w:pBdr>
              <w:top w:val="nil"/>
              <w:left w:val="nil"/>
              <w:bottom w:val="nil"/>
              <w:right w:val="nil"/>
              <w:between w:val="nil"/>
            </w:pBdr>
            <w:tabs>
              <w:tab w:val="left" w:pos="8933"/>
            </w:tabs>
            <w:spacing w:before="149" w:line="240" w:lineRule="auto"/>
            <w:ind w:left="124" w:right="0" w:firstLine="0"/>
          </w:pPr>
        </w:pPrChange>
      </w:pPr>
      <w:del w:id="3241" w:author="MinhHieu" w:date="2024-12-20T09:34:00Z">
        <w:r w:rsidRPr="00DD03AB" w:rsidDel="00FA7CED">
          <w:fldChar w:fldCharType="begin"/>
        </w:r>
        <w:r w:rsidRPr="00DD03AB" w:rsidDel="00FA7CED">
          <w:delInstrText>HYPERLINK \l "_heading=h.1n1mu2y" \h</w:delInstrText>
        </w:r>
        <w:r w:rsidRPr="00DD03AB" w:rsidDel="00FA7CED">
          <w:fldChar w:fldCharType="separate"/>
        </w:r>
        <w:r w:rsidRPr="00DD03AB" w:rsidDel="00FA7CED">
          <w:delText>Bảng 2.27 Kịch bản đăng ký tài khoản</w:delText>
        </w:r>
        <w:r w:rsidRPr="00DD03AB" w:rsidDel="00FA7CED">
          <w:tab/>
          <w:delText>42</w:delText>
        </w:r>
        <w:r w:rsidRPr="00DD03AB" w:rsidDel="00FA7CED">
          <w:fldChar w:fldCharType="end"/>
        </w:r>
      </w:del>
    </w:p>
    <w:p w14:paraId="6A8442B2" w14:textId="7F7B33C0" w:rsidR="00A27D53" w:rsidRPr="00DD03AB" w:rsidDel="00FA7CED" w:rsidRDefault="00A27D53">
      <w:pPr>
        <w:pStyle w:val="Heading1"/>
        <w:jc w:val="center"/>
        <w:rPr>
          <w:del w:id="3242" w:author="MinhHieu" w:date="2024-12-20T09:34:00Z"/>
        </w:rPr>
        <w:pPrChange w:id="3243" w:author="MinhHieu" w:date="2024-12-20T14:31:00Z">
          <w:pPr>
            <w:pBdr>
              <w:top w:val="nil"/>
              <w:left w:val="nil"/>
              <w:bottom w:val="nil"/>
              <w:right w:val="nil"/>
              <w:between w:val="nil"/>
            </w:pBdr>
            <w:tabs>
              <w:tab w:val="left" w:pos="8933"/>
            </w:tabs>
            <w:spacing w:before="149" w:line="240" w:lineRule="auto"/>
            <w:ind w:left="124" w:right="0" w:firstLine="0"/>
          </w:pPr>
        </w:pPrChange>
      </w:pPr>
      <w:del w:id="3244" w:author="MinhHieu" w:date="2024-12-20T09:34:00Z">
        <w:r w:rsidRPr="00DD03AB" w:rsidDel="00FA7CED">
          <w:fldChar w:fldCharType="begin"/>
        </w:r>
        <w:r w:rsidRPr="00DD03AB" w:rsidDel="00FA7CED">
          <w:delInstrText>HYPERLINK \l "_heading=h.1c1lvlb" \h</w:delInstrText>
        </w:r>
        <w:r w:rsidRPr="00DD03AB" w:rsidDel="00FA7CED">
          <w:fldChar w:fldCharType="separate"/>
        </w:r>
        <w:r w:rsidRPr="00DD03AB" w:rsidDel="00FA7CED">
          <w:delText>Bảng 2.28 Bảng users</w:delText>
        </w:r>
        <w:r w:rsidRPr="00DD03AB" w:rsidDel="00FA7CED">
          <w:tab/>
          <w:delText>62</w:delText>
        </w:r>
        <w:r w:rsidRPr="00DD03AB" w:rsidDel="00FA7CED">
          <w:fldChar w:fldCharType="end"/>
        </w:r>
      </w:del>
    </w:p>
    <w:p w14:paraId="6EFFA105" w14:textId="18CC531C" w:rsidR="00A27D53" w:rsidRPr="00DD03AB" w:rsidDel="00FA7CED" w:rsidRDefault="00A27D53">
      <w:pPr>
        <w:pStyle w:val="Heading1"/>
        <w:jc w:val="center"/>
        <w:rPr>
          <w:del w:id="3245" w:author="MinhHieu" w:date="2024-12-20T09:34:00Z"/>
        </w:rPr>
        <w:sectPr w:rsidR="00A27D53" w:rsidRPr="00DD03AB" w:rsidDel="00FA7CED" w:rsidSect="00876D1B">
          <w:headerReference w:type="default" r:id="rId35"/>
          <w:type w:val="nextPage"/>
          <w:pgSz w:w="11910" w:h="16840"/>
          <w:pgMar w:top="1500" w:right="800" w:bottom="1340" w:left="1580" w:header="732" w:footer="850" w:gutter="0"/>
          <w:pgNumType w:fmt="lowerRoman"/>
          <w:cols w:space="720"/>
          <w:titlePg/>
          <w:docGrid w:linePitch="354"/>
          <w:sectPrChange w:id="3246" w:author="MinhHieu" w:date="2024-12-20T14:15:00Z">
            <w:sectPr w:rsidR="00A27D53" w:rsidRPr="00DD03AB" w:rsidDel="00FA7CED" w:rsidSect="00876D1B">
              <w:type w:val="continuous"/>
              <w:pgMar w:top="1520" w:right="800" w:bottom="1907" w:left="1580" w:header="732" w:footer="1153" w:gutter="0"/>
              <w:titlePg w:val="0"/>
              <w:docGrid w:linePitch="0"/>
            </w:sectPr>
          </w:sectPrChange>
        </w:sectPr>
        <w:pPrChange w:id="3247" w:author="MinhHieu" w:date="2024-12-20T14:31:00Z">
          <w:pPr>
            <w:pBdr>
              <w:top w:val="nil"/>
              <w:left w:val="nil"/>
              <w:bottom w:val="nil"/>
              <w:right w:val="nil"/>
              <w:between w:val="nil"/>
            </w:pBdr>
            <w:tabs>
              <w:tab w:val="left" w:pos="8933"/>
            </w:tabs>
            <w:spacing w:before="149" w:line="240" w:lineRule="auto"/>
            <w:ind w:left="124" w:right="0" w:firstLine="0"/>
          </w:pPr>
        </w:pPrChange>
      </w:pPr>
      <w:del w:id="3248" w:author="MinhHieu" w:date="2024-12-20T09:34:00Z">
        <w:r w:rsidRPr="00DD03AB" w:rsidDel="00FA7CED">
          <w:fldChar w:fldCharType="begin"/>
        </w:r>
        <w:r w:rsidRPr="00DD03AB" w:rsidDel="00FA7CED">
          <w:delInstrText>HYPERLINK \l "_heading=h.2b6jogx" \h</w:delInstrText>
        </w:r>
        <w:r w:rsidRPr="00DD03AB" w:rsidDel="00FA7CED">
          <w:fldChar w:fldCharType="separate"/>
        </w:r>
        <w:r w:rsidRPr="00DD03AB" w:rsidDel="00FA7CED">
          <w:delText>Bảng 2.29 Bảng products</w:delText>
        </w:r>
        <w:r w:rsidRPr="00DD03AB" w:rsidDel="00FA7CED">
          <w:tab/>
          <w:delText>63</w:delText>
        </w:r>
        <w:r w:rsidRPr="00DD03AB" w:rsidDel="00FA7CED">
          <w:fldChar w:fldCharType="end"/>
        </w:r>
      </w:del>
    </w:p>
    <w:p w14:paraId="5FD12E68" w14:textId="2811B23A" w:rsidR="00A27D53" w:rsidRPr="00DD03AB" w:rsidDel="00FA7CED" w:rsidRDefault="00A27D53">
      <w:pPr>
        <w:pStyle w:val="Heading1"/>
        <w:jc w:val="center"/>
        <w:rPr>
          <w:del w:id="3249" w:author="MinhHieu" w:date="2024-12-20T09:35:00Z"/>
        </w:rPr>
        <w:pPrChange w:id="3250" w:author="MinhHieu" w:date="2024-12-20T14:31:00Z">
          <w:pPr>
            <w:pBdr>
              <w:top w:val="nil"/>
              <w:left w:val="nil"/>
              <w:bottom w:val="nil"/>
              <w:right w:val="nil"/>
              <w:between w:val="nil"/>
            </w:pBdr>
            <w:tabs>
              <w:tab w:val="right" w:pos="9193"/>
            </w:tabs>
            <w:spacing w:before="101" w:line="240" w:lineRule="auto"/>
            <w:ind w:left="124" w:right="0" w:firstLine="0"/>
          </w:pPr>
        </w:pPrChange>
      </w:pPr>
      <w:del w:id="3251" w:author="MinhHieu" w:date="2024-12-20T09:35:00Z">
        <w:r w:rsidRPr="00DD03AB" w:rsidDel="00FA7CED">
          <w:lastRenderedPageBreak/>
          <w:fldChar w:fldCharType="begin"/>
        </w:r>
        <w:r w:rsidRPr="00DD03AB" w:rsidDel="00FA7CED">
          <w:delInstrText>HYPERLINK \l "_heading=h.3abhhcj" \h</w:delInstrText>
        </w:r>
        <w:r w:rsidRPr="00DD03AB" w:rsidDel="00FA7CED">
          <w:fldChar w:fldCharType="separate"/>
        </w:r>
        <w:r w:rsidRPr="00DD03AB" w:rsidDel="00FA7CED">
          <w:delText>Bảng 2.30 Bảng carts</w:delText>
        </w:r>
        <w:r w:rsidRPr="00DD03AB" w:rsidDel="00FA7CED">
          <w:tab/>
          <w:delText>64</w:delText>
        </w:r>
        <w:r w:rsidRPr="00DD03AB" w:rsidDel="00FA7CED">
          <w:fldChar w:fldCharType="end"/>
        </w:r>
      </w:del>
    </w:p>
    <w:p w14:paraId="76EE33B4" w14:textId="768AE86A" w:rsidR="00A27D53" w:rsidRPr="00DD03AB" w:rsidDel="00FA7CED" w:rsidRDefault="00A27D53">
      <w:pPr>
        <w:pStyle w:val="Heading1"/>
        <w:jc w:val="center"/>
        <w:rPr>
          <w:del w:id="3252" w:author="MinhHieu" w:date="2024-12-20T09:34:00Z"/>
        </w:rPr>
        <w:pPrChange w:id="3253" w:author="MinhHieu" w:date="2024-12-20T14:31:00Z">
          <w:pPr>
            <w:pBdr>
              <w:top w:val="nil"/>
              <w:left w:val="nil"/>
              <w:bottom w:val="nil"/>
              <w:right w:val="nil"/>
              <w:between w:val="nil"/>
            </w:pBdr>
            <w:tabs>
              <w:tab w:val="right" w:pos="9193"/>
            </w:tabs>
            <w:spacing w:before="149" w:line="240" w:lineRule="auto"/>
            <w:ind w:left="124" w:right="0" w:firstLine="0"/>
          </w:pPr>
        </w:pPrChange>
      </w:pPr>
      <w:del w:id="3254" w:author="MinhHieu" w:date="2024-12-20T09:34:00Z">
        <w:r w:rsidRPr="00DD03AB" w:rsidDel="00FA7CED">
          <w:fldChar w:fldCharType="begin"/>
        </w:r>
        <w:r w:rsidRPr="00DD03AB" w:rsidDel="00FA7CED">
          <w:delInstrText>HYPERLINK \l "_heading=h.49gfa85" \h</w:delInstrText>
        </w:r>
        <w:r w:rsidRPr="00DD03AB" w:rsidDel="00FA7CED">
          <w:fldChar w:fldCharType="separate"/>
        </w:r>
        <w:r w:rsidRPr="00DD03AB" w:rsidDel="00FA7CED">
          <w:delText>Bảng 2.31 Bảng categorys</w:delText>
        </w:r>
        <w:r w:rsidRPr="00DD03AB" w:rsidDel="00FA7CED">
          <w:tab/>
          <w:delText>64</w:delText>
        </w:r>
        <w:r w:rsidRPr="00DD03AB" w:rsidDel="00FA7CED">
          <w:fldChar w:fldCharType="end"/>
        </w:r>
      </w:del>
    </w:p>
    <w:p w14:paraId="2B427E1F" w14:textId="0AC30B1B" w:rsidR="00A27D53" w:rsidRPr="00DD03AB" w:rsidDel="00FA7CED" w:rsidRDefault="00A27D53">
      <w:pPr>
        <w:pStyle w:val="Heading1"/>
        <w:jc w:val="center"/>
        <w:rPr>
          <w:del w:id="3255" w:author="MinhHieu" w:date="2024-12-20T09:34:00Z"/>
        </w:rPr>
        <w:pPrChange w:id="3256" w:author="MinhHieu" w:date="2024-12-20T14:31:00Z">
          <w:pPr>
            <w:pBdr>
              <w:top w:val="nil"/>
              <w:left w:val="nil"/>
              <w:bottom w:val="nil"/>
              <w:right w:val="nil"/>
              <w:between w:val="nil"/>
            </w:pBdr>
            <w:tabs>
              <w:tab w:val="right" w:pos="9193"/>
            </w:tabs>
            <w:spacing w:before="149" w:line="240" w:lineRule="auto"/>
            <w:ind w:left="124" w:right="0" w:firstLine="0"/>
          </w:pPr>
        </w:pPrChange>
      </w:pPr>
      <w:del w:id="3257" w:author="MinhHieu" w:date="2024-12-20T09:34:00Z">
        <w:r w:rsidRPr="00DD03AB" w:rsidDel="00FA7CED">
          <w:fldChar w:fldCharType="begin"/>
        </w:r>
        <w:r w:rsidRPr="00DD03AB" w:rsidDel="00FA7CED">
          <w:delInstrText>HYPERLINK \l "_heading=h.13qzunr" \h</w:delInstrText>
        </w:r>
        <w:r w:rsidRPr="00DD03AB" w:rsidDel="00FA7CED">
          <w:fldChar w:fldCharType="separate"/>
        </w:r>
        <w:r w:rsidRPr="00DD03AB" w:rsidDel="00FA7CED">
          <w:delText>Bảng 2.32 Bảng orders</w:delText>
        </w:r>
        <w:r w:rsidRPr="00DD03AB" w:rsidDel="00FA7CED">
          <w:tab/>
          <w:delText>64</w:delText>
        </w:r>
        <w:r w:rsidRPr="00DD03AB" w:rsidDel="00FA7CED">
          <w:fldChar w:fldCharType="end"/>
        </w:r>
      </w:del>
    </w:p>
    <w:p w14:paraId="30ED3D4F" w14:textId="537BB143" w:rsidR="00A27D53" w:rsidRPr="00DD03AB" w:rsidDel="00FA7CED" w:rsidRDefault="00A27D53">
      <w:pPr>
        <w:pStyle w:val="Heading1"/>
        <w:jc w:val="center"/>
        <w:rPr>
          <w:del w:id="3258" w:author="MinhHieu" w:date="2024-12-20T09:34:00Z"/>
        </w:rPr>
        <w:pPrChange w:id="3259" w:author="MinhHieu" w:date="2024-12-20T14:31:00Z">
          <w:pPr>
            <w:pBdr>
              <w:top w:val="nil"/>
              <w:left w:val="nil"/>
              <w:bottom w:val="nil"/>
              <w:right w:val="nil"/>
              <w:between w:val="nil"/>
            </w:pBdr>
            <w:tabs>
              <w:tab w:val="right" w:pos="9193"/>
            </w:tabs>
            <w:spacing w:before="149" w:line="240" w:lineRule="auto"/>
            <w:ind w:left="124" w:right="0" w:firstLine="0"/>
          </w:pPr>
        </w:pPrChange>
      </w:pPr>
      <w:del w:id="3260" w:author="MinhHieu" w:date="2024-12-20T09:34:00Z">
        <w:r w:rsidRPr="00DD03AB" w:rsidDel="00FA7CED">
          <w:fldChar w:fldCharType="begin"/>
        </w:r>
        <w:r w:rsidRPr="00DD03AB" w:rsidDel="00FA7CED">
          <w:delInstrText>HYPERLINK \l "_heading=h.22vxnjd" \h</w:delInstrText>
        </w:r>
        <w:r w:rsidRPr="00DD03AB" w:rsidDel="00FA7CED">
          <w:fldChar w:fldCharType="separate"/>
        </w:r>
        <w:r w:rsidRPr="00DD03AB" w:rsidDel="00FA7CED">
          <w:delText>Bảng 2.33 Bảng friends</w:delText>
        </w:r>
        <w:r w:rsidRPr="00DD03AB" w:rsidDel="00FA7CED">
          <w:tab/>
          <w:delText>65</w:delText>
        </w:r>
        <w:r w:rsidRPr="00DD03AB" w:rsidDel="00FA7CED">
          <w:fldChar w:fldCharType="end"/>
        </w:r>
      </w:del>
    </w:p>
    <w:p w14:paraId="1855D592" w14:textId="0F8DBA60" w:rsidR="00A27D53" w:rsidRPr="00DD03AB" w:rsidDel="00FA7CED" w:rsidRDefault="00A27D53">
      <w:pPr>
        <w:pStyle w:val="Heading1"/>
        <w:jc w:val="center"/>
        <w:rPr>
          <w:del w:id="3261" w:author="MinhHieu" w:date="2024-12-20T09:34:00Z"/>
        </w:rPr>
        <w:pPrChange w:id="3262" w:author="MinhHieu" w:date="2024-12-20T14:31:00Z">
          <w:pPr>
            <w:pBdr>
              <w:top w:val="nil"/>
              <w:left w:val="nil"/>
              <w:bottom w:val="nil"/>
              <w:right w:val="nil"/>
              <w:between w:val="nil"/>
            </w:pBdr>
            <w:tabs>
              <w:tab w:val="right" w:pos="9193"/>
            </w:tabs>
            <w:spacing w:before="149" w:line="240" w:lineRule="auto"/>
            <w:ind w:left="124" w:right="0" w:firstLine="0"/>
          </w:pPr>
        </w:pPrChange>
      </w:pPr>
      <w:del w:id="3263" w:author="MinhHieu" w:date="2024-12-20T09:34:00Z">
        <w:r w:rsidRPr="00DD03AB" w:rsidDel="00FA7CED">
          <w:fldChar w:fldCharType="begin"/>
        </w:r>
        <w:r w:rsidRPr="00DD03AB" w:rsidDel="00FA7CED">
          <w:delInstrText>HYPERLINK \l "_heading=h.320vgez" \h</w:delInstrText>
        </w:r>
        <w:r w:rsidRPr="00DD03AB" w:rsidDel="00FA7CED">
          <w:fldChar w:fldCharType="separate"/>
        </w:r>
        <w:r w:rsidRPr="00DD03AB" w:rsidDel="00FA7CED">
          <w:delText>Bảng 2.34 Bảng coupons</w:delText>
        </w:r>
        <w:r w:rsidRPr="00DD03AB" w:rsidDel="00FA7CED">
          <w:tab/>
          <w:delText>66</w:delText>
        </w:r>
        <w:r w:rsidRPr="00DD03AB" w:rsidDel="00FA7CED">
          <w:fldChar w:fldCharType="end"/>
        </w:r>
      </w:del>
    </w:p>
    <w:p w14:paraId="2FEEFBA9" w14:textId="4438E04B" w:rsidR="00A27D53" w:rsidRPr="00DD03AB" w:rsidDel="00FA7CED" w:rsidRDefault="00A27D53">
      <w:pPr>
        <w:pStyle w:val="Heading1"/>
        <w:jc w:val="center"/>
        <w:rPr>
          <w:del w:id="3264" w:author="MinhHieu" w:date="2024-12-20T09:34:00Z"/>
        </w:rPr>
        <w:pPrChange w:id="3265" w:author="MinhHieu" w:date="2024-12-20T14:31:00Z">
          <w:pPr>
            <w:pBdr>
              <w:top w:val="nil"/>
              <w:left w:val="nil"/>
              <w:bottom w:val="nil"/>
              <w:right w:val="nil"/>
              <w:between w:val="nil"/>
            </w:pBdr>
            <w:tabs>
              <w:tab w:val="right" w:pos="9193"/>
            </w:tabs>
            <w:spacing w:before="149" w:line="240" w:lineRule="auto"/>
            <w:ind w:left="124" w:right="0" w:firstLine="0"/>
          </w:pPr>
        </w:pPrChange>
      </w:pPr>
      <w:del w:id="3266" w:author="MinhHieu" w:date="2024-12-20T09:34:00Z">
        <w:r w:rsidRPr="00DD03AB" w:rsidDel="00FA7CED">
          <w:fldChar w:fldCharType="begin"/>
        </w:r>
        <w:r w:rsidRPr="00DD03AB" w:rsidDel="00FA7CED">
          <w:delInstrText>HYPERLINK \l "_heading=h.415t9al" \h</w:delInstrText>
        </w:r>
        <w:r w:rsidRPr="00DD03AB" w:rsidDel="00FA7CED">
          <w:fldChar w:fldCharType="separate"/>
        </w:r>
        <w:r w:rsidRPr="00DD03AB" w:rsidDel="00FA7CED">
          <w:delText>Bảng 2.35 Bảng comments</w:delText>
        </w:r>
        <w:r w:rsidRPr="00DD03AB" w:rsidDel="00FA7CED">
          <w:tab/>
          <w:delText>66</w:delText>
        </w:r>
        <w:r w:rsidRPr="00DD03AB" w:rsidDel="00FA7CED">
          <w:fldChar w:fldCharType="end"/>
        </w:r>
      </w:del>
    </w:p>
    <w:p w14:paraId="7E395004" w14:textId="3826A068" w:rsidR="00A27D53" w:rsidRPr="00DD03AB" w:rsidDel="00FA7CED" w:rsidRDefault="00A27D53">
      <w:pPr>
        <w:pStyle w:val="Heading1"/>
        <w:jc w:val="center"/>
        <w:rPr>
          <w:del w:id="3267" w:author="MinhHieu" w:date="2024-12-20T09:34:00Z"/>
        </w:rPr>
        <w:pPrChange w:id="3268" w:author="MinhHieu" w:date="2024-12-20T14:31:00Z">
          <w:pPr>
            <w:pBdr>
              <w:top w:val="nil"/>
              <w:left w:val="nil"/>
              <w:bottom w:val="nil"/>
              <w:right w:val="nil"/>
              <w:between w:val="nil"/>
            </w:pBdr>
            <w:tabs>
              <w:tab w:val="right" w:pos="9193"/>
            </w:tabs>
            <w:spacing w:before="149" w:line="240" w:lineRule="auto"/>
            <w:ind w:left="124" w:right="0" w:firstLine="0"/>
          </w:pPr>
        </w:pPrChange>
      </w:pPr>
      <w:del w:id="3269" w:author="MinhHieu" w:date="2024-12-20T09:34:00Z">
        <w:r w:rsidRPr="00DD03AB" w:rsidDel="00FA7CED">
          <w:fldChar w:fldCharType="begin"/>
        </w:r>
        <w:r w:rsidRPr="00DD03AB" w:rsidDel="00FA7CED">
          <w:delInstrText>HYPERLINK \l "_heading=h.vgdtq7" \h</w:delInstrText>
        </w:r>
        <w:r w:rsidRPr="00DD03AB" w:rsidDel="00FA7CED">
          <w:fldChar w:fldCharType="separate"/>
        </w:r>
        <w:r w:rsidRPr="00DD03AB" w:rsidDel="00FA7CED">
          <w:delText>Bảng 2.36 Bảng couponuseds</w:delText>
        </w:r>
        <w:r w:rsidRPr="00DD03AB" w:rsidDel="00FA7CED">
          <w:tab/>
          <w:delText>67</w:delText>
        </w:r>
        <w:r w:rsidRPr="00DD03AB" w:rsidDel="00FA7CED">
          <w:fldChar w:fldCharType="end"/>
        </w:r>
      </w:del>
    </w:p>
    <w:p w14:paraId="77BFB08C" w14:textId="142E4704" w:rsidR="00A27D53" w:rsidRPr="00DD03AB" w:rsidDel="00FA7CED" w:rsidRDefault="00A27D53">
      <w:pPr>
        <w:pStyle w:val="Heading1"/>
        <w:jc w:val="center"/>
        <w:rPr>
          <w:del w:id="3270" w:author="MinhHieu" w:date="2024-12-20T09:34:00Z"/>
        </w:rPr>
        <w:pPrChange w:id="3271" w:author="MinhHieu" w:date="2024-12-20T14:31:00Z">
          <w:pPr>
            <w:pBdr>
              <w:top w:val="nil"/>
              <w:left w:val="nil"/>
              <w:bottom w:val="nil"/>
              <w:right w:val="nil"/>
              <w:between w:val="nil"/>
            </w:pBdr>
            <w:tabs>
              <w:tab w:val="right" w:pos="9193"/>
            </w:tabs>
            <w:spacing w:before="149" w:line="240" w:lineRule="auto"/>
            <w:ind w:left="124" w:right="0" w:firstLine="0"/>
          </w:pPr>
        </w:pPrChange>
      </w:pPr>
      <w:del w:id="3272" w:author="MinhHieu" w:date="2024-12-20T09:34:00Z">
        <w:r w:rsidRPr="00DD03AB" w:rsidDel="00FA7CED">
          <w:fldChar w:fldCharType="begin"/>
        </w:r>
        <w:r w:rsidRPr="00DD03AB" w:rsidDel="00FA7CED">
          <w:delInstrText>HYPERLINK \l "_heading=h.1ulbmlt" \h</w:delInstrText>
        </w:r>
        <w:r w:rsidRPr="00DD03AB" w:rsidDel="00FA7CED">
          <w:fldChar w:fldCharType="separate"/>
        </w:r>
        <w:r w:rsidRPr="00DD03AB" w:rsidDel="00FA7CED">
          <w:delText>Bảng 2.37 Bảng ratings</w:delText>
        </w:r>
        <w:r w:rsidRPr="00DD03AB" w:rsidDel="00FA7CED">
          <w:tab/>
          <w:delText>67</w:delText>
        </w:r>
        <w:r w:rsidRPr="00DD03AB" w:rsidDel="00FA7CED">
          <w:fldChar w:fldCharType="end"/>
        </w:r>
      </w:del>
    </w:p>
    <w:p w14:paraId="0FE4D7E2" w14:textId="3903CA3A" w:rsidR="00A27D53" w:rsidRPr="00DD03AB" w:rsidDel="00FA7CED" w:rsidRDefault="00A27D53">
      <w:pPr>
        <w:pStyle w:val="Heading1"/>
        <w:jc w:val="center"/>
        <w:rPr>
          <w:del w:id="3273" w:author="MinhHieu" w:date="2024-12-20T09:34:00Z"/>
        </w:rPr>
        <w:pPrChange w:id="3274" w:author="MinhHieu" w:date="2024-12-20T14:31:00Z">
          <w:pPr>
            <w:pBdr>
              <w:top w:val="nil"/>
              <w:left w:val="nil"/>
              <w:bottom w:val="nil"/>
              <w:right w:val="nil"/>
              <w:between w:val="nil"/>
            </w:pBdr>
            <w:tabs>
              <w:tab w:val="right" w:pos="9193"/>
            </w:tabs>
            <w:spacing w:before="149" w:line="240" w:lineRule="auto"/>
            <w:ind w:left="124" w:right="0" w:firstLine="0"/>
          </w:pPr>
        </w:pPrChange>
      </w:pPr>
      <w:del w:id="3275" w:author="MinhHieu" w:date="2024-12-20T09:34:00Z">
        <w:r w:rsidRPr="00DD03AB" w:rsidDel="00FA7CED">
          <w:fldChar w:fldCharType="begin"/>
        </w:r>
        <w:r w:rsidRPr="00DD03AB" w:rsidDel="00FA7CED">
          <w:delInstrText>HYPERLINK \l "_heading=h.2tq9fhf" \h</w:delInstrText>
        </w:r>
        <w:r w:rsidRPr="00DD03AB" w:rsidDel="00FA7CED">
          <w:fldChar w:fldCharType="separate"/>
        </w:r>
        <w:r w:rsidRPr="00DD03AB" w:rsidDel="00FA7CED">
          <w:delText>Bảng 2.38 Bảng productCarts</w:delText>
        </w:r>
        <w:r w:rsidRPr="00DD03AB" w:rsidDel="00FA7CED">
          <w:tab/>
          <w:delText>67</w:delText>
        </w:r>
        <w:r w:rsidRPr="00DD03AB" w:rsidDel="00FA7CED">
          <w:fldChar w:fldCharType="end"/>
        </w:r>
      </w:del>
    </w:p>
    <w:p w14:paraId="593AB7AA" w14:textId="3F3F7F64" w:rsidR="00A27D53" w:rsidRPr="00DD03AB" w:rsidDel="00FA7CED" w:rsidRDefault="00A27D53">
      <w:pPr>
        <w:pStyle w:val="Heading1"/>
        <w:jc w:val="center"/>
        <w:rPr>
          <w:del w:id="3276" w:author="MinhHieu" w:date="2024-12-20T09:34:00Z"/>
        </w:rPr>
        <w:sectPr w:rsidR="00A27D53" w:rsidRPr="00DD03AB" w:rsidDel="00FA7CED" w:rsidSect="00876D1B">
          <w:pgSz w:w="11910" w:h="16840"/>
          <w:pgMar w:top="1500" w:right="800" w:bottom="1340" w:left="1580" w:header="732" w:footer="850" w:gutter="0"/>
          <w:pgNumType w:fmt="lowerRoman"/>
          <w:cols w:space="720"/>
          <w:titlePg/>
          <w:docGrid w:linePitch="354"/>
          <w:sectPrChange w:id="3277" w:author="MinhHieu" w:date="2024-12-20T14:15:00Z">
            <w:sectPr w:rsidR="00A27D53" w:rsidRPr="00DD03AB" w:rsidDel="00FA7CED" w:rsidSect="00876D1B">
              <w:pgMar w:top="1500" w:right="800" w:bottom="1340" w:left="1580" w:header="732" w:footer="1153" w:gutter="0"/>
              <w:titlePg w:val="0"/>
              <w:docGrid w:linePitch="0"/>
            </w:sectPr>
          </w:sectPrChange>
        </w:sectPr>
        <w:pPrChange w:id="3278" w:author="MinhHieu" w:date="2024-12-20T14:31:00Z">
          <w:pPr>
            <w:pBdr>
              <w:top w:val="nil"/>
              <w:left w:val="nil"/>
              <w:bottom w:val="nil"/>
              <w:right w:val="nil"/>
              <w:between w:val="nil"/>
            </w:pBdr>
            <w:tabs>
              <w:tab w:val="right" w:pos="9193"/>
            </w:tabs>
            <w:spacing w:before="149" w:line="240" w:lineRule="auto"/>
            <w:ind w:left="124" w:right="0" w:firstLine="0"/>
          </w:pPr>
        </w:pPrChange>
      </w:pPr>
      <w:del w:id="3279" w:author="MinhHieu" w:date="2024-12-20T09:34:00Z">
        <w:r w:rsidRPr="00DD03AB" w:rsidDel="00FA7CED">
          <w:fldChar w:fldCharType="begin"/>
        </w:r>
        <w:r w:rsidRPr="00DD03AB" w:rsidDel="00FA7CED">
          <w:delInstrText>HYPERLINK \l "_heading=h.3sv78d1" \h</w:delInstrText>
        </w:r>
        <w:r w:rsidRPr="00DD03AB" w:rsidDel="00FA7CED">
          <w:fldChar w:fldCharType="separate"/>
        </w:r>
        <w:r w:rsidRPr="00DD03AB" w:rsidDel="00FA7CED">
          <w:delText>Bảng 2.39 Bảng productOrders</w:delText>
        </w:r>
        <w:r w:rsidRPr="00DD03AB" w:rsidDel="00FA7CED">
          <w:tab/>
          <w:delText>68</w:delText>
        </w:r>
        <w:r w:rsidRPr="00DD03AB" w:rsidDel="00FA7CED">
          <w:fldChar w:fldCharType="end"/>
        </w:r>
      </w:del>
    </w:p>
    <w:p w14:paraId="65578EF0" w14:textId="20092C1D" w:rsidR="00FA7CED" w:rsidRPr="00DD03AB" w:rsidDel="00905EBD" w:rsidRDefault="00D33BC1">
      <w:pPr>
        <w:pStyle w:val="Heading1"/>
        <w:jc w:val="center"/>
        <w:rPr>
          <w:del w:id="3280" w:author="MinhHieu" w:date="2024-12-20T10:02:00Z"/>
          <w:lang w:val="vi-VN"/>
          <w:rPrChange w:id="3281" w:author="MinhHieu" w:date="2024-12-20T14:31:00Z">
            <w:rPr>
              <w:del w:id="3282" w:author="MinhHieu" w:date="2024-12-20T10:02:00Z"/>
            </w:rPr>
          </w:rPrChange>
        </w:rPr>
        <w:pPrChange w:id="3283" w:author="MinhHieu" w:date="2024-12-20T14:31:00Z">
          <w:pPr>
            <w:pStyle w:val="Heading1"/>
            <w:ind w:right="803" w:firstLine="593"/>
            <w:jc w:val="center"/>
          </w:pPr>
        </w:pPrChange>
      </w:pPr>
      <w:bookmarkStart w:id="3284" w:name="bookmark=id.3rdcrjn" w:colFirst="0" w:colLast="0"/>
      <w:bookmarkStart w:id="3285" w:name="_Toc185578141"/>
      <w:bookmarkStart w:id="3286" w:name="_Toc185579164"/>
      <w:bookmarkStart w:id="3287" w:name="_Toc185579268"/>
      <w:bookmarkStart w:id="3288" w:name="_Toc185587560"/>
      <w:bookmarkStart w:id="3289" w:name="_Toc185588607"/>
      <w:bookmarkEnd w:id="3284"/>
      <w:del w:id="3290" w:author="MinhHieu" w:date="2024-12-20T13:58:00Z">
        <w:r w:rsidRPr="00DD03AB" w:rsidDel="00AB7166">
          <w:lastRenderedPageBreak/>
          <w:delText>DANH MỤC HÌNH ẢNH</w:delText>
        </w:r>
      </w:del>
      <w:bookmarkEnd w:id="3285"/>
      <w:bookmarkEnd w:id="3286"/>
      <w:bookmarkEnd w:id="3287"/>
      <w:bookmarkEnd w:id="3288"/>
      <w:bookmarkEnd w:id="3289"/>
    </w:p>
    <w:p w14:paraId="1D7088E6" w14:textId="64A3D11C" w:rsidR="00A27D53" w:rsidRPr="00DD03AB" w:rsidDel="00FA7CED" w:rsidRDefault="00A27D53">
      <w:pPr>
        <w:pStyle w:val="Heading1"/>
        <w:jc w:val="center"/>
        <w:rPr>
          <w:del w:id="3291" w:author="MinhHieu" w:date="2024-12-20T09:34:00Z"/>
        </w:rPr>
        <w:pPrChange w:id="3292" w:author="MinhHieu" w:date="2024-12-20T14:31:00Z">
          <w:pPr>
            <w:pBdr>
              <w:top w:val="nil"/>
              <w:left w:val="nil"/>
              <w:bottom w:val="nil"/>
              <w:right w:val="nil"/>
              <w:between w:val="nil"/>
            </w:pBdr>
            <w:tabs>
              <w:tab w:val="left" w:pos="8933"/>
            </w:tabs>
            <w:spacing w:before="149" w:line="240" w:lineRule="auto"/>
            <w:ind w:left="124" w:right="0" w:firstLine="0"/>
          </w:pPr>
        </w:pPrChange>
      </w:pPr>
      <w:del w:id="3293" w:author="MinhHieu" w:date="2024-12-20T09:34:00Z">
        <w:r w:rsidRPr="00DD03AB" w:rsidDel="00FA7CED">
          <w:fldChar w:fldCharType="begin"/>
        </w:r>
        <w:r w:rsidRPr="00DD03AB" w:rsidDel="00FA7CED">
          <w:delInstrText>HYPERLINK \l "_heading=h.1ci93xb" \h</w:delInstrText>
        </w:r>
        <w:r w:rsidRPr="00DD03AB" w:rsidDel="00FA7CED">
          <w:fldChar w:fldCharType="separate"/>
        </w:r>
        <w:r w:rsidRPr="00DD03AB" w:rsidDel="00FA7CED">
          <w:delText>Hình 1.1 Ngôn ngữ đánh dấu siêu văn bản HTML</w:delText>
        </w:r>
        <w:r w:rsidRPr="00DD03AB" w:rsidDel="00FA7CED">
          <w:tab/>
          <w:delText>15</w:delText>
        </w:r>
        <w:r w:rsidRPr="00DD03AB" w:rsidDel="00FA7CED">
          <w:fldChar w:fldCharType="end"/>
        </w:r>
      </w:del>
    </w:p>
    <w:p w14:paraId="01409881" w14:textId="13B00988" w:rsidR="00A27D53" w:rsidRPr="00DD03AB" w:rsidDel="00FA7CED" w:rsidRDefault="00A27D53">
      <w:pPr>
        <w:pStyle w:val="Heading1"/>
        <w:jc w:val="center"/>
        <w:rPr>
          <w:del w:id="3294" w:author="MinhHieu" w:date="2024-12-20T09:34:00Z"/>
        </w:rPr>
        <w:pPrChange w:id="3295" w:author="MinhHieu" w:date="2024-12-20T14:31:00Z">
          <w:pPr>
            <w:pBdr>
              <w:top w:val="nil"/>
              <w:left w:val="nil"/>
              <w:bottom w:val="nil"/>
              <w:right w:val="nil"/>
              <w:between w:val="nil"/>
            </w:pBdr>
            <w:tabs>
              <w:tab w:val="left" w:pos="8933"/>
            </w:tabs>
            <w:spacing w:before="149" w:line="240" w:lineRule="auto"/>
            <w:ind w:left="124" w:right="0" w:firstLine="0"/>
          </w:pPr>
        </w:pPrChange>
      </w:pPr>
      <w:del w:id="3296" w:author="MinhHieu" w:date="2024-12-20T09:34:00Z">
        <w:r w:rsidRPr="00DD03AB" w:rsidDel="00FA7CED">
          <w:fldChar w:fldCharType="begin"/>
        </w:r>
        <w:r w:rsidRPr="00DD03AB" w:rsidDel="00FA7CED">
          <w:delInstrText>HYPERLINK \l "_heading=h.qsh70q" \h</w:delInstrText>
        </w:r>
        <w:r w:rsidRPr="00DD03AB" w:rsidDel="00FA7CED">
          <w:fldChar w:fldCharType="separate"/>
        </w:r>
        <w:r w:rsidRPr="00DD03AB" w:rsidDel="00FA7CED">
          <w:delText>Hình 1.2 Tập tin định kiểu theo tầng CSS</w:delText>
        </w:r>
        <w:r w:rsidRPr="00DD03AB" w:rsidDel="00FA7CED">
          <w:tab/>
          <w:delText>16</w:delText>
        </w:r>
        <w:r w:rsidRPr="00DD03AB" w:rsidDel="00FA7CED">
          <w:fldChar w:fldCharType="end"/>
        </w:r>
      </w:del>
    </w:p>
    <w:p w14:paraId="26274224" w14:textId="11065FAA" w:rsidR="00A27D53" w:rsidRPr="00DD03AB" w:rsidDel="00FA7CED" w:rsidRDefault="00A27D53">
      <w:pPr>
        <w:pStyle w:val="Heading1"/>
        <w:jc w:val="center"/>
        <w:rPr>
          <w:del w:id="3297" w:author="MinhHieu" w:date="2024-12-20T09:34:00Z"/>
        </w:rPr>
        <w:pPrChange w:id="3298" w:author="MinhHieu" w:date="2024-12-20T14:31:00Z">
          <w:pPr>
            <w:pBdr>
              <w:top w:val="nil"/>
              <w:left w:val="nil"/>
              <w:bottom w:val="nil"/>
              <w:right w:val="nil"/>
              <w:between w:val="nil"/>
            </w:pBdr>
            <w:tabs>
              <w:tab w:val="left" w:pos="8933"/>
            </w:tabs>
            <w:spacing w:before="149" w:line="240" w:lineRule="auto"/>
            <w:ind w:left="124" w:right="0" w:firstLine="0"/>
          </w:pPr>
        </w:pPrChange>
      </w:pPr>
      <w:del w:id="3299" w:author="MinhHieu" w:date="2024-12-20T09:34:00Z">
        <w:r w:rsidRPr="00DD03AB" w:rsidDel="00FA7CED">
          <w:fldChar w:fldCharType="begin"/>
        </w:r>
        <w:r w:rsidRPr="00DD03AB" w:rsidDel="00FA7CED">
          <w:delInstrText>HYPERLINK \l "_heading=h.49x2ik5" \h</w:delInstrText>
        </w:r>
        <w:r w:rsidRPr="00DD03AB" w:rsidDel="00FA7CED">
          <w:fldChar w:fldCharType="separate"/>
        </w:r>
        <w:r w:rsidRPr="00DD03AB" w:rsidDel="00FA7CED">
          <w:delText>Hình 1.3 Ngôn ngữ lập trình Javascript</w:delText>
        </w:r>
        <w:r w:rsidRPr="00DD03AB" w:rsidDel="00FA7CED">
          <w:tab/>
          <w:delText>16</w:delText>
        </w:r>
        <w:r w:rsidRPr="00DD03AB" w:rsidDel="00FA7CED">
          <w:fldChar w:fldCharType="end"/>
        </w:r>
      </w:del>
    </w:p>
    <w:p w14:paraId="4B21182D" w14:textId="04C1EE0B" w:rsidR="00A27D53" w:rsidRPr="00DD03AB" w:rsidDel="00FA7CED" w:rsidRDefault="00A27D53">
      <w:pPr>
        <w:pStyle w:val="Heading1"/>
        <w:jc w:val="center"/>
        <w:rPr>
          <w:del w:id="3300" w:author="MinhHieu" w:date="2024-12-20T09:34:00Z"/>
        </w:rPr>
        <w:pPrChange w:id="3301" w:author="MinhHieu" w:date="2024-12-20T14:31:00Z">
          <w:pPr>
            <w:pBdr>
              <w:top w:val="nil"/>
              <w:left w:val="nil"/>
              <w:bottom w:val="nil"/>
              <w:right w:val="nil"/>
              <w:between w:val="nil"/>
            </w:pBdr>
            <w:tabs>
              <w:tab w:val="left" w:pos="8933"/>
            </w:tabs>
            <w:spacing w:before="149" w:line="240" w:lineRule="auto"/>
            <w:ind w:left="124" w:right="0" w:firstLine="0"/>
          </w:pPr>
        </w:pPrChange>
      </w:pPr>
      <w:del w:id="3302" w:author="MinhHieu" w:date="2024-12-20T09:34:00Z">
        <w:r w:rsidRPr="00DD03AB" w:rsidDel="00FA7CED">
          <w:fldChar w:fldCharType="begin"/>
        </w:r>
        <w:r w:rsidRPr="00DD03AB" w:rsidDel="00FA7CED">
          <w:delInstrText>HYPERLINK \l "_heading=h.3o7alnk" \h</w:delInstrText>
        </w:r>
        <w:r w:rsidRPr="00DD03AB" w:rsidDel="00FA7CED">
          <w:fldChar w:fldCharType="separate"/>
        </w:r>
        <w:r w:rsidRPr="00DD03AB" w:rsidDel="00FA7CED">
          <w:delText>Hình 1.4 Nodejs</w:delText>
        </w:r>
        <w:r w:rsidRPr="00DD03AB" w:rsidDel="00FA7CED">
          <w:tab/>
          <w:delText>17</w:delText>
        </w:r>
        <w:r w:rsidRPr="00DD03AB" w:rsidDel="00FA7CED">
          <w:fldChar w:fldCharType="end"/>
        </w:r>
      </w:del>
    </w:p>
    <w:p w14:paraId="4FA9450F" w14:textId="6BF31C9B" w:rsidR="00A27D53" w:rsidRPr="00DD03AB" w:rsidDel="00FA7CED" w:rsidRDefault="00A27D53">
      <w:pPr>
        <w:pStyle w:val="Heading1"/>
        <w:jc w:val="center"/>
        <w:rPr>
          <w:del w:id="3303" w:author="MinhHieu" w:date="2024-12-20T09:34:00Z"/>
        </w:rPr>
        <w:pPrChange w:id="3304" w:author="MinhHieu" w:date="2024-12-20T14:31:00Z">
          <w:pPr>
            <w:pBdr>
              <w:top w:val="nil"/>
              <w:left w:val="nil"/>
              <w:bottom w:val="nil"/>
              <w:right w:val="nil"/>
              <w:between w:val="nil"/>
            </w:pBdr>
            <w:tabs>
              <w:tab w:val="left" w:pos="8933"/>
            </w:tabs>
            <w:spacing w:before="149" w:line="240" w:lineRule="auto"/>
            <w:ind w:left="124" w:right="0" w:firstLine="0"/>
          </w:pPr>
        </w:pPrChange>
      </w:pPr>
      <w:del w:id="3305" w:author="MinhHieu" w:date="2024-12-20T09:34:00Z">
        <w:r w:rsidRPr="00DD03AB" w:rsidDel="00FA7CED">
          <w:fldChar w:fldCharType="begin"/>
        </w:r>
        <w:r w:rsidRPr="00DD03AB" w:rsidDel="00FA7CED">
          <w:delInstrText>HYPERLINK \l "_heading=h.3tbugp1" \h</w:delInstrText>
        </w:r>
        <w:r w:rsidRPr="00DD03AB" w:rsidDel="00FA7CED">
          <w:fldChar w:fldCharType="separate"/>
        </w:r>
        <w:r w:rsidRPr="00DD03AB" w:rsidDel="00FA7CED">
          <w:delText>Hình 1.5 ExxpressJs</w:delText>
        </w:r>
        <w:r w:rsidRPr="00DD03AB" w:rsidDel="00FA7CED">
          <w:tab/>
          <w:delText>18</w:delText>
        </w:r>
        <w:r w:rsidRPr="00DD03AB" w:rsidDel="00FA7CED">
          <w:fldChar w:fldCharType="end"/>
        </w:r>
      </w:del>
    </w:p>
    <w:p w14:paraId="2BCB365A" w14:textId="4FA98EC8" w:rsidR="00A27D53" w:rsidRPr="00DD03AB" w:rsidDel="00FA7CED" w:rsidRDefault="00A27D53">
      <w:pPr>
        <w:pStyle w:val="Heading1"/>
        <w:jc w:val="center"/>
        <w:rPr>
          <w:del w:id="3306" w:author="MinhHieu" w:date="2024-12-20T09:34:00Z"/>
        </w:rPr>
        <w:pPrChange w:id="3307" w:author="MinhHieu" w:date="2024-12-20T14:31:00Z">
          <w:pPr>
            <w:pBdr>
              <w:top w:val="nil"/>
              <w:left w:val="nil"/>
              <w:bottom w:val="nil"/>
              <w:right w:val="nil"/>
              <w:between w:val="nil"/>
            </w:pBdr>
            <w:tabs>
              <w:tab w:val="left" w:pos="8933"/>
            </w:tabs>
            <w:spacing w:before="149" w:line="240" w:lineRule="auto"/>
            <w:ind w:left="124" w:right="0" w:firstLine="0"/>
          </w:pPr>
        </w:pPrChange>
      </w:pPr>
      <w:del w:id="3308" w:author="MinhHieu" w:date="2024-12-20T09:34:00Z">
        <w:r w:rsidRPr="00DD03AB" w:rsidDel="00FA7CED">
          <w:fldChar w:fldCharType="begin"/>
        </w:r>
        <w:r w:rsidRPr="00DD03AB" w:rsidDel="00FA7CED">
          <w:delInstrText>HYPERLINK \l "_heading=h.nmf14n" \h</w:delInstrText>
        </w:r>
        <w:r w:rsidRPr="00DD03AB" w:rsidDel="00FA7CED">
          <w:fldChar w:fldCharType="separate"/>
        </w:r>
        <w:r w:rsidRPr="00DD03AB" w:rsidDel="00FA7CED">
          <w:delText>Hình 1.6 MySql</w:delText>
        </w:r>
        <w:r w:rsidRPr="00DD03AB" w:rsidDel="00FA7CED">
          <w:tab/>
          <w:delText>19</w:delText>
        </w:r>
        <w:r w:rsidRPr="00DD03AB" w:rsidDel="00FA7CED">
          <w:fldChar w:fldCharType="end"/>
        </w:r>
      </w:del>
    </w:p>
    <w:p w14:paraId="2DF0F5BC" w14:textId="4FB1F284" w:rsidR="00A27D53" w:rsidRPr="00DD03AB" w:rsidDel="00FA7CED" w:rsidRDefault="00A27D53">
      <w:pPr>
        <w:pStyle w:val="Heading1"/>
        <w:jc w:val="center"/>
        <w:rPr>
          <w:del w:id="3309" w:author="MinhHieu" w:date="2024-12-20T09:34:00Z"/>
        </w:rPr>
        <w:pPrChange w:id="3310" w:author="MinhHieu" w:date="2024-12-20T14:31:00Z">
          <w:pPr>
            <w:pBdr>
              <w:top w:val="nil"/>
              <w:left w:val="nil"/>
              <w:bottom w:val="nil"/>
              <w:right w:val="nil"/>
              <w:between w:val="nil"/>
            </w:pBdr>
            <w:tabs>
              <w:tab w:val="left" w:pos="8933"/>
            </w:tabs>
            <w:spacing w:before="149" w:line="240" w:lineRule="auto"/>
            <w:ind w:left="124" w:right="0" w:firstLine="0"/>
          </w:pPr>
        </w:pPrChange>
      </w:pPr>
      <w:del w:id="3311" w:author="MinhHieu" w:date="2024-12-20T09:34:00Z">
        <w:r w:rsidRPr="00DD03AB" w:rsidDel="00FA7CED">
          <w:fldChar w:fldCharType="begin"/>
        </w:r>
        <w:r w:rsidRPr="00DD03AB" w:rsidDel="00FA7CED">
          <w:delInstrText>HYPERLINK \l "_heading=h.46r0co2" \h</w:delInstrText>
        </w:r>
        <w:r w:rsidRPr="00DD03AB" w:rsidDel="00FA7CED">
          <w:fldChar w:fldCharType="separate"/>
        </w:r>
        <w:r w:rsidRPr="00DD03AB" w:rsidDel="00FA7CED">
          <w:delText>Hình 1.7 Firebase</w:delText>
        </w:r>
        <w:r w:rsidRPr="00DD03AB" w:rsidDel="00FA7CED">
          <w:tab/>
          <w:delText>20</w:delText>
        </w:r>
        <w:r w:rsidRPr="00DD03AB" w:rsidDel="00FA7CED">
          <w:fldChar w:fldCharType="end"/>
        </w:r>
      </w:del>
    </w:p>
    <w:p w14:paraId="100FFB60" w14:textId="0E88153C" w:rsidR="00A27D53" w:rsidRPr="00DD03AB" w:rsidDel="00FA7CED" w:rsidRDefault="00A27D53">
      <w:pPr>
        <w:pStyle w:val="Heading1"/>
        <w:jc w:val="center"/>
        <w:rPr>
          <w:del w:id="3312" w:author="MinhHieu" w:date="2024-12-20T09:34:00Z"/>
        </w:rPr>
        <w:pPrChange w:id="3313" w:author="MinhHieu" w:date="2024-12-20T14:31:00Z">
          <w:pPr>
            <w:pBdr>
              <w:top w:val="nil"/>
              <w:left w:val="nil"/>
              <w:bottom w:val="nil"/>
              <w:right w:val="nil"/>
              <w:between w:val="nil"/>
            </w:pBdr>
            <w:tabs>
              <w:tab w:val="left" w:pos="8933"/>
            </w:tabs>
            <w:spacing w:before="149" w:line="240" w:lineRule="auto"/>
            <w:ind w:left="124" w:right="0" w:firstLine="0"/>
          </w:pPr>
        </w:pPrChange>
      </w:pPr>
      <w:del w:id="3314" w:author="MinhHieu" w:date="2024-12-20T09:34:00Z">
        <w:r w:rsidRPr="00DD03AB" w:rsidDel="00FA7CED">
          <w:fldChar w:fldCharType="begin"/>
        </w:r>
        <w:r w:rsidRPr="00DD03AB" w:rsidDel="00FA7CED">
          <w:delInstrText>HYPERLINK \l "_heading=h.25b2l0r" \h</w:delInstrText>
        </w:r>
        <w:r w:rsidRPr="00DD03AB" w:rsidDel="00FA7CED">
          <w:fldChar w:fldCharType="separate"/>
        </w:r>
        <w:r w:rsidRPr="00DD03AB" w:rsidDel="00FA7CED">
          <w:delText>Hình 2.1 Biểu đồ usecase tổng quát</w:delText>
        </w:r>
        <w:r w:rsidRPr="00DD03AB" w:rsidDel="00FA7CED">
          <w:tab/>
          <w:delText>23</w:delText>
        </w:r>
        <w:r w:rsidRPr="00DD03AB" w:rsidDel="00FA7CED">
          <w:fldChar w:fldCharType="end"/>
        </w:r>
      </w:del>
    </w:p>
    <w:p w14:paraId="502B4FB1" w14:textId="2E6F4E83" w:rsidR="00A27D53" w:rsidRPr="00DD03AB" w:rsidDel="00FA7CED" w:rsidRDefault="00A27D53">
      <w:pPr>
        <w:pStyle w:val="Heading1"/>
        <w:jc w:val="center"/>
        <w:rPr>
          <w:del w:id="3315" w:author="MinhHieu" w:date="2024-12-20T09:34:00Z"/>
        </w:rPr>
        <w:pPrChange w:id="3316" w:author="MinhHieu" w:date="2024-12-20T14:31:00Z">
          <w:pPr>
            <w:pBdr>
              <w:top w:val="nil"/>
              <w:left w:val="nil"/>
              <w:bottom w:val="nil"/>
              <w:right w:val="nil"/>
              <w:between w:val="nil"/>
            </w:pBdr>
            <w:tabs>
              <w:tab w:val="left" w:pos="8933"/>
            </w:tabs>
            <w:spacing w:before="149" w:line="240" w:lineRule="auto"/>
            <w:ind w:left="124" w:right="0" w:firstLine="0"/>
          </w:pPr>
        </w:pPrChange>
      </w:pPr>
      <w:del w:id="3317" w:author="MinhHieu" w:date="2024-12-20T09:34:00Z">
        <w:r w:rsidRPr="00DD03AB" w:rsidDel="00FA7CED">
          <w:fldChar w:fldCharType="begin"/>
        </w:r>
        <w:r w:rsidRPr="00DD03AB" w:rsidDel="00FA7CED">
          <w:delInstrText>HYPERLINK \l "_heading=h.1jlao46" \h</w:delInstrText>
        </w:r>
        <w:r w:rsidRPr="00DD03AB" w:rsidDel="00FA7CED">
          <w:fldChar w:fldCharType="separate"/>
        </w:r>
        <w:r w:rsidRPr="00DD03AB" w:rsidDel="00FA7CED">
          <w:delText>Hình 2.2 Biểu đồ usecase tìm kiếm sản phẩm</w:delText>
        </w:r>
        <w:r w:rsidRPr="00DD03AB" w:rsidDel="00FA7CED">
          <w:tab/>
          <w:delText>24</w:delText>
        </w:r>
        <w:r w:rsidRPr="00DD03AB" w:rsidDel="00FA7CED">
          <w:fldChar w:fldCharType="end"/>
        </w:r>
      </w:del>
    </w:p>
    <w:p w14:paraId="289D0D86" w14:textId="6379F5AC" w:rsidR="00A27D53" w:rsidRPr="00DD03AB" w:rsidDel="00FA7CED" w:rsidRDefault="00A27D53">
      <w:pPr>
        <w:pStyle w:val="Heading1"/>
        <w:jc w:val="center"/>
        <w:rPr>
          <w:del w:id="3318" w:author="MinhHieu" w:date="2024-12-20T09:34:00Z"/>
        </w:rPr>
        <w:pPrChange w:id="3319" w:author="MinhHieu" w:date="2024-12-20T14:31:00Z">
          <w:pPr>
            <w:pBdr>
              <w:top w:val="nil"/>
              <w:left w:val="nil"/>
              <w:bottom w:val="nil"/>
              <w:right w:val="nil"/>
              <w:between w:val="nil"/>
            </w:pBdr>
            <w:tabs>
              <w:tab w:val="left" w:pos="8933"/>
            </w:tabs>
            <w:spacing w:before="149" w:line="240" w:lineRule="auto"/>
            <w:ind w:left="124" w:right="0" w:firstLine="0"/>
          </w:pPr>
        </w:pPrChange>
      </w:pPr>
      <w:del w:id="3320" w:author="MinhHieu" w:date="2024-12-20T09:34:00Z">
        <w:r w:rsidRPr="00DD03AB" w:rsidDel="00FA7CED">
          <w:fldChar w:fldCharType="begin"/>
        </w:r>
        <w:r w:rsidRPr="00DD03AB" w:rsidDel="00FA7CED">
          <w:delInstrText>HYPERLINK \l "_heading=h.2iq8gzs" \h</w:delInstrText>
        </w:r>
        <w:r w:rsidRPr="00DD03AB" w:rsidDel="00FA7CED">
          <w:fldChar w:fldCharType="separate"/>
        </w:r>
        <w:r w:rsidRPr="00DD03AB" w:rsidDel="00FA7CED">
          <w:delText>Hình 2.3 Biểu đồ usecase đặt mua hàng</w:delText>
        </w:r>
        <w:r w:rsidRPr="00DD03AB" w:rsidDel="00FA7CED">
          <w:tab/>
          <w:delText>24</w:delText>
        </w:r>
        <w:r w:rsidRPr="00DD03AB" w:rsidDel="00FA7CED">
          <w:fldChar w:fldCharType="end"/>
        </w:r>
      </w:del>
    </w:p>
    <w:p w14:paraId="2C1C8773" w14:textId="0B1A8600" w:rsidR="00A27D53" w:rsidRPr="00DD03AB" w:rsidDel="00FA7CED" w:rsidRDefault="00A27D53">
      <w:pPr>
        <w:pStyle w:val="Heading1"/>
        <w:jc w:val="center"/>
        <w:rPr>
          <w:del w:id="3321" w:author="MinhHieu" w:date="2024-12-20T09:34:00Z"/>
        </w:rPr>
        <w:pPrChange w:id="3322" w:author="MinhHieu" w:date="2024-12-20T14:31:00Z">
          <w:pPr>
            <w:pBdr>
              <w:top w:val="nil"/>
              <w:left w:val="nil"/>
              <w:bottom w:val="nil"/>
              <w:right w:val="nil"/>
              <w:between w:val="nil"/>
            </w:pBdr>
            <w:tabs>
              <w:tab w:val="left" w:pos="8933"/>
            </w:tabs>
            <w:spacing w:before="149" w:line="240" w:lineRule="auto"/>
            <w:ind w:left="124" w:right="0" w:firstLine="0"/>
          </w:pPr>
        </w:pPrChange>
      </w:pPr>
      <w:del w:id="3323" w:author="MinhHieu" w:date="2024-12-20T09:34:00Z">
        <w:r w:rsidRPr="00DD03AB" w:rsidDel="00FA7CED">
          <w:fldChar w:fldCharType="begin"/>
        </w:r>
        <w:r w:rsidRPr="00DD03AB" w:rsidDel="00FA7CED">
          <w:delInstrText>HYPERLINK \l "_heading=h.3hv69ve" \h</w:delInstrText>
        </w:r>
        <w:r w:rsidRPr="00DD03AB" w:rsidDel="00FA7CED">
          <w:fldChar w:fldCharType="separate"/>
        </w:r>
        <w:r w:rsidRPr="00DD03AB" w:rsidDel="00FA7CED">
          <w:delText>Hình 2.4 Biểu đồ usecase xem lịch sử đặt hàng</w:delText>
        </w:r>
        <w:r w:rsidRPr="00DD03AB" w:rsidDel="00FA7CED">
          <w:tab/>
          <w:delText>25</w:delText>
        </w:r>
        <w:r w:rsidRPr="00DD03AB" w:rsidDel="00FA7CED">
          <w:fldChar w:fldCharType="end"/>
        </w:r>
      </w:del>
    </w:p>
    <w:p w14:paraId="5D852257" w14:textId="212ECD93" w:rsidR="00A27D53" w:rsidRPr="00DD03AB" w:rsidDel="00FA7CED" w:rsidRDefault="00A27D53">
      <w:pPr>
        <w:pStyle w:val="Heading1"/>
        <w:jc w:val="center"/>
        <w:rPr>
          <w:del w:id="3324" w:author="MinhHieu" w:date="2024-12-20T09:34:00Z"/>
        </w:rPr>
        <w:pPrChange w:id="3325" w:author="MinhHieu" w:date="2024-12-20T14:31:00Z">
          <w:pPr>
            <w:pBdr>
              <w:top w:val="nil"/>
              <w:left w:val="nil"/>
              <w:bottom w:val="nil"/>
              <w:right w:val="nil"/>
              <w:between w:val="nil"/>
            </w:pBdr>
            <w:tabs>
              <w:tab w:val="left" w:pos="8933"/>
            </w:tabs>
            <w:spacing w:before="149" w:line="240" w:lineRule="auto"/>
            <w:ind w:left="124" w:right="0" w:firstLine="0"/>
          </w:pPr>
        </w:pPrChange>
      </w:pPr>
      <w:del w:id="3326" w:author="MinhHieu" w:date="2024-12-20T09:34:00Z">
        <w:r w:rsidRPr="00DD03AB" w:rsidDel="00FA7CED">
          <w:fldChar w:fldCharType="begin"/>
        </w:r>
        <w:r w:rsidRPr="00DD03AB" w:rsidDel="00FA7CED">
          <w:delInstrText>HYPERLINK \l "_heading=h.4h042r0" \h</w:delInstrText>
        </w:r>
        <w:r w:rsidRPr="00DD03AB" w:rsidDel="00FA7CED">
          <w:fldChar w:fldCharType="separate"/>
        </w:r>
        <w:r w:rsidRPr="00DD03AB" w:rsidDel="00FA7CED">
          <w:delText>Hình 2.5 Biểu đồ usecase quản lý bạn bè</w:delText>
        </w:r>
        <w:r w:rsidRPr="00DD03AB" w:rsidDel="00FA7CED">
          <w:tab/>
          <w:delText>25</w:delText>
        </w:r>
        <w:r w:rsidRPr="00DD03AB" w:rsidDel="00FA7CED">
          <w:fldChar w:fldCharType="end"/>
        </w:r>
      </w:del>
    </w:p>
    <w:p w14:paraId="57833C18" w14:textId="1B4647D0" w:rsidR="00A27D53" w:rsidRPr="00DD03AB" w:rsidDel="00FA7CED" w:rsidRDefault="00A27D53">
      <w:pPr>
        <w:pStyle w:val="Heading1"/>
        <w:jc w:val="center"/>
        <w:rPr>
          <w:del w:id="3327" w:author="MinhHieu" w:date="2024-12-20T09:34:00Z"/>
        </w:rPr>
        <w:pPrChange w:id="3328" w:author="MinhHieu" w:date="2024-12-20T14:31:00Z">
          <w:pPr>
            <w:pBdr>
              <w:top w:val="nil"/>
              <w:left w:val="nil"/>
              <w:bottom w:val="nil"/>
              <w:right w:val="nil"/>
              <w:between w:val="nil"/>
            </w:pBdr>
            <w:tabs>
              <w:tab w:val="left" w:pos="8933"/>
            </w:tabs>
            <w:spacing w:before="150" w:line="240" w:lineRule="auto"/>
            <w:ind w:left="124" w:right="0" w:firstLine="0"/>
          </w:pPr>
        </w:pPrChange>
      </w:pPr>
      <w:del w:id="3329" w:author="MinhHieu" w:date="2024-12-20T09:34:00Z">
        <w:r w:rsidRPr="00DD03AB" w:rsidDel="00FA7CED">
          <w:fldChar w:fldCharType="begin"/>
        </w:r>
        <w:r w:rsidRPr="00DD03AB" w:rsidDel="00FA7CED">
          <w:delInstrText>HYPERLINK \l "_heading=h.1baon6m" \h</w:delInstrText>
        </w:r>
        <w:r w:rsidRPr="00DD03AB" w:rsidDel="00FA7CED">
          <w:fldChar w:fldCharType="separate"/>
        </w:r>
        <w:r w:rsidRPr="00DD03AB" w:rsidDel="00FA7CED">
          <w:delText>Hình 2.6 Biểu đồ usecase báo cáo thống kê</w:delText>
        </w:r>
        <w:r w:rsidRPr="00DD03AB" w:rsidDel="00FA7CED">
          <w:tab/>
          <w:delText>26</w:delText>
        </w:r>
        <w:r w:rsidRPr="00DD03AB" w:rsidDel="00FA7CED">
          <w:fldChar w:fldCharType="end"/>
        </w:r>
      </w:del>
    </w:p>
    <w:p w14:paraId="60A55269" w14:textId="3A9569D7" w:rsidR="00A27D53" w:rsidRPr="00DD03AB" w:rsidDel="00FA7CED" w:rsidRDefault="00A27D53">
      <w:pPr>
        <w:pStyle w:val="Heading1"/>
        <w:jc w:val="center"/>
        <w:rPr>
          <w:del w:id="3330" w:author="MinhHieu" w:date="2024-12-20T09:34:00Z"/>
        </w:rPr>
        <w:pPrChange w:id="3331" w:author="MinhHieu" w:date="2024-12-20T14:31:00Z">
          <w:pPr>
            <w:pBdr>
              <w:top w:val="nil"/>
              <w:left w:val="nil"/>
              <w:bottom w:val="nil"/>
              <w:right w:val="nil"/>
              <w:between w:val="nil"/>
            </w:pBdr>
            <w:tabs>
              <w:tab w:val="left" w:pos="8933"/>
            </w:tabs>
            <w:spacing w:before="149" w:line="240" w:lineRule="auto"/>
            <w:ind w:left="124" w:right="0" w:firstLine="0"/>
          </w:pPr>
        </w:pPrChange>
      </w:pPr>
      <w:del w:id="3332" w:author="MinhHieu" w:date="2024-12-20T09:34:00Z">
        <w:r w:rsidRPr="00DD03AB" w:rsidDel="00FA7CED">
          <w:fldChar w:fldCharType="begin"/>
        </w:r>
        <w:r w:rsidRPr="00DD03AB" w:rsidDel="00FA7CED">
          <w:delInstrText>HYPERLINK \l "_heading=h.2afmg28" \h</w:delInstrText>
        </w:r>
        <w:r w:rsidRPr="00DD03AB" w:rsidDel="00FA7CED">
          <w:fldChar w:fldCharType="separate"/>
        </w:r>
        <w:r w:rsidRPr="00DD03AB" w:rsidDel="00FA7CED">
          <w:delText>Hình 2.7 Biểu đồ usecase quản lý sản phẩm</w:delText>
        </w:r>
        <w:r w:rsidRPr="00DD03AB" w:rsidDel="00FA7CED">
          <w:tab/>
          <w:delText>26</w:delText>
        </w:r>
        <w:r w:rsidRPr="00DD03AB" w:rsidDel="00FA7CED">
          <w:fldChar w:fldCharType="end"/>
        </w:r>
      </w:del>
    </w:p>
    <w:p w14:paraId="4157835A" w14:textId="191D6927" w:rsidR="00A27D53" w:rsidRPr="00DD03AB" w:rsidDel="00FA7CED" w:rsidRDefault="00A27D53">
      <w:pPr>
        <w:pStyle w:val="Heading1"/>
        <w:jc w:val="center"/>
        <w:rPr>
          <w:del w:id="3333" w:author="MinhHieu" w:date="2024-12-20T09:34:00Z"/>
        </w:rPr>
        <w:pPrChange w:id="3334" w:author="MinhHieu" w:date="2024-12-20T14:31:00Z">
          <w:pPr>
            <w:pBdr>
              <w:top w:val="nil"/>
              <w:left w:val="nil"/>
              <w:bottom w:val="nil"/>
              <w:right w:val="nil"/>
              <w:between w:val="nil"/>
            </w:pBdr>
            <w:tabs>
              <w:tab w:val="left" w:pos="8933"/>
            </w:tabs>
            <w:spacing w:before="149" w:line="240" w:lineRule="auto"/>
            <w:ind w:left="124" w:right="0" w:firstLine="0"/>
          </w:pPr>
        </w:pPrChange>
      </w:pPr>
      <w:del w:id="3335" w:author="MinhHieu" w:date="2024-12-20T09:34:00Z">
        <w:r w:rsidRPr="00DD03AB" w:rsidDel="00FA7CED">
          <w:fldChar w:fldCharType="begin"/>
        </w:r>
        <w:r w:rsidRPr="00DD03AB" w:rsidDel="00FA7CED">
          <w:delInstrText>HYPERLINK \l "_heading=h.39kk8xu" \h</w:delInstrText>
        </w:r>
        <w:r w:rsidRPr="00DD03AB" w:rsidDel="00FA7CED">
          <w:fldChar w:fldCharType="separate"/>
        </w:r>
        <w:r w:rsidRPr="00DD03AB" w:rsidDel="00FA7CED">
          <w:delText>Hình 2.8 Biểu đồ usecase quản lý danh mục</w:delText>
        </w:r>
        <w:r w:rsidRPr="00DD03AB" w:rsidDel="00FA7CED">
          <w:tab/>
          <w:delText>27</w:delText>
        </w:r>
        <w:r w:rsidRPr="00DD03AB" w:rsidDel="00FA7CED">
          <w:fldChar w:fldCharType="end"/>
        </w:r>
      </w:del>
    </w:p>
    <w:p w14:paraId="5556DB2D" w14:textId="328E14A2" w:rsidR="00A27D53" w:rsidRPr="00DD03AB" w:rsidDel="00FA7CED" w:rsidRDefault="00A27D53">
      <w:pPr>
        <w:pStyle w:val="Heading1"/>
        <w:jc w:val="center"/>
        <w:rPr>
          <w:del w:id="3336" w:author="MinhHieu" w:date="2024-12-20T09:34:00Z"/>
        </w:rPr>
        <w:pPrChange w:id="3337" w:author="MinhHieu" w:date="2024-12-20T14:31:00Z">
          <w:pPr>
            <w:pBdr>
              <w:top w:val="nil"/>
              <w:left w:val="nil"/>
              <w:bottom w:val="nil"/>
              <w:right w:val="nil"/>
              <w:between w:val="nil"/>
            </w:pBdr>
            <w:tabs>
              <w:tab w:val="left" w:pos="8933"/>
            </w:tabs>
            <w:spacing w:before="149" w:line="240" w:lineRule="auto"/>
            <w:ind w:left="124" w:right="0" w:firstLine="0"/>
          </w:pPr>
        </w:pPrChange>
      </w:pPr>
      <w:del w:id="3338" w:author="MinhHieu" w:date="2024-12-20T09:34:00Z">
        <w:r w:rsidRPr="00DD03AB" w:rsidDel="00FA7CED">
          <w:fldChar w:fldCharType="begin"/>
        </w:r>
        <w:r w:rsidRPr="00DD03AB" w:rsidDel="00FA7CED">
          <w:delInstrText>HYPERLINK \l "_heading=h.48pi1tg" \h</w:delInstrText>
        </w:r>
        <w:r w:rsidRPr="00DD03AB" w:rsidDel="00FA7CED">
          <w:fldChar w:fldCharType="separate"/>
        </w:r>
        <w:r w:rsidRPr="00DD03AB" w:rsidDel="00FA7CED">
          <w:delText>Hình 2.9 Biểu đồ usecase quản lý đơn hàng</w:delText>
        </w:r>
        <w:r w:rsidRPr="00DD03AB" w:rsidDel="00FA7CED">
          <w:tab/>
          <w:delText>27</w:delText>
        </w:r>
        <w:r w:rsidRPr="00DD03AB" w:rsidDel="00FA7CED">
          <w:fldChar w:fldCharType="end"/>
        </w:r>
      </w:del>
    </w:p>
    <w:p w14:paraId="00233221" w14:textId="6558D2C7" w:rsidR="00A27D53" w:rsidRPr="00DD03AB" w:rsidDel="00FA7CED" w:rsidRDefault="00A27D53">
      <w:pPr>
        <w:pStyle w:val="Heading1"/>
        <w:jc w:val="center"/>
        <w:rPr>
          <w:del w:id="3339" w:author="MinhHieu" w:date="2024-12-20T09:34:00Z"/>
        </w:rPr>
        <w:pPrChange w:id="3340" w:author="MinhHieu" w:date="2024-12-20T14:31:00Z">
          <w:pPr>
            <w:pBdr>
              <w:top w:val="nil"/>
              <w:left w:val="nil"/>
              <w:bottom w:val="nil"/>
              <w:right w:val="nil"/>
              <w:between w:val="nil"/>
            </w:pBdr>
            <w:tabs>
              <w:tab w:val="left" w:pos="8933"/>
            </w:tabs>
            <w:spacing w:before="149" w:line="240" w:lineRule="auto"/>
            <w:ind w:left="124" w:right="0" w:firstLine="0"/>
          </w:pPr>
        </w:pPrChange>
      </w:pPr>
      <w:del w:id="3341" w:author="MinhHieu" w:date="2024-12-20T09:34:00Z">
        <w:r w:rsidRPr="00DD03AB" w:rsidDel="00FA7CED">
          <w:fldChar w:fldCharType="begin"/>
        </w:r>
        <w:r w:rsidRPr="00DD03AB" w:rsidDel="00FA7CED">
          <w:delInstrText>HYPERLINK \l "_heading=h.1302m92" \h</w:delInstrText>
        </w:r>
        <w:r w:rsidRPr="00DD03AB" w:rsidDel="00FA7CED">
          <w:fldChar w:fldCharType="separate"/>
        </w:r>
        <w:r w:rsidRPr="00DD03AB" w:rsidDel="00FA7CED">
          <w:delText>Hình 2.10 Biểu đồ quản lí phiếu giảm giá</w:delText>
        </w:r>
        <w:r w:rsidRPr="00DD03AB" w:rsidDel="00FA7CED">
          <w:tab/>
          <w:delText>28</w:delText>
        </w:r>
        <w:r w:rsidRPr="00DD03AB" w:rsidDel="00FA7CED">
          <w:fldChar w:fldCharType="end"/>
        </w:r>
      </w:del>
    </w:p>
    <w:p w14:paraId="6146DB3A" w14:textId="2111B682" w:rsidR="00A27D53" w:rsidRPr="00DD03AB" w:rsidDel="00FA7CED" w:rsidRDefault="00A27D53">
      <w:pPr>
        <w:pStyle w:val="Heading1"/>
        <w:jc w:val="center"/>
        <w:rPr>
          <w:del w:id="3342" w:author="MinhHieu" w:date="2024-12-20T09:34:00Z"/>
        </w:rPr>
        <w:pPrChange w:id="3343" w:author="MinhHieu" w:date="2024-12-20T14:31:00Z">
          <w:pPr>
            <w:pBdr>
              <w:top w:val="nil"/>
              <w:left w:val="nil"/>
              <w:bottom w:val="nil"/>
              <w:right w:val="nil"/>
              <w:between w:val="nil"/>
            </w:pBdr>
            <w:tabs>
              <w:tab w:val="left" w:pos="8933"/>
            </w:tabs>
            <w:spacing w:before="149" w:line="240" w:lineRule="auto"/>
            <w:ind w:left="124" w:right="0" w:firstLine="0"/>
          </w:pPr>
        </w:pPrChange>
      </w:pPr>
      <w:del w:id="3344" w:author="MinhHieu" w:date="2024-12-20T09:34:00Z">
        <w:r w:rsidRPr="00DD03AB" w:rsidDel="00FA7CED">
          <w:fldChar w:fldCharType="begin"/>
        </w:r>
        <w:r w:rsidRPr="00DD03AB" w:rsidDel="00FA7CED">
          <w:delInstrText>HYPERLINK \l "_heading=h.471acqr" \h</w:delInstrText>
        </w:r>
        <w:r w:rsidRPr="00DD03AB" w:rsidDel="00FA7CED">
          <w:fldChar w:fldCharType="separate"/>
        </w:r>
        <w:r w:rsidRPr="00DD03AB" w:rsidDel="00FA7CED">
          <w:delText>Hình 2.11 Biểu đồ usecase đăng ký</w:delText>
        </w:r>
        <w:r w:rsidRPr="00DD03AB" w:rsidDel="00FA7CED">
          <w:tab/>
          <w:delText>28</w:delText>
        </w:r>
        <w:r w:rsidRPr="00DD03AB" w:rsidDel="00FA7CED">
          <w:fldChar w:fldCharType="end"/>
        </w:r>
      </w:del>
    </w:p>
    <w:p w14:paraId="76552599" w14:textId="77D97516" w:rsidR="00A27D53" w:rsidRPr="00DD03AB" w:rsidDel="00FA7CED" w:rsidRDefault="00A27D53">
      <w:pPr>
        <w:pStyle w:val="Heading1"/>
        <w:jc w:val="center"/>
        <w:rPr>
          <w:del w:id="3345" w:author="MinhHieu" w:date="2024-12-20T09:34:00Z"/>
        </w:rPr>
        <w:pPrChange w:id="3346" w:author="MinhHieu" w:date="2024-12-20T14:31:00Z">
          <w:pPr>
            <w:pBdr>
              <w:top w:val="nil"/>
              <w:left w:val="nil"/>
              <w:bottom w:val="nil"/>
              <w:right w:val="nil"/>
              <w:between w:val="nil"/>
            </w:pBdr>
            <w:tabs>
              <w:tab w:val="left" w:pos="8933"/>
            </w:tabs>
            <w:spacing w:before="149" w:line="240" w:lineRule="auto"/>
            <w:ind w:left="124" w:right="0" w:firstLine="0"/>
          </w:pPr>
        </w:pPrChange>
      </w:pPr>
      <w:del w:id="3347" w:author="MinhHieu" w:date="2024-12-20T09:34:00Z">
        <w:r w:rsidRPr="00DD03AB" w:rsidDel="00FA7CED">
          <w:fldChar w:fldCharType="begin"/>
        </w:r>
        <w:r w:rsidRPr="00DD03AB" w:rsidDel="00FA7CED">
          <w:delInstrText>HYPERLINK \l "_heading=h.1qoc8b1" \h</w:delInstrText>
        </w:r>
        <w:r w:rsidRPr="00DD03AB" w:rsidDel="00FA7CED">
          <w:fldChar w:fldCharType="separate"/>
        </w:r>
        <w:r w:rsidRPr="00DD03AB" w:rsidDel="00FA7CED">
          <w:delText>Hình 2.12 Biểu đồ lớp thực thể cho hệ thống</w:delText>
        </w:r>
        <w:r w:rsidRPr="00DD03AB" w:rsidDel="00FA7CED">
          <w:tab/>
          <w:delText>44</w:delText>
        </w:r>
        <w:r w:rsidRPr="00DD03AB" w:rsidDel="00FA7CED">
          <w:fldChar w:fldCharType="end"/>
        </w:r>
      </w:del>
    </w:p>
    <w:p w14:paraId="3B904B87" w14:textId="28D2F4C0" w:rsidR="00A27D53" w:rsidRPr="00DD03AB" w:rsidDel="00FA7CED" w:rsidRDefault="00A27D53">
      <w:pPr>
        <w:pStyle w:val="Heading1"/>
        <w:jc w:val="center"/>
        <w:rPr>
          <w:del w:id="3348" w:author="MinhHieu" w:date="2024-12-20T09:34:00Z"/>
        </w:rPr>
        <w:pPrChange w:id="3349" w:author="MinhHieu" w:date="2024-12-20T14:31:00Z">
          <w:pPr>
            <w:pBdr>
              <w:top w:val="nil"/>
              <w:left w:val="nil"/>
              <w:bottom w:val="nil"/>
              <w:right w:val="nil"/>
              <w:between w:val="nil"/>
            </w:pBdr>
            <w:tabs>
              <w:tab w:val="left" w:pos="8933"/>
            </w:tabs>
            <w:spacing w:before="149" w:line="240" w:lineRule="auto"/>
            <w:ind w:left="124" w:right="0" w:firstLine="0"/>
          </w:pPr>
        </w:pPrChange>
      </w:pPr>
      <w:del w:id="3350" w:author="MinhHieu" w:date="2024-12-20T09:34:00Z">
        <w:r w:rsidRPr="00DD03AB" w:rsidDel="00FA7CED">
          <w:fldChar w:fldCharType="begin"/>
        </w:r>
        <w:r w:rsidRPr="00DD03AB" w:rsidDel="00FA7CED">
          <w:delInstrText>HYPERLINK \l "_heading=h.3oy7u29" \h</w:delInstrText>
        </w:r>
        <w:r w:rsidRPr="00DD03AB" w:rsidDel="00FA7CED">
          <w:fldChar w:fldCharType="separate"/>
        </w:r>
        <w:r w:rsidRPr="00DD03AB" w:rsidDel="00FA7CED">
          <w:delText>Hình 2.13 Biểu đồ tuần tự tìm kiếm sản phẩm</w:delText>
        </w:r>
        <w:r w:rsidRPr="00DD03AB" w:rsidDel="00FA7CED">
          <w:tab/>
          <w:delText>45</w:delText>
        </w:r>
        <w:r w:rsidRPr="00DD03AB" w:rsidDel="00FA7CED">
          <w:fldChar w:fldCharType="end"/>
        </w:r>
      </w:del>
    </w:p>
    <w:p w14:paraId="29AE5814" w14:textId="3DBDF759" w:rsidR="00A27D53" w:rsidRPr="00DD03AB" w:rsidDel="00FA7CED" w:rsidRDefault="00A27D53">
      <w:pPr>
        <w:pStyle w:val="Heading1"/>
        <w:jc w:val="center"/>
        <w:rPr>
          <w:del w:id="3351" w:author="MinhHieu" w:date="2024-12-20T09:34:00Z"/>
        </w:rPr>
        <w:pPrChange w:id="3352" w:author="MinhHieu" w:date="2024-12-20T14:31:00Z">
          <w:pPr>
            <w:pBdr>
              <w:top w:val="nil"/>
              <w:left w:val="nil"/>
              <w:bottom w:val="nil"/>
              <w:right w:val="nil"/>
              <w:between w:val="nil"/>
            </w:pBdr>
            <w:tabs>
              <w:tab w:val="left" w:pos="8933"/>
            </w:tabs>
            <w:spacing w:before="149" w:line="240" w:lineRule="auto"/>
            <w:ind w:left="124" w:right="0" w:firstLine="0"/>
          </w:pPr>
        </w:pPrChange>
      </w:pPr>
      <w:del w:id="3353" w:author="MinhHieu" w:date="2024-12-20T09:34:00Z">
        <w:r w:rsidRPr="00DD03AB" w:rsidDel="00FA7CED">
          <w:fldChar w:fldCharType="begin"/>
        </w:r>
        <w:r w:rsidRPr="00DD03AB" w:rsidDel="00FA7CED">
          <w:delInstrText>HYPERLINK \l "_heading=h.243i4a2" \h</w:delInstrText>
        </w:r>
        <w:r w:rsidRPr="00DD03AB" w:rsidDel="00FA7CED">
          <w:fldChar w:fldCharType="separate"/>
        </w:r>
        <w:r w:rsidRPr="00DD03AB" w:rsidDel="00FA7CED">
          <w:delText>Hình 2.14 Biểu đồ tuần tự đánh giá</w:delText>
        </w:r>
        <w:r w:rsidRPr="00DD03AB" w:rsidDel="00FA7CED">
          <w:tab/>
          <w:delText>45</w:delText>
        </w:r>
        <w:r w:rsidRPr="00DD03AB" w:rsidDel="00FA7CED">
          <w:fldChar w:fldCharType="end"/>
        </w:r>
      </w:del>
    </w:p>
    <w:p w14:paraId="2075CF89" w14:textId="6E0D0318" w:rsidR="00A27D53" w:rsidRPr="00DD03AB" w:rsidDel="00FA7CED" w:rsidRDefault="00A27D53">
      <w:pPr>
        <w:pStyle w:val="Heading1"/>
        <w:jc w:val="center"/>
        <w:rPr>
          <w:del w:id="3354" w:author="MinhHieu" w:date="2024-12-20T09:34:00Z"/>
        </w:rPr>
        <w:pPrChange w:id="3355" w:author="MinhHieu" w:date="2024-12-20T14:31:00Z">
          <w:pPr>
            <w:pBdr>
              <w:top w:val="nil"/>
              <w:left w:val="nil"/>
              <w:bottom w:val="nil"/>
              <w:right w:val="nil"/>
              <w:between w:val="nil"/>
            </w:pBdr>
            <w:tabs>
              <w:tab w:val="left" w:pos="8933"/>
            </w:tabs>
            <w:spacing w:before="149" w:line="240" w:lineRule="auto"/>
            <w:ind w:left="124" w:right="0" w:firstLine="0"/>
          </w:pPr>
        </w:pPrChange>
      </w:pPr>
      <w:del w:id="3356" w:author="MinhHieu" w:date="2024-12-20T09:34:00Z">
        <w:r w:rsidRPr="00DD03AB" w:rsidDel="00FA7CED">
          <w:fldChar w:fldCharType="begin"/>
        </w:r>
        <w:r w:rsidRPr="00DD03AB" w:rsidDel="00FA7CED">
          <w:delInstrText>HYPERLINK \l "_heading=h.j8sehv" \h</w:delInstrText>
        </w:r>
        <w:r w:rsidRPr="00DD03AB" w:rsidDel="00FA7CED">
          <w:fldChar w:fldCharType="separate"/>
        </w:r>
        <w:r w:rsidRPr="00DD03AB" w:rsidDel="00FA7CED">
          <w:delText>Hình 2.15 Biểu đồ tuần tự bình luận</w:delText>
        </w:r>
        <w:r w:rsidRPr="00DD03AB" w:rsidDel="00FA7CED">
          <w:tab/>
          <w:delText>46</w:delText>
        </w:r>
        <w:r w:rsidRPr="00DD03AB" w:rsidDel="00FA7CED">
          <w:fldChar w:fldCharType="end"/>
        </w:r>
      </w:del>
    </w:p>
    <w:p w14:paraId="62A76D32" w14:textId="681D6C1A" w:rsidR="00A27D53" w:rsidRPr="00DD03AB" w:rsidDel="00FA7CED" w:rsidRDefault="00A27D53">
      <w:pPr>
        <w:pStyle w:val="Heading1"/>
        <w:jc w:val="center"/>
        <w:rPr>
          <w:del w:id="3357" w:author="MinhHieu" w:date="2024-12-20T09:34:00Z"/>
        </w:rPr>
        <w:pPrChange w:id="3358" w:author="MinhHieu" w:date="2024-12-20T14:31:00Z">
          <w:pPr>
            <w:pBdr>
              <w:top w:val="nil"/>
              <w:left w:val="nil"/>
              <w:bottom w:val="nil"/>
              <w:right w:val="nil"/>
              <w:between w:val="nil"/>
            </w:pBdr>
            <w:tabs>
              <w:tab w:val="left" w:pos="8933"/>
            </w:tabs>
            <w:spacing w:before="149" w:line="240" w:lineRule="auto"/>
            <w:ind w:left="124" w:right="0" w:firstLine="0"/>
          </w:pPr>
        </w:pPrChange>
      </w:pPr>
      <w:del w:id="3359" w:author="MinhHieu" w:date="2024-12-20T09:34:00Z">
        <w:r w:rsidRPr="00DD03AB" w:rsidDel="00FA7CED">
          <w:fldChar w:fldCharType="begin"/>
        </w:r>
        <w:r w:rsidRPr="00DD03AB" w:rsidDel="00FA7CED">
          <w:delInstrText>HYPERLINK \l "_heading=h.42ddq1a" \h</w:delInstrText>
        </w:r>
        <w:r w:rsidRPr="00DD03AB" w:rsidDel="00FA7CED">
          <w:fldChar w:fldCharType="separate"/>
        </w:r>
        <w:r w:rsidRPr="00DD03AB" w:rsidDel="00FA7CED">
          <w:delText>Hình 2.16 Biểu đồ tuần tự thêm sản phẩm vào giỏ hàng</w:delText>
        </w:r>
        <w:r w:rsidRPr="00DD03AB" w:rsidDel="00FA7CED">
          <w:tab/>
          <w:delText>46</w:delText>
        </w:r>
        <w:r w:rsidRPr="00DD03AB" w:rsidDel="00FA7CED">
          <w:fldChar w:fldCharType="end"/>
        </w:r>
      </w:del>
    </w:p>
    <w:p w14:paraId="4C14FA5E" w14:textId="75C7FB5D" w:rsidR="00A27D53" w:rsidRPr="00DD03AB" w:rsidDel="00FA7CED" w:rsidRDefault="00A27D53">
      <w:pPr>
        <w:pStyle w:val="Heading1"/>
        <w:jc w:val="center"/>
        <w:rPr>
          <w:del w:id="3360" w:author="MinhHieu" w:date="2024-12-20T09:34:00Z"/>
        </w:rPr>
        <w:pPrChange w:id="3361" w:author="MinhHieu" w:date="2024-12-20T14:31:00Z">
          <w:pPr>
            <w:pBdr>
              <w:top w:val="nil"/>
              <w:left w:val="nil"/>
              <w:bottom w:val="nil"/>
              <w:right w:val="nil"/>
              <w:between w:val="nil"/>
            </w:pBdr>
            <w:tabs>
              <w:tab w:val="left" w:pos="8933"/>
            </w:tabs>
            <w:spacing w:before="149" w:line="240" w:lineRule="auto"/>
            <w:ind w:left="124" w:right="0" w:firstLine="0"/>
          </w:pPr>
        </w:pPrChange>
      </w:pPr>
      <w:del w:id="3362" w:author="MinhHieu" w:date="2024-12-20T09:34:00Z">
        <w:r w:rsidRPr="00DD03AB" w:rsidDel="00FA7CED">
          <w:fldChar w:fldCharType="begin"/>
        </w:r>
        <w:r w:rsidRPr="00DD03AB" w:rsidDel="00FA7CED">
          <w:delInstrText>HYPERLINK \l "_heading=h.2hio093" \h</w:delInstrText>
        </w:r>
        <w:r w:rsidRPr="00DD03AB" w:rsidDel="00FA7CED">
          <w:fldChar w:fldCharType="separate"/>
        </w:r>
        <w:r w:rsidRPr="00DD03AB" w:rsidDel="00FA7CED">
          <w:delText>Hình 2.17 Biểu đồ tuần tự sửa và xóa sản phẩm trong giỏ hàng</w:delText>
        </w:r>
        <w:r w:rsidRPr="00DD03AB" w:rsidDel="00FA7CED">
          <w:tab/>
          <w:delText>47</w:delText>
        </w:r>
        <w:r w:rsidRPr="00DD03AB" w:rsidDel="00FA7CED">
          <w:fldChar w:fldCharType="end"/>
        </w:r>
      </w:del>
    </w:p>
    <w:p w14:paraId="5BD5D4DE" w14:textId="3B63CFBD" w:rsidR="00A27D53" w:rsidRPr="00DD03AB" w:rsidDel="00FA7CED" w:rsidRDefault="00A27D53">
      <w:pPr>
        <w:pStyle w:val="Heading1"/>
        <w:jc w:val="center"/>
        <w:rPr>
          <w:del w:id="3363" w:author="MinhHieu" w:date="2024-12-20T09:34:00Z"/>
        </w:rPr>
        <w:pPrChange w:id="3364" w:author="MinhHieu" w:date="2024-12-20T14:31:00Z">
          <w:pPr>
            <w:pBdr>
              <w:top w:val="nil"/>
              <w:left w:val="nil"/>
              <w:bottom w:val="nil"/>
              <w:right w:val="nil"/>
              <w:between w:val="nil"/>
            </w:pBdr>
            <w:tabs>
              <w:tab w:val="left" w:pos="8933"/>
            </w:tabs>
            <w:spacing w:before="149" w:line="240" w:lineRule="auto"/>
            <w:ind w:left="124" w:right="0" w:firstLine="0"/>
          </w:pPr>
        </w:pPrChange>
      </w:pPr>
      <w:del w:id="3365" w:author="MinhHieu" w:date="2024-12-20T09:34:00Z">
        <w:r w:rsidRPr="00DD03AB" w:rsidDel="00FA7CED">
          <w:fldChar w:fldCharType="begin"/>
        </w:r>
        <w:r w:rsidRPr="00DD03AB" w:rsidDel="00FA7CED">
          <w:delInstrText>HYPERLINK \l "_heading=h.wnyagw" \h</w:delInstrText>
        </w:r>
        <w:r w:rsidRPr="00DD03AB" w:rsidDel="00FA7CED">
          <w:fldChar w:fldCharType="separate"/>
        </w:r>
        <w:r w:rsidRPr="00DD03AB" w:rsidDel="00FA7CED">
          <w:delText>Hình 2.18 Biểu đồ tuần tự thanh toán</w:delText>
        </w:r>
        <w:r w:rsidRPr="00DD03AB" w:rsidDel="00FA7CED">
          <w:tab/>
          <w:delText>48</w:delText>
        </w:r>
        <w:r w:rsidRPr="00DD03AB" w:rsidDel="00FA7CED">
          <w:fldChar w:fldCharType="end"/>
        </w:r>
      </w:del>
    </w:p>
    <w:p w14:paraId="355437FE" w14:textId="7F105FCE" w:rsidR="00A27D53" w:rsidRPr="00DD03AB" w:rsidDel="00FA7CED" w:rsidRDefault="00A27D53">
      <w:pPr>
        <w:pStyle w:val="Heading1"/>
        <w:jc w:val="center"/>
        <w:rPr>
          <w:del w:id="3366" w:author="MinhHieu" w:date="2024-12-20T09:34:00Z"/>
        </w:rPr>
        <w:pPrChange w:id="3367" w:author="MinhHieu" w:date="2024-12-20T14:31:00Z">
          <w:pPr>
            <w:pBdr>
              <w:top w:val="nil"/>
              <w:left w:val="nil"/>
              <w:bottom w:val="nil"/>
              <w:right w:val="nil"/>
              <w:between w:val="nil"/>
            </w:pBdr>
            <w:tabs>
              <w:tab w:val="left" w:pos="8933"/>
            </w:tabs>
            <w:spacing w:before="149" w:line="240" w:lineRule="auto"/>
            <w:ind w:left="124" w:right="0" w:firstLine="0"/>
          </w:pPr>
        </w:pPrChange>
      </w:pPr>
      <w:del w:id="3368" w:author="MinhHieu" w:date="2024-12-20T09:34:00Z">
        <w:r w:rsidRPr="00DD03AB" w:rsidDel="00FA7CED">
          <w:fldChar w:fldCharType="begin"/>
        </w:r>
        <w:r w:rsidRPr="00DD03AB" w:rsidDel="00FA7CED">
          <w:delInstrText>HYPERLINK \l "_heading=h.4fsjm0b" \h</w:delInstrText>
        </w:r>
        <w:r w:rsidRPr="00DD03AB" w:rsidDel="00FA7CED">
          <w:fldChar w:fldCharType="separate"/>
        </w:r>
        <w:r w:rsidRPr="00DD03AB" w:rsidDel="00FA7CED">
          <w:delText>Hình 2.19 Biểu đồ tuần tự quản lý lịch sử đặt hàng</w:delText>
        </w:r>
        <w:r w:rsidRPr="00DD03AB" w:rsidDel="00FA7CED">
          <w:tab/>
          <w:delText>49</w:delText>
        </w:r>
        <w:r w:rsidRPr="00DD03AB" w:rsidDel="00FA7CED">
          <w:fldChar w:fldCharType="end"/>
        </w:r>
      </w:del>
    </w:p>
    <w:p w14:paraId="7AF4E1F6" w14:textId="32E4CD2D" w:rsidR="00A27D53" w:rsidRPr="00DD03AB" w:rsidDel="00FA7CED" w:rsidRDefault="00A27D53">
      <w:pPr>
        <w:pStyle w:val="Heading1"/>
        <w:jc w:val="center"/>
        <w:rPr>
          <w:del w:id="3369" w:author="MinhHieu" w:date="2024-12-20T09:34:00Z"/>
        </w:rPr>
        <w:pPrChange w:id="3370" w:author="MinhHieu" w:date="2024-12-20T14:31:00Z">
          <w:pPr>
            <w:pBdr>
              <w:top w:val="nil"/>
              <w:left w:val="nil"/>
              <w:bottom w:val="nil"/>
              <w:right w:val="nil"/>
              <w:between w:val="nil"/>
            </w:pBdr>
            <w:tabs>
              <w:tab w:val="left" w:pos="8933"/>
            </w:tabs>
            <w:spacing w:before="149" w:line="240" w:lineRule="auto"/>
            <w:ind w:left="124" w:right="0" w:firstLine="0"/>
          </w:pPr>
        </w:pPrChange>
      </w:pPr>
      <w:del w:id="3371" w:author="MinhHieu" w:date="2024-12-20T09:34:00Z">
        <w:r w:rsidRPr="00DD03AB" w:rsidDel="00FA7CED">
          <w:fldChar w:fldCharType="begin"/>
        </w:r>
        <w:r w:rsidRPr="00DD03AB" w:rsidDel="00FA7CED">
          <w:delInstrText>HYPERLINK \l "_heading=h.3u2rp3q" \h</w:delInstrText>
        </w:r>
        <w:r w:rsidRPr="00DD03AB" w:rsidDel="00FA7CED">
          <w:fldChar w:fldCharType="separate"/>
        </w:r>
        <w:r w:rsidRPr="00DD03AB" w:rsidDel="00FA7CED">
          <w:delText>Hình 2.20 Biểu đồ tuần tự thêm bạn bè</w:delText>
        </w:r>
        <w:r w:rsidRPr="00DD03AB" w:rsidDel="00FA7CED">
          <w:tab/>
          <w:delText>50</w:delText>
        </w:r>
        <w:r w:rsidRPr="00DD03AB" w:rsidDel="00FA7CED">
          <w:fldChar w:fldCharType="end"/>
        </w:r>
      </w:del>
    </w:p>
    <w:p w14:paraId="1F8DA0A4" w14:textId="7FDBEB21" w:rsidR="00A27D53" w:rsidRPr="00DD03AB" w:rsidDel="00FA7CED" w:rsidRDefault="00A27D53">
      <w:pPr>
        <w:pStyle w:val="Heading1"/>
        <w:jc w:val="center"/>
        <w:rPr>
          <w:del w:id="3372" w:author="MinhHieu" w:date="2024-12-20T09:34:00Z"/>
        </w:rPr>
        <w:pPrChange w:id="3373" w:author="MinhHieu" w:date="2024-12-20T14:31:00Z">
          <w:pPr>
            <w:pBdr>
              <w:top w:val="nil"/>
              <w:left w:val="nil"/>
              <w:bottom w:val="nil"/>
              <w:right w:val="nil"/>
              <w:between w:val="nil"/>
            </w:pBdr>
            <w:tabs>
              <w:tab w:val="left" w:pos="8933"/>
            </w:tabs>
            <w:spacing w:before="149" w:line="240" w:lineRule="auto"/>
            <w:ind w:left="124" w:right="0" w:firstLine="0"/>
          </w:pPr>
        </w:pPrChange>
      </w:pPr>
      <w:del w:id="3374" w:author="MinhHieu" w:date="2024-12-20T09:34:00Z">
        <w:r w:rsidRPr="00DD03AB" w:rsidDel="00FA7CED">
          <w:fldChar w:fldCharType="begin"/>
        </w:r>
        <w:r w:rsidRPr="00DD03AB" w:rsidDel="00FA7CED">
          <w:delInstrText>HYPERLINK \l "_heading=h.2981zbj" \h</w:delInstrText>
        </w:r>
        <w:r w:rsidRPr="00DD03AB" w:rsidDel="00FA7CED">
          <w:fldChar w:fldCharType="separate"/>
        </w:r>
        <w:r w:rsidRPr="00DD03AB" w:rsidDel="00FA7CED">
          <w:delText>Hình 2.21 Biểu đồ tuần tự xóa bạn</w:delText>
        </w:r>
        <w:r w:rsidRPr="00DD03AB" w:rsidDel="00FA7CED">
          <w:tab/>
          <w:delText>51</w:delText>
        </w:r>
        <w:r w:rsidRPr="00DD03AB" w:rsidDel="00FA7CED">
          <w:fldChar w:fldCharType="end"/>
        </w:r>
      </w:del>
    </w:p>
    <w:p w14:paraId="17587A3D" w14:textId="7FDCCB32" w:rsidR="00A27D53" w:rsidRPr="00DD03AB" w:rsidDel="00FA7CED" w:rsidRDefault="00A27D53">
      <w:pPr>
        <w:pStyle w:val="Heading1"/>
        <w:jc w:val="center"/>
        <w:rPr>
          <w:del w:id="3375" w:author="MinhHieu" w:date="2024-12-20T09:34:00Z"/>
        </w:rPr>
        <w:sectPr w:rsidR="00A27D53" w:rsidRPr="00DD03AB" w:rsidDel="00FA7CED" w:rsidSect="00876D1B">
          <w:pgSz w:w="11910" w:h="16840"/>
          <w:pgMar w:top="1500" w:right="800" w:bottom="1340" w:left="1580" w:header="732" w:footer="850" w:gutter="0"/>
          <w:pgNumType w:start="1"/>
          <w:cols w:space="720"/>
          <w:titlePg/>
          <w:docGrid w:linePitch="354"/>
          <w:sectPrChange w:id="3376" w:author="MinhHieu" w:date="2024-12-20T14:15:00Z">
            <w:sectPr w:rsidR="00A27D53" w:rsidRPr="00DD03AB" w:rsidDel="00FA7CED" w:rsidSect="00876D1B">
              <w:pgMar w:top="1500" w:right="800" w:bottom="1340" w:left="1580" w:header="732" w:footer="1153" w:gutter="0"/>
              <w:titlePg w:val="0"/>
              <w:docGrid w:linePitch="0"/>
            </w:sectPr>
          </w:sectPrChange>
        </w:sectPr>
        <w:pPrChange w:id="3377" w:author="MinhHieu" w:date="2024-12-20T14:31:00Z">
          <w:pPr>
            <w:pBdr>
              <w:top w:val="nil"/>
              <w:left w:val="nil"/>
              <w:bottom w:val="nil"/>
              <w:right w:val="nil"/>
              <w:between w:val="nil"/>
            </w:pBdr>
            <w:tabs>
              <w:tab w:val="left" w:pos="8933"/>
            </w:tabs>
            <w:spacing w:before="149" w:line="240" w:lineRule="auto"/>
            <w:ind w:left="124" w:right="0" w:firstLine="0"/>
          </w:pPr>
        </w:pPrChange>
      </w:pPr>
      <w:del w:id="3378" w:author="MinhHieu" w:date="2024-12-20T09:34:00Z">
        <w:r w:rsidRPr="00DD03AB" w:rsidDel="00FA7CED">
          <w:fldChar w:fldCharType="begin"/>
        </w:r>
        <w:r w:rsidRPr="00DD03AB" w:rsidDel="00FA7CED">
          <w:delInstrText>HYPERLINK \l "_heading=h.odc9jc" \h</w:delInstrText>
        </w:r>
        <w:r w:rsidRPr="00DD03AB" w:rsidDel="00FA7CED">
          <w:fldChar w:fldCharType="separate"/>
        </w:r>
        <w:r w:rsidRPr="00DD03AB" w:rsidDel="00FA7CED">
          <w:delText>Hình 2.22 Biểu đồ tuần tự tặng phiếu giảm giá</w:delText>
        </w:r>
        <w:r w:rsidRPr="00DD03AB" w:rsidDel="00FA7CED">
          <w:tab/>
          <w:delText>52</w:delText>
        </w:r>
        <w:r w:rsidRPr="00DD03AB" w:rsidDel="00FA7CED">
          <w:fldChar w:fldCharType="end"/>
        </w:r>
      </w:del>
    </w:p>
    <w:p w14:paraId="385634A7" w14:textId="18578552" w:rsidR="00A27D53" w:rsidRPr="00DD03AB" w:rsidDel="00FA7CED" w:rsidRDefault="00A27D53">
      <w:pPr>
        <w:pStyle w:val="Heading1"/>
        <w:jc w:val="center"/>
        <w:rPr>
          <w:del w:id="3379" w:author="MinhHieu" w:date="2024-12-20T09:34:00Z"/>
        </w:rPr>
        <w:pPrChange w:id="3380" w:author="MinhHieu" w:date="2024-12-20T14:31:00Z">
          <w:pPr>
            <w:pBdr>
              <w:top w:val="nil"/>
              <w:left w:val="nil"/>
              <w:bottom w:val="nil"/>
              <w:right w:val="nil"/>
              <w:between w:val="nil"/>
            </w:pBdr>
            <w:tabs>
              <w:tab w:val="right" w:pos="9193"/>
            </w:tabs>
            <w:spacing w:before="101" w:line="240" w:lineRule="auto"/>
            <w:ind w:left="124" w:right="0" w:firstLine="0"/>
          </w:pPr>
        </w:pPrChange>
      </w:pPr>
      <w:del w:id="3381" w:author="MinhHieu" w:date="2024-12-20T09:34:00Z">
        <w:r w:rsidRPr="00DD03AB" w:rsidDel="00FA7CED">
          <w:lastRenderedPageBreak/>
          <w:fldChar w:fldCharType="begin"/>
        </w:r>
        <w:r w:rsidRPr="00DD03AB" w:rsidDel="00FA7CED">
          <w:delInstrText>HYPERLINK \l "_heading=h.47hxl2r" \h</w:delInstrText>
        </w:r>
        <w:r w:rsidRPr="00DD03AB" w:rsidDel="00FA7CED">
          <w:fldChar w:fldCharType="separate"/>
        </w:r>
        <w:r w:rsidRPr="00DD03AB" w:rsidDel="00FA7CED">
          <w:delText>Hình 2.23 Biểu đồ tuần tự xem thống kê</w:delText>
        </w:r>
        <w:r w:rsidRPr="00DD03AB" w:rsidDel="00FA7CED">
          <w:tab/>
          <w:delText>52</w:delText>
        </w:r>
        <w:r w:rsidRPr="00DD03AB" w:rsidDel="00FA7CED">
          <w:fldChar w:fldCharType="end"/>
        </w:r>
      </w:del>
    </w:p>
    <w:p w14:paraId="5E2EB0E0" w14:textId="7D15CF85" w:rsidR="00A27D53" w:rsidRPr="00DD03AB" w:rsidDel="00FA7CED" w:rsidRDefault="00A27D53">
      <w:pPr>
        <w:pStyle w:val="Heading1"/>
        <w:jc w:val="center"/>
        <w:rPr>
          <w:del w:id="3382" w:author="MinhHieu" w:date="2024-12-20T09:34:00Z"/>
        </w:rPr>
        <w:pPrChange w:id="3383" w:author="MinhHieu" w:date="2024-12-20T14:31:00Z">
          <w:pPr>
            <w:pBdr>
              <w:top w:val="nil"/>
              <w:left w:val="nil"/>
              <w:bottom w:val="nil"/>
              <w:right w:val="nil"/>
              <w:between w:val="nil"/>
            </w:pBdr>
            <w:tabs>
              <w:tab w:val="right" w:pos="9193"/>
            </w:tabs>
            <w:spacing w:before="149" w:line="240" w:lineRule="auto"/>
            <w:ind w:left="124" w:right="0" w:firstLine="0"/>
          </w:pPr>
        </w:pPrChange>
      </w:pPr>
      <w:del w:id="3384" w:author="MinhHieu" w:date="2024-12-20T09:34:00Z">
        <w:r w:rsidRPr="00DD03AB" w:rsidDel="00FA7CED">
          <w:fldChar w:fldCharType="begin"/>
        </w:r>
        <w:r w:rsidRPr="00DD03AB" w:rsidDel="00FA7CED">
          <w:delInstrText>HYPERLINK \l "_heading=h.3ls5o66" \h</w:delInstrText>
        </w:r>
        <w:r w:rsidRPr="00DD03AB" w:rsidDel="00FA7CED">
          <w:fldChar w:fldCharType="separate"/>
        </w:r>
        <w:r w:rsidRPr="00DD03AB" w:rsidDel="00FA7CED">
          <w:delText>Hình 2.24 Biểu đồ tuần tự thêm sản phẩm</w:delText>
        </w:r>
        <w:r w:rsidRPr="00DD03AB" w:rsidDel="00FA7CED">
          <w:tab/>
          <w:delText>53</w:delText>
        </w:r>
        <w:r w:rsidRPr="00DD03AB" w:rsidDel="00FA7CED">
          <w:fldChar w:fldCharType="end"/>
        </w:r>
      </w:del>
    </w:p>
    <w:p w14:paraId="404462C8" w14:textId="487D01E9" w:rsidR="00A27D53" w:rsidRPr="00DD03AB" w:rsidDel="00FA7CED" w:rsidRDefault="00A27D53">
      <w:pPr>
        <w:pStyle w:val="Heading1"/>
        <w:jc w:val="center"/>
        <w:rPr>
          <w:del w:id="3385" w:author="MinhHieu" w:date="2024-12-20T09:34:00Z"/>
        </w:rPr>
        <w:pPrChange w:id="3386" w:author="MinhHieu" w:date="2024-12-20T14:31:00Z">
          <w:pPr>
            <w:pBdr>
              <w:top w:val="nil"/>
              <w:left w:val="nil"/>
              <w:bottom w:val="nil"/>
              <w:right w:val="nil"/>
              <w:between w:val="nil"/>
            </w:pBdr>
            <w:tabs>
              <w:tab w:val="right" w:pos="9193"/>
            </w:tabs>
            <w:spacing w:before="149" w:line="240" w:lineRule="auto"/>
            <w:ind w:left="124" w:right="0" w:firstLine="0"/>
          </w:pPr>
        </w:pPrChange>
      </w:pPr>
      <w:del w:id="3387" w:author="MinhHieu" w:date="2024-12-20T09:34:00Z">
        <w:r w:rsidRPr="00DD03AB" w:rsidDel="00FA7CED">
          <w:fldChar w:fldCharType="begin"/>
        </w:r>
        <w:r w:rsidRPr="00DD03AB" w:rsidDel="00FA7CED">
          <w:delInstrText>HYPERLINK \l "_heading=h.20xfydz" \h</w:delInstrText>
        </w:r>
        <w:r w:rsidRPr="00DD03AB" w:rsidDel="00FA7CED">
          <w:fldChar w:fldCharType="separate"/>
        </w:r>
        <w:r w:rsidRPr="00DD03AB" w:rsidDel="00FA7CED">
          <w:delText>Hình 2.25 Biểu đồ tuần tự sửa sản phẩm</w:delText>
        </w:r>
        <w:r w:rsidRPr="00DD03AB" w:rsidDel="00FA7CED">
          <w:tab/>
          <w:delText>54</w:delText>
        </w:r>
        <w:r w:rsidRPr="00DD03AB" w:rsidDel="00FA7CED">
          <w:fldChar w:fldCharType="end"/>
        </w:r>
      </w:del>
    </w:p>
    <w:p w14:paraId="1A8E7198" w14:textId="2B7DAC8F" w:rsidR="00A27D53" w:rsidRPr="00DD03AB" w:rsidDel="00FA7CED" w:rsidRDefault="00A27D53">
      <w:pPr>
        <w:pStyle w:val="Heading1"/>
        <w:jc w:val="center"/>
        <w:rPr>
          <w:del w:id="3388" w:author="MinhHieu" w:date="2024-12-20T09:34:00Z"/>
        </w:rPr>
        <w:pPrChange w:id="3389" w:author="MinhHieu" w:date="2024-12-20T14:31:00Z">
          <w:pPr>
            <w:pBdr>
              <w:top w:val="nil"/>
              <w:left w:val="nil"/>
              <w:bottom w:val="nil"/>
              <w:right w:val="nil"/>
              <w:between w:val="nil"/>
            </w:pBdr>
            <w:tabs>
              <w:tab w:val="right" w:pos="9193"/>
            </w:tabs>
            <w:spacing w:before="149" w:line="240" w:lineRule="auto"/>
            <w:ind w:left="124" w:right="0" w:firstLine="0"/>
          </w:pPr>
        </w:pPrChange>
      </w:pPr>
      <w:del w:id="3390" w:author="MinhHieu" w:date="2024-12-20T09:34:00Z">
        <w:r w:rsidRPr="00DD03AB" w:rsidDel="00FA7CED">
          <w:fldChar w:fldCharType="begin"/>
        </w:r>
        <w:r w:rsidRPr="00DD03AB" w:rsidDel="00FA7CED">
          <w:delInstrText>HYPERLINK \l "_heading=h.4kx3h1s" \h</w:delInstrText>
        </w:r>
        <w:r w:rsidRPr="00DD03AB" w:rsidDel="00FA7CED">
          <w:fldChar w:fldCharType="separate"/>
        </w:r>
        <w:r w:rsidRPr="00DD03AB" w:rsidDel="00FA7CED">
          <w:delText>Hình 2.26 Biểu đồ tuần tự xóa sản phẩm</w:delText>
        </w:r>
        <w:r w:rsidRPr="00DD03AB" w:rsidDel="00FA7CED">
          <w:tab/>
          <w:delText>55</w:delText>
        </w:r>
        <w:r w:rsidRPr="00DD03AB" w:rsidDel="00FA7CED">
          <w:fldChar w:fldCharType="end"/>
        </w:r>
      </w:del>
    </w:p>
    <w:p w14:paraId="65A88D03" w14:textId="2A7E03A1" w:rsidR="00A27D53" w:rsidRPr="00DD03AB" w:rsidDel="00FA7CED" w:rsidRDefault="00A27D53">
      <w:pPr>
        <w:pStyle w:val="Heading1"/>
        <w:jc w:val="center"/>
        <w:rPr>
          <w:del w:id="3391" w:author="MinhHieu" w:date="2024-12-20T09:34:00Z"/>
        </w:rPr>
        <w:pPrChange w:id="3392" w:author="MinhHieu" w:date="2024-12-20T14:31:00Z">
          <w:pPr>
            <w:pBdr>
              <w:top w:val="nil"/>
              <w:left w:val="nil"/>
              <w:bottom w:val="nil"/>
              <w:right w:val="nil"/>
              <w:between w:val="nil"/>
            </w:pBdr>
            <w:tabs>
              <w:tab w:val="right" w:pos="9193"/>
            </w:tabs>
            <w:spacing w:before="149" w:line="240" w:lineRule="auto"/>
            <w:ind w:left="124" w:right="0" w:firstLine="0"/>
          </w:pPr>
        </w:pPrChange>
      </w:pPr>
      <w:del w:id="3393" w:author="MinhHieu" w:date="2024-12-20T09:34:00Z">
        <w:r w:rsidRPr="00DD03AB" w:rsidDel="00FA7CED">
          <w:fldChar w:fldCharType="begin"/>
        </w:r>
        <w:r w:rsidRPr="00DD03AB" w:rsidDel="00FA7CED">
          <w:delInstrText>HYPERLINK \l "_heading=h.3z7bk57" \h</w:delInstrText>
        </w:r>
        <w:r w:rsidRPr="00DD03AB" w:rsidDel="00FA7CED">
          <w:fldChar w:fldCharType="separate"/>
        </w:r>
        <w:r w:rsidRPr="00DD03AB" w:rsidDel="00FA7CED">
          <w:delText>Hình 2.27 Biểu đồ tuần tự thêm danh mục</w:delText>
        </w:r>
        <w:r w:rsidRPr="00DD03AB" w:rsidDel="00FA7CED">
          <w:tab/>
          <w:delText>56</w:delText>
        </w:r>
        <w:r w:rsidRPr="00DD03AB" w:rsidDel="00FA7CED">
          <w:fldChar w:fldCharType="end"/>
        </w:r>
      </w:del>
    </w:p>
    <w:p w14:paraId="0E36A028" w14:textId="70D6B7BF" w:rsidR="00A27D53" w:rsidRPr="00DD03AB" w:rsidDel="00FA7CED" w:rsidRDefault="00A27D53">
      <w:pPr>
        <w:pStyle w:val="Heading1"/>
        <w:jc w:val="center"/>
        <w:rPr>
          <w:del w:id="3394" w:author="MinhHieu" w:date="2024-12-20T09:34:00Z"/>
        </w:rPr>
        <w:pPrChange w:id="3395" w:author="MinhHieu" w:date="2024-12-20T14:31:00Z">
          <w:pPr>
            <w:pBdr>
              <w:top w:val="nil"/>
              <w:left w:val="nil"/>
              <w:bottom w:val="nil"/>
              <w:right w:val="nil"/>
              <w:between w:val="nil"/>
            </w:pBdr>
            <w:tabs>
              <w:tab w:val="right" w:pos="9193"/>
            </w:tabs>
            <w:spacing w:before="149" w:line="240" w:lineRule="auto"/>
            <w:ind w:left="124" w:right="0" w:firstLine="0"/>
          </w:pPr>
        </w:pPrChange>
      </w:pPr>
      <w:del w:id="3396" w:author="MinhHieu" w:date="2024-12-20T09:34:00Z">
        <w:r w:rsidRPr="00DD03AB" w:rsidDel="00FA7CED">
          <w:fldChar w:fldCharType="begin"/>
        </w:r>
        <w:r w:rsidRPr="00DD03AB" w:rsidDel="00FA7CED">
          <w:delInstrText>HYPERLINK \l "_heading=h.2eclud0" \h</w:delInstrText>
        </w:r>
        <w:r w:rsidRPr="00DD03AB" w:rsidDel="00FA7CED">
          <w:fldChar w:fldCharType="separate"/>
        </w:r>
        <w:r w:rsidRPr="00DD03AB" w:rsidDel="00FA7CED">
          <w:delText>Hình 2.28 Biểu đồ tuần tự sửa danh mục</w:delText>
        </w:r>
        <w:r w:rsidRPr="00DD03AB" w:rsidDel="00FA7CED">
          <w:tab/>
          <w:delText>57</w:delText>
        </w:r>
        <w:r w:rsidRPr="00DD03AB" w:rsidDel="00FA7CED">
          <w:fldChar w:fldCharType="end"/>
        </w:r>
      </w:del>
    </w:p>
    <w:p w14:paraId="60AADFDE" w14:textId="1763E42A" w:rsidR="00A27D53" w:rsidRPr="00DD03AB" w:rsidDel="00FA7CED" w:rsidRDefault="00A27D53">
      <w:pPr>
        <w:pStyle w:val="Heading1"/>
        <w:jc w:val="center"/>
        <w:rPr>
          <w:del w:id="3397" w:author="MinhHieu" w:date="2024-12-20T09:34:00Z"/>
        </w:rPr>
        <w:pPrChange w:id="3398" w:author="MinhHieu" w:date="2024-12-20T14:31:00Z">
          <w:pPr>
            <w:pBdr>
              <w:top w:val="nil"/>
              <w:left w:val="nil"/>
              <w:bottom w:val="nil"/>
              <w:right w:val="nil"/>
              <w:between w:val="nil"/>
            </w:pBdr>
            <w:tabs>
              <w:tab w:val="right" w:pos="9193"/>
            </w:tabs>
            <w:spacing w:before="149" w:line="240" w:lineRule="auto"/>
            <w:ind w:left="124" w:right="0" w:firstLine="0"/>
          </w:pPr>
        </w:pPrChange>
      </w:pPr>
      <w:del w:id="3399" w:author="MinhHieu" w:date="2024-12-20T09:34:00Z">
        <w:r w:rsidRPr="00DD03AB" w:rsidDel="00FA7CED">
          <w:fldChar w:fldCharType="begin"/>
        </w:r>
        <w:r w:rsidRPr="00DD03AB" w:rsidDel="00FA7CED">
          <w:delInstrText>HYPERLINK \l "_heading=h.thw4kt" \h</w:delInstrText>
        </w:r>
        <w:r w:rsidRPr="00DD03AB" w:rsidDel="00FA7CED">
          <w:fldChar w:fldCharType="separate"/>
        </w:r>
        <w:r w:rsidRPr="00DD03AB" w:rsidDel="00FA7CED">
          <w:delText>Hình 2.29 Biểu đồ tuần tự xóa danh mục</w:delText>
        </w:r>
        <w:r w:rsidRPr="00DD03AB" w:rsidDel="00FA7CED">
          <w:tab/>
          <w:delText>57</w:delText>
        </w:r>
        <w:r w:rsidRPr="00DD03AB" w:rsidDel="00FA7CED">
          <w:fldChar w:fldCharType="end"/>
        </w:r>
      </w:del>
    </w:p>
    <w:p w14:paraId="165B307A" w14:textId="49B99D2F" w:rsidR="00A27D53" w:rsidRPr="00DD03AB" w:rsidDel="00FA7CED" w:rsidRDefault="00A27D53">
      <w:pPr>
        <w:pStyle w:val="Heading1"/>
        <w:jc w:val="center"/>
        <w:rPr>
          <w:del w:id="3400" w:author="MinhHieu" w:date="2024-12-20T09:34:00Z"/>
        </w:rPr>
        <w:pPrChange w:id="3401" w:author="MinhHieu" w:date="2024-12-20T14:31:00Z">
          <w:pPr>
            <w:pBdr>
              <w:top w:val="nil"/>
              <w:left w:val="nil"/>
              <w:bottom w:val="nil"/>
              <w:right w:val="nil"/>
              <w:between w:val="nil"/>
            </w:pBdr>
            <w:tabs>
              <w:tab w:val="right" w:pos="9193"/>
            </w:tabs>
            <w:spacing w:before="149" w:line="240" w:lineRule="auto"/>
            <w:ind w:left="124" w:right="0" w:firstLine="0"/>
          </w:pPr>
        </w:pPrChange>
      </w:pPr>
      <w:del w:id="3402" w:author="MinhHieu" w:date="2024-12-20T09:34:00Z">
        <w:r w:rsidRPr="00DD03AB" w:rsidDel="00FA7CED">
          <w:fldChar w:fldCharType="begin"/>
        </w:r>
        <w:r w:rsidRPr="00DD03AB" w:rsidDel="00FA7CED">
          <w:delInstrText>HYPERLINK \l "_heading=h.4cmhg48" \h</w:delInstrText>
        </w:r>
        <w:r w:rsidRPr="00DD03AB" w:rsidDel="00FA7CED">
          <w:fldChar w:fldCharType="separate"/>
        </w:r>
        <w:r w:rsidRPr="00DD03AB" w:rsidDel="00FA7CED">
          <w:delText>Hình 2.30 Biểu đồ tuần tự xem chi tiết đơn hàng</w:delText>
        </w:r>
        <w:r w:rsidRPr="00DD03AB" w:rsidDel="00FA7CED">
          <w:tab/>
          <w:delText>58</w:delText>
        </w:r>
        <w:r w:rsidRPr="00DD03AB" w:rsidDel="00FA7CED">
          <w:fldChar w:fldCharType="end"/>
        </w:r>
      </w:del>
    </w:p>
    <w:p w14:paraId="435F7038" w14:textId="72392E6E" w:rsidR="00A27D53" w:rsidRPr="00DD03AB" w:rsidDel="00FA7CED" w:rsidRDefault="00A27D53">
      <w:pPr>
        <w:pStyle w:val="Heading1"/>
        <w:jc w:val="center"/>
        <w:rPr>
          <w:del w:id="3403" w:author="MinhHieu" w:date="2024-12-20T09:34:00Z"/>
        </w:rPr>
        <w:pPrChange w:id="3404" w:author="MinhHieu" w:date="2024-12-20T14:31:00Z">
          <w:pPr>
            <w:pBdr>
              <w:top w:val="nil"/>
              <w:left w:val="nil"/>
              <w:bottom w:val="nil"/>
              <w:right w:val="nil"/>
              <w:between w:val="nil"/>
            </w:pBdr>
            <w:tabs>
              <w:tab w:val="right" w:pos="9193"/>
            </w:tabs>
            <w:spacing w:before="149" w:line="240" w:lineRule="auto"/>
            <w:ind w:left="124" w:right="0" w:firstLine="0"/>
          </w:pPr>
        </w:pPrChange>
      </w:pPr>
      <w:del w:id="3405" w:author="MinhHieu" w:date="2024-12-20T09:34:00Z">
        <w:r w:rsidRPr="00DD03AB" w:rsidDel="00FA7CED">
          <w:fldChar w:fldCharType="begin"/>
        </w:r>
        <w:r w:rsidRPr="00DD03AB" w:rsidDel="00FA7CED">
          <w:delInstrText>HYPERLINK \l "_heading=h.2rrrqc1" \h</w:delInstrText>
        </w:r>
        <w:r w:rsidRPr="00DD03AB" w:rsidDel="00FA7CED">
          <w:fldChar w:fldCharType="separate"/>
        </w:r>
        <w:r w:rsidRPr="00DD03AB" w:rsidDel="00FA7CED">
          <w:delText>Hình 2.31 Biểu đồ tuần tự thay đổi trạng thái thanh toán của đơn hàng</w:delText>
        </w:r>
        <w:r w:rsidRPr="00DD03AB" w:rsidDel="00FA7CED">
          <w:tab/>
          <w:delText>58</w:delText>
        </w:r>
        <w:r w:rsidRPr="00DD03AB" w:rsidDel="00FA7CED">
          <w:fldChar w:fldCharType="end"/>
        </w:r>
      </w:del>
    </w:p>
    <w:p w14:paraId="3F60DB27" w14:textId="4FF212DA" w:rsidR="00A27D53" w:rsidRPr="00DD03AB" w:rsidDel="00FA7CED" w:rsidRDefault="00A27D53">
      <w:pPr>
        <w:pStyle w:val="Heading1"/>
        <w:jc w:val="center"/>
        <w:rPr>
          <w:del w:id="3406" w:author="MinhHieu" w:date="2024-12-20T09:34:00Z"/>
        </w:rPr>
        <w:pPrChange w:id="3407" w:author="MinhHieu" w:date="2024-12-20T14:31:00Z">
          <w:pPr>
            <w:pBdr>
              <w:top w:val="nil"/>
              <w:left w:val="nil"/>
              <w:bottom w:val="nil"/>
              <w:right w:val="nil"/>
              <w:between w:val="nil"/>
            </w:pBdr>
            <w:tabs>
              <w:tab w:val="right" w:pos="9193"/>
            </w:tabs>
            <w:spacing w:before="149" w:line="240" w:lineRule="auto"/>
            <w:ind w:left="124" w:right="0" w:firstLine="0"/>
          </w:pPr>
        </w:pPrChange>
      </w:pPr>
      <w:del w:id="3408" w:author="MinhHieu" w:date="2024-12-20T09:34:00Z">
        <w:r w:rsidRPr="00DD03AB" w:rsidDel="00FA7CED">
          <w:fldChar w:fldCharType="begin"/>
        </w:r>
        <w:r w:rsidRPr="00DD03AB" w:rsidDel="00FA7CED">
          <w:delInstrText>HYPERLINK \l "_heading=h.16x20ju" \h</w:delInstrText>
        </w:r>
        <w:r w:rsidRPr="00DD03AB" w:rsidDel="00FA7CED">
          <w:fldChar w:fldCharType="separate"/>
        </w:r>
        <w:r w:rsidRPr="00DD03AB" w:rsidDel="00FA7CED">
          <w:delText>Hình 2.32 Biểu đồ tuần tự xóa đơn hàng</w:delText>
        </w:r>
        <w:r w:rsidRPr="00DD03AB" w:rsidDel="00FA7CED">
          <w:tab/>
          <w:delText>59</w:delText>
        </w:r>
        <w:r w:rsidRPr="00DD03AB" w:rsidDel="00FA7CED">
          <w:fldChar w:fldCharType="end"/>
        </w:r>
      </w:del>
    </w:p>
    <w:p w14:paraId="01C43399" w14:textId="79B6EB4E" w:rsidR="00A27D53" w:rsidRPr="00DD03AB" w:rsidDel="00FA7CED" w:rsidRDefault="00A27D53">
      <w:pPr>
        <w:pStyle w:val="Heading1"/>
        <w:jc w:val="center"/>
        <w:rPr>
          <w:del w:id="3409" w:author="MinhHieu" w:date="2024-12-20T09:34:00Z"/>
        </w:rPr>
        <w:pPrChange w:id="3410" w:author="MinhHieu" w:date="2024-12-20T14:31:00Z">
          <w:pPr>
            <w:pBdr>
              <w:top w:val="nil"/>
              <w:left w:val="nil"/>
              <w:bottom w:val="nil"/>
              <w:right w:val="nil"/>
              <w:between w:val="nil"/>
            </w:pBdr>
            <w:tabs>
              <w:tab w:val="right" w:pos="9193"/>
            </w:tabs>
            <w:spacing w:before="149" w:line="240" w:lineRule="auto"/>
            <w:ind w:left="124" w:right="0" w:firstLine="0"/>
          </w:pPr>
        </w:pPrChange>
      </w:pPr>
      <w:del w:id="3411" w:author="MinhHieu" w:date="2024-12-20T09:34:00Z">
        <w:r w:rsidRPr="00DD03AB" w:rsidDel="00FA7CED">
          <w:fldChar w:fldCharType="begin"/>
        </w:r>
        <w:r w:rsidRPr="00DD03AB" w:rsidDel="00FA7CED">
          <w:delInstrText>HYPERLINK \l "_heading=h.l7a3n9" \h</w:delInstrText>
        </w:r>
        <w:r w:rsidRPr="00DD03AB" w:rsidDel="00FA7CED">
          <w:fldChar w:fldCharType="separate"/>
        </w:r>
        <w:r w:rsidRPr="00DD03AB" w:rsidDel="00FA7CED">
          <w:delText>Hình 2.33 Biểu đồ tuần tự thêm phiếu giảm giá</w:delText>
        </w:r>
        <w:r w:rsidRPr="00DD03AB" w:rsidDel="00FA7CED">
          <w:tab/>
          <w:delText>59</w:delText>
        </w:r>
        <w:r w:rsidRPr="00DD03AB" w:rsidDel="00FA7CED">
          <w:fldChar w:fldCharType="end"/>
        </w:r>
      </w:del>
    </w:p>
    <w:p w14:paraId="5EFC328C" w14:textId="3BDB2A4C" w:rsidR="00A27D53" w:rsidRPr="00DD03AB" w:rsidDel="00FA7CED" w:rsidRDefault="00A27D53">
      <w:pPr>
        <w:pStyle w:val="Heading1"/>
        <w:jc w:val="center"/>
        <w:rPr>
          <w:del w:id="3412" w:author="MinhHieu" w:date="2024-12-20T09:34:00Z"/>
        </w:rPr>
        <w:pPrChange w:id="3413" w:author="MinhHieu" w:date="2024-12-20T14:31:00Z">
          <w:pPr>
            <w:pBdr>
              <w:top w:val="nil"/>
              <w:left w:val="nil"/>
              <w:bottom w:val="nil"/>
              <w:right w:val="nil"/>
              <w:between w:val="nil"/>
            </w:pBdr>
            <w:tabs>
              <w:tab w:val="right" w:pos="9193"/>
            </w:tabs>
            <w:spacing w:before="149" w:line="240" w:lineRule="auto"/>
            <w:ind w:left="124" w:right="0" w:firstLine="0"/>
          </w:pPr>
        </w:pPrChange>
      </w:pPr>
      <w:del w:id="3414" w:author="MinhHieu" w:date="2024-12-20T09:34:00Z">
        <w:r w:rsidRPr="00DD03AB" w:rsidDel="00FA7CED">
          <w:fldChar w:fldCharType="begin"/>
        </w:r>
        <w:r w:rsidRPr="00DD03AB" w:rsidDel="00FA7CED">
          <w:delInstrText>HYPERLINK \l "_heading=h.356xmb2" \h</w:delInstrText>
        </w:r>
        <w:r w:rsidRPr="00DD03AB" w:rsidDel="00FA7CED">
          <w:fldChar w:fldCharType="separate"/>
        </w:r>
        <w:r w:rsidRPr="00DD03AB" w:rsidDel="00FA7CED">
          <w:delText>Hình 2.34 Biểu đồ tuần tự sửa phiếu giảm giá</w:delText>
        </w:r>
        <w:r w:rsidRPr="00DD03AB" w:rsidDel="00FA7CED">
          <w:tab/>
          <w:delText>60</w:delText>
        </w:r>
        <w:r w:rsidRPr="00DD03AB" w:rsidDel="00FA7CED">
          <w:fldChar w:fldCharType="end"/>
        </w:r>
      </w:del>
    </w:p>
    <w:p w14:paraId="0C2C0705" w14:textId="09D6BAE8" w:rsidR="00A27D53" w:rsidRPr="00DD03AB" w:rsidDel="00FA7CED" w:rsidRDefault="00A27D53">
      <w:pPr>
        <w:pStyle w:val="Heading1"/>
        <w:jc w:val="center"/>
        <w:rPr>
          <w:del w:id="3415" w:author="MinhHieu" w:date="2024-12-20T09:34:00Z"/>
        </w:rPr>
        <w:pPrChange w:id="3416" w:author="MinhHieu" w:date="2024-12-20T14:31:00Z">
          <w:pPr>
            <w:pBdr>
              <w:top w:val="nil"/>
              <w:left w:val="nil"/>
              <w:bottom w:val="nil"/>
              <w:right w:val="nil"/>
              <w:between w:val="nil"/>
            </w:pBdr>
            <w:tabs>
              <w:tab w:val="right" w:pos="9193"/>
            </w:tabs>
            <w:spacing w:before="149" w:line="240" w:lineRule="auto"/>
            <w:ind w:left="124" w:right="0" w:firstLine="0"/>
          </w:pPr>
        </w:pPrChange>
      </w:pPr>
      <w:del w:id="3417" w:author="MinhHieu" w:date="2024-12-20T09:34:00Z">
        <w:r w:rsidRPr="00DD03AB" w:rsidDel="00FA7CED">
          <w:fldChar w:fldCharType="begin"/>
        </w:r>
        <w:r w:rsidRPr="00DD03AB" w:rsidDel="00FA7CED">
          <w:delInstrText>HYPERLINK \l "_heading=h.1kc7wiv" \h</w:delInstrText>
        </w:r>
        <w:r w:rsidRPr="00DD03AB" w:rsidDel="00FA7CED">
          <w:fldChar w:fldCharType="separate"/>
        </w:r>
        <w:r w:rsidRPr="00DD03AB" w:rsidDel="00FA7CED">
          <w:delText>Hình 2.35 Biểu đồ tuần tự xóa phiếu giảm giá</w:delText>
        </w:r>
        <w:r w:rsidRPr="00DD03AB" w:rsidDel="00FA7CED">
          <w:tab/>
          <w:delText>61</w:delText>
        </w:r>
        <w:r w:rsidRPr="00DD03AB" w:rsidDel="00FA7CED">
          <w:fldChar w:fldCharType="end"/>
        </w:r>
      </w:del>
    </w:p>
    <w:p w14:paraId="1016135A" w14:textId="070C6E44" w:rsidR="00A27D53" w:rsidRPr="00DD03AB" w:rsidDel="00FA7CED" w:rsidRDefault="00A27D53">
      <w:pPr>
        <w:pStyle w:val="Heading1"/>
        <w:jc w:val="center"/>
        <w:rPr>
          <w:del w:id="3418" w:author="MinhHieu" w:date="2024-12-20T09:34:00Z"/>
        </w:rPr>
        <w:pPrChange w:id="3419" w:author="MinhHieu" w:date="2024-12-20T14:31:00Z">
          <w:pPr>
            <w:pBdr>
              <w:top w:val="nil"/>
              <w:left w:val="nil"/>
              <w:bottom w:val="nil"/>
              <w:right w:val="nil"/>
              <w:between w:val="nil"/>
            </w:pBdr>
            <w:tabs>
              <w:tab w:val="right" w:pos="9193"/>
            </w:tabs>
            <w:spacing w:before="150" w:line="240" w:lineRule="auto"/>
            <w:ind w:left="124" w:right="0" w:firstLine="0"/>
          </w:pPr>
        </w:pPrChange>
      </w:pPr>
      <w:del w:id="3420" w:author="MinhHieu" w:date="2024-12-20T09:34:00Z">
        <w:r w:rsidRPr="00DD03AB" w:rsidDel="00FA7CED">
          <w:fldChar w:fldCharType="begin"/>
        </w:r>
        <w:r w:rsidRPr="00DD03AB" w:rsidDel="00FA7CED">
          <w:delInstrText>HYPERLINK \l "_heading=h.ymfzma" \h</w:delInstrText>
        </w:r>
        <w:r w:rsidRPr="00DD03AB" w:rsidDel="00FA7CED">
          <w:fldChar w:fldCharType="separate"/>
        </w:r>
        <w:r w:rsidRPr="00DD03AB" w:rsidDel="00FA7CED">
          <w:delText>Hình 2.36 Biểu đồ tuần tự đăng ký tài khoản</w:delText>
        </w:r>
        <w:r w:rsidRPr="00DD03AB" w:rsidDel="00FA7CED">
          <w:tab/>
          <w:delText>62</w:delText>
        </w:r>
        <w:r w:rsidRPr="00DD03AB" w:rsidDel="00FA7CED">
          <w:fldChar w:fldCharType="end"/>
        </w:r>
      </w:del>
    </w:p>
    <w:p w14:paraId="39F11094" w14:textId="57C1DB8B" w:rsidR="00A27D53" w:rsidRPr="00DD03AB" w:rsidDel="00FA7CED" w:rsidRDefault="00A27D53">
      <w:pPr>
        <w:pStyle w:val="Heading1"/>
        <w:jc w:val="center"/>
        <w:rPr>
          <w:del w:id="3421" w:author="MinhHieu" w:date="2024-12-20T09:34:00Z"/>
        </w:rPr>
        <w:pPrChange w:id="3422" w:author="MinhHieu" w:date="2024-12-20T14:31:00Z">
          <w:pPr>
            <w:pBdr>
              <w:top w:val="nil"/>
              <w:left w:val="nil"/>
              <w:bottom w:val="nil"/>
              <w:right w:val="nil"/>
              <w:between w:val="nil"/>
            </w:pBdr>
            <w:tabs>
              <w:tab w:val="right" w:pos="9193"/>
            </w:tabs>
            <w:spacing w:before="149" w:line="240" w:lineRule="auto"/>
            <w:ind w:left="124" w:right="0" w:firstLine="0"/>
          </w:pPr>
        </w:pPrChange>
      </w:pPr>
      <w:del w:id="3423" w:author="MinhHieu" w:date="2024-12-20T09:34:00Z">
        <w:r w:rsidRPr="00DD03AB" w:rsidDel="00FA7CED">
          <w:fldChar w:fldCharType="begin"/>
        </w:r>
        <w:r w:rsidRPr="00DD03AB" w:rsidDel="00FA7CED">
          <w:delInstrText>HYPERLINK \l "_heading=h.375fbgg" \h</w:delInstrText>
        </w:r>
        <w:r w:rsidRPr="00DD03AB" w:rsidDel="00FA7CED">
          <w:fldChar w:fldCharType="separate"/>
        </w:r>
        <w:r w:rsidRPr="00DD03AB" w:rsidDel="00FA7CED">
          <w:delText>Hình 2.37 Lược đồ cơ sở dữ liệu</w:delText>
        </w:r>
        <w:r w:rsidRPr="00DD03AB" w:rsidDel="00FA7CED">
          <w:tab/>
          <w:delText>69</w:delText>
        </w:r>
        <w:r w:rsidRPr="00DD03AB" w:rsidDel="00FA7CED">
          <w:fldChar w:fldCharType="end"/>
        </w:r>
      </w:del>
    </w:p>
    <w:p w14:paraId="7015D009" w14:textId="4B1D29D1" w:rsidR="00A27D53" w:rsidRPr="00DD03AB" w:rsidDel="00FA7CED" w:rsidRDefault="00A27D53">
      <w:pPr>
        <w:pStyle w:val="Heading1"/>
        <w:jc w:val="center"/>
        <w:rPr>
          <w:del w:id="3424" w:author="MinhHieu" w:date="2024-12-20T09:34:00Z"/>
        </w:rPr>
        <w:pPrChange w:id="3425" w:author="MinhHieu" w:date="2024-12-20T14:31:00Z">
          <w:pPr>
            <w:pBdr>
              <w:top w:val="nil"/>
              <w:left w:val="nil"/>
              <w:bottom w:val="nil"/>
              <w:right w:val="nil"/>
              <w:between w:val="nil"/>
            </w:pBdr>
            <w:tabs>
              <w:tab w:val="right" w:pos="9193"/>
            </w:tabs>
            <w:spacing w:before="149" w:line="240" w:lineRule="auto"/>
            <w:ind w:left="124" w:right="0" w:firstLine="0"/>
          </w:pPr>
        </w:pPrChange>
      </w:pPr>
      <w:del w:id="3426" w:author="MinhHieu" w:date="2024-12-20T09:34:00Z">
        <w:r w:rsidRPr="00DD03AB" w:rsidDel="00FA7CED">
          <w:fldChar w:fldCharType="begin"/>
        </w:r>
        <w:r w:rsidRPr="00DD03AB" w:rsidDel="00FA7CED">
          <w:delInstrText>HYPERLINK \l "_heading=h.2d51dmb" \h</w:delInstrText>
        </w:r>
        <w:r w:rsidRPr="00DD03AB" w:rsidDel="00FA7CED">
          <w:fldChar w:fldCharType="separate"/>
        </w:r>
        <w:r w:rsidRPr="00DD03AB" w:rsidDel="00FA7CED">
          <w:delText>Hình 3.1 Giao diện trang chủ khách hàng</w:delText>
        </w:r>
        <w:r w:rsidRPr="00DD03AB" w:rsidDel="00FA7CED">
          <w:tab/>
          <w:delText>70</w:delText>
        </w:r>
        <w:r w:rsidRPr="00DD03AB" w:rsidDel="00FA7CED">
          <w:fldChar w:fldCharType="end"/>
        </w:r>
      </w:del>
    </w:p>
    <w:p w14:paraId="0FDAD40C" w14:textId="55DF3FAF" w:rsidR="00A27D53" w:rsidRPr="00DD03AB" w:rsidDel="00FA7CED" w:rsidRDefault="00A27D53">
      <w:pPr>
        <w:pStyle w:val="Heading1"/>
        <w:jc w:val="center"/>
        <w:rPr>
          <w:del w:id="3427" w:author="MinhHieu" w:date="2024-12-20T09:34:00Z"/>
        </w:rPr>
        <w:pPrChange w:id="3428" w:author="MinhHieu" w:date="2024-12-20T14:31:00Z">
          <w:pPr>
            <w:pBdr>
              <w:top w:val="nil"/>
              <w:left w:val="nil"/>
              <w:bottom w:val="nil"/>
              <w:right w:val="nil"/>
              <w:between w:val="nil"/>
            </w:pBdr>
            <w:tabs>
              <w:tab w:val="right" w:pos="9193"/>
            </w:tabs>
            <w:spacing w:before="149" w:line="240" w:lineRule="auto"/>
            <w:ind w:left="124" w:right="0" w:firstLine="0"/>
          </w:pPr>
        </w:pPrChange>
      </w:pPr>
      <w:del w:id="3429" w:author="MinhHieu" w:date="2024-12-20T09:34:00Z">
        <w:r w:rsidRPr="00DD03AB" w:rsidDel="00FA7CED">
          <w:fldChar w:fldCharType="begin"/>
        </w:r>
        <w:r w:rsidRPr="00DD03AB" w:rsidDel="00FA7CED">
          <w:delInstrText>HYPERLINK \l "_heading=h.sabnu4" \h</w:delInstrText>
        </w:r>
        <w:r w:rsidRPr="00DD03AB" w:rsidDel="00FA7CED">
          <w:fldChar w:fldCharType="separate"/>
        </w:r>
        <w:r w:rsidRPr="00DD03AB" w:rsidDel="00FA7CED">
          <w:delText>Hình 3.2 Giao diện kết quả tìm kiếm</w:delText>
        </w:r>
        <w:r w:rsidRPr="00DD03AB" w:rsidDel="00FA7CED">
          <w:tab/>
          <w:delText>71</w:delText>
        </w:r>
        <w:r w:rsidRPr="00DD03AB" w:rsidDel="00FA7CED">
          <w:fldChar w:fldCharType="end"/>
        </w:r>
      </w:del>
    </w:p>
    <w:p w14:paraId="59057DB1" w14:textId="7920D6CB" w:rsidR="00A27D53" w:rsidRPr="00DD03AB" w:rsidDel="00FA7CED" w:rsidRDefault="00A27D53">
      <w:pPr>
        <w:pStyle w:val="Heading1"/>
        <w:jc w:val="center"/>
        <w:rPr>
          <w:del w:id="3430" w:author="MinhHieu" w:date="2024-12-20T09:34:00Z"/>
        </w:rPr>
        <w:pPrChange w:id="3431" w:author="MinhHieu" w:date="2024-12-20T14:31:00Z">
          <w:pPr>
            <w:pBdr>
              <w:top w:val="nil"/>
              <w:left w:val="nil"/>
              <w:bottom w:val="nil"/>
              <w:right w:val="nil"/>
              <w:between w:val="nil"/>
            </w:pBdr>
            <w:tabs>
              <w:tab w:val="right" w:pos="9193"/>
            </w:tabs>
            <w:spacing w:before="149" w:line="240" w:lineRule="auto"/>
            <w:ind w:left="124" w:right="0" w:firstLine="0"/>
          </w:pPr>
        </w:pPrChange>
      </w:pPr>
      <w:del w:id="3432" w:author="MinhHieu" w:date="2024-12-20T09:34:00Z">
        <w:r w:rsidRPr="00DD03AB" w:rsidDel="00FA7CED">
          <w:fldChar w:fldCharType="begin"/>
        </w:r>
        <w:r w:rsidRPr="00DD03AB" w:rsidDel="00FA7CED">
          <w:delInstrText>HYPERLINK \l "_heading=h.3c9z6hx" \h</w:delInstrText>
        </w:r>
        <w:r w:rsidRPr="00DD03AB" w:rsidDel="00FA7CED">
          <w:fldChar w:fldCharType="separate"/>
        </w:r>
        <w:r w:rsidRPr="00DD03AB" w:rsidDel="00FA7CED">
          <w:delText>Hình 3.3 Giao diện chi tiết sản phẩm</w:delText>
        </w:r>
        <w:r w:rsidRPr="00DD03AB" w:rsidDel="00FA7CED">
          <w:tab/>
          <w:delText>71</w:delText>
        </w:r>
        <w:r w:rsidRPr="00DD03AB" w:rsidDel="00FA7CED">
          <w:fldChar w:fldCharType="end"/>
        </w:r>
      </w:del>
    </w:p>
    <w:p w14:paraId="42B3C505" w14:textId="36AE4753" w:rsidR="00A27D53" w:rsidRPr="00DD03AB" w:rsidDel="00FA7CED" w:rsidRDefault="00A27D53">
      <w:pPr>
        <w:pStyle w:val="Heading1"/>
        <w:jc w:val="center"/>
        <w:rPr>
          <w:del w:id="3433" w:author="MinhHieu" w:date="2024-12-20T09:34:00Z"/>
        </w:rPr>
        <w:pPrChange w:id="3434" w:author="MinhHieu" w:date="2024-12-20T14:31:00Z">
          <w:pPr>
            <w:pBdr>
              <w:top w:val="nil"/>
              <w:left w:val="nil"/>
              <w:bottom w:val="nil"/>
              <w:right w:val="nil"/>
              <w:between w:val="nil"/>
            </w:pBdr>
            <w:tabs>
              <w:tab w:val="right" w:pos="9193"/>
            </w:tabs>
            <w:spacing w:before="149" w:line="240" w:lineRule="auto"/>
            <w:ind w:left="124" w:right="0" w:firstLine="0"/>
          </w:pPr>
        </w:pPrChange>
      </w:pPr>
      <w:del w:id="3435" w:author="MinhHieu" w:date="2024-12-20T09:34:00Z">
        <w:r w:rsidRPr="00DD03AB" w:rsidDel="00FA7CED">
          <w:fldChar w:fldCharType="begin"/>
        </w:r>
        <w:r w:rsidRPr="00DD03AB" w:rsidDel="00FA7CED">
          <w:delInstrText>HYPERLINK \l "_heading=h.2qk79lc" \h</w:delInstrText>
        </w:r>
        <w:r w:rsidRPr="00DD03AB" w:rsidDel="00FA7CED">
          <w:fldChar w:fldCharType="separate"/>
        </w:r>
        <w:r w:rsidRPr="00DD03AB" w:rsidDel="00FA7CED">
          <w:delText>Hình 3.4 Giao diện trang chủ</w:delText>
        </w:r>
        <w:r w:rsidRPr="00DD03AB" w:rsidDel="00FA7CED">
          <w:tab/>
          <w:delText>72</w:delText>
        </w:r>
        <w:r w:rsidRPr="00DD03AB" w:rsidDel="00FA7CED">
          <w:fldChar w:fldCharType="end"/>
        </w:r>
      </w:del>
    </w:p>
    <w:p w14:paraId="059A22DE" w14:textId="6AF6AC61" w:rsidR="00A27D53" w:rsidRPr="00DD03AB" w:rsidDel="00FA7CED" w:rsidRDefault="00A27D53">
      <w:pPr>
        <w:pStyle w:val="Heading1"/>
        <w:jc w:val="center"/>
        <w:rPr>
          <w:del w:id="3436" w:author="MinhHieu" w:date="2024-12-20T09:34:00Z"/>
        </w:rPr>
        <w:pPrChange w:id="3437" w:author="MinhHieu" w:date="2024-12-20T14:31:00Z">
          <w:pPr>
            <w:pBdr>
              <w:top w:val="nil"/>
              <w:left w:val="nil"/>
              <w:bottom w:val="nil"/>
              <w:right w:val="nil"/>
              <w:between w:val="nil"/>
            </w:pBdr>
            <w:tabs>
              <w:tab w:val="right" w:pos="9193"/>
            </w:tabs>
            <w:spacing w:before="149" w:line="240" w:lineRule="auto"/>
            <w:ind w:left="124" w:right="0" w:firstLine="0"/>
          </w:pPr>
        </w:pPrChange>
      </w:pPr>
      <w:del w:id="3438" w:author="MinhHieu" w:date="2024-12-20T09:34:00Z">
        <w:r w:rsidRPr="00DD03AB" w:rsidDel="00FA7CED">
          <w:fldChar w:fldCharType="begin"/>
        </w:r>
        <w:r w:rsidRPr="00DD03AB" w:rsidDel="00FA7CED">
          <w:delInstrText>HYPERLINK \l "_heading=h.15phjt5" \h</w:delInstrText>
        </w:r>
        <w:r w:rsidRPr="00DD03AB" w:rsidDel="00FA7CED">
          <w:fldChar w:fldCharType="separate"/>
        </w:r>
        <w:r w:rsidRPr="00DD03AB" w:rsidDel="00FA7CED">
          <w:delText>Hình 3.5 Giao diện chi tiết sản phẩm</w:delText>
        </w:r>
        <w:r w:rsidRPr="00DD03AB" w:rsidDel="00FA7CED">
          <w:tab/>
          <w:delText>72</w:delText>
        </w:r>
        <w:r w:rsidRPr="00DD03AB" w:rsidDel="00FA7CED">
          <w:fldChar w:fldCharType="end"/>
        </w:r>
      </w:del>
    </w:p>
    <w:p w14:paraId="05384E28" w14:textId="6913EE8D" w:rsidR="00A27D53" w:rsidRPr="00DD03AB" w:rsidDel="00FA7CED" w:rsidRDefault="00A27D53">
      <w:pPr>
        <w:pStyle w:val="Heading1"/>
        <w:jc w:val="center"/>
        <w:rPr>
          <w:del w:id="3439" w:author="MinhHieu" w:date="2024-12-20T09:34:00Z"/>
        </w:rPr>
        <w:pPrChange w:id="3440" w:author="MinhHieu" w:date="2024-12-20T14:31:00Z">
          <w:pPr>
            <w:pBdr>
              <w:top w:val="nil"/>
              <w:left w:val="nil"/>
              <w:bottom w:val="nil"/>
              <w:right w:val="nil"/>
              <w:between w:val="nil"/>
            </w:pBdr>
            <w:tabs>
              <w:tab w:val="right" w:pos="9193"/>
            </w:tabs>
            <w:spacing w:before="149" w:line="240" w:lineRule="auto"/>
            <w:ind w:left="124" w:right="0" w:firstLine="0"/>
          </w:pPr>
        </w:pPrChange>
      </w:pPr>
      <w:del w:id="3441" w:author="MinhHieu" w:date="2024-12-20T09:34:00Z">
        <w:r w:rsidRPr="00DD03AB" w:rsidDel="00FA7CED">
          <w:fldChar w:fldCharType="begin"/>
        </w:r>
        <w:r w:rsidRPr="00DD03AB" w:rsidDel="00FA7CED">
          <w:delInstrText>HYPERLINK \l "_heading=h.3pp52gy" \h</w:delInstrText>
        </w:r>
        <w:r w:rsidRPr="00DD03AB" w:rsidDel="00FA7CED">
          <w:fldChar w:fldCharType="separate"/>
        </w:r>
        <w:r w:rsidRPr="00DD03AB" w:rsidDel="00FA7CED">
          <w:delText>Hình 3.6 Giao diện giỏ hàng</w:delText>
        </w:r>
        <w:r w:rsidRPr="00DD03AB" w:rsidDel="00FA7CED">
          <w:tab/>
          <w:delText>73</w:delText>
        </w:r>
        <w:r w:rsidRPr="00DD03AB" w:rsidDel="00FA7CED">
          <w:fldChar w:fldCharType="end"/>
        </w:r>
      </w:del>
    </w:p>
    <w:p w14:paraId="5C1B0E26" w14:textId="32BB488F" w:rsidR="00A27D53" w:rsidRPr="00DD03AB" w:rsidDel="00FA7CED" w:rsidRDefault="00A27D53">
      <w:pPr>
        <w:pStyle w:val="Heading1"/>
        <w:jc w:val="center"/>
        <w:rPr>
          <w:del w:id="3442" w:author="MinhHieu" w:date="2024-12-20T09:34:00Z"/>
        </w:rPr>
        <w:pPrChange w:id="3443" w:author="MinhHieu" w:date="2024-12-20T14:31:00Z">
          <w:pPr>
            <w:pBdr>
              <w:top w:val="nil"/>
              <w:left w:val="nil"/>
              <w:bottom w:val="nil"/>
              <w:right w:val="nil"/>
              <w:between w:val="nil"/>
            </w:pBdr>
            <w:tabs>
              <w:tab w:val="right" w:pos="9193"/>
            </w:tabs>
            <w:spacing w:before="149" w:line="240" w:lineRule="auto"/>
            <w:ind w:left="124" w:right="0" w:firstLine="0"/>
          </w:pPr>
        </w:pPrChange>
      </w:pPr>
      <w:del w:id="3444" w:author="MinhHieu" w:date="2024-12-20T09:34:00Z">
        <w:r w:rsidRPr="00DD03AB" w:rsidDel="00FA7CED">
          <w:fldChar w:fldCharType="begin"/>
        </w:r>
        <w:r w:rsidRPr="00DD03AB" w:rsidDel="00FA7CED">
          <w:delInstrText>HYPERLINK \l "_heading=h.24ufcor" \h</w:delInstrText>
        </w:r>
        <w:r w:rsidRPr="00DD03AB" w:rsidDel="00FA7CED">
          <w:fldChar w:fldCharType="separate"/>
        </w:r>
        <w:r w:rsidRPr="00DD03AB" w:rsidDel="00FA7CED">
          <w:delText>Hình 3.7 Giao diện Thanh toán</w:delText>
        </w:r>
        <w:r w:rsidRPr="00DD03AB" w:rsidDel="00FA7CED">
          <w:tab/>
          <w:delText>73</w:delText>
        </w:r>
        <w:r w:rsidRPr="00DD03AB" w:rsidDel="00FA7CED">
          <w:fldChar w:fldCharType="end"/>
        </w:r>
      </w:del>
    </w:p>
    <w:p w14:paraId="14FABBCC" w14:textId="119EDDA2" w:rsidR="00A27D53" w:rsidRPr="00DD03AB" w:rsidDel="00FA7CED" w:rsidRDefault="00A27D53">
      <w:pPr>
        <w:pStyle w:val="Heading1"/>
        <w:jc w:val="center"/>
        <w:rPr>
          <w:del w:id="3445" w:author="MinhHieu" w:date="2024-12-20T09:34:00Z"/>
        </w:rPr>
        <w:pPrChange w:id="3446" w:author="MinhHieu" w:date="2024-12-20T14:31:00Z">
          <w:pPr>
            <w:pBdr>
              <w:top w:val="nil"/>
              <w:left w:val="nil"/>
              <w:bottom w:val="nil"/>
              <w:right w:val="nil"/>
              <w:between w:val="nil"/>
            </w:pBdr>
            <w:tabs>
              <w:tab w:val="right" w:pos="9193"/>
            </w:tabs>
            <w:spacing w:before="149" w:line="240" w:lineRule="auto"/>
            <w:ind w:left="124" w:right="0" w:firstLine="0"/>
          </w:pPr>
        </w:pPrChange>
      </w:pPr>
      <w:del w:id="3447" w:author="MinhHieu" w:date="2024-12-20T09:34:00Z">
        <w:r w:rsidRPr="00DD03AB" w:rsidDel="00FA7CED">
          <w:fldChar w:fldCharType="begin"/>
        </w:r>
        <w:r w:rsidRPr="00DD03AB" w:rsidDel="00FA7CED">
          <w:delInstrText>HYPERLINK \l "_heading=h.jzpmwk" \h</w:delInstrText>
        </w:r>
        <w:r w:rsidRPr="00DD03AB" w:rsidDel="00FA7CED">
          <w:fldChar w:fldCharType="separate"/>
        </w:r>
        <w:r w:rsidRPr="00DD03AB" w:rsidDel="00FA7CED">
          <w:delText>Hình 3.8 Giao diện thanh toán online</w:delText>
        </w:r>
        <w:r w:rsidRPr="00DD03AB" w:rsidDel="00FA7CED">
          <w:tab/>
          <w:delText>74</w:delText>
        </w:r>
        <w:r w:rsidRPr="00DD03AB" w:rsidDel="00FA7CED">
          <w:fldChar w:fldCharType="end"/>
        </w:r>
      </w:del>
    </w:p>
    <w:p w14:paraId="72033B7A" w14:textId="74F0BAC9" w:rsidR="00A27D53" w:rsidRPr="00DD03AB" w:rsidDel="00FA7CED" w:rsidRDefault="00A27D53">
      <w:pPr>
        <w:pStyle w:val="Heading1"/>
        <w:jc w:val="center"/>
        <w:rPr>
          <w:del w:id="3448" w:author="MinhHieu" w:date="2024-12-20T09:34:00Z"/>
        </w:rPr>
        <w:pPrChange w:id="3449" w:author="MinhHieu" w:date="2024-12-20T14:31:00Z">
          <w:pPr>
            <w:pBdr>
              <w:top w:val="nil"/>
              <w:left w:val="nil"/>
              <w:bottom w:val="nil"/>
              <w:right w:val="nil"/>
              <w:between w:val="nil"/>
            </w:pBdr>
            <w:tabs>
              <w:tab w:val="right" w:pos="9193"/>
            </w:tabs>
            <w:spacing w:before="149" w:line="240" w:lineRule="auto"/>
            <w:ind w:left="124" w:right="0" w:firstLine="0"/>
          </w:pPr>
        </w:pPrChange>
      </w:pPr>
      <w:del w:id="3450" w:author="MinhHieu" w:date="2024-12-20T09:34:00Z">
        <w:r w:rsidRPr="00DD03AB" w:rsidDel="00FA7CED">
          <w:fldChar w:fldCharType="begin"/>
        </w:r>
        <w:r w:rsidRPr="00DD03AB" w:rsidDel="00FA7CED">
          <w:delInstrText>HYPERLINK \l "_heading=h.434ayfz" \h</w:delInstrText>
        </w:r>
        <w:r w:rsidRPr="00DD03AB" w:rsidDel="00FA7CED">
          <w:fldChar w:fldCharType="separate"/>
        </w:r>
        <w:r w:rsidRPr="00DD03AB" w:rsidDel="00FA7CED">
          <w:delText>Hình 3.9 Giao diện lịch sử đặt hàng</w:delText>
        </w:r>
        <w:r w:rsidRPr="00DD03AB" w:rsidDel="00FA7CED">
          <w:tab/>
          <w:delText>74</w:delText>
        </w:r>
        <w:r w:rsidRPr="00DD03AB" w:rsidDel="00FA7CED">
          <w:fldChar w:fldCharType="end"/>
        </w:r>
      </w:del>
    </w:p>
    <w:p w14:paraId="010DA445" w14:textId="3DCED90A" w:rsidR="00A27D53" w:rsidRPr="00DD03AB" w:rsidDel="00FA7CED" w:rsidRDefault="00A27D53">
      <w:pPr>
        <w:pStyle w:val="Heading1"/>
        <w:jc w:val="center"/>
        <w:rPr>
          <w:del w:id="3451" w:author="MinhHieu" w:date="2024-12-20T09:34:00Z"/>
        </w:rPr>
        <w:pPrChange w:id="3452" w:author="MinhHieu" w:date="2024-12-20T14:31:00Z">
          <w:pPr>
            <w:pBdr>
              <w:top w:val="nil"/>
              <w:left w:val="nil"/>
              <w:bottom w:val="nil"/>
              <w:right w:val="nil"/>
              <w:between w:val="nil"/>
            </w:pBdr>
            <w:tabs>
              <w:tab w:val="right" w:pos="9193"/>
            </w:tabs>
            <w:spacing w:before="149" w:line="240" w:lineRule="auto"/>
            <w:ind w:left="124" w:right="0" w:firstLine="0"/>
          </w:pPr>
        </w:pPrChange>
      </w:pPr>
      <w:del w:id="3453" w:author="MinhHieu" w:date="2024-12-20T09:34:00Z">
        <w:r w:rsidRPr="00DD03AB" w:rsidDel="00FA7CED">
          <w:fldChar w:fldCharType="begin"/>
        </w:r>
        <w:r w:rsidRPr="00DD03AB" w:rsidDel="00FA7CED">
          <w:delInstrText>HYPERLINK \l "_heading=h.2i9l8ns" \h</w:delInstrText>
        </w:r>
        <w:r w:rsidRPr="00DD03AB" w:rsidDel="00FA7CED">
          <w:fldChar w:fldCharType="separate"/>
        </w:r>
        <w:r w:rsidRPr="00DD03AB" w:rsidDel="00FA7CED">
          <w:delText>Hình 3.10 Giao diện chi tiết đơn hàng đã đặt</w:delText>
        </w:r>
        <w:r w:rsidRPr="00DD03AB" w:rsidDel="00FA7CED">
          <w:tab/>
          <w:delText>75</w:delText>
        </w:r>
        <w:r w:rsidRPr="00DD03AB" w:rsidDel="00FA7CED">
          <w:fldChar w:fldCharType="end"/>
        </w:r>
      </w:del>
    </w:p>
    <w:p w14:paraId="0363A2BE" w14:textId="294635BD" w:rsidR="00A27D53" w:rsidRPr="00DD03AB" w:rsidDel="00FA7CED" w:rsidRDefault="00A27D53">
      <w:pPr>
        <w:pStyle w:val="Heading1"/>
        <w:jc w:val="center"/>
        <w:rPr>
          <w:del w:id="3454" w:author="MinhHieu" w:date="2024-12-20T09:34:00Z"/>
        </w:rPr>
        <w:pPrChange w:id="3455" w:author="MinhHieu" w:date="2024-12-20T14:31:00Z">
          <w:pPr>
            <w:pBdr>
              <w:top w:val="nil"/>
              <w:left w:val="nil"/>
              <w:bottom w:val="nil"/>
              <w:right w:val="nil"/>
              <w:between w:val="nil"/>
            </w:pBdr>
            <w:tabs>
              <w:tab w:val="right" w:pos="9193"/>
            </w:tabs>
            <w:spacing w:before="149" w:line="240" w:lineRule="auto"/>
            <w:ind w:left="124" w:right="0" w:firstLine="0"/>
          </w:pPr>
        </w:pPrChange>
      </w:pPr>
      <w:del w:id="3456" w:author="MinhHieu" w:date="2024-12-20T09:34:00Z">
        <w:r w:rsidRPr="00DD03AB" w:rsidDel="00FA7CED">
          <w:fldChar w:fldCharType="begin"/>
        </w:r>
        <w:r w:rsidRPr="00DD03AB" w:rsidDel="00FA7CED">
          <w:delInstrText>HYPERLINK \l "_heading=h.xevivl" \h</w:delInstrText>
        </w:r>
        <w:r w:rsidRPr="00DD03AB" w:rsidDel="00FA7CED">
          <w:fldChar w:fldCharType="separate"/>
        </w:r>
        <w:r w:rsidRPr="00DD03AB" w:rsidDel="00FA7CED">
          <w:delText>Hình 3.11 Giao diện theo dõi trạng thái đơn hàng</w:delText>
        </w:r>
        <w:r w:rsidRPr="00DD03AB" w:rsidDel="00FA7CED">
          <w:tab/>
          <w:delText>75</w:delText>
        </w:r>
        <w:r w:rsidRPr="00DD03AB" w:rsidDel="00FA7CED">
          <w:fldChar w:fldCharType="end"/>
        </w:r>
      </w:del>
    </w:p>
    <w:p w14:paraId="206704EE" w14:textId="59295A64" w:rsidR="00A27D53" w:rsidRPr="00DD03AB" w:rsidDel="00FA7CED" w:rsidRDefault="00A27D53">
      <w:pPr>
        <w:pStyle w:val="Heading1"/>
        <w:jc w:val="center"/>
        <w:rPr>
          <w:del w:id="3457" w:author="MinhHieu" w:date="2024-12-20T09:34:00Z"/>
        </w:rPr>
        <w:pPrChange w:id="3458" w:author="MinhHieu" w:date="2024-12-20T14:31:00Z">
          <w:pPr>
            <w:pBdr>
              <w:top w:val="nil"/>
              <w:left w:val="nil"/>
              <w:bottom w:val="nil"/>
              <w:right w:val="nil"/>
              <w:between w:val="nil"/>
            </w:pBdr>
            <w:tabs>
              <w:tab w:val="right" w:pos="9193"/>
            </w:tabs>
            <w:spacing w:before="149" w:line="240" w:lineRule="auto"/>
            <w:ind w:left="124" w:right="0" w:firstLine="0"/>
          </w:pPr>
        </w:pPrChange>
      </w:pPr>
      <w:del w:id="3459" w:author="MinhHieu" w:date="2024-12-20T09:34:00Z">
        <w:r w:rsidRPr="00DD03AB" w:rsidDel="00FA7CED">
          <w:fldChar w:fldCharType="begin"/>
        </w:r>
        <w:r w:rsidRPr="00DD03AB" w:rsidDel="00FA7CED">
          <w:delInstrText>HYPERLINK \l "_heading=h.4gjguf0" \h</w:delInstrText>
        </w:r>
        <w:r w:rsidRPr="00DD03AB" w:rsidDel="00FA7CED">
          <w:fldChar w:fldCharType="separate"/>
        </w:r>
        <w:r w:rsidRPr="00DD03AB" w:rsidDel="00FA7CED">
          <w:delText>Hình 3.12 Giao diện Quản lý bạn bè</w:delText>
        </w:r>
        <w:r w:rsidRPr="00DD03AB" w:rsidDel="00FA7CED">
          <w:tab/>
          <w:delText>76</w:delText>
        </w:r>
        <w:r w:rsidRPr="00DD03AB" w:rsidDel="00FA7CED">
          <w:fldChar w:fldCharType="end"/>
        </w:r>
      </w:del>
    </w:p>
    <w:p w14:paraId="2B34DC63" w14:textId="3284C73A" w:rsidR="00A27D53" w:rsidRPr="00DD03AB" w:rsidDel="00FA7CED" w:rsidRDefault="00A27D53">
      <w:pPr>
        <w:pStyle w:val="Heading1"/>
        <w:jc w:val="center"/>
        <w:rPr>
          <w:del w:id="3460" w:author="MinhHieu" w:date="2024-12-20T09:34:00Z"/>
        </w:rPr>
        <w:pPrChange w:id="3461" w:author="MinhHieu" w:date="2024-12-20T14:31:00Z">
          <w:pPr>
            <w:pBdr>
              <w:top w:val="nil"/>
              <w:left w:val="nil"/>
              <w:bottom w:val="nil"/>
              <w:right w:val="nil"/>
              <w:between w:val="nil"/>
            </w:pBdr>
            <w:tabs>
              <w:tab w:val="right" w:pos="9193"/>
            </w:tabs>
            <w:spacing w:before="149" w:line="240" w:lineRule="auto"/>
            <w:ind w:left="124" w:right="0" w:firstLine="0"/>
          </w:pPr>
        </w:pPrChange>
      </w:pPr>
      <w:del w:id="3462" w:author="MinhHieu" w:date="2024-12-20T09:34:00Z">
        <w:r w:rsidRPr="00DD03AB" w:rsidDel="00FA7CED">
          <w:fldChar w:fldCharType="begin"/>
        </w:r>
        <w:r w:rsidRPr="00DD03AB" w:rsidDel="00FA7CED">
          <w:delInstrText>HYPERLINK \l "_heading=h.2vor4mt" \h</w:delInstrText>
        </w:r>
        <w:r w:rsidRPr="00DD03AB" w:rsidDel="00FA7CED">
          <w:fldChar w:fldCharType="separate"/>
        </w:r>
        <w:r w:rsidRPr="00DD03AB" w:rsidDel="00FA7CED">
          <w:delText>Hình 3.13 Giao diện tặng voucher</w:delText>
        </w:r>
        <w:r w:rsidRPr="00DD03AB" w:rsidDel="00FA7CED">
          <w:tab/>
          <w:delText>76</w:delText>
        </w:r>
        <w:r w:rsidRPr="00DD03AB" w:rsidDel="00FA7CED">
          <w:fldChar w:fldCharType="end"/>
        </w:r>
      </w:del>
    </w:p>
    <w:p w14:paraId="25F785D0" w14:textId="37877357" w:rsidR="00A27D53" w:rsidRPr="00DD03AB" w:rsidDel="00FA7CED" w:rsidRDefault="00A27D53">
      <w:pPr>
        <w:pStyle w:val="Heading1"/>
        <w:jc w:val="center"/>
        <w:rPr>
          <w:del w:id="3463" w:author="MinhHieu" w:date="2024-12-20T09:34:00Z"/>
        </w:rPr>
        <w:pPrChange w:id="3464" w:author="MinhHieu" w:date="2024-12-20T14:31:00Z">
          <w:pPr>
            <w:pBdr>
              <w:top w:val="nil"/>
              <w:left w:val="nil"/>
              <w:bottom w:val="nil"/>
              <w:right w:val="nil"/>
              <w:between w:val="nil"/>
            </w:pBdr>
            <w:tabs>
              <w:tab w:val="right" w:pos="9193"/>
            </w:tabs>
            <w:spacing w:before="149" w:line="240" w:lineRule="auto"/>
            <w:ind w:left="124" w:right="0" w:firstLine="0"/>
          </w:pPr>
        </w:pPrChange>
      </w:pPr>
      <w:del w:id="3465" w:author="MinhHieu" w:date="2024-12-20T09:34:00Z">
        <w:r w:rsidRPr="00DD03AB" w:rsidDel="00FA7CED">
          <w:fldChar w:fldCharType="begin"/>
        </w:r>
        <w:r w:rsidRPr="00DD03AB" w:rsidDel="00FA7CED">
          <w:delInstrText>HYPERLINK \l "_heading=h.29yz7q8" \h</w:delInstrText>
        </w:r>
        <w:r w:rsidRPr="00DD03AB" w:rsidDel="00FA7CED">
          <w:fldChar w:fldCharType="separate"/>
        </w:r>
        <w:r w:rsidRPr="00DD03AB" w:rsidDel="00FA7CED">
          <w:delText>Hình 3.14 Giao diện Thống kê</w:delText>
        </w:r>
        <w:r w:rsidRPr="00DD03AB" w:rsidDel="00FA7CED">
          <w:tab/>
          <w:delText>77</w:delText>
        </w:r>
        <w:r w:rsidRPr="00DD03AB" w:rsidDel="00FA7CED">
          <w:fldChar w:fldCharType="end"/>
        </w:r>
      </w:del>
    </w:p>
    <w:p w14:paraId="23D55578" w14:textId="003976FC" w:rsidR="00A27D53" w:rsidRPr="00DD03AB" w:rsidDel="00FA7CED" w:rsidRDefault="00A27D53">
      <w:pPr>
        <w:pStyle w:val="Heading1"/>
        <w:jc w:val="center"/>
        <w:rPr>
          <w:del w:id="3466" w:author="MinhHieu" w:date="2024-12-20T09:34:00Z"/>
        </w:rPr>
        <w:sectPr w:rsidR="00A27D53" w:rsidRPr="00DD03AB" w:rsidDel="00FA7CED" w:rsidSect="00876D1B">
          <w:pgSz w:w="11910" w:h="16840"/>
          <w:pgMar w:top="1500" w:right="800" w:bottom="1340" w:left="1580" w:header="732" w:footer="850" w:gutter="0"/>
          <w:pgNumType w:start="1"/>
          <w:cols w:space="720"/>
          <w:titlePg/>
          <w:docGrid w:linePitch="354"/>
          <w:sectPrChange w:id="3467" w:author="MinhHieu" w:date="2024-12-20T14:15:00Z">
            <w:sectPr w:rsidR="00A27D53" w:rsidRPr="00DD03AB" w:rsidDel="00FA7CED" w:rsidSect="00876D1B">
              <w:pgMar w:top="1500" w:right="800" w:bottom="1340" w:left="1580" w:header="732" w:footer="1153" w:gutter="0"/>
              <w:titlePg w:val="0"/>
              <w:docGrid w:linePitch="0"/>
            </w:sectPr>
          </w:sectPrChange>
        </w:sectPr>
        <w:pPrChange w:id="3468" w:author="MinhHieu" w:date="2024-12-20T14:31:00Z">
          <w:pPr>
            <w:pBdr>
              <w:top w:val="nil"/>
              <w:left w:val="nil"/>
              <w:bottom w:val="nil"/>
              <w:right w:val="nil"/>
              <w:between w:val="nil"/>
            </w:pBdr>
            <w:tabs>
              <w:tab w:val="right" w:pos="9193"/>
            </w:tabs>
            <w:spacing w:before="149" w:line="240" w:lineRule="auto"/>
            <w:ind w:left="124" w:right="0" w:firstLine="0"/>
          </w:pPr>
        </w:pPrChange>
      </w:pPr>
      <w:del w:id="3469" w:author="MinhHieu" w:date="2024-12-20T09:34:00Z">
        <w:r w:rsidRPr="00DD03AB" w:rsidDel="00FA7CED">
          <w:fldChar w:fldCharType="begin"/>
        </w:r>
        <w:r w:rsidRPr="00DD03AB" w:rsidDel="00FA7CED">
          <w:delInstrText>HYPERLINK \l "_heading=h.1o97atn" \h</w:delInstrText>
        </w:r>
        <w:r w:rsidRPr="00DD03AB" w:rsidDel="00FA7CED">
          <w:fldChar w:fldCharType="separate"/>
        </w:r>
        <w:r w:rsidRPr="00DD03AB" w:rsidDel="00FA7CED">
          <w:delText>Hình 3.15 Giao diện Quản lý sản phẩm</w:delText>
        </w:r>
        <w:r w:rsidRPr="00DD03AB" w:rsidDel="00FA7CED">
          <w:tab/>
          <w:delText>77</w:delText>
        </w:r>
        <w:r w:rsidRPr="00DD03AB" w:rsidDel="00FA7CED">
          <w:fldChar w:fldCharType="end"/>
        </w:r>
      </w:del>
    </w:p>
    <w:p w14:paraId="4A3C90B5" w14:textId="1887BD4C" w:rsidR="00A27D53" w:rsidRPr="00DD03AB" w:rsidDel="00FA7CED" w:rsidRDefault="00A27D53">
      <w:pPr>
        <w:pStyle w:val="Heading1"/>
        <w:jc w:val="center"/>
        <w:rPr>
          <w:del w:id="3470" w:author="MinhHieu" w:date="2024-12-20T09:34:00Z"/>
        </w:rPr>
        <w:pPrChange w:id="3471" w:author="MinhHieu" w:date="2024-12-20T14:31:00Z">
          <w:pPr>
            <w:pBdr>
              <w:top w:val="nil"/>
              <w:left w:val="nil"/>
              <w:bottom w:val="nil"/>
              <w:right w:val="nil"/>
              <w:between w:val="nil"/>
            </w:pBdr>
            <w:tabs>
              <w:tab w:val="right" w:pos="9193"/>
            </w:tabs>
            <w:spacing w:before="101" w:line="240" w:lineRule="auto"/>
            <w:ind w:left="124" w:right="0" w:firstLine="0"/>
          </w:pPr>
        </w:pPrChange>
      </w:pPr>
      <w:del w:id="3472" w:author="MinhHieu" w:date="2024-12-20T09:34:00Z">
        <w:r w:rsidRPr="00DD03AB" w:rsidDel="00FA7CED">
          <w:lastRenderedPageBreak/>
          <w:fldChar w:fldCharType="begin"/>
        </w:r>
        <w:r w:rsidRPr="00DD03AB" w:rsidDel="00FA7CED">
          <w:delInstrText>HYPERLINK \l "_heading=h.488uthg" \h</w:delInstrText>
        </w:r>
        <w:r w:rsidRPr="00DD03AB" w:rsidDel="00FA7CED">
          <w:fldChar w:fldCharType="separate"/>
        </w:r>
        <w:r w:rsidRPr="00DD03AB" w:rsidDel="00FA7CED">
          <w:delText>Hình 3.16 Giao diện Thêm sản phẩm</w:delText>
        </w:r>
        <w:r w:rsidRPr="00DD03AB" w:rsidDel="00FA7CED">
          <w:tab/>
          <w:delText>78</w:delText>
        </w:r>
        <w:r w:rsidRPr="00DD03AB" w:rsidDel="00FA7CED">
          <w:fldChar w:fldCharType="end"/>
        </w:r>
      </w:del>
    </w:p>
    <w:p w14:paraId="1088431D" w14:textId="1670C458" w:rsidR="00A27D53" w:rsidRPr="00DD03AB" w:rsidDel="00FA7CED" w:rsidRDefault="00A27D53">
      <w:pPr>
        <w:pStyle w:val="Heading1"/>
        <w:jc w:val="center"/>
        <w:rPr>
          <w:del w:id="3473" w:author="MinhHieu" w:date="2024-12-20T09:34:00Z"/>
        </w:rPr>
        <w:pPrChange w:id="3474" w:author="MinhHieu" w:date="2024-12-20T14:31:00Z">
          <w:pPr>
            <w:pBdr>
              <w:top w:val="nil"/>
              <w:left w:val="nil"/>
              <w:bottom w:val="nil"/>
              <w:right w:val="nil"/>
              <w:between w:val="nil"/>
            </w:pBdr>
            <w:tabs>
              <w:tab w:val="right" w:pos="9193"/>
            </w:tabs>
            <w:spacing w:before="149" w:line="240" w:lineRule="auto"/>
            <w:ind w:left="124" w:right="0" w:firstLine="0"/>
          </w:pPr>
        </w:pPrChange>
      </w:pPr>
      <w:del w:id="3475" w:author="MinhHieu" w:date="2024-12-20T09:34:00Z">
        <w:r w:rsidRPr="00DD03AB" w:rsidDel="00FA7CED">
          <w:fldChar w:fldCharType="begin"/>
        </w:r>
        <w:r w:rsidRPr="00DD03AB" w:rsidDel="00FA7CED">
          <w:delInstrText>HYPERLINK \l "_heading=h.2ne53p9" \h</w:delInstrText>
        </w:r>
        <w:r w:rsidRPr="00DD03AB" w:rsidDel="00FA7CED">
          <w:fldChar w:fldCharType="separate"/>
        </w:r>
        <w:r w:rsidRPr="00DD03AB" w:rsidDel="00FA7CED">
          <w:delText>Hình 3.17 Giao diện Xóa sản phẩm</w:delText>
        </w:r>
        <w:r w:rsidRPr="00DD03AB" w:rsidDel="00FA7CED">
          <w:tab/>
          <w:delText>78</w:delText>
        </w:r>
        <w:r w:rsidRPr="00DD03AB" w:rsidDel="00FA7CED">
          <w:fldChar w:fldCharType="end"/>
        </w:r>
      </w:del>
    </w:p>
    <w:p w14:paraId="5683791D" w14:textId="243F156B" w:rsidR="00A27D53" w:rsidRPr="00DD03AB" w:rsidDel="00FA7CED" w:rsidRDefault="00A27D53">
      <w:pPr>
        <w:pStyle w:val="Heading1"/>
        <w:jc w:val="center"/>
        <w:rPr>
          <w:del w:id="3476" w:author="MinhHieu" w:date="2024-12-20T09:34:00Z"/>
        </w:rPr>
        <w:pPrChange w:id="3477" w:author="MinhHieu" w:date="2024-12-20T14:31:00Z">
          <w:pPr>
            <w:pBdr>
              <w:top w:val="nil"/>
              <w:left w:val="nil"/>
              <w:bottom w:val="nil"/>
              <w:right w:val="nil"/>
              <w:between w:val="nil"/>
            </w:pBdr>
            <w:tabs>
              <w:tab w:val="right" w:pos="9193"/>
            </w:tabs>
            <w:spacing w:before="149" w:line="240" w:lineRule="auto"/>
            <w:ind w:left="124" w:right="0" w:firstLine="0"/>
          </w:pPr>
        </w:pPrChange>
      </w:pPr>
      <w:del w:id="3478" w:author="MinhHieu" w:date="2024-12-20T09:34:00Z">
        <w:r w:rsidRPr="00DD03AB" w:rsidDel="00FA7CED">
          <w:fldChar w:fldCharType="begin"/>
        </w:r>
        <w:r w:rsidRPr="00DD03AB" w:rsidDel="00FA7CED">
          <w:delInstrText>HYPERLINK \l "_heading=h.21od6so" \h</w:delInstrText>
        </w:r>
        <w:r w:rsidRPr="00DD03AB" w:rsidDel="00FA7CED">
          <w:fldChar w:fldCharType="separate"/>
        </w:r>
        <w:r w:rsidRPr="00DD03AB" w:rsidDel="00FA7CED">
          <w:delText>Hình 3.18 Giao diện thêm danh mục</w:delText>
        </w:r>
        <w:r w:rsidRPr="00DD03AB" w:rsidDel="00FA7CED">
          <w:tab/>
          <w:delText>79</w:delText>
        </w:r>
        <w:r w:rsidRPr="00DD03AB" w:rsidDel="00FA7CED">
          <w:fldChar w:fldCharType="end"/>
        </w:r>
      </w:del>
    </w:p>
    <w:p w14:paraId="0CCA359D" w14:textId="3E93EF9C" w:rsidR="00A27D53" w:rsidRPr="00DD03AB" w:rsidDel="00FA7CED" w:rsidRDefault="00A27D53">
      <w:pPr>
        <w:pStyle w:val="Heading1"/>
        <w:jc w:val="center"/>
        <w:rPr>
          <w:del w:id="3479" w:author="MinhHieu" w:date="2024-12-20T09:34:00Z"/>
        </w:rPr>
        <w:pPrChange w:id="3480" w:author="MinhHieu" w:date="2024-12-20T14:31:00Z">
          <w:pPr>
            <w:pBdr>
              <w:top w:val="nil"/>
              <w:left w:val="nil"/>
              <w:bottom w:val="nil"/>
              <w:right w:val="nil"/>
              <w:between w:val="nil"/>
            </w:pBdr>
            <w:tabs>
              <w:tab w:val="right" w:pos="9193"/>
            </w:tabs>
            <w:spacing w:before="149" w:line="240" w:lineRule="auto"/>
            <w:ind w:left="124" w:right="0" w:firstLine="0"/>
          </w:pPr>
        </w:pPrChange>
      </w:pPr>
      <w:del w:id="3481" w:author="MinhHieu" w:date="2024-12-20T09:34:00Z">
        <w:r w:rsidRPr="00DD03AB" w:rsidDel="00FA7CED">
          <w:fldChar w:fldCharType="begin"/>
        </w:r>
        <w:r w:rsidRPr="00DD03AB" w:rsidDel="00FA7CED">
          <w:delInstrText>HYPERLINK \l "_heading=h.gtnh0h" \h</w:delInstrText>
        </w:r>
        <w:r w:rsidRPr="00DD03AB" w:rsidDel="00FA7CED">
          <w:fldChar w:fldCharType="separate"/>
        </w:r>
        <w:r w:rsidRPr="00DD03AB" w:rsidDel="00FA7CED">
          <w:delText>Hình 3.19 Giao diện xác nhận xóa danh mục</w:delText>
        </w:r>
        <w:r w:rsidRPr="00DD03AB" w:rsidDel="00FA7CED">
          <w:tab/>
          <w:delText>79</w:delText>
        </w:r>
        <w:r w:rsidRPr="00DD03AB" w:rsidDel="00FA7CED">
          <w:fldChar w:fldCharType="end"/>
        </w:r>
      </w:del>
    </w:p>
    <w:p w14:paraId="447786FA" w14:textId="21F101FF" w:rsidR="00A27D53" w:rsidRPr="00DD03AB" w:rsidDel="00FA7CED" w:rsidRDefault="00A27D53">
      <w:pPr>
        <w:pStyle w:val="Heading1"/>
        <w:jc w:val="center"/>
        <w:rPr>
          <w:del w:id="3482" w:author="MinhHieu" w:date="2024-12-20T09:34:00Z"/>
        </w:rPr>
        <w:pPrChange w:id="3483" w:author="MinhHieu" w:date="2024-12-20T14:31:00Z">
          <w:pPr>
            <w:pBdr>
              <w:top w:val="nil"/>
              <w:left w:val="nil"/>
              <w:bottom w:val="nil"/>
              <w:right w:val="nil"/>
              <w:between w:val="nil"/>
            </w:pBdr>
            <w:tabs>
              <w:tab w:val="right" w:pos="9193"/>
            </w:tabs>
            <w:spacing w:before="149" w:line="240" w:lineRule="auto"/>
            <w:ind w:left="124" w:right="0" w:firstLine="0"/>
          </w:pPr>
        </w:pPrChange>
      </w:pPr>
      <w:del w:id="3484" w:author="MinhHieu" w:date="2024-12-20T09:34:00Z">
        <w:r w:rsidRPr="00DD03AB" w:rsidDel="00FA7CED">
          <w:fldChar w:fldCharType="begin"/>
        </w:r>
        <w:r w:rsidRPr="00DD03AB" w:rsidDel="00FA7CED">
          <w:delInstrText>HYPERLINK \l "_heading=h.3zy8sjw" \h</w:delInstrText>
        </w:r>
        <w:r w:rsidRPr="00DD03AB" w:rsidDel="00FA7CED">
          <w:fldChar w:fldCharType="separate"/>
        </w:r>
        <w:r w:rsidRPr="00DD03AB" w:rsidDel="00FA7CED">
          <w:delText>Hình 3.20 Giao diện Thay đổi trạng thái đơn</w:delText>
        </w:r>
        <w:r w:rsidRPr="00DD03AB" w:rsidDel="00FA7CED">
          <w:tab/>
          <w:delText>80</w:delText>
        </w:r>
        <w:r w:rsidRPr="00DD03AB" w:rsidDel="00FA7CED">
          <w:fldChar w:fldCharType="end"/>
        </w:r>
      </w:del>
    </w:p>
    <w:p w14:paraId="3881EE7A" w14:textId="6B35D783" w:rsidR="00A27D53" w:rsidRPr="00DD03AB" w:rsidDel="00FA7CED" w:rsidRDefault="00A27D53">
      <w:pPr>
        <w:pStyle w:val="Heading1"/>
        <w:jc w:val="center"/>
        <w:rPr>
          <w:del w:id="3485" w:author="MinhHieu" w:date="2024-12-20T09:34:00Z"/>
        </w:rPr>
        <w:pPrChange w:id="3486" w:author="MinhHieu" w:date="2024-12-20T14:31:00Z">
          <w:pPr>
            <w:pBdr>
              <w:top w:val="nil"/>
              <w:left w:val="nil"/>
              <w:bottom w:val="nil"/>
              <w:right w:val="nil"/>
              <w:between w:val="nil"/>
            </w:pBdr>
            <w:tabs>
              <w:tab w:val="right" w:pos="9193"/>
            </w:tabs>
            <w:spacing w:before="149" w:line="240" w:lineRule="auto"/>
            <w:ind w:left="124" w:right="0" w:firstLine="0"/>
          </w:pPr>
        </w:pPrChange>
      </w:pPr>
      <w:del w:id="3487" w:author="MinhHieu" w:date="2024-12-20T09:34:00Z">
        <w:r w:rsidRPr="00DD03AB" w:rsidDel="00FA7CED">
          <w:fldChar w:fldCharType="begin"/>
        </w:r>
        <w:r w:rsidRPr="00DD03AB" w:rsidDel="00FA7CED">
          <w:delInstrText>HYPERLINK \l "_heading=h.2f3j2rp" \h</w:delInstrText>
        </w:r>
        <w:r w:rsidRPr="00DD03AB" w:rsidDel="00FA7CED">
          <w:fldChar w:fldCharType="separate"/>
        </w:r>
        <w:r w:rsidRPr="00DD03AB" w:rsidDel="00FA7CED">
          <w:delText>Hình 3.21 Giao diện Thay đổi trạng thái thanh toán</w:delText>
        </w:r>
        <w:r w:rsidRPr="00DD03AB" w:rsidDel="00FA7CED">
          <w:tab/>
          <w:delText>80</w:delText>
        </w:r>
        <w:r w:rsidRPr="00DD03AB" w:rsidDel="00FA7CED">
          <w:fldChar w:fldCharType="end"/>
        </w:r>
      </w:del>
    </w:p>
    <w:p w14:paraId="6BA68700" w14:textId="0A2DA56B" w:rsidR="00A27D53" w:rsidRPr="00DD03AB" w:rsidDel="00FA7CED" w:rsidRDefault="00A27D53">
      <w:pPr>
        <w:pStyle w:val="Heading1"/>
        <w:jc w:val="center"/>
        <w:rPr>
          <w:del w:id="3488" w:author="MinhHieu" w:date="2024-12-20T09:34:00Z"/>
        </w:rPr>
        <w:pPrChange w:id="3489" w:author="MinhHieu" w:date="2024-12-20T14:31:00Z">
          <w:pPr>
            <w:pBdr>
              <w:top w:val="nil"/>
              <w:left w:val="nil"/>
              <w:bottom w:val="nil"/>
              <w:right w:val="nil"/>
              <w:between w:val="nil"/>
            </w:pBdr>
            <w:tabs>
              <w:tab w:val="right" w:pos="9193"/>
            </w:tabs>
            <w:spacing w:before="149" w:line="240" w:lineRule="auto"/>
            <w:ind w:left="124" w:right="0" w:firstLine="0"/>
          </w:pPr>
        </w:pPrChange>
      </w:pPr>
      <w:del w:id="3490" w:author="MinhHieu" w:date="2024-12-20T09:34:00Z">
        <w:r w:rsidRPr="00DD03AB" w:rsidDel="00FA7CED">
          <w:fldChar w:fldCharType="begin"/>
        </w:r>
        <w:r w:rsidRPr="00DD03AB" w:rsidDel="00FA7CED">
          <w:delInstrText>HYPERLINK \l "_heading=h.u8tczi" \h</w:delInstrText>
        </w:r>
        <w:r w:rsidRPr="00DD03AB" w:rsidDel="00FA7CED">
          <w:fldChar w:fldCharType="separate"/>
        </w:r>
        <w:r w:rsidRPr="00DD03AB" w:rsidDel="00FA7CED">
          <w:delText>Hình 3.22 Giao diện Xem chi tiết đơn hàng admin</w:delText>
        </w:r>
        <w:r w:rsidRPr="00DD03AB" w:rsidDel="00FA7CED">
          <w:tab/>
          <w:delText>81</w:delText>
        </w:r>
        <w:r w:rsidRPr="00DD03AB" w:rsidDel="00FA7CED">
          <w:fldChar w:fldCharType="end"/>
        </w:r>
      </w:del>
    </w:p>
    <w:p w14:paraId="6E95EC2E" w14:textId="188EE83B" w:rsidR="00A27D53" w:rsidRPr="00DD03AB" w:rsidDel="00FA7CED" w:rsidRDefault="00A27D53">
      <w:pPr>
        <w:pStyle w:val="Heading1"/>
        <w:jc w:val="center"/>
        <w:rPr>
          <w:del w:id="3491" w:author="MinhHieu" w:date="2024-12-20T09:34:00Z"/>
        </w:rPr>
        <w:pPrChange w:id="3492" w:author="MinhHieu" w:date="2024-12-20T14:31:00Z">
          <w:pPr>
            <w:pBdr>
              <w:top w:val="nil"/>
              <w:left w:val="nil"/>
              <w:bottom w:val="nil"/>
              <w:right w:val="nil"/>
              <w:between w:val="nil"/>
            </w:pBdr>
            <w:tabs>
              <w:tab w:val="right" w:pos="9193"/>
            </w:tabs>
            <w:spacing w:before="149" w:line="240" w:lineRule="auto"/>
            <w:ind w:left="124" w:right="0" w:firstLine="0"/>
          </w:pPr>
        </w:pPrChange>
      </w:pPr>
      <w:del w:id="3493" w:author="MinhHieu" w:date="2024-12-20T09:34:00Z">
        <w:r w:rsidRPr="00DD03AB" w:rsidDel="00FA7CED">
          <w:fldChar w:fldCharType="begin"/>
        </w:r>
        <w:r w:rsidRPr="00DD03AB" w:rsidDel="00FA7CED">
          <w:delInstrText>HYPERLINK \l "_heading=h.3e8gvnb" \h</w:delInstrText>
        </w:r>
        <w:r w:rsidRPr="00DD03AB" w:rsidDel="00FA7CED">
          <w:fldChar w:fldCharType="separate"/>
        </w:r>
        <w:r w:rsidRPr="00DD03AB" w:rsidDel="00FA7CED">
          <w:delText>Hình 3.23 Giao diện In hóa đơn</w:delText>
        </w:r>
        <w:r w:rsidRPr="00DD03AB" w:rsidDel="00FA7CED">
          <w:tab/>
          <w:delText>81</w:delText>
        </w:r>
        <w:r w:rsidRPr="00DD03AB" w:rsidDel="00FA7CED">
          <w:fldChar w:fldCharType="end"/>
        </w:r>
      </w:del>
    </w:p>
    <w:p w14:paraId="0892912F" w14:textId="19CDEE31" w:rsidR="00A27D53" w:rsidRPr="00DD03AB" w:rsidDel="00FA7CED" w:rsidRDefault="00A27D53">
      <w:pPr>
        <w:pStyle w:val="Heading1"/>
        <w:jc w:val="center"/>
        <w:rPr>
          <w:del w:id="3494" w:author="MinhHieu" w:date="2024-12-20T09:34:00Z"/>
        </w:rPr>
        <w:pPrChange w:id="3495" w:author="MinhHieu" w:date="2024-12-20T14:31:00Z">
          <w:pPr>
            <w:pBdr>
              <w:top w:val="nil"/>
              <w:left w:val="nil"/>
              <w:bottom w:val="nil"/>
              <w:right w:val="nil"/>
              <w:between w:val="nil"/>
            </w:pBdr>
            <w:tabs>
              <w:tab w:val="right" w:pos="9193"/>
            </w:tabs>
            <w:spacing w:before="149" w:line="240" w:lineRule="auto"/>
            <w:ind w:left="124" w:right="0" w:firstLine="0"/>
          </w:pPr>
        </w:pPrChange>
      </w:pPr>
      <w:del w:id="3496" w:author="MinhHieu" w:date="2024-12-20T09:34:00Z">
        <w:r w:rsidRPr="00DD03AB" w:rsidDel="00FA7CED">
          <w:fldChar w:fldCharType="begin"/>
        </w:r>
        <w:r w:rsidRPr="00DD03AB" w:rsidDel="00FA7CED">
          <w:delInstrText>HYPERLINK \l "_heading=h.2sioyqq" \h</w:delInstrText>
        </w:r>
        <w:r w:rsidRPr="00DD03AB" w:rsidDel="00FA7CED">
          <w:fldChar w:fldCharType="separate"/>
        </w:r>
        <w:r w:rsidRPr="00DD03AB" w:rsidDel="00FA7CED">
          <w:delText>Hình 3.24 Giao diện thêm mới phiếu giảm giá</w:delText>
        </w:r>
        <w:r w:rsidRPr="00DD03AB" w:rsidDel="00FA7CED">
          <w:tab/>
          <w:delText>82</w:delText>
        </w:r>
        <w:r w:rsidRPr="00DD03AB" w:rsidDel="00FA7CED">
          <w:fldChar w:fldCharType="end"/>
        </w:r>
      </w:del>
    </w:p>
    <w:p w14:paraId="79D85DE9" w14:textId="7F5F89CE" w:rsidR="00A27D53" w:rsidRPr="00DD03AB" w:rsidDel="00FA7CED" w:rsidRDefault="00A27D53">
      <w:pPr>
        <w:pStyle w:val="Heading1"/>
        <w:jc w:val="center"/>
        <w:rPr>
          <w:del w:id="3497" w:author="MinhHieu" w:date="2024-12-20T09:34:00Z"/>
        </w:rPr>
        <w:pPrChange w:id="3498" w:author="MinhHieu" w:date="2024-12-20T14:31:00Z">
          <w:pPr>
            <w:pBdr>
              <w:top w:val="nil"/>
              <w:left w:val="nil"/>
              <w:bottom w:val="nil"/>
              <w:right w:val="nil"/>
              <w:between w:val="nil"/>
            </w:pBdr>
            <w:tabs>
              <w:tab w:val="right" w:pos="9193"/>
            </w:tabs>
            <w:spacing w:before="149" w:line="240" w:lineRule="auto"/>
            <w:ind w:left="124" w:right="0" w:firstLine="0"/>
          </w:pPr>
        </w:pPrChange>
      </w:pPr>
      <w:del w:id="3499" w:author="MinhHieu" w:date="2024-12-20T09:34:00Z">
        <w:r w:rsidRPr="00DD03AB" w:rsidDel="00FA7CED">
          <w:fldChar w:fldCharType="begin"/>
        </w:r>
        <w:r w:rsidRPr="00DD03AB" w:rsidDel="00FA7CED">
          <w:delInstrText>HYPERLINK \l "_heading=h.26sx1u5" \h</w:delInstrText>
        </w:r>
        <w:r w:rsidRPr="00DD03AB" w:rsidDel="00FA7CED">
          <w:fldChar w:fldCharType="separate"/>
        </w:r>
        <w:r w:rsidRPr="00DD03AB" w:rsidDel="00FA7CED">
          <w:delText>Hình 3.25 Giao diện Trò chuyện</w:delText>
        </w:r>
        <w:r w:rsidRPr="00DD03AB" w:rsidDel="00FA7CED">
          <w:tab/>
          <w:delText>82</w:delText>
        </w:r>
        <w:r w:rsidRPr="00DD03AB" w:rsidDel="00FA7CED">
          <w:fldChar w:fldCharType="end"/>
        </w:r>
      </w:del>
    </w:p>
    <w:p w14:paraId="7C97A96E" w14:textId="25690F55" w:rsidR="00A27D53" w:rsidRPr="00DD03AB" w:rsidDel="00FA7CED" w:rsidRDefault="00A27D53">
      <w:pPr>
        <w:pStyle w:val="Heading1"/>
        <w:jc w:val="center"/>
        <w:rPr>
          <w:del w:id="3500" w:author="MinhHieu" w:date="2024-12-20T09:34:00Z"/>
        </w:rPr>
        <w:pPrChange w:id="3501" w:author="MinhHieu" w:date="2024-12-20T14:31:00Z">
          <w:pPr>
            <w:pBdr>
              <w:top w:val="nil"/>
              <w:left w:val="nil"/>
              <w:bottom w:val="nil"/>
              <w:right w:val="nil"/>
              <w:between w:val="nil"/>
            </w:pBdr>
            <w:tabs>
              <w:tab w:val="right" w:pos="9193"/>
            </w:tabs>
            <w:spacing w:before="149" w:line="240" w:lineRule="auto"/>
            <w:ind w:left="124" w:right="0" w:firstLine="0"/>
          </w:pPr>
        </w:pPrChange>
      </w:pPr>
      <w:del w:id="3502" w:author="MinhHieu" w:date="2024-12-20T09:34:00Z">
        <w:r w:rsidRPr="00DD03AB" w:rsidDel="00FA7CED">
          <w:fldChar w:fldCharType="begin"/>
        </w:r>
        <w:r w:rsidRPr="00DD03AB" w:rsidDel="00FA7CED">
          <w:delInstrText>HYPERLINK \l "_heading=h.ly7c1y" \h</w:delInstrText>
        </w:r>
        <w:r w:rsidRPr="00DD03AB" w:rsidDel="00FA7CED">
          <w:fldChar w:fldCharType="separate"/>
        </w:r>
        <w:r w:rsidRPr="00DD03AB" w:rsidDel="00FA7CED">
          <w:delText>Hình 3.26 Giao diện tìm người trò chuyện</w:delText>
        </w:r>
        <w:r w:rsidRPr="00DD03AB" w:rsidDel="00FA7CED">
          <w:tab/>
          <w:delText>83</w:delText>
        </w:r>
        <w:r w:rsidRPr="00DD03AB" w:rsidDel="00FA7CED">
          <w:fldChar w:fldCharType="end"/>
        </w:r>
      </w:del>
    </w:p>
    <w:p w14:paraId="614BCF7A" w14:textId="713A3B93" w:rsidR="00A27D53" w:rsidRPr="00DD03AB" w:rsidDel="00FA7CED" w:rsidRDefault="00A27D53">
      <w:pPr>
        <w:pStyle w:val="Heading1"/>
        <w:jc w:val="center"/>
        <w:rPr>
          <w:del w:id="3503" w:author="MinhHieu" w:date="2024-12-20T09:34:00Z"/>
        </w:rPr>
        <w:pPrChange w:id="3504" w:author="MinhHieu" w:date="2024-12-20T14:31:00Z">
          <w:pPr>
            <w:pBdr>
              <w:top w:val="nil"/>
              <w:left w:val="nil"/>
              <w:bottom w:val="nil"/>
              <w:right w:val="nil"/>
              <w:between w:val="nil"/>
            </w:pBdr>
            <w:tabs>
              <w:tab w:val="right" w:pos="9193"/>
            </w:tabs>
            <w:spacing w:before="149" w:line="240" w:lineRule="auto"/>
            <w:ind w:left="124" w:right="0" w:firstLine="0"/>
          </w:pPr>
        </w:pPrChange>
      </w:pPr>
      <w:del w:id="3505" w:author="MinhHieu" w:date="2024-12-20T09:34:00Z">
        <w:r w:rsidRPr="00DD03AB" w:rsidDel="00FA7CED">
          <w:fldChar w:fldCharType="begin"/>
        </w:r>
        <w:r w:rsidRPr="00DD03AB" w:rsidDel="00FA7CED">
          <w:delInstrText>HYPERLINK \l "_heading=h.452snld" \h</w:delInstrText>
        </w:r>
        <w:r w:rsidRPr="00DD03AB" w:rsidDel="00FA7CED">
          <w:fldChar w:fldCharType="separate"/>
        </w:r>
        <w:r w:rsidRPr="00DD03AB" w:rsidDel="00FA7CED">
          <w:delText>Hình 3.27 Giao diện Đăng ký</w:delText>
        </w:r>
        <w:r w:rsidRPr="00DD03AB" w:rsidDel="00FA7CED">
          <w:tab/>
          <w:delText>83</w:delText>
        </w:r>
        <w:r w:rsidRPr="00DD03AB" w:rsidDel="00FA7CED">
          <w:fldChar w:fldCharType="end"/>
        </w:r>
      </w:del>
    </w:p>
    <w:p w14:paraId="34637887" w14:textId="5F654A72" w:rsidR="00A27D53" w:rsidRPr="00DD03AB" w:rsidDel="00FA7CED" w:rsidRDefault="00A27D53">
      <w:pPr>
        <w:pStyle w:val="Heading1"/>
        <w:jc w:val="center"/>
        <w:rPr>
          <w:del w:id="3506" w:author="MinhHieu" w:date="2024-12-20T09:34:00Z"/>
        </w:rPr>
        <w:sectPr w:rsidR="00A27D53" w:rsidRPr="00DD03AB" w:rsidDel="00FA7CED" w:rsidSect="00876D1B">
          <w:pgSz w:w="11910" w:h="16840"/>
          <w:pgMar w:top="1500" w:right="800" w:bottom="1340" w:left="1580" w:header="732" w:footer="850" w:gutter="0"/>
          <w:pgNumType w:start="1"/>
          <w:cols w:space="720"/>
          <w:titlePg/>
          <w:docGrid w:linePitch="354"/>
          <w:sectPrChange w:id="3507" w:author="MinhHieu" w:date="2024-12-20T14:15:00Z">
            <w:sectPr w:rsidR="00A27D53" w:rsidRPr="00DD03AB" w:rsidDel="00FA7CED" w:rsidSect="00876D1B">
              <w:pgMar w:top="1500" w:right="800" w:bottom="1340" w:left="1580" w:header="732" w:footer="1153" w:gutter="0"/>
              <w:titlePg w:val="0"/>
              <w:docGrid w:linePitch="0"/>
            </w:sectPr>
          </w:sectPrChange>
        </w:sectPr>
        <w:pPrChange w:id="3508" w:author="MinhHieu" w:date="2024-12-20T14:31:00Z">
          <w:pPr>
            <w:pBdr>
              <w:top w:val="nil"/>
              <w:left w:val="nil"/>
              <w:bottom w:val="nil"/>
              <w:right w:val="nil"/>
              <w:between w:val="nil"/>
            </w:pBdr>
            <w:tabs>
              <w:tab w:val="right" w:pos="9193"/>
            </w:tabs>
            <w:spacing w:before="149" w:line="240" w:lineRule="auto"/>
            <w:ind w:left="124" w:right="0" w:firstLine="0"/>
          </w:pPr>
        </w:pPrChange>
      </w:pPr>
      <w:del w:id="3509" w:author="MinhHieu" w:date="2024-12-20T09:34:00Z">
        <w:r w:rsidRPr="00DD03AB" w:rsidDel="00FA7CED">
          <w:fldChar w:fldCharType="begin"/>
        </w:r>
        <w:r w:rsidRPr="00DD03AB" w:rsidDel="00FA7CED">
          <w:delInstrText>HYPERLINK \l "_heading=h.2k82xt6" \h</w:delInstrText>
        </w:r>
        <w:r w:rsidRPr="00DD03AB" w:rsidDel="00FA7CED">
          <w:fldChar w:fldCharType="separate"/>
        </w:r>
        <w:r w:rsidRPr="00DD03AB" w:rsidDel="00FA7CED">
          <w:delText>Hình 3.28 Giao diện Đăng nhập</w:delText>
        </w:r>
        <w:r w:rsidRPr="00DD03AB" w:rsidDel="00FA7CED">
          <w:tab/>
          <w:delText>84</w:delText>
        </w:r>
        <w:r w:rsidRPr="00DD03AB" w:rsidDel="00FA7CED">
          <w:fldChar w:fldCharType="end"/>
        </w:r>
      </w:del>
    </w:p>
    <w:p w14:paraId="67139A86" w14:textId="77777777" w:rsidR="00A27D53" w:rsidRPr="00DD03AB" w:rsidDel="00876D1B" w:rsidRDefault="00D33BC1">
      <w:pPr>
        <w:pStyle w:val="Heading1"/>
        <w:jc w:val="center"/>
        <w:rPr>
          <w:del w:id="3510" w:author="MinhHieu" w:date="2024-12-20T14:08:00Z"/>
        </w:rPr>
        <w:pPrChange w:id="3511" w:author="MinhHieu" w:date="2024-12-20T14:31:00Z">
          <w:pPr>
            <w:pStyle w:val="Heading1"/>
            <w:ind w:left="978" w:firstLine="0"/>
          </w:pPr>
        </w:pPrChange>
      </w:pPr>
      <w:bookmarkStart w:id="3512" w:name="bookmark=id.lnxbz9" w:colFirst="0" w:colLast="0"/>
      <w:bookmarkStart w:id="3513" w:name="_Toc185578142"/>
      <w:bookmarkStart w:id="3514" w:name="_Toc185579165"/>
      <w:bookmarkStart w:id="3515" w:name="_Toc185579269"/>
      <w:bookmarkStart w:id="3516" w:name="_Toc185587561"/>
      <w:bookmarkStart w:id="3517" w:name="_Toc185588608"/>
      <w:bookmarkStart w:id="3518" w:name="_Toc185597681"/>
      <w:bookmarkStart w:id="3519" w:name="_Toc185597862"/>
      <w:bookmarkStart w:id="3520" w:name="_Toc185598040"/>
      <w:bookmarkStart w:id="3521" w:name="_Toc185598217"/>
      <w:bookmarkEnd w:id="3512"/>
      <w:r w:rsidRPr="00DD03AB">
        <w:lastRenderedPageBreak/>
        <w:t>CHƯƠNG 1: GIỚI THIỆU ĐỀ TÀI VÀ CÔNG NGHỆ SỬ DỤNG</w:t>
      </w:r>
      <w:bookmarkEnd w:id="3513"/>
      <w:bookmarkEnd w:id="3514"/>
      <w:bookmarkEnd w:id="3515"/>
      <w:bookmarkEnd w:id="3516"/>
      <w:bookmarkEnd w:id="3517"/>
      <w:bookmarkEnd w:id="3518"/>
      <w:bookmarkEnd w:id="3519"/>
      <w:bookmarkEnd w:id="3520"/>
      <w:bookmarkEnd w:id="3521"/>
    </w:p>
    <w:p w14:paraId="761BEB75" w14:textId="77777777" w:rsidR="00A27D53" w:rsidRPr="00876D1B" w:rsidRDefault="00A27D53">
      <w:pPr>
        <w:pStyle w:val="Heading1"/>
        <w:jc w:val="center"/>
        <w:rPr>
          <w:lang w:val="vi-VN"/>
          <w:rPrChange w:id="3522" w:author="MinhHieu" w:date="2024-12-20T14:08:00Z">
            <w:rPr/>
          </w:rPrChange>
        </w:rPr>
        <w:pPrChange w:id="3523" w:author="MinhHieu" w:date="2024-12-20T14:31:00Z">
          <w:pPr>
            <w:pStyle w:val="Heading1"/>
            <w:ind w:left="978" w:firstLine="0"/>
          </w:pPr>
        </w:pPrChange>
      </w:pPr>
    </w:p>
    <w:p w14:paraId="2824CD1C" w14:textId="77777777" w:rsidR="00A27D53" w:rsidRDefault="00D33BC1">
      <w:pPr>
        <w:pStyle w:val="Heading2"/>
        <w:numPr>
          <w:ilvl w:val="1"/>
          <w:numId w:val="10"/>
        </w:numPr>
        <w:tabs>
          <w:tab w:val="clear" w:pos="903"/>
          <w:tab w:val="left" w:pos="906"/>
        </w:tabs>
        <w:spacing w:before="149"/>
        <w:ind w:left="906" w:hanging="782"/>
        <w:jc w:val="both"/>
      </w:pPr>
      <w:bookmarkStart w:id="3524" w:name="bookmark=id.1ksv4uv" w:colFirst="0" w:colLast="0"/>
      <w:bookmarkStart w:id="3525" w:name="_Toc185578143"/>
      <w:bookmarkStart w:id="3526" w:name="_Toc185579166"/>
      <w:bookmarkStart w:id="3527" w:name="_Toc185579270"/>
      <w:bookmarkStart w:id="3528" w:name="_Toc185587562"/>
      <w:bookmarkStart w:id="3529" w:name="_Toc185588609"/>
      <w:bookmarkStart w:id="3530" w:name="_Toc185597682"/>
      <w:bookmarkStart w:id="3531" w:name="_Toc185597863"/>
      <w:bookmarkStart w:id="3532" w:name="_Toc185598041"/>
      <w:bookmarkStart w:id="3533" w:name="_Toc185598218"/>
      <w:bookmarkEnd w:id="3524"/>
      <w:r>
        <w:t>Giới thiệu đề tài</w:t>
      </w:r>
      <w:bookmarkEnd w:id="3525"/>
      <w:bookmarkEnd w:id="3526"/>
      <w:bookmarkEnd w:id="3527"/>
      <w:bookmarkEnd w:id="3528"/>
      <w:bookmarkEnd w:id="3529"/>
      <w:bookmarkEnd w:id="3530"/>
      <w:bookmarkEnd w:id="3531"/>
      <w:bookmarkEnd w:id="3532"/>
      <w:bookmarkEnd w:id="3533"/>
    </w:p>
    <w:p w14:paraId="26DD6A57" w14:textId="77777777" w:rsidR="00A27D53" w:rsidRDefault="00D33BC1">
      <w:pPr>
        <w:pStyle w:val="Heading2"/>
        <w:numPr>
          <w:ilvl w:val="2"/>
          <w:numId w:val="10"/>
        </w:numPr>
        <w:tabs>
          <w:tab w:val="clear" w:pos="903"/>
          <w:tab w:val="left" w:pos="905"/>
        </w:tabs>
        <w:spacing w:before="279"/>
        <w:ind w:left="905" w:hanging="781"/>
        <w:jc w:val="both"/>
      </w:pPr>
      <w:bookmarkStart w:id="3534" w:name="bookmark=id.2jxsxqh" w:colFirst="0" w:colLast="0"/>
      <w:bookmarkStart w:id="3535" w:name="_Toc185578144"/>
      <w:bookmarkStart w:id="3536" w:name="_Toc185579167"/>
      <w:bookmarkStart w:id="3537" w:name="_Toc185579271"/>
      <w:bookmarkStart w:id="3538" w:name="_Toc185587563"/>
      <w:bookmarkStart w:id="3539" w:name="_Toc185588610"/>
      <w:bookmarkStart w:id="3540" w:name="_Toc185597683"/>
      <w:bookmarkStart w:id="3541" w:name="_Toc185597864"/>
      <w:bookmarkStart w:id="3542" w:name="_Toc185598042"/>
      <w:bookmarkStart w:id="3543" w:name="_Toc185598219"/>
      <w:bookmarkEnd w:id="3534"/>
      <w:r>
        <w:t>Lý do chọn đề tài</w:t>
      </w:r>
      <w:bookmarkEnd w:id="3535"/>
      <w:bookmarkEnd w:id="3536"/>
      <w:bookmarkEnd w:id="3537"/>
      <w:bookmarkEnd w:id="3538"/>
      <w:bookmarkEnd w:id="3539"/>
      <w:bookmarkEnd w:id="3540"/>
      <w:bookmarkEnd w:id="3541"/>
      <w:bookmarkEnd w:id="3542"/>
      <w:bookmarkEnd w:id="3543"/>
    </w:p>
    <w:p w14:paraId="174543CE" w14:textId="77777777" w:rsidR="00A27D53" w:rsidRDefault="00D33BC1">
      <w:pPr>
        <w:widowControl/>
        <w:pBdr>
          <w:top w:val="nil"/>
          <w:left w:val="nil"/>
          <w:bottom w:val="nil"/>
          <w:right w:val="nil"/>
          <w:between w:val="nil"/>
        </w:pBdr>
        <w:spacing w:before="280" w:after="280" w:line="360" w:lineRule="auto"/>
        <w:ind w:left="142" w:right="0" w:firstLine="709"/>
        <w:rPr>
          <w:color w:val="000000"/>
        </w:rPr>
      </w:pPr>
      <w:r>
        <w:rPr>
          <w:color w:val="000000"/>
        </w:rPr>
        <w:t>Trong thời đại công nghệ thông tin bùng nổ, cùng với sự phát triển mạnh mẽ của các nền tảng trực tuyến, kinh doanh online đã trở thành một xu hướng phổ biến, giúp khách hàng tiếp cận sản phẩm nhanh chóng và thuận tiện hơn so với kinh doanh truyền thống. Đặ</w:t>
      </w:r>
      <w:r>
        <w:rPr>
          <w:color w:val="000000"/>
        </w:rPr>
        <w:t xml:space="preserve">c biệt, sau đại dịch Covid-19, các lệnh giãn cách xã hội kéo dài đã khiến việc mua sắm trực tiếp bị hạn chế, gây tổn thất nghiêm trọng cho các doanh nghiệp chỉ dựa vào hình thức bán hàng offline. </w:t>
      </w:r>
    </w:p>
    <w:p w14:paraId="5746F227" w14:textId="77777777" w:rsidR="00A27D53" w:rsidRDefault="00D33BC1">
      <w:pPr>
        <w:widowControl/>
        <w:pBdr>
          <w:top w:val="nil"/>
          <w:left w:val="nil"/>
          <w:bottom w:val="nil"/>
          <w:right w:val="nil"/>
          <w:between w:val="nil"/>
        </w:pBdr>
        <w:spacing w:before="280" w:after="280" w:line="360" w:lineRule="auto"/>
        <w:ind w:left="142" w:right="0" w:firstLine="709"/>
        <w:rPr>
          <w:color w:val="000000"/>
        </w:rPr>
      </w:pPr>
      <w:r>
        <w:rPr>
          <w:color w:val="000000"/>
        </w:rPr>
        <w:t xml:space="preserve">Nhu cầu tiêu thụ tăng cao nhưng không được đáp ứng kịp </w:t>
      </w:r>
      <w:r>
        <w:rPr>
          <w:color w:val="000000"/>
        </w:rPr>
        <w:t>thời đã thúc đẩy kinh doanh online phát triển mạnh mẽ. Không chỉ trong thời kỳ đại dịch, mà hiện nay, việc mua sắm trực tuyến đã trở thành thói quen và nhu cầu không thể thiếu của người tiêu dùng. Nhận thấy xu hướng này, em đã chọn thực hiện đề tài “Xây dự</w:t>
      </w:r>
      <w:r>
        <w:rPr>
          <w:color w:val="000000"/>
        </w:rPr>
        <w:t>ng website bán quần áo online” nhằm mang đến cho khách hàng trải nghiệm mua sắm thời trang tiện lợi, nhanh chóng, đồng thời giúp doanh nghiệp mở rộng phạm vi tiếp cận, nâng cao hiệu quả kinh doanh trong bối cảnh thị trường ngày càng cạnh tranh.</w:t>
      </w:r>
    </w:p>
    <w:p w14:paraId="57C4A479" w14:textId="77777777" w:rsidR="00A27D53" w:rsidRDefault="00D33BC1">
      <w:pPr>
        <w:pStyle w:val="Heading2"/>
        <w:numPr>
          <w:ilvl w:val="2"/>
          <w:numId w:val="10"/>
        </w:numPr>
        <w:tabs>
          <w:tab w:val="clear" w:pos="903"/>
          <w:tab w:val="left" w:pos="907"/>
        </w:tabs>
        <w:spacing w:before="274"/>
        <w:ind w:hanging="783"/>
      </w:pPr>
      <w:bookmarkStart w:id="3544" w:name="_Toc185578145"/>
      <w:bookmarkStart w:id="3545" w:name="_Toc185579168"/>
      <w:bookmarkStart w:id="3546" w:name="_Toc185579272"/>
      <w:bookmarkStart w:id="3547" w:name="_Toc185587564"/>
      <w:bookmarkStart w:id="3548" w:name="_Toc185588611"/>
      <w:bookmarkStart w:id="3549" w:name="_Toc185597684"/>
      <w:bookmarkStart w:id="3550" w:name="_Toc185597865"/>
      <w:bookmarkStart w:id="3551" w:name="_Toc185598043"/>
      <w:bookmarkStart w:id="3552" w:name="_Toc185598220"/>
      <w:r>
        <w:t>Mục tiêu xâ</w:t>
      </w:r>
      <w:r>
        <w:t>y dựng website</w:t>
      </w:r>
      <w:bookmarkEnd w:id="3544"/>
      <w:bookmarkEnd w:id="3545"/>
      <w:bookmarkEnd w:id="3546"/>
      <w:bookmarkEnd w:id="3547"/>
      <w:bookmarkEnd w:id="3548"/>
      <w:bookmarkEnd w:id="3549"/>
      <w:bookmarkEnd w:id="3550"/>
      <w:bookmarkEnd w:id="3551"/>
      <w:bookmarkEnd w:id="3552"/>
    </w:p>
    <w:p w14:paraId="2DE69BC9" w14:textId="77777777" w:rsidR="00A27D53" w:rsidRDefault="00D33BC1">
      <w:pPr>
        <w:widowControl/>
        <w:pBdr>
          <w:top w:val="nil"/>
          <w:left w:val="nil"/>
          <w:bottom w:val="nil"/>
          <w:right w:val="nil"/>
          <w:between w:val="nil"/>
        </w:pBdr>
        <w:spacing w:before="280" w:after="280" w:line="360" w:lineRule="auto"/>
        <w:ind w:left="142" w:right="0" w:firstLine="709"/>
        <w:rPr>
          <w:color w:val="000000"/>
        </w:rPr>
      </w:pPr>
      <w:bookmarkStart w:id="3553" w:name="bookmark=id.1y810tw" w:colFirst="0" w:colLast="0"/>
      <w:bookmarkEnd w:id="3553"/>
      <w:r>
        <w:rPr>
          <w:color w:val="000000"/>
        </w:rPr>
        <w:t xml:space="preserve">Tạo ra một nền tảng trực tuyến thân thiện và dễ sử dụng, dành cho mọi đối tượng khách hàng, nhằm giới thiệu và quảng bá các sản phẩm thời trang đa dạng. </w:t>
      </w:r>
    </w:p>
    <w:p w14:paraId="02F34218" w14:textId="77777777" w:rsidR="00A27D53" w:rsidRDefault="00D33BC1">
      <w:pPr>
        <w:widowControl/>
        <w:pBdr>
          <w:top w:val="nil"/>
          <w:left w:val="nil"/>
          <w:bottom w:val="nil"/>
          <w:right w:val="nil"/>
          <w:between w:val="nil"/>
        </w:pBdr>
        <w:spacing w:before="280" w:after="280" w:line="360" w:lineRule="auto"/>
        <w:ind w:left="142" w:right="0" w:firstLine="709"/>
        <w:rPr>
          <w:color w:val="000000"/>
        </w:rPr>
      </w:pPr>
      <w:r>
        <w:rPr>
          <w:color w:val="000000"/>
        </w:rPr>
        <w:t>Website giúp người dùng tiếp cận sản phẩm một cách thuận tiện, nhanh chóng, đồng thời đ</w:t>
      </w:r>
      <w:r>
        <w:rPr>
          <w:color w:val="000000"/>
        </w:rPr>
        <w:t>áp ứng nhu cầu trải nghiệm mua sắm trực tuyến hiện đại. Bên cạnh đó, ứng dụng còn hỗ trợ doanh nghiệp trong việc mở rộng kênh bán hàng, tăng cường khả năng cạnh tranh trên thị trường và mang lại sự hài lòng tối đa cho khách hàng thông qua giao diện bắt mắt</w:t>
      </w:r>
      <w:r>
        <w:rPr>
          <w:color w:val="000000"/>
        </w:rPr>
        <w:t>, thông tin sản phẩm rõ ràng và tính năng mua sắm tiện ích.</w:t>
      </w:r>
    </w:p>
    <w:p w14:paraId="493B3E8D" w14:textId="358BB9A4" w:rsidR="00A27D53" w:rsidRDefault="00876D1B" w:rsidP="00876D1B">
      <w:pPr>
        <w:widowControl/>
        <w:pBdr>
          <w:top w:val="nil"/>
          <w:left w:val="nil"/>
          <w:bottom w:val="nil"/>
          <w:right w:val="nil"/>
          <w:between w:val="nil"/>
        </w:pBdr>
        <w:tabs>
          <w:tab w:val="left" w:pos="7851"/>
        </w:tabs>
        <w:spacing w:before="280" w:after="280"/>
        <w:ind w:left="142" w:right="0" w:firstLine="709"/>
        <w:rPr>
          <w:ins w:id="3554" w:author="MinhHieu" w:date="2024-12-20T14:08:00Z"/>
          <w:color w:val="000000"/>
          <w:lang w:val="vi-VN"/>
        </w:rPr>
      </w:pPr>
      <w:ins w:id="3555" w:author="MinhHieu" w:date="2024-12-20T14:07:00Z">
        <w:r>
          <w:rPr>
            <w:color w:val="000000"/>
          </w:rPr>
          <w:tab/>
        </w:r>
        <w:r>
          <w:rPr>
            <w:color w:val="000000"/>
          </w:rPr>
          <w:tab/>
        </w:r>
      </w:ins>
    </w:p>
    <w:p w14:paraId="28E86B17" w14:textId="77777777" w:rsidR="00876D1B" w:rsidRPr="00876D1B" w:rsidRDefault="00876D1B">
      <w:pPr>
        <w:widowControl/>
        <w:pBdr>
          <w:top w:val="nil"/>
          <w:left w:val="nil"/>
          <w:bottom w:val="nil"/>
          <w:right w:val="nil"/>
          <w:between w:val="nil"/>
        </w:pBdr>
        <w:tabs>
          <w:tab w:val="left" w:pos="7851"/>
        </w:tabs>
        <w:spacing w:before="280" w:after="280"/>
        <w:ind w:left="142" w:right="0" w:firstLine="709"/>
        <w:rPr>
          <w:color w:val="000000"/>
          <w:lang w:val="vi-VN"/>
          <w:rPrChange w:id="3556" w:author="MinhHieu" w:date="2024-12-20T14:08:00Z">
            <w:rPr>
              <w:color w:val="000000"/>
            </w:rPr>
          </w:rPrChange>
        </w:rPr>
        <w:pPrChange w:id="3557" w:author="MinhHieu" w:date="2024-12-20T14:07:00Z">
          <w:pPr>
            <w:widowControl/>
            <w:pBdr>
              <w:top w:val="nil"/>
              <w:left w:val="nil"/>
              <w:bottom w:val="nil"/>
              <w:right w:val="nil"/>
              <w:between w:val="nil"/>
            </w:pBdr>
            <w:spacing w:before="280" w:after="280"/>
            <w:ind w:left="142" w:right="0" w:firstLine="709"/>
          </w:pPr>
        </w:pPrChange>
      </w:pPr>
    </w:p>
    <w:p w14:paraId="00DB8B09" w14:textId="77777777" w:rsidR="00A27D53" w:rsidDel="008A2BA3" w:rsidRDefault="00A27D53">
      <w:pPr>
        <w:widowControl/>
        <w:spacing w:before="280" w:after="280"/>
        <w:rPr>
          <w:del w:id="3558" w:author="MinhHieu" w:date="2024-12-20T12:14:00Z"/>
        </w:rPr>
      </w:pPr>
      <w:bookmarkStart w:id="3559" w:name="_Toc185597685"/>
      <w:bookmarkStart w:id="3560" w:name="_Toc185597866"/>
      <w:bookmarkStart w:id="3561" w:name="_Toc185598044"/>
      <w:bookmarkStart w:id="3562" w:name="_Toc185598221"/>
      <w:bookmarkEnd w:id="3559"/>
      <w:bookmarkEnd w:id="3560"/>
      <w:bookmarkEnd w:id="3561"/>
      <w:bookmarkEnd w:id="3562"/>
    </w:p>
    <w:p w14:paraId="01717A4B" w14:textId="77777777" w:rsidR="00A27D53" w:rsidRDefault="00D33BC1">
      <w:pPr>
        <w:pStyle w:val="Heading2"/>
        <w:numPr>
          <w:ilvl w:val="1"/>
          <w:numId w:val="10"/>
        </w:numPr>
        <w:tabs>
          <w:tab w:val="clear" w:pos="903"/>
          <w:tab w:val="left" w:pos="907"/>
        </w:tabs>
        <w:spacing w:line="298" w:lineRule="auto"/>
      </w:pPr>
      <w:bookmarkStart w:id="3563" w:name="_Toc185578146"/>
      <w:bookmarkStart w:id="3564" w:name="_Toc185579169"/>
      <w:bookmarkStart w:id="3565" w:name="_Toc185579273"/>
      <w:bookmarkStart w:id="3566" w:name="_Toc185587565"/>
      <w:bookmarkStart w:id="3567" w:name="_Toc185588612"/>
      <w:bookmarkStart w:id="3568" w:name="_Toc185597686"/>
      <w:bookmarkStart w:id="3569" w:name="_Toc185597867"/>
      <w:bookmarkStart w:id="3570" w:name="_Toc185598045"/>
      <w:bookmarkStart w:id="3571" w:name="_Toc185598222"/>
      <w:r>
        <w:t>Công nghệ và kỹ thuật sử dụng</w:t>
      </w:r>
      <w:bookmarkEnd w:id="3563"/>
      <w:bookmarkEnd w:id="3564"/>
      <w:bookmarkEnd w:id="3565"/>
      <w:bookmarkEnd w:id="3566"/>
      <w:bookmarkEnd w:id="3567"/>
      <w:bookmarkEnd w:id="3568"/>
      <w:bookmarkEnd w:id="3569"/>
      <w:bookmarkEnd w:id="3570"/>
      <w:bookmarkEnd w:id="3571"/>
    </w:p>
    <w:p w14:paraId="796D2E31" w14:textId="77777777" w:rsidR="00A27D53" w:rsidDel="008A2BA3" w:rsidRDefault="00A27D53">
      <w:pPr>
        <w:pStyle w:val="Heading1"/>
        <w:tabs>
          <w:tab w:val="clear" w:pos="903"/>
          <w:tab w:val="left" w:pos="907"/>
        </w:tabs>
        <w:ind w:left="0" w:firstLine="0"/>
        <w:rPr>
          <w:del w:id="3572" w:author="MinhHieu" w:date="2024-12-20T12:14:00Z"/>
        </w:rPr>
      </w:pPr>
      <w:bookmarkStart w:id="3573" w:name="_Toc185597687"/>
      <w:bookmarkStart w:id="3574" w:name="_Toc185597868"/>
      <w:bookmarkStart w:id="3575" w:name="_Toc185598046"/>
      <w:bookmarkStart w:id="3576" w:name="_Toc185598223"/>
      <w:bookmarkEnd w:id="3573"/>
      <w:bookmarkEnd w:id="3574"/>
      <w:bookmarkEnd w:id="3575"/>
      <w:bookmarkEnd w:id="3576"/>
    </w:p>
    <w:p w14:paraId="6C91F3D0" w14:textId="77777777" w:rsidR="00A27D53" w:rsidRDefault="00D33BC1">
      <w:pPr>
        <w:pStyle w:val="Heading2"/>
        <w:numPr>
          <w:ilvl w:val="2"/>
          <w:numId w:val="10"/>
        </w:numPr>
        <w:tabs>
          <w:tab w:val="clear" w:pos="903"/>
          <w:tab w:val="left" w:pos="907"/>
        </w:tabs>
        <w:ind w:hanging="783"/>
      </w:pPr>
      <w:bookmarkStart w:id="3577" w:name="_Toc185578147"/>
      <w:bookmarkStart w:id="3578" w:name="_Toc185579170"/>
      <w:bookmarkStart w:id="3579" w:name="_Toc185579274"/>
      <w:bookmarkStart w:id="3580" w:name="_Toc185587566"/>
      <w:bookmarkStart w:id="3581" w:name="_Toc185588613"/>
      <w:bookmarkStart w:id="3582" w:name="_Toc185597688"/>
      <w:bookmarkStart w:id="3583" w:name="_Toc185597869"/>
      <w:bookmarkStart w:id="3584" w:name="_Toc185598047"/>
      <w:bookmarkStart w:id="3585" w:name="_Toc185598224"/>
      <w:r>
        <w:t>HTML</w:t>
      </w:r>
      <w:bookmarkEnd w:id="3577"/>
      <w:bookmarkEnd w:id="3578"/>
      <w:bookmarkEnd w:id="3579"/>
      <w:bookmarkEnd w:id="3580"/>
      <w:bookmarkEnd w:id="3581"/>
      <w:bookmarkEnd w:id="3582"/>
      <w:bookmarkEnd w:id="3583"/>
      <w:bookmarkEnd w:id="3584"/>
      <w:bookmarkEnd w:id="3585"/>
    </w:p>
    <w:p w14:paraId="36435458" w14:textId="3CFD2BA4" w:rsidR="00A27D53" w:rsidRDefault="00FA7CED">
      <w:pPr>
        <w:pBdr>
          <w:top w:val="nil"/>
          <w:left w:val="nil"/>
          <w:bottom w:val="nil"/>
          <w:right w:val="nil"/>
          <w:between w:val="nil"/>
        </w:pBdr>
        <w:spacing w:before="8" w:line="240" w:lineRule="auto"/>
        <w:ind w:left="0" w:right="0" w:firstLine="0"/>
        <w:rPr>
          <w:b/>
          <w:color w:val="000000"/>
          <w:sz w:val="4"/>
          <w:szCs w:val="4"/>
        </w:rPr>
      </w:pPr>
      <w:ins w:id="3586" w:author="MinhHieu" w:date="2024-12-20T09:39:00Z">
        <w:r>
          <w:rPr>
            <w:noProof/>
          </w:rPr>
          <mc:AlternateContent>
            <mc:Choice Requires="wps">
              <w:drawing>
                <wp:anchor distT="0" distB="0" distL="114300" distR="114300" simplePos="0" relativeHeight="251665408" behindDoc="0" locked="0" layoutInCell="1" allowOverlap="1" wp14:anchorId="3CB4D8D5" wp14:editId="1DEA7C85">
                  <wp:simplePos x="0" y="0"/>
                  <wp:positionH relativeFrom="column">
                    <wp:posOffset>1206500</wp:posOffset>
                  </wp:positionH>
                  <wp:positionV relativeFrom="paragraph">
                    <wp:posOffset>2122805</wp:posOffset>
                  </wp:positionV>
                  <wp:extent cx="3954780" cy="635"/>
                  <wp:effectExtent l="0" t="0" r="7620" b="0"/>
                  <wp:wrapTopAndBottom/>
                  <wp:docPr id="1730086342" name="Text Box 1"/>
                  <wp:cNvGraphicFramePr/>
                  <a:graphic xmlns:a="http://schemas.openxmlformats.org/drawingml/2006/main">
                    <a:graphicData uri="http://schemas.microsoft.com/office/word/2010/wordprocessingShape">
                      <wps:wsp>
                        <wps:cNvSpPr txBox="1"/>
                        <wps:spPr>
                          <a:xfrm>
                            <a:off x="0" y="0"/>
                            <a:ext cx="3954780" cy="635"/>
                          </a:xfrm>
                          <a:prstGeom prst="rect">
                            <a:avLst/>
                          </a:prstGeom>
                          <a:solidFill>
                            <a:prstClr val="white"/>
                          </a:solidFill>
                          <a:ln>
                            <a:noFill/>
                          </a:ln>
                        </wps:spPr>
                        <wps:txbx>
                          <w:txbxContent>
                            <w:p w14:paraId="7A88563C" w14:textId="6C1C2902" w:rsidR="00FA7CED" w:rsidRPr="008A2BA3" w:rsidRDefault="00FA7CED">
                              <w:pPr>
                                <w:spacing w:before="125"/>
                                <w:jc w:val="both"/>
                                <w:rPr>
                                  <w:rFonts w:asciiTheme="majorHAnsi" w:hAnsiTheme="majorHAnsi" w:cstheme="majorHAnsi"/>
                                  <w:i/>
                                  <w:iCs/>
                                  <w:lang w:val="vi-VN"/>
                                  <w:rPrChange w:id="3587" w:author="MinhHieu" w:date="2024-12-20T12:14:00Z">
                                    <w:rPr>
                                      <w:noProof/>
                                    </w:rPr>
                                  </w:rPrChange>
                                </w:rPr>
                                <w:pPrChange w:id="3588" w:author="MinhHieu" w:date="2024-12-20T12:14:00Z">
                                  <w:pPr>
                                    <w:pBdr>
                                      <w:top w:val="nil"/>
                                      <w:left w:val="nil"/>
                                      <w:bottom w:val="nil"/>
                                      <w:right w:val="nil"/>
                                      <w:between w:val="nil"/>
                                    </w:pBdr>
                                    <w:spacing w:before="8" w:line="240" w:lineRule="auto"/>
                                  </w:pPr>
                                </w:pPrChange>
                              </w:pPr>
                              <w:bookmarkStart w:id="3589" w:name="_Toc185580574"/>
                              <w:bookmarkStart w:id="3590" w:name="_Toc185581375"/>
                              <w:bookmarkStart w:id="3591" w:name="_Toc185587439"/>
                              <w:bookmarkStart w:id="3592" w:name="_Toc185597619"/>
                              <w:ins w:id="3593" w:author="MinhHieu" w:date="2024-12-20T09:39:00Z">
                                <w:r w:rsidRPr="00FA7CED">
                                  <w:rPr>
                                    <w:rFonts w:asciiTheme="majorHAnsi" w:hAnsiTheme="majorHAnsi" w:cstheme="majorHAnsi"/>
                                    <w:i/>
                                    <w:iCs/>
                                    <w:rPrChange w:id="3594" w:author="MinhHieu" w:date="2024-12-20T09:41:00Z">
                                      <w:rPr/>
                                    </w:rPrChange>
                                  </w:rPr>
                                  <w:t>Hình 1.</w:t>
                                </w:r>
                                <w:r w:rsidRPr="00FA7CED">
                                  <w:rPr>
                                    <w:rFonts w:asciiTheme="majorHAnsi" w:hAnsiTheme="majorHAnsi" w:cstheme="majorHAnsi"/>
                                    <w:i/>
                                    <w:iCs/>
                                    <w:rPrChange w:id="3595" w:author="MinhHieu" w:date="2024-12-20T09:41:00Z">
                                      <w:rPr/>
                                    </w:rPrChange>
                                  </w:rPr>
                                  <w:fldChar w:fldCharType="begin"/>
                                </w:r>
                                <w:r w:rsidRPr="00FA7CED">
                                  <w:rPr>
                                    <w:rFonts w:asciiTheme="majorHAnsi" w:hAnsiTheme="majorHAnsi" w:cstheme="majorHAnsi"/>
                                    <w:i/>
                                    <w:iCs/>
                                    <w:rPrChange w:id="3596" w:author="MinhHieu" w:date="2024-12-20T09:41:00Z">
                                      <w:rPr/>
                                    </w:rPrChange>
                                  </w:rPr>
                                  <w:instrText xml:space="preserve"> SEQ Hình_1. \* ARABIC </w:instrText>
                                </w:r>
                              </w:ins>
                              <w:r w:rsidRPr="00FA7CED">
                                <w:rPr>
                                  <w:rFonts w:asciiTheme="majorHAnsi" w:hAnsiTheme="majorHAnsi" w:cstheme="majorHAnsi"/>
                                  <w:i/>
                                  <w:iCs/>
                                  <w:rPrChange w:id="3597" w:author="MinhHieu" w:date="2024-12-20T09:41:00Z">
                                    <w:rPr/>
                                  </w:rPrChange>
                                </w:rPr>
                                <w:fldChar w:fldCharType="separate"/>
                              </w:r>
                              <w:ins w:id="3598" w:author="MinhHieu" w:date="2024-12-20T09:46:00Z">
                                <w:r w:rsidR="006869FF">
                                  <w:rPr>
                                    <w:rFonts w:asciiTheme="majorHAnsi" w:hAnsiTheme="majorHAnsi" w:cstheme="majorHAnsi"/>
                                    <w:i/>
                                    <w:iCs/>
                                    <w:noProof/>
                                  </w:rPr>
                                  <w:t>1</w:t>
                                </w:r>
                              </w:ins>
                              <w:ins w:id="3599" w:author="MinhHieu" w:date="2024-12-20T09:39:00Z">
                                <w:r w:rsidRPr="00FA7CED">
                                  <w:rPr>
                                    <w:rFonts w:asciiTheme="majorHAnsi" w:hAnsiTheme="majorHAnsi" w:cstheme="majorHAnsi"/>
                                    <w:i/>
                                    <w:iCs/>
                                    <w:rPrChange w:id="3600" w:author="MinhHieu" w:date="2024-12-20T09:41:00Z">
                                      <w:rPr/>
                                    </w:rPrChange>
                                  </w:rPr>
                                  <w:fldChar w:fldCharType="end"/>
                                </w:r>
                                <w:r w:rsidRPr="00FA7CED">
                                  <w:rPr>
                                    <w:rFonts w:asciiTheme="majorHAnsi" w:hAnsiTheme="majorHAnsi" w:cstheme="majorHAnsi"/>
                                    <w:i/>
                                    <w:iCs/>
                                    <w:lang w:val="vi-VN"/>
                                    <w:rPrChange w:id="3601" w:author="MinhHieu" w:date="2024-12-20T09:41:00Z">
                                      <w:rPr>
                                        <w:lang w:val="vi-VN"/>
                                      </w:rPr>
                                    </w:rPrChange>
                                  </w:rPr>
                                  <w:t xml:space="preserve"> </w:t>
                                </w:r>
                              </w:ins>
                              <w:ins w:id="3602" w:author="MinhHieu" w:date="2024-12-20T09:40:00Z">
                                <w:r w:rsidRPr="00FA7CED">
                                  <w:rPr>
                                    <w:rFonts w:asciiTheme="majorHAnsi" w:hAnsiTheme="majorHAnsi" w:cstheme="majorHAnsi"/>
                                    <w:i/>
                                    <w:iCs/>
                                    <w:rPrChange w:id="3603" w:author="MinhHieu" w:date="2024-12-20T09:41:00Z">
                                      <w:rPr>
                                        <w:i/>
                                      </w:rPr>
                                    </w:rPrChange>
                                  </w:rPr>
                                  <w:t>Ngôn ngữ đánh dấu siêu văn bản HTML</w:t>
                                </w:r>
                              </w:ins>
                              <w:bookmarkEnd w:id="3589"/>
                              <w:bookmarkEnd w:id="3590"/>
                              <w:bookmarkEnd w:id="3591"/>
                              <w:bookmarkEnd w:id="35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du="http://schemas.microsoft.com/office/word/2023/wordml/word16du" xmlns:oel="http://schemas.microsoft.com/office/2019/extlst">
              <w:pict>
                <v:shapetype w14:anchorId="3CB4D8D5" id="_x0000_t202" coordsize="21600,21600" o:spt="202" path="m,l,21600r21600,l21600,xe">
                  <v:stroke joinstyle="miter"/>
                  <v:path gradientshapeok="t" o:connecttype="rect"/>
                </v:shapetype>
                <v:shape id="Text Box 1" o:spid="_x0000_s1033" type="#_x0000_t202" style="position:absolute;margin-left:95pt;margin-top:167.15pt;width:311.4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" stroked="f">
                  <v:textbox style="mso-fit-shape-to-text:t" inset="0,0,0,0">
                    <w:txbxContent>
                      <w:p w14:paraId="7A88563C" w14:textId="6C1C2902" w:rsidR="00FA7CED" w:rsidRPr="008A2BA3" w:rsidRDefault="00FA7CED">
                        <w:pPr>
                          <w:spacing w:before="125"/>
                          <w:jc w:val="both"/>
                          <w:rPr>
                            <w:rFonts w:asciiTheme="majorHAnsi" w:hAnsiTheme="majorHAnsi" w:cstheme="majorHAnsi"/>
                            <w:i/>
                            <w:iCs/>
                            <w:lang w:val="vi-VN"/>
                            <w:rPrChange w:id="3708" w:author="MinhHieu" w:date="2024-12-20T12:14:00Z" w16du:dateUtc="2024-12-20T05:14:00Z">
                              <w:rPr>
                                <w:noProof/>
                              </w:rPr>
                            </w:rPrChange>
                          </w:rPr>
                          <w:pPrChange w:id="3709" w:author="MinhHieu" w:date="2024-12-20T12:14:00Z" w16du:dateUtc="2024-12-20T05:14:00Z">
                            <w:pPr>
                              <w:pBdr>
                                <w:top w:val="nil"/>
                                <w:left w:val="nil"/>
                                <w:bottom w:val="nil"/>
                                <w:right w:val="nil"/>
                                <w:between w:val="nil"/>
                              </w:pBdr>
                              <w:spacing w:before="8" w:line="240" w:lineRule="auto"/>
                            </w:pPr>
                          </w:pPrChange>
                        </w:pPr>
                        <w:bookmarkStart w:id="3710" w:name="_Toc185580574"/>
                        <w:bookmarkStart w:id="3711" w:name="_Toc185581375"/>
                        <w:bookmarkStart w:id="3712" w:name="_Toc185587439"/>
                        <w:bookmarkStart w:id="3713" w:name="_Toc185597619"/>
                        <w:ins w:id="3714" w:author="MinhHieu" w:date="2024-12-20T09:39:00Z" w16du:dateUtc="2024-12-20T02:39:00Z">
                          <w:r w:rsidRPr="00FA7CED">
                            <w:rPr>
                              <w:rFonts w:asciiTheme="majorHAnsi" w:hAnsiTheme="majorHAnsi" w:cstheme="majorHAnsi"/>
                              <w:i/>
                              <w:iCs/>
                              <w:rPrChange w:id="3715" w:author="MinhHieu" w:date="2024-12-20T09:41:00Z" w16du:dateUtc="2024-12-20T02:41:00Z">
                                <w:rPr/>
                              </w:rPrChange>
                            </w:rPr>
                            <w:t>Hình 1.</w:t>
                          </w:r>
                          <w:r w:rsidRPr="00FA7CED">
                            <w:rPr>
                              <w:rFonts w:asciiTheme="majorHAnsi" w:hAnsiTheme="majorHAnsi" w:cstheme="majorHAnsi"/>
                              <w:i/>
                              <w:iCs/>
                              <w:rPrChange w:id="3716" w:author="MinhHieu" w:date="2024-12-20T09:41:00Z" w16du:dateUtc="2024-12-20T02:41:00Z">
                                <w:rPr/>
                              </w:rPrChange>
                            </w:rPr>
                            <w:fldChar w:fldCharType="begin"/>
                          </w:r>
                          <w:r w:rsidRPr="00FA7CED">
                            <w:rPr>
                              <w:rFonts w:asciiTheme="majorHAnsi" w:hAnsiTheme="majorHAnsi" w:cstheme="majorHAnsi"/>
                              <w:i/>
                              <w:iCs/>
                              <w:rPrChange w:id="3717" w:author="MinhHieu" w:date="2024-12-20T09:41:00Z" w16du:dateUtc="2024-12-20T02:41:00Z">
                                <w:rPr/>
                              </w:rPrChange>
                            </w:rPr>
                            <w:instrText xml:space="preserve"> SEQ Hình_1. \* ARABIC </w:instrText>
                          </w:r>
                        </w:ins>
                        <w:r w:rsidRPr="00FA7CED">
                          <w:rPr>
                            <w:rFonts w:asciiTheme="majorHAnsi" w:hAnsiTheme="majorHAnsi" w:cstheme="majorHAnsi"/>
                            <w:i/>
                            <w:iCs/>
                            <w:rPrChange w:id="3718" w:author="MinhHieu" w:date="2024-12-20T09:41:00Z" w16du:dateUtc="2024-12-20T02:41:00Z">
                              <w:rPr/>
                            </w:rPrChange>
                          </w:rPr>
                          <w:fldChar w:fldCharType="separate"/>
                        </w:r>
                        <w:ins w:id="3719" w:author="MinhHieu" w:date="2024-12-20T09:46:00Z" w16du:dateUtc="2024-12-20T02:46:00Z">
                          <w:r w:rsidR="006869FF">
                            <w:rPr>
                              <w:rFonts w:asciiTheme="majorHAnsi" w:hAnsiTheme="majorHAnsi" w:cstheme="majorHAnsi"/>
                              <w:i/>
                              <w:iCs/>
                              <w:noProof/>
                            </w:rPr>
                            <w:t>1</w:t>
                          </w:r>
                        </w:ins>
                        <w:ins w:id="3720" w:author="MinhHieu" w:date="2024-12-20T09:39:00Z" w16du:dateUtc="2024-12-20T02:39:00Z">
                          <w:r w:rsidRPr="00FA7CED">
                            <w:rPr>
                              <w:rFonts w:asciiTheme="majorHAnsi" w:hAnsiTheme="majorHAnsi" w:cstheme="majorHAnsi"/>
                              <w:i/>
                              <w:iCs/>
                              <w:rPrChange w:id="3721" w:author="MinhHieu" w:date="2024-12-20T09:41:00Z" w16du:dateUtc="2024-12-20T02:41:00Z">
                                <w:rPr/>
                              </w:rPrChange>
                            </w:rPr>
                            <w:fldChar w:fldCharType="end"/>
                          </w:r>
                          <w:r w:rsidRPr="00FA7CED">
                            <w:rPr>
                              <w:rFonts w:asciiTheme="majorHAnsi" w:hAnsiTheme="majorHAnsi" w:cstheme="majorHAnsi"/>
                              <w:i/>
                              <w:iCs/>
                              <w:lang w:val="vi-VN"/>
                              <w:rPrChange w:id="3722" w:author="MinhHieu" w:date="2024-12-20T09:41:00Z" w16du:dateUtc="2024-12-20T02:41:00Z">
                                <w:rPr>
                                  <w:lang w:val="vi-VN"/>
                                </w:rPr>
                              </w:rPrChange>
                            </w:rPr>
                            <w:t xml:space="preserve"> </w:t>
                          </w:r>
                        </w:ins>
                        <w:ins w:id="3723" w:author="MinhHieu" w:date="2024-12-20T09:40:00Z" w16du:dateUtc="2024-12-20T02:40:00Z">
                          <w:r w:rsidRPr="00FA7CED">
                            <w:rPr>
                              <w:rFonts w:asciiTheme="majorHAnsi" w:hAnsiTheme="majorHAnsi" w:cstheme="majorHAnsi"/>
                              <w:i/>
                              <w:iCs/>
                              <w:rPrChange w:id="3724" w:author="MinhHieu" w:date="2024-12-20T09:41:00Z" w16du:dateUtc="2024-12-20T02:41:00Z">
                                <w:rPr>
                                  <w:i/>
                                </w:rPr>
                              </w:rPrChange>
                            </w:rPr>
                            <w:t>Ngôn ngữ đánh dấu siêu văn bản HTML</w:t>
                          </w:r>
                        </w:ins>
                        <w:bookmarkEnd w:id="3710"/>
                        <w:bookmarkEnd w:id="3711"/>
                        <w:bookmarkEnd w:id="3712"/>
                        <w:bookmarkEnd w:id="3713"/>
                      </w:p>
                    </w:txbxContent>
                  </v:textbox>
                  <w10:wrap type="topAndBottom"/>
                </v:shape>
              </w:pict>
            </mc:Fallback>
          </mc:AlternateContent>
        </w:r>
      </w:ins>
      <w:r>
        <w:rPr>
          <w:noProof/>
        </w:rPr>
        <w:drawing>
          <wp:anchor distT="0" distB="0" distL="0" distR="0" simplePos="0" relativeHeight="251660288" behindDoc="0" locked="0" layoutInCell="1" hidden="0" allowOverlap="1" wp14:anchorId="3822DB89" wp14:editId="6DA1A767">
            <wp:simplePos x="0" y="0"/>
            <wp:positionH relativeFrom="column">
              <wp:posOffset>2510499</wp:posOffset>
            </wp:positionH>
            <wp:positionV relativeFrom="paragraph">
              <wp:posOffset>49685</wp:posOffset>
            </wp:positionV>
            <wp:extent cx="1349502" cy="1885950"/>
            <wp:effectExtent l="0" t="0" r="0" b="0"/>
            <wp:wrapTopAndBottom distT="0" distB="0"/>
            <wp:docPr id="202506025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6"/>
                    <a:srcRect/>
                    <a:stretch>
                      <a:fillRect/>
                    </a:stretch>
                  </pic:blipFill>
                  <pic:spPr>
                    <a:xfrm>
                      <a:off x="0" y="0"/>
                      <a:ext cx="1349502" cy="1885950"/>
                    </a:xfrm>
                    <a:prstGeom prst="rect">
                      <a:avLst/>
                    </a:prstGeom>
                    <a:ln/>
                  </pic:spPr>
                </pic:pic>
              </a:graphicData>
            </a:graphic>
          </wp:anchor>
        </w:drawing>
      </w:r>
    </w:p>
    <w:p w14:paraId="50078F75" w14:textId="16D8F8EF" w:rsidR="00A27D53" w:rsidDel="00FA7CED" w:rsidRDefault="00D33BC1">
      <w:pPr>
        <w:spacing w:before="125"/>
        <w:ind w:left="2428" w:firstLine="0"/>
        <w:jc w:val="both"/>
        <w:rPr>
          <w:del w:id="3604" w:author="MinhHieu" w:date="2024-12-20T09:40:00Z"/>
          <w:i/>
        </w:rPr>
      </w:pPr>
      <w:bookmarkStart w:id="3605" w:name="_heading=h.1ci93xb" w:colFirst="0" w:colLast="0"/>
      <w:bookmarkEnd w:id="3605"/>
      <w:del w:id="3606" w:author="MinhHieu" w:date="2024-12-20T09:40:00Z">
        <w:r w:rsidDel="00FA7CED">
          <w:rPr>
            <w:i/>
          </w:rPr>
          <w:delText>Hình 1.1 Ngôn ngữ đánh dấu siêu văn bản HTML</w:delText>
        </w:r>
      </w:del>
    </w:p>
    <w:p w14:paraId="4D174D07" w14:textId="77777777" w:rsidR="00A27D53" w:rsidRDefault="00D33BC1">
      <w:pPr>
        <w:numPr>
          <w:ilvl w:val="0"/>
          <w:numId w:val="7"/>
        </w:numPr>
        <w:pBdr>
          <w:top w:val="nil"/>
          <w:left w:val="nil"/>
          <w:bottom w:val="nil"/>
          <w:right w:val="nil"/>
          <w:between w:val="nil"/>
        </w:pBdr>
        <w:tabs>
          <w:tab w:val="left" w:pos="544"/>
        </w:tabs>
        <w:spacing w:before="199" w:line="364" w:lineRule="auto"/>
        <w:ind w:right="333"/>
        <w:jc w:val="both"/>
        <w:rPr>
          <w:color w:val="000000"/>
        </w:rPr>
      </w:pPr>
      <w:r>
        <w:rPr>
          <w:color w:val="000000"/>
        </w:rPr>
        <w:t xml:space="preserve">HTML (Hypertext Markup </w:t>
      </w:r>
      <w:r>
        <w:rPr>
          <w:color w:val="000000"/>
        </w:rPr>
        <w:t>Language): là một ngôn ngữ đánh dấu được thiết kế ra để tạo nên các trang web trên World Wide Web.Được phát triển bởi Tim Berners- Lee vào năm 1991, HTML là một phần quan trọng của các công nghệ web và đóng vai trò quan trọng trong việc mô tả cấu trúc và n</w:t>
      </w:r>
      <w:r>
        <w:rPr>
          <w:color w:val="000000"/>
        </w:rPr>
        <w:t>ội dung của một trang web. Nó có thể được trợ giúp bởi các công nghệ như CSS và các ngôn ngữ kịch bản giống như JavaScript.</w:t>
      </w:r>
    </w:p>
    <w:p w14:paraId="11F2D100" w14:textId="77777777" w:rsidR="00A27D53" w:rsidRDefault="00D33BC1">
      <w:pPr>
        <w:numPr>
          <w:ilvl w:val="0"/>
          <w:numId w:val="7"/>
        </w:numPr>
        <w:pBdr>
          <w:top w:val="nil"/>
          <w:left w:val="nil"/>
          <w:bottom w:val="nil"/>
          <w:right w:val="nil"/>
          <w:between w:val="nil"/>
        </w:pBdr>
        <w:tabs>
          <w:tab w:val="left" w:pos="544"/>
        </w:tabs>
        <w:spacing w:before="0" w:line="364" w:lineRule="auto"/>
        <w:ind w:right="329"/>
        <w:jc w:val="both"/>
        <w:rPr>
          <w:color w:val="000000"/>
        </w:rPr>
      </w:pPr>
      <w:r>
        <w:rPr>
          <w:color w:val="000000"/>
        </w:rPr>
        <w:t>HTML có thể nhúng các chương trình được viết bằng scripting như JavaScript, điều này ảnh hưởng đến hành vi và nội dung của các trang</w:t>
      </w:r>
      <w:r>
        <w:rPr>
          <w:color w:val="000000"/>
        </w:rPr>
        <w:t xml:space="preserve"> web. Việc bao gồm CSS xác định giao diện và bố cục của nội dung. World Wide Web Consortium (W3C), trước đây là đơn vị bảo trì HTML và là người duy trì hiện tại của các tiêu chuẩn CSS, đã khuyến khích việc sử dụng CSS trên HTML trình bày rõ ràng kể từ năm </w:t>
      </w:r>
      <w:r>
        <w:rPr>
          <w:color w:val="000000"/>
        </w:rPr>
        <w:t>1997.</w:t>
      </w:r>
    </w:p>
    <w:p w14:paraId="19D50D0C" w14:textId="77777777" w:rsidR="00A27D53" w:rsidRDefault="00D33BC1">
      <w:pPr>
        <w:numPr>
          <w:ilvl w:val="0"/>
          <w:numId w:val="7"/>
        </w:numPr>
        <w:pBdr>
          <w:top w:val="nil"/>
          <w:left w:val="nil"/>
          <w:bottom w:val="nil"/>
          <w:right w:val="nil"/>
          <w:between w:val="nil"/>
        </w:pBdr>
        <w:tabs>
          <w:tab w:val="left" w:pos="543"/>
        </w:tabs>
        <w:spacing w:before="0" w:line="294" w:lineRule="auto"/>
        <w:ind w:left="543" w:right="0" w:hanging="419"/>
        <w:rPr>
          <w:ins w:id="3607" w:author="MinhHieu" w:date="2024-12-20T12:20:00Z"/>
          <w:color w:val="000000"/>
        </w:rPr>
      </w:pPr>
      <w:r>
        <w:rPr>
          <w:color w:val="000000"/>
        </w:rPr>
        <w:t>Các phiên bản: HTML 2, HTML 3, HTML 4, HTML 5.</w:t>
      </w:r>
    </w:p>
    <w:p w14:paraId="43EB43B9" w14:textId="77777777" w:rsidR="00D56F7E" w:rsidRPr="00D56F7E" w:rsidRDefault="00D56F7E">
      <w:pPr>
        <w:rPr>
          <w:ins w:id="3608" w:author="MinhHieu" w:date="2024-12-20T12:20:00Z"/>
          <w:rPrChange w:id="3609" w:author="MinhHieu" w:date="2024-12-20T12:20:00Z">
            <w:rPr>
              <w:ins w:id="3610" w:author="MinhHieu" w:date="2024-12-20T12:20:00Z"/>
              <w:color w:val="000000"/>
            </w:rPr>
          </w:rPrChange>
        </w:rPr>
        <w:pPrChange w:id="3611" w:author="MinhHieu" w:date="2024-12-20T12:20:00Z">
          <w:pPr>
            <w:numPr>
              <w:numId w:val="7"/>
            </w:numPr>
            <w:pBdr>
              <w:top w:val="nil"/>
              <w:left w:val="nil"/>
              <w:bottom w:val="nil"/>
              <w:right w:val="nil"/>
              <w:between w:val="nil"/>
            </w:pBdr>
            <w:tabs>
              <w:tab w:val="left" w:pos="543"/>
            </w:tabs>
            <w:spacing w:before="0" w:line="294" w:lineRule="auto"/>
            <w:ind w:left="543" w:right="0" w:hanging="419"/>
          </w:pPr>
        </w:pPrChange>
      </w:pPr>
    </w:p>
    <w:p w14:paraId="027E80FF" w14:textId="77777777" w:rsidR="00D56F7E" w:rsidRPr="00D56F7E" w:rsidRDefault="00D56F7E">
      <w:pPr>
        <w:rPr>
          <w:ins w:id="3612" w:author="MinhHieu" w:date="2024-12-20T12:20:00Z"/>
          <w:rPrChange w:id="3613" w:author="MinhHieu" w:date="2024-12-20T12:20:00Z">
            <w:rPr>
              <w:ins w:id="3614" w:author="MinhHieu" w:date="2024-12-20T12:20:00Z"/>
              <w:color w:val="000000"/>
            </w:rPr>
          </w:rPrChange>
        </w:rPr>
        <w:pPrChange w:id="3615" w:author="MinhHieu" w:date="2024-12-20T12:20:00Z">
          <w:pPr>
            <w:numPr>
              <w:numId w:val="7"/>
            </w:numPr>
            <w:pBdr>
              <w:top w:val="nil"/>
              <w:left w:val="nil"/>
              <w:bottom w:val="nil"/>
              <w:right w:val="nil"/>
              <w:between w:val="nil"/>
            </w:pBdr>
            <w:tabs>
              <w:tab w:val="left" w:pos="543"/>
            </w:tabs>
            <w:spacing w:before="0" w:line="294" w:lineRule="auto"/>
            <w:ind w:left="543" w:right="0" w:hanging="419"/>
          </w:pPr>
        </w:pPrChange>
      </w:pPr>
    </w:p>
    <w:p w14:paraId="664F5E80" w14:textId="77777777" w:rsidR="00D56F7E" w:rsidRPr="00D56F7E" w:rsidRDefault="00D56F7E">
      <w:pPr>
        <w:rPr>
          <w:ins w:id="3616" w:author="MinhHieu" w:date="2024-12-20T12:20:00Z"/>
          <w:rPrChange w:id="3617" w:author="MinhHieu" w:date="2024-12-20T12:20:00Z">
            <w:rPr>
              <w:ins w:id="3618" w:author="MinhHieu" w:date="2024-12-20T12:20:00Z"/>
              <w:color w:val="000000"/>
            </w:rPr>
          </w:rPrChange>
        </w:rPr>
        <w:pPrChange w:id="3619" w:author="MinhHieu" w:date="2024-12-20T12:20:00Z">
          <w:pPr>
            <w:numPr>
              <w:numId w:val="7"/>
            </w:numPr>
            <w:pBdr>
              <w:top w:val="nil"/>
              <w:left w:val="nil"/>
              <w:bottom w:val="nil"/>
              <w:right w:val="nil"/>
              <w:between w:val="nil"/>
            </w:pBdr>
            <w:tabs>
              <w:tab w:val="left" w:pos="543"/>
            </w:tabs>
            <w:spacing w:before="0" w:line="294" w:lineRule="auto"/>
            <w:ind w:left="543" w:right="0" w:hanging="419"/>
          </w:pPr>
        </w:pPrChange>
      </w:pPr>
    </w:p>
    <w:p w14:paraId="46CBA3F5" w14:textId="77777777" w:rsidR="00D56F7E" w:rsidRPr="00D56F7E" w:rsidRDefault="00D56F7E">
      <w:pPr>
        <w:rPr>
          <w:ins w:id="3620" w:author="MinhHieu" w:date="2024-12-20T12:20:00Z"/>
          <w:rPrChange w:id="3621" w:author="MinhHieu" w:date="2024-12-20T12:20:00Z">
            <w:rPr>
              <w:ins w:id="3622" w:author="MinhHieu" w:date="2024-12-20T12:20:00Z"/>
              <w:color w:val="000000"/>
            </w:rPr>
          </w:rPrChange>
        </w:rPr>
        <w:pPrChange w:id="3623" w:author="MinhHieu" w:date="2024-12-20T12:20:00Z">
          <w:pPr>
            <w:numPr>
              <w:numId w:val="7"/>
            </w:numPr>
            <w:pBdr>
              <w:top w:val="nil"/>
              <w:left w:val="nil"/>
              <w:bottom w:val="nil"/>
              <w:right w:val="nil"/>
              <w:between w:val="nil"/>
            </w:pBdr>
            <w:tabs>
              <w:tab w:val="left" w:pos="543"/>
            </w:tabs>
            <w:spacing w:before="0" w:line="294" w:lineRule="auto"/>
            <w:ind w:left="543" w:right="0" w:hanging="419"/>
          </w:pPr>
        </w:pPrChange>
      </w:pPr>
    </w:p>
    <w:p w14:paraId="6158602F" w14:textId="77777777" w:rsidR="00D56F7E" w:rsidRPr="00D56F7E" w:rsidRDefault="00D56F7E">
      <w:pPr>
        <w:rPr>
          <w:ins w:id="3624" w:author="MinhHieu" w:date="2024-12-20T12:20:00Z"/>
          <w:rPrChange w:id="3625" w:author="MinhHieu" w:date="2024-12-20T12:20:00Z">
            <w:rPr>
              <w:ins w:id="3626" w:author="MinhHieu" w:date="2024-12-20T12:20:00Z"/>
              <w:color w:val="000000"/>
            </w:rPr>
          </w:rPrChange>
        </w:rPr>
        <w:pPrChange w:id="3627" w:author="MinhHieu" w:date="2024-12-20T12:20:00Z">
          <w:pPr>
            <w:numPr>
              <w:numId w:val="7"/>
            </w:numPr>
            <w:pBdr>
              <w:top w:val="nil"/>
              <w:left w:val="nil"/>
              <w:bottom w:val="nil"/>
              <w:right w:val="nil"/>
              <w:between w:val="nil"/>
            </w:pBdr>
            <w:tabs>
              <w:tab w:val="left" w:pos="543"/>
            </w:tabs>
            <w:spacing w:before="0" w:line="294" w:lineRule="auto"/>
            <w:ind w:left="543" w:right="0" w:hanging="419"/>
          </w:pPr>
        </w:pPrChange>
      </w:pPr>
    </w:p>
    <w:p w14:paraId="338AAAE9" w14:textId="77777777" w:rsidR="00D56F7E" w:rsidRPr="00D56F7E" w:rsidRDefault="00D56F7E">
      <w:pPr>
        <w:rPr>
          <w:ins w:id="3628" w:author="MinhHieu" w:date="2024-12-20T12:20:00Z"/>
          <w:rPrChange w:id="3629" w:author="MinhHieu" w:date="2024-12-20T12:20:00Z">
            <w:rPr>
              <w:ins w:id="3630" w:author="MinhHieu" w:date="2024-12-20T12:20:00Z"/>
              <w:color w:val="000000"/>
            </w:rPr>
          </w:rPrChange>
        </w:rPr>
        <w:pPrChange w:id="3631" w:author="MinhHieu" w:date="2024-12-20T12:20:00Z">
          <w:pPr>
            <w:numPr>
              <w:numId w:val="7"/>
            </w:numPr>
            <w:pBdr>
              <w:top w:val="nil"/>
              <w:left w:val="nil"/>
              <w:bottom w:val="nil"/>
              <w:right w:val="nil"/>
              <w:between w:val="nil"/>
            </w:pBdr>
            <w:tabs>
              <w:tab w:val="left" w:pos="543"/>
            </w:tabs>
            <w:spacing w:before="0" w:line="294" w:lineRule="auto"/>
            <w:ind w:left="543" w:right="0" w:hanging="419"/>
          </w:pPr>
        </w:pPrChange>
      </w:pPr>
    </w:p>
    <w:p w14:paraId="412C669F" w14:textId="77777777" w:rsidR="00D56F7E" w:rsidRPr="00D56F7E" w:rsidRDefault="00D56F7E">
      <w:pPr>
        <w:rPr>
          <w:ins w:id="3632" w:author="MinhHieu" w:date="2024-12-20T12:20:00Z"/>
          <w:rPrChange w:id="3633" w:author="MinhHieu" w:date="2024-12-20T12:20:00Z">
            <w:rPr>
              <w:ins w:id="3634" w:author="MinhHieu" w:date="2024-12-20T12:20:00Z"/>
              <w:color w:val="000000"/>
            </w:rPr>
          </w:rPrChange>
        </w:rPr>
        <w:pPrChange w:id="3635" w:author="MinhHieu" w:date="2024-12-20T12:20:00Z">
          <w:pPr>
            <w:numPr>
              <w:numId w:val="7"/>
            </w:numPr>
            <w:pBdr>
              <w:top w:val="nil"/>
              <w:left w:val="nil"/>
              <w:bottom w:val="nil"/>
              <w:right w:val="nil"/>
              <w:between w:val="nil"/>
            </w:pBdr>
            <w:tabs>
              <w:tab w:val="left" w:pos="543"/>
            </w:tabs>
            <w:spacing w:before="0" w:line="294" w:lineRule="auto"/>
            <w:ind w:left="543" w:right="0" w:hanging="419"/>
          </w:pPr>
        </w:pPrChange>
      </w:pPr>
    </w:p>
    <w:p w14:paraId="77E9E21F" w14:textId="77777777" w:rsidR="00D56F7E" w:rsidRDefault="00D56F7E">
      <w:pPr>
        <w:jc w:val="right"/>
        <w:rPr>
          <w:ins w:id="3636" w:author="MinhHieu" w:date="2024-12-20T12:20:00Z"/>
          <w:color w:val="000000"/>
        </w:rPr>
        <w:pPrChange w:id="3637" w:author="MinhHieu" w:date="2024-12-20T12:20:00Z">
          <w:pPr/>
        </w:pPrChange>
      </w:pPr>
    </w:p>
    <w:p w14:paraId="2B489D1B" w14:textId="7DA686C3" w:rsidR="005B441E" w:rsidRPr="005B441E" w:rsidRDefault="005B441E" w:rsidP="005B441E">
      <w:pPr>
        <w:rPr>
          <w:del w:id="3638" w:author="MinhHieu" w:date="2024-12-20T13:36:00Z"/>
          <w:rPrChange w:id="3639" w:author="MinhHieu" w:date="2024-12-20T12:20:00Z">
            <w:rPr>
              <w:del w:id="3640" w:author="MinhHieu" w:date="2024-12-20T13:36:00Z"/>
              <w:color w:val="000000"/>
            </w:rPr>
          </w:rPrChange>
        </w:rPr>
        <w:sectPr w:rsidR="005B441E" w:rsidRPr="005B441E" w:rsidSect="005B441E">
          <w:headerReference w:type="default" r:id="rId37"/>
          <w:footerReference w:type="default" r:id="rId38"/>
          <w:headerReference w:type="first" r:id="rId39"/>
          <w:footerReference w:type="first" r:id="rId40"/>
          <w:pgSz w:w="11910" w:h="16840"/>
          <w:pgMar w:top="1500" w:right="800" w:bottom="1340" w:left="1580" w:header="732" w:footer="850" w:gutter="0"/>
          <w:pgNumType w:start="1"/>
          <w:cols w:space="720"/>
          <w:titlePg/>
          <w:docGrid w:linePitch="354"/>
          <w:sectPrChange w:id="3654" w:author="MinhHieu" w:date="2024-12-20T14:15:00Z">
            <w:sectPr w:rsidR="005B441E" w:rsidRPr="005B441E" w:rsidSect="005B441E">
              <w:pgMar w:top="1500" w:right="800" w:bottom="1340" w:left="1580" w:header="732" w:footer="1153" w:gutter="0"/>
              <w:titlePg w:val="0"/>
              <w:docGrid w:linePitch="0"/>
            </w:sectPr>
          </w:sectPrChange>
        </w:sectPr>
        <w:pPrChange w:id="3655" w:author="MinhHieu" w:date="2024-12-20T12:20:00Z">
          <w:pPr>
            <w:numPr>
              <w:numId w:val="7"/>
            </w:numPr>
            <w:pBdr>
              <w:top w:val="nil"/>
              <w:left w:val="nil"/>
              <w:bottom w:val="nil"/>
              <w:right w:val="nil"/>
              <w:between w:val="nil"/>
            </w:pBdr>
            <w:tabs>
              <w:tab w:val="left" w:pos="543"/>
            </w:tabs>
            <w:spacing w:before="0" w:line="294" w:lineRule="auto"/>
            <w:ind w:left="543" w:right="0" w:hanging="419"/>
          </w:pPr>
        </w:pPrChange>
      </w:pPr>
    </w:p>
    <w:p w14:paraId="1BBFDFD0" w14:textId="77777777" w:rsidR="00A27D53" w:rsidRDefault="00D33BC1">
      <w:pPr>
        <w:pStyle w:val="Heading2"/>
        <w:numPr>
          <w:ilvl w:val="2"/>
          <w:numId w:val="10"/>
        </w:numPr>
        <w:tabs>
          <w:tab w:val="left" w:pos="704"/>
        </w:tabs>
        <w:ind w:left="704" w:hanging="580"/>
      </w:pPr>
      <w:bookmarkStart w:id="3656" w:name="bookmark=id.3whwml4" w:colFirst="0" w:colLast="0"/>
      <w:bookmarkStart w:id="3657" w:name="_Toc185578148"/>
      <w:bookmarkStart w:id="3658" w:name="_Toc185579171"/>
      <w:bookmarkStart w:id="3659" w:name="_Toc185579275"/>
      <w:bookmarkStart w:id="3660" w:name="_Toc185587567"/>
      <w:bookmarkStart w:id="3661" w:name="_Toc185588614"/>
      <w:bookmarkStart w:id="3662" w:name="_Toc185597689"/>
      <w:bookmarkStart w:id="3663" w:name="_Toc185597870"/>
      <w:bookmarkStart w:id="3664" w:name="_Toc185598048"/>
      <w:bookmarkStart w:id="3665" w:name="_Toc185598225"/>
      <w:bookmarkEnd w:id="3656"/>
      <w:r>
        <w:lastRenderedPageBreak/>
        <w:t>CSS</w:t>
      </w:r>
      <w:bookmarkEnd w:id="3657"/>
      <w:bookmarkEnd w:id="3658"/>
      <w:bookmarkEnd w:id="3659"/>
      <w:bookmarkEnd w:id="3660"/>
      <w:bookmarkEnd w:id="3661"/>
      <w:bookmarkEnd w:id="3662"/>
      <w:bookmarkEnd w:id="3663"/>
      <w:bookmarkEnd w:id="3664"/>
      <w:bookmarkEnd w:id="3665"/>
    </w:p>
    <w:p w14:paraId="2AFA0196" w14:textId="128F68E9" w:rsidR="00A27D53" w:rsidRDefault="00FA7CED">
      <w:pPr>
        <w:pBdr>
          <w:top w:val="nil"/>
          <w:left w:val="nil"/>
          <w:bottom w:val="nil"/>
          <w:right w:val="nil"/>
          <w:between w:val="nil"/>
        </w:pBdr>
        <w:spacing w:before="8" w:line="240" w:lineRule="auto"/>
        <w:ind w:left="0" w:right="0" w:firstLine="0"/>
        <w:rPr>
          <w:b/>
          <w:color w:val="000000"/>
          <w:sz w:val="4"/>
          <w:szCs w:val="4"/>
        </w:rPr>
      </w:pPr>
      <w:ins w:id="3666" w:author="MinhHieu" w:date="2024-12-20T09:41:00Z">
        <w:r>
          <w:rPr>
            <w:noProof/>
          </w:rPr>
          <mc:AlternateContent>
            <mc:Choice Requires="wps">
              <w:drawing>
                <wp:anchor distT="0" distB="0" distL="114300" distR="114300" simplePos="0" relativeHeight="251667456" behindDoc="0" locked="0" layoutInCell="1" allowOverlap="1" wp14:anchorId="22B87D46" wp14:editId="47EE1F67">
                  <wp:simplePos x="0" y="0"/>
                  <wp:positionH relativeFrom="column">
                    <wp:posOffset>1557020</wp:posOffset>
                  </wp:positionH>
                  <wp:positionV relativeFrom="paragraph">
                    <wp:posOffset>2229485</wp:posOffset>
                  </wp:positionV>
                  <wp:extent cx="3383280" cy="635"/>
                  <wp:effectExtent l="0" t="0" r="7620" b="6985"/>
                  <wp:wrapTopAndBottom/>
                  <wp:docPr id="1916225650" name="Text Box 1"/>
                  <wp:cNvGraphicFramePr/>
                  <a:graphic xmlns:a="http://schemas.openxmlformats.org/drawingml/2006/main">
                    <a:graphicData uri="http://schemas.microsoft.com/office/word/2010/wordprocessingShape">
                      <wps:wsp>
                        <wps:cNvSpPr txBox="1"/>
                        <wps:spPr>
                          <a:xfrm>
                            <a:off x="0" y="0"/>
                            <a:ext cx="3383280" cy="635"/>
                          </a:xfrm>
                          <a:prstGeom prst="rect">
                            <a:avLst/>
                          </a:prstGeom>
                          <a:solidFill>
                            <a:prstClr val="white"/>
                          </a:solidFill>
                          <a:ln>
                            <a:noFill/>
                          </a:ln>
                        </wps:spPr>
                        <wps:txbx>
                          <w:txbxContent>
                            <w:p w14:paraId="3C69C616" w14:textId="75774AF9" w:rsidR="00FA7CED" w:rsidRPr="00FA7CED" w:rsidRDefault="00FA7CED">
                              <w:pPr>
                                <w:pStyle w:val="Caption"/>
                                <w:rPr>
                                  <w:noProof/>
                                  <w:color w:val="auto"/>
                                  <w:lang w:val="vi-VN"/>
                                  <w:rPrChange w:id="3667" w:author="MinhHieu" w:date="2024-12-20T09:42:00Z">
                                    <w:rPr>
                                      <w:noProof/>
                                    </w:rPr>
                                  </w:rPrChange>
                                </w:rPr>
                                <w:pPrChange w:id="3668" w:author="MinhHieu" w:date="2024-12-20T09:41:00Z">
                                  <w:pPr>
                                    <w:pBdr>
                                      <w:top w:val="nil"/>
                                      <w:left w:val="nil"/>
                                      <w:bottom w:val="nil"/>
                                      <w:right w:val="nil"/>
                                      <w:between w:val="nil"/>
                                    </w:pBdr>
                                    <w:spacing w:before="8" w:line="240" w:lineRule="auto"/>
                                  </w:pPr>
                                </w:pPrChange>
                              </w:pPr>
                              <w:bookmarkStart w:id="3669" w:name="_Toc185580575"/>
                              <w:bookmarkStart w:id="3670" w:name="_Toc185581376"/>
                              <w:bookmarkStart w:id="3671" w:name="_Toc185587440"/>
                              <w:bookmarkStart w:id="3672" w:name="_Toc185597620"/>
                              <w:ins w:id="3673" w:author="MinhHieu" w:date="2024-12-20T09:41:00Z">
                                <w:r w:rsidRPr="00FA7CED">
                                  <w:rPr>
                                    <w:color w:val="auto"/>
                                    <w:sz w:val="26"/>
                                    <w:szCs w:val="26"/>
                                    <w:rPrChange w:id="3674" w:author="MinhHieu" w:date="2024-12-20T09:42:00Z">
                                      <w:rPr/>
                                    </w:rPrChange>
                                  </w:rPr>
                                  <w:t>Hình 1.</w:t>
                                </w:r>
                                <w:r w:rsidRPr="00FA7CED">
                                  <w:rPr>
                                    <w:color w:val="auto"/>
                                    <w:sz w:val="26"/>
                                    <w:szCs w:val="26"/>
                                    <w:rPrChange w:id="3675" w:author="MinhHieu" w:date="2024-12-20T09:42:00Z">
                                      <w:rPr/>
                                    </w:rPrChange>
                                  </w:rPr>
                                  <w:fldChar w:fldCharType="begin"/>
                                </w:r>
                                <w:r w:rsidRPr="00FA7CED">
                                  <w:rPr>
                                    <w:color w:val="auto"/>
                                    <w:sz w:val="26"/>
                                    <w:szCs w:val="26"/>
                                    <w:rPrChange w:id="3676" w:author="MinhHieu" w:date="2024-12-20T09:42:00Z">
                                      <w:rPr/>
                                    </w:rPrChange>
                                  </w:rPr>
                                  <w:instrText xml:space="preserve"> SEQ Hình_1. \* ARABIC </w:instrText>
                                </w:r>
                              </w:ins>
                              <w:r w:rsidRPr="00FA7CED">
                                <w:rPr>
                                  <w:color w:val="auto"/>
                                  <w:sz w:val="26"/>
                                  <w:szCs w:val="26"/>
                                  <w:rPrChange w:id="3677" w:author="MinhHieu" w:date="2024-12-20T09:42:00Z">
                                    <w:rPr/>
                                  </w:rPrChange>
                                </w:rPr>
                                <w:fldChar w:fldCharType="separate"/>
                              </w:r>
                              <w:ins w:id="3678" w:author="MinhHieu" w:date="2024-12-20T09:46:00Z">
                                <w:r w:rsidR="006869FF">
                                  <w:rPr>
                                    <w:noProof/>
                                    <w:color w:val="auto"/>
                                    <w:sz w:val="26"/>
                                    <w:szCs w:val="26"/>
                                  </w:rPr>
                                  <w:t>2</w:t>
                                </w:r>
                              </w:ins>
                              <w:ins w:id="3679" w:author="MinhHieu" w:date="2024-12-20T09:41:00Z">
                                <w:r w:rsidRPr="00FA7CED">
                                  <w:rPr>
                                    <w:color w:val="auto"/>
                                    <w:sz w:val="26"/>
                                    <w:szCs w:val="26"/>
                                    <w:rPrChange w:id="3680" w:author="MinhHieu" w:date="2024-12-20T09:42:00Z">
                                      <w:rPr/>
                                    </w:rPrChange>
                                  </w:rPr>
                                  <w:fldChar w:fldCharType="end"/>
                                </w:r>
                                <w:r w:rsidRPr="00FA7CED">
                                  <w:rPr>
                                    <w:color w:val="auto"/>
                                    <w:sz w:val="26"/>
                                    <w:szCs w:val="26"/>
                                    <w:lang w:val="vi-VN"/>
                                    <w:rPrChange w:id="3681" w:author="MinhHieu" w:date="2024-12-20T09:42:00Z">
                                      <w:rPr>
                                        <w:lang w:val="vi-VN"/>
                                      </w:rPr>
                                    </w:rPrChange>
                                  </w:rPr>
                                  <w:t xml:space="preserve"> </w:t>
                                </w:r>
                                <w:r w:rsidRPr="00FA7CED">
                                  <w:rPr>
                                    <w:color w:val="auto"/>
                                    <w:sz w:val="26"/>
                                    <w:szCs w:val="26"/>
                                    <w:rPrChange w:id="3682" w:author="MinhHieu" w:date="2024-12-20T09:42:00Z">
                                      <w:rPr/>
                                    </w:rPrChange>
                                  </w:rPr>
                                  <w:t>Tập tin định kiểu theo tầng CSS</w:t>
                                </w:r>
                              </w:ins>
                              <w:bookmarkEnd w:id="3669"/>
                              <w:bookmarkEnd w:id="3670"/>
                              <w:bookmarkEnd w:id="3671"/>
                              <w:bookmarkEnd w:id="36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du="http://schemas.microsoft.com/office/word/2023/wordml/word16du" xmlns:oel="http://schemas.microsoft.com/office/2019/extlst">
              <w:pict>
                <v:shape w14:anchorId="22B87D46" id="_x0000_s1034" type="#_x0000_t202" style="position:absolute;margin-left:122.6pt;margin-top:175.55pt;width:266.4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" stroked="f">
                  <v:textbox style="mso-fit-shape-to-text:t" inset="0,0,0,0">
                    <w:txbxContent>
                      <w:p w14:paraId="3C69C616" w14:textId="75774AF9" w:rsidR="00FA7CED" w:rsidRPr="00FA7CED" w:rsidRDefault="00FA7CED">
                        <w:pPr>
                          <w:pStyle w:val="Chuthich"/>
                          <w:rPr>
                            <w:noProof/>
                            <w:color w:val="auto"/>
                            <w:lang w:val="vi-VN"/>
                            <w:rPrChange w:id="3804" w:author="MinhHieu" w:date="2024-12-20T09:42:00Z" w16du:dateUtc="2024-12-20T02:42:00Z">
                              <w:rPr>
                                <w:noProof/>
                              </w:rPr>
                            </w:rPrChange>
                          </w:rPr>
                          <w:pPrChange w:id="3805" w:author="MinhHieu" w:date="2024-12-20T09:41:00Z" w16du:dateUtc="2024-12-20T02:41:00Z">
                            <w:pPr>
                              <w:pBdr>
                                <w:top w:val="nil"/>
                                <w:left w:val="nil"/>
                                <w:bottom w:val="nil"/>
                                <w:right w:val="nil"/>
                                <w:between w:val="nil"/>
                              </w:pBdr>
                              <w:spacing w:before="8" w:line="240" w:lineRule="auto"/>
                            </w:pPr>
                          </w:pPrChange>
                        </w:pPr>
                        <w:bookmarkStart w:id="3806" w:name="_Toc185580575"/>
                        <w:bookmarkStart w:id="3807" w:name="_Toc185581376"/>
                        <w:bookmarkStart w:id="3808" w:name="_Toc185587440"/>
                        <w:bookmarkStart w:id="3809" w:name="_Toc185597620"/>
                        <w:ins w:id="3810" w:author="MinhHieu" w:date="2024-12-20T09:41:00Z" w16du:dateUtc="2024-12-20T02:41:00Z">
                          <w:r w:rsidRPr="00FA7CED">
                            <w:rPr>
                              <w:color w:val="auto"/>
                              <w:sz w:val="26"/>
                              <w:szCs w:val="26"/>
                              <w:rPrChange w:id="3811" w:author="MinhHieu" w:date="2024-12-20T09:42:00Z" w16du:dateUtc="2024-12-20T02:42:00Z">
                                <w:rPr>
                                  <w:i/>
                                  <w:iCs/>
                                </w:rPr>
                              </w:rPrChange>
                            </w:rPr>
                            <w:t>Hình 1.</w:t>
                          </w:r>
                          <w:r w:rsidRPr="00FA7CED">
                            <w:rPr>
                              <w:color w:val="auto"/>
                              <w:sz w:val="26"/>
                              <w:szCs w:val="26"/>
                              <w:rPrChange w:id="3812" w:author="MinhHieu" w:date="2024-12-20T09:42:00Z" w16du:dateUtc="2024-12-20T02:42:00Z">
                                <w:rPr>
                                  <w:i/>
                                  <w:iCs/>
                                </w:rPr>
                              </w:rPrChange>
                            </w:rPr>
                            <w:fldChar w:fldCharType="begin"/>
                          </w:r>
                          <w:r w:rsidRPr="00FA7CED">
                            <w:rPr>
                              <w:color w:val="auto"/>
                              <w:sz w:val="26"/>
                              <w:szCs w:val="26"/>
                              <w:rPrChange w:id="3813" w:author="MinhHieu" w:date="2024-12-20T09:42:00Z" w16du:dateUtc="2024-12-20T02:42:00Z">
                                <w:rPr>
                                  <w:i/>
                                  <w:iCs/>
                                </w:rPr>
                              </w:rPrChange>
                            </w:rPr>
                            <w:instrText xml:space="preserve"> SEQ Hình_1. \* ARABIC </w:instrText>
                          </w:r>
                        </w:ins>
                        <w:r w:rsidRPr="00FA7CED">
                          <w:rPr>
                            <w:color w:val="auto"/>
                            <w:sz w:val="26"/>
                            <w:szCs w:val="26"/>
                            <w:rPrChange w:id="3814" w:author="MinhHieu" w:date="2024-12-20T09:42:00Z" w16du:dateUtc="2024-12-20T02:42:00Z">
                              <w:rPr>
                                <w:i/>
                                <w:iCs/>
                              </w:rPr>
                            </w:rPrChange>
                          </w:rPr>
                          <w:fldChar w:fldCharType="separate"/>
                        </w:r>
                        <w:ins w:id="3815" w:author="MinhHieu" w:date="2024-12-20T09:46:00Z" w16du:dateUtc="2024-12-20T02:46:00Z">
                          <w:r w:rsidR="006869FF">
                            <w:rPr>
                              <w:noProof/>
                              <w:color w:val="auto"/>
                              <w:sz w:val="26"/>
                              <w:szCs w:val="26"/>
                            </w:rPr>
                            <w:t>2</w:t>
                          </w:r>
                        </w:ins>
                        <w:ins w:id="3816" w:author="MinhHieu" w:date="2024-12-20T09:41:00Z" w16du:dateUtc="2024-12-20T02:41:00Z">
                          <w:r w:rsidRPr="00FA7CED">
                            <w:rPr>
                              <w:color w:val="auto"/>
                              <w:sz w:val="26"/>
                              <w:szCs w:val="26"/>
                              <w:rPrChange w:id="3817" w:author="MinhHieu" w:date="2024-12-20T09:42:00Z" w16du:dateUtc="2024-12-20T02:42:00Z">
                                <w:rPr>
                                  <w:i/>
                                  <w:iCs/>
                                </w:rPr>
                              </w:rPrChange>
                            </w:rPr>
                            <w:fldChar w:fldCharType="end"/>
                          </w:r>
                          <w:r w:rsidRPr="00FA7CED">
                            <w:rPr>
                              <w:color w:val="auto"/>
                              <w:sz w:val="26"/>
                              <w:szCs w:val="26"/>
                              <w:lang w:val="vi-VN"/>
                              <w:rPrChange w:id="3818" w:author="MinhHieu" w:date="2024-12-20T09:42:00Z" w16du:dateUtc="2024-12-20T02:42:00Z">
                                <w:rPr>
                                  <w:i/>
                                  <w:iCs/>
                                  <w:lang w:val="vi-VN"/>
                                </w:rPr>
                              </w:rPrChange>
                            </w:rPr>
                            <w:t xml:space="preserve"> </w:t>
                          </w:r>
                          <w:r w:rsidRPr="00FA7CED">
                            <w:rPr>
                              <w:color w:val="auto"/>
                              <w:sz w:val="26"/>
                              <w:szCs w:val="26"/>
                              <w:rPrChange w:id="3819" w:author="MinhHieu" w:date="2024-12-20T09:42:00Z" w16du:dateUtc="2024-12-20T02:42:00Z">
                                <w:rPr>
                                  <w:i/>
                                  <w:iCs/>
                                </w:rPr>
                              </w:rPrChange>
                            </w:rPr>
                            <w:t>Tập tin định kiểu theo tầng CSS</w:t>
                          </w:r>
                        </w:ins>
                        <w:bookmarkEnd w:id="3806"/>
                        <w:bookmarkEnd w:id="3807"/>
                        <w:bookmarkEnd w:id="3808"/>
                        <w:bookmarkEnd w:id="3809"/>
                      </w:p>
                    </w:txbxContent>
                  </v:textbox>
                  <w10:wrap type="topAndBottom"/>
                </v:shape>
              </w:pict>
            </mc:Fallback>
          </mc:AlternateContent>
        </w:r>
      </w:ins>
      <w:r>
        <w:rPr>
          <w:noProof/>
        </w:rPr>
        <w:drawing>
          <wp:anchor distT="0" distB="0" distL="0" distR="0" simplePos="0" relativeHeight="251661312" behindDoc="0" locked="0" layoutInCell="1" hidden="0" allowOverlap="1" wp14:anchorId="1F4CDB9F" wp14:editId="629225AC">
            <wp:simplePos x="0" y="0"/>
            <wp:positionH relativeFrom="column">
              <wp:posOffset>2198370</wp:posOffset>
            </wp:positionH>
            <wp:positionV relativeFrom="paragraph">
              <wp:posOffset>49685</wp:posOffset>
            </wp:positionV>
            <wp:extent cx="1991594" cy="2124837"/>
            <wp:effectExtent l="0" t="0" r="0" b="0"/>
            <wp:wrapTopAndBottom distT="0" distB="0"/>
            <wp:docPr id="202506027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1"/>
                    <a:srcRect/>
                    <a:stretch>
                      <a:fillRect/>
                    </a:stretch>
                  </pic:blipFill>
                  <pic:spPr>
                    <a:xfrm>
                      <a:off x="0" y="0"/>
                      <a:ext cx="1991594" cy="2124837"/>
                    </a:xfrm>
                    <a:prstGeom prst="rect">
                      <a:avLst/>
                    </a:prstGeom>
                    <a:ln/>
                  </pic:spPr>
                </pic:pic>
              </a:graphicData>
            </a:graphic>
          </wp:anchor>
        </w:drawing>
      </w:r>
    </w:p>
    <w:p w14:paraId="541B94DC" w14:textId="6F265926" w:rsidR="00A27D53" w:rsidDel="00FA7CED" w:rsidRDefault="00D33BC1">
      <w:pPr>
        <w:spacing w:before="95"/>
        <w:ind w:left="2878" w:firstLine="0"/>
        <w:jc w:val="both"/>
        <w:rPr>
          <w:del w:id="3683" w:author="MinhHieu" w:date="2024-12-20T09:42:00Z"/>
          <w:i/>
        </w:rPr>
      </w:pPr>
      <w:bookmarkStart w:id="3684" w:name="_heading=h.qsh70q" w:colFirst="0" w:colLast="0"/>
      <w:bookmarkEnd w:id="3684"/>
      <w:del w:id="3685" w:author="MinhHieu" w:date="2024-12-20T09:42:00Z">
        <w:r w:rsidDel="00FA7CED">
          <w:rPr>
            <w:i/>
          </w:rPr>
          <w:delText>Hình 1.2 Tập tin định kiểu theo tầng CSS</w:delText>
        </w:r>
      </w:del>
    </w:p>
    <w:p w14:paraId="412A8CB2" w14:textId="77777777" w:rsidR="00A27D53" w:rsidRDefault="00D33BC1">
      <w:pPr>
        <w:numPr>
          <w:ilvl w:val="0"/>
          <w:numId w:val="9"/>
        </w:numPr>
        <w:pBdr>
          <w:top w:val="nil"/>
          <w:left w:val="nil"/>
          <w:bottom w:val="nil"/>
          <w:right w:val="nil"/>
          <w:between w:val="nil"/>
        </w:pBdr>
        <w:tabs>
          <w:tab w:val="left" w:pos="544"/>
        </w:tabs>
        <w:spacing w:before="199" w:line="367" w:lineRule="auto"/>
        <w:ind w:right="332"/>
        <w:jc w:val="both"/>
        <w:rPr>
          <w:color w:val="000000"/>
        </w:rPr>
      </w:pPr>
      <w:r>
        <w:rPr>
          <w:color w:val="000000"/>
        </w:rPr>
        <w:t xml:space="preserve">CSS (Cascading Style Sheets - tập tin định kiểu theo tầng): được dùng để miêu tả cách trình bày các tài liệu viết bằng ngôn ngữ HTML và XHTML. Ngoài ra CSS cũng có thể dùng cho XML, SVG, XUL. Các </w:t>
      </w:r>
      <w:r>
        <w:rPr>
          <w:color w:val="000000"/>
        </w:rPr>
        <w:t>đặc điểm kỹ thuật của CSS được duy trì bởi World Wide Web Consortium (W3C).</w:t>
      </w:r>
    </w:p>
    <w:p w14:paraId="18645B2A" w14:textId="77777777" w:rsidR="00A27D53" w:rsidRDefault="00D33BC1">
      <w:pPr>
        <w:pStyle w:val="Heading2"/>
        <w:numPr>
          <w:ilvl w:val="2"/>
          <w:numId w:val="10"/>
        </w:numPr>
        <w:tabs>
          <w:tab w:val="left" w:pos="704"/>
        </w:tabs>
        <w:spacing w:before="266"/>
        <w:ind w:left="704" w:hanging="580"/>
      </w:pPr>
      <w:bookmarkStart w:id="3686" w:name="bookmark=id.3as4poj" w:colFirst="0" w:colLast="0"/>
      <w:bookmarkStart w:id="3687" w:name="_Toc185578149"/>
      <w:bookmarkStart w:id="3688" w:name="_Toc185579172"/>
      <w:bookmarkStart w:id="3689" w:name="_Toc185579276"/>
      <w:bookmarkStart w:id="3690" w:name="_Toc185587568"/>
      <w:bookmarkStart w:id="3691" w:name="_Toc185588615"/>
      <w:bookmarkStart w:id="3692" w:name="_Toc185597690"/>
      <w:bookmarkStart w:id="3693" w:name="_Toc185597871"/>
      <w:bookmarkStart w:id="3694" w:name="_Toc185598049"/>
      <w:bookmarkStart w:id="3695" w:name="_Toc185598226"/>
      <w:bookmarkEnd w:id="3686"/>
      <w:r>
        <w:t>JavaScript</w:t>
      </w:r>
      <w:bookmarkEnd w:id="3687"/>
      <w:bookmarkEnd w:id="3688"/>
      <w:bookmarkEnd w:id="3689"/>
      <w:bookmarkEnd w:id="3690"/>
      <w:bookmarkEnd w:id="3691"/>
      <w:bookmarkEnd w:id="3692"/>
      <w:bookmarkEnd w:id="3693"/>
      <w:bookmarkEnd w:id="3694"/>
      <w:bookmarkEnd w:id="3695"/>
    </w:p>
    <w:p w14:paraId="5D0A0D35" w14:textId="73E77ED7" w:rsidR="00A27D53" w:rsidRDefault="00FA7CED">
      <w:pPr>
        <w:pBdr>
          <w:top w:val="nil"/>
          <w:left w:val="nil"/>
          <w:bottom w:val="nil"/>
          <w:right w:val="nil"/>
          <w:between w:val="nil"/>
        </w:pBdr>
        <w:spacing w:before="9" w:line="240" w:lineRule="auto"/>
        <w:ind w:left="0" w:right="0" w:firstLine="0"/>
        <w:rPr>
          <w:b/>
          <w:color w:val="000000"/>
          <w:sz w:val="4"/>
          <w:szCs w:val="4"/>
        </w:rPr>
      </w:pPr>
      <w:ins w:id="3696" w:author="MinhHieu" w:date="2024-12-20T09:42:00Z">
        <w:r>
          <w:rPr>
            <w:noProof/>
          </w:rPr>
          <mc:AlternateContent>
            <mc:Choice Requires="wps">
              <w:drawing>
                <wp:anchor distT="0" distB="0" distL="114300" distR="114300" simplePos="0" relativeHeight="251669504" behindDoc="0" locked="0" layoutInCell="1" allowOverlap="1" wp14:anchorId="12F9F65E" wp14:editId="51D1D95B">
                  <wp:simplePos x="0" y="0"/>
                  <wp:positionH relativeFrom="column">
                    <wp:posOffset>1413510</wp:posOffset>
                  </wp:positionH>
                  <wp:positionV relativeFrom="paragraph">
                    <wp:posOffset>2072640</wp:posOffset>
                  </wp:positionV>
                  <wp:extent cx="3575050" cy="635"/>
                  <wp:effectExtent l="0" t="0" r="0" b="0"/>
                  <wp:wrapTopAndBottom/>
                  <wp:docPr id="1019072544" name="Text Box 1"/>
                  <wp:cNvGraphicFramePr/>
                  <a:graphic xmlns:a="http://schemas.openxmlformats.org/drawingml/2006/main">
                    <a:graphicData uri="http://schemas.microsoft.com/office/word/2010/wordprocessingShape">
                      <wps:wsp>
                        <wps:cNvSpPr txBox="1"/>
                        <wps:spPr>
                          <a:xfrm>
                            <a:off x="0" y="0"/>
                            <a:ext cx="3575050" cy="635"/>
                          </a:xfrm>
                          <a:prstGeom prst="rect">
                            <a:avLst/>
                          </a:prstGeom>
                          <a:solidFill>
                            <a:prstClr val="white"/>
                          </a:solidFill>
                          <a:ln>
                            <a:noFill/>
                          </a:ln>
                        </wps:spPr>
                        <wps:txbx>
                          <w:txbxContent>
                            <w:p w14:paraId="344311DA" w14:textId="5A331912" w:rsidR="00FA7CED" w:rsidRPr="00FA7CED" w:rsidRDefault="00FA7CED">
                              <w:pPr>
                                <w:pStyle w:val="Caption"/>
                                <w:rPr>
                                  <w:noProof/>
                                  <w:color w:val="auto"/>
                                  <w:rPrChange w:id="3697" w:author="MinhHieu" w:date="2024-12-20T09:43:00Z">
                                    <w:rPr>
                                      <w:noProof/>
                                    </w:rPr>
                                  </w:rPrChange>
                                </w:rPr>
                                <w:pPrChange w:id="3698" w:author="MinhHieu" w:date="2024-12-20T09:42:00Z">
                                  <w:pPr>
                                    <w:pBdr>
                                      <w:top w:val="nil"/>
                                      <w:left w:val="nil"/>
                                      <w:bottom w:val="nil"/>
                                      <w:right w:val="nil"/>
                                      <w:between w:val="nil"/>
                                    </w:pBdr>
                                    <w:spacing w:before="9" w:line="240" w:lineRule="auto"/>
                                  </w:pPr>
                                </w:pPrChange>
                              </w:pPr>
                              <w:bookmarkStart w:id="3699" w:name="_Toc185580576"/>
                              <w:bookmarkStart w:id="3700" w:name="_Toc185581377"/>
                              <w:bookmarkStart w:id="3701" w:name="_Toc185587441"/>
                              <w:bookmarkStart w:id="3702" w:name="_Toc185597621"/>
                              <w:ins w:id="3703" w:author="MinhHieu" w:date="2024-12-20T09:42:00Z">
                                <w:r w:rsidRPr="00FA7CED">
                                  <w:rPr>
                                    <w:color w:val="auto"/>
                                    <w:sz w:val="26"/>
                                    <w:szCs w:val="26"/>
                                    <w:rPrChange w:id="3704" w:author="MinhHieu" w:date="2024-12-20T09:43:00Z">
                                      <w:rPr>
                                        <w:i/>
                                        <w:iCs/>
                                      </w:rPr>
                                    </w:rPrChange>
                                  </w:rPr>
                                  <w:t>Hình 1.</w:t>
                                </w:r>
                                <w:r w:rsidRPr="00FA7CED">
                                  <w:rPr>
                                    <w:color w:val="auto"/>
                                    <w:sz w:val="26"/>
                                    <w:szCs w:val="26"/>
                                    <w:rPrChange w:id="3705" w:author="MinhHieu" w:date="2024-12-20T09:43:00Z">
                                      <w:rPr>
                                        <w:i/>
                                        <w:iCs/>
                                      </w:rPr>
                                    </w:rPrChange>
                                  </w:rPr>
                                  <w:fldChar w:fldCharType="begin"/>
                                </w:r>
                                <w:r w:rsidRPr="00FA7CED">
                                  <w:rPr>
                                    <w:color w:val="auto"/>
                                    <w:sz w:val="26"/>
                                    <w:szCs w:val="26"/>
                                    <w:rPrChange w:id="3706" w:author="MinhHieu" w:date="2024-12-20T09:43:00Z">
                                      <w:rPr>
                                        <w:i/>
                                        <w:iCs/>
                                      </w:rPr>
                                    </w:rPrChange>
                                  </w:rPr>
                                  <w:instrText xml:space="preserve"> SEQ Hình_1. \* ARABIC </w:instrText>
                                </w:r>
                              </w:ins>
                              <w:r w:rsidRPr="00FA7CED">
                                <w:rPr>
                                  <w:color w:val="auto"/>
                                  <w:sz w:val="26"/>
                                  <w:szCs w:val="26"/>
                                  <w:rPrChange w:id="3707" w:author="MinhHieu" w:date="2024-12-20T09:43:00Z">
                                    <w:rPr>
                                      <w:i/>
                                      <w:iCs/>
                                    </w:rPr>
                                  </w:rPrChange>
                                </w:rPr>
                                <w:fldChar w:fldCharType="separate"/>
                              </w:r>
                              <w:ins w:id="3708" w:author="MinhHieu" w:date="2024-12-20T09:46:00Z">
                                <w:r w:rsidR="006869FF">
                                  <w:rPr>
                                    <w:noProof/>
                                    <w:color w:val="auto"/>
                                    <w:sz w:val="26"/>
                                    <w:szCs w:val="26"/>
                                  </w:rPr>
                                  <w:t>3</w:t>
                                </w:r>
                              </w:ins>
                              <w:ins w:id="3709" w:author="MinhHieu" w:date="2024-12-20T09:42:00Z">
                                <w:r w:rsidRPr="00FA7CED">
                                  <w:rPr>
                                    <w:color w:val="auto"/>
                                    <w:sz w:val="26"/>
                                    <w:szCs w:val="26"/>
                                    <w:rPrChange w:id="3710" w:author="MinhHieu" w:date="2024-12-20T09:43:00Z">
                                      <w:rPr>
                                        <w:i/>
                                        <w:iCs/>
                                      </w:rPr>
                                    </w:rPrChange>
                                  </w:rPr>
                                  <w:fldChar w:fldCharType="end"/>
                                </w:r>
                                <w:r w:rsidRPr="00FA7CED">
                                  <w:rPr>
                                    <w:color w:val="auto"/>
                                    <w:sz w:val="26"/>
                                    <w:szCs w:val="26"/>
                                    <w:rPrChange w:id="3711" w:author="MinhHieu" w:date="2024-12-20T09:43:00Z">
                                      <w:rPr>
                                        <w:i/>
                                        <w:iCs/>
                                      </w:rPr>
                                    </w:rPrChange>
                                  </w:rPr>
                                  <w:t xml:space="preserve"> </w:t>
                                </w:r>
                                <w:r w:rsidRPr="00FA7CED">
                                  <w:rPr>
                                    <w:color w:val="auto"/>
                                    <w:sz w:val="26"/>
                                    <w:szCs w:val="26"/>
                                    <w:rPrChange w:id="3712" w:author="MinhHieu" w:date="2024-12-20T09:43:00Z">
                                      <w:rPr>
                                        <w:iCs/>
                                      </w:rPr>
                                    </w:rPrChange>
                                  </w:rPr>
                                  <w:t>Ngôn ngữ lập trình Javascript</w:t>
                                </w:r>
                              </w:ins>
                              <w:bookmarkEnd w:id="3699"/>
                              <w:bookmarkEnd w:id="3700"/>
                              <w:bookmarkEnd w:id="3701"/>
                              <w:bookmarkEnd w:id="37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xmlns:oel="http://schemas.microsoft.com/office/2019/extlst">
              <w:pict>
                <v:shape w14:anchorId="12F9F65E" id="_x0000_s1035" type="#_x0000_t202" style="position:absolute;margin-left:111.3pt;margin-top:163.2pt;width:281.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h6m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5v5x/n0z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" stroked="f">
                  <v:textbox style="mso-fit-shape-to-text:t" inset="0,0,0,0">
                    <w:txbxContent>
                      <w:p w14:paraId="344311DA" w14:textId="5A331912" w:rsidR="00FA7CED" w:rsidRPr="00FA7CED" w:rsidRDefault="00FA7CED">
                        <w:pPr>
                          <w:pStyle w:val="Chuthich"/>
                          <w:rPr>
                            <w:noProof/>
                            <w:color w:val="auto"/>
                            <w:rPrChange w:id="3850" w:author="MinhHieu" w:date="2024-12-20T09:43:00Z" w16du:dateUtc="2024-12-20T02:43:00Z">
                              <w:rPr>
                                <w:noProof/>
                              </w:rPr>
                            </w:rPrChange>
                          </w:rPr>
                          <w:pPrChange w:id="3851" w:author="MinhHieu" w:date="2024-12-20T09:42:00Z" w16du:dateUtc="2024-12-20T02:42:00Z">
                            <w:pPr>
                              <w:pBdr>
                                <w:top w:val="nil"/>
                                <w:left w:val="nil"/>
                                <w:bottom w:val="nil"/>
                                <w:right w:val="nil"/>
                                <w:between w:val="nil"/>
                              </w:pBdr>
                              <w:spacing w:before="9" w:line="240" w:lineRule="auto"/>
                            </w:pPr>
                          </w:pPrChange>
                        </w:pPr>
                        <w:bookmarkStart w:id="3852" w:name="_Toc185580576"/>
                        <w:bookmarkStart w:id="3853" w:name="_Toc185581377"/>
                        <w:bookmarkStart w:id="3854" w:name="_Toc185587441"/>
                        <w:bookmarkStart w:id="3855" w:name="_Toc185597621"/>
                        <w:ins w:id="3856" w:author="MinhHieu" w:date="2024-12-20T09:42:00Z" w16du:dateUtc="2024-12-20T02:42:00Z">
                          <w:r w:rsidRPr="00FA7CED">
                            <w:rPr>
                              <w:color w:val="auto"/>
                              <w:sz w:val="26"/>
                              <w:szCs w:val="26"/>
                              <w:rPrChange w:id="3857" w:author="MinhHieu" w:date="2024-12-20T09:43:00Z" w16du:dateUtc="2024-12-20T02:43:00Z">
                                <w:rPr/>
                              </w:rPrChange>
                            </w:rPr>
                            <w:t>Hình 1.</w:t>
                          </w:r>
                          <w:r w:rsidRPr="00FA7CED">
                            <w:rPr>
                              <w:color w:val="auto"/>
                              <w:sz w:val="26"/>
                              <w:szCs w:val="26"/>
                              <w:rPrChange w:id="3858" w:author="MinhHieu" w:date="2024-12-20T09:43:00Z" w16du:dateUtc="2024-12-20T02:43:00Z">
                                <w:rPr/>
                              </w:rPrChange>
                            </w:rPr>
                            <w:fldChar w:fldCharType="begin"/>
                          </w:r>
                          <w:r w:rsidRPr="00FA7CED">
                            <w:rPr>
                              <w:color w:val="auto"/>
                              <w:sz w:val="26"/>
                              <w:szCs w:val="26"/>
                              <w:rPrChange w:id="3859" w:author="MinhHieu" w:date="2024-12-20T09:43:00Z" w16du:dateUtc="2024-12-20T02:43:00Z">
                                <w:rPr/>
                              </w:rPrChange>
                            </w:rPr>
                            <w:instrText xml:space="preserve"> SEQ Hình_1. \* ARABIC </w:instrText>
                          </w:r>
                        </w:ins>
                        <w:r w:rsidRPr="00FA7CED">
                          <w:rPr>
                            <w:color w:val="auto"/>
                            <w:sz w:val="26"/>
                            <w:szCs w:val="26"/>
                            <w:rPrChange w:id="3860" w:author="MinhHieu" w:date="2024-12-20T09:43:00Z" w16du:dateUtc="2024-12-20T02:43:00Z">
                              <w:rPr/>
                            </w:rPrChange>
                          </w:rPr>
                          <w:fldChar w:fldCharType="separate"/>
                        </w:r>
                        <w:ins w:id="3861" w:author="MinhHieu" w:date="2024-12-20T09:46:00Z" w16du:dateUtc="2024-12-20T02:46:00Z">
                          <w:r w:rsidR="006869FF">
                            <w:rPr>
                              <w:noProof/>
                              <w:color w:val="auto"/>
                              <w:sz w:val="26"/>
                              <w:szCs w:val="26"/>
                            </w:rPr>
                            <w:t>3</w:t>
                          </w:r>
                        </w:ins>
                        <w:ins w:id="3862" w:author="MinhHieu" w:date="2024-12-20T09:42:00Z" w16du:dateUtc="2024-12-20T02:42:00Z">
                          <w:r w:rsidRPr="00FA7CED">
                            <w:rPr>
                              <w:color w:val="auto"/>
                              <w:sz w:val="26"/>
                              <w:szCs w:val="26"/>
                              <w:rPrChange w:id="3863" w:author="MinhHieu" w:date="2024-12-20T09:43:00Z" w16du:dateUtc="2024-12-20T02:43:00Z">
                                <w:rPr/>
                              </w:rPrChange>
                            </w:rPr>
                            <w:fldChar w:fldCharType="end"/>
                          </w:r>
                          <w:r w:rsidRPr="00FA7CED">
                            <w:rPr>
                              <w:color w:val="auto"/>
                              <w:sz w:val="26"/>
                              <w:szCs w:val="26"/>
                              <w:rPrChange w:id="3864" w:author="MinhHieu" w:date="2024-12-20T09:43:00Z" w16du:dateUtc="2024-12-20T02:43:00Z">
                                <w:rPr/>
                              </w:rPrChange>
                            </w:rPr>
                            <w:t xml:space="preserve"> </w:t>
                          </w:r>
                          <w:r w:rsidRPr="00FA7CED">
                            <w:rPr>
                              <w:color w:val="auto"/>
                              <w:sz w:val="26"/>
                              <w:szCs w:val="26"/>
                              <w:rPrChange w:id="3865" w:author="MinhHieu" w:date="2024-12-20T09:43:00Z" w16du:dateUtc="2024-12-20T02:43:00Z">
                                <w:rPr>
                                  <w:i/>
                                </w:rPr>
                              </w:rPrChange>
                            </w:rPr>
                            <w:t>Ngôn ngữ lập trình Javascript</w:t>
                          </w:r>
                        </w:ins>
                        <w:bookmarkEnd w:id="3852"/>
                        <w:bookmarkEnd w:id="3853"/>
                        <w:bookmarkEnd w:id="3854"/>
                        <w:bookmarkEnd w:id="3855"/>
                      </w:p>
                    </w:txbxContent>
                  </v:textbox>
                  <w10:wrap type="topAndBottom"/>
                </v:shape>
              </w:pict>
            </mc:Fallback>
          </mc:AlternateContent>
        </w:r>
      </w:ins>
      <w:r>
        <w:rPr>
          <w:noProof/>
        </w:rPr>
        <w:drawing>
          <wp:anchor distT="0" distB="0" distL="0" distR="0" simplePos="0" relativeHeight="251662336" behindDoc="0" locked="0" layoutInCell="1" hidden="0" allowOverlap="1" wp14:anchorId="1BBC1932" wp14:editId="1A1F413F">
            <wp:simplePos x="0" y="0"/>
            <wp:positionH relativeFrom="column">
              <wp:posOffset>1413510</wp:posOffset>
            </wp:positionH>
            <wp:positionV relativeFrom="paragraph">
              <wp:posOffset>50245</wp:posOffset>
            </wp:positionV>
            <wp:extent cx="3575060" cy="1965578"/>
            <wp:effectExtent l="0" t="0" r="0" b="0"/>
            <wp:wrapTopAndBottom distT="0" distB="0"/>
            <wp:docPr id="2025060271"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42"/>
                    <a:srcRect/>
                    <a:stretch>
                      <a:fillRect/>
                    </a:stretch>
                  </pic:blipFill>
                  <pic:spPr>
                    <a:xfrm>
                      <a:off x="0" y="0"/>
                      <a:ext cx="3575060" cy="1965578"/>
                    </a:xfrm>
                    <a:prstGeom prst="rect">
                      <a:avLst/>
                    </a:prstGeom>
                    <a:ln/>
                  </pic:spPr>
                </pic:pic>
              </a:graphicData>
            </a:graphic>
          </wp:anchor>
        </w:drawing>
      </w:r>
    </w:p>
    <w:p w14:paraId="65A997DF" w14:textId="3A553D12" w:rsidR="00A27D53" w:rsidRPr="00FA7CED" w:rsidDel="00FA7CED" w:rsidRDefault="00D33BC1">
      <w:pPr>
        <w:spacing w:before="97"/>
        <w:ind w:left="2958" w:firstLine="0"/>
        <w:jc w:val="both"/>
        <w:rPr>
          <w:del w:id="3713" w:author="MinhHieu" w:date="2024-12-20T09:42:00Z"/>
          <w:i/>
          <w:lang w:val="vi-VN"/>
          <w:rPrChange w:id="3714" w:author="MinhHieu" w:date="2024-12-20T09:42:00Z">
            <w:rPr>
              <w:del w:id="3715" w:author="MinhHieu" w:date="2024-12-20T09:42:00Z"/>
              <w:i/>
            </w:rPr>
          </w:rPrChange>
        </w:rPr>
      </w:pPr>
      <w:bookmarkStart w:id="3716" w:name="_heading=h.49x2ik5" w:colFirst="0" w:colLast="0"/>
      <w:bookmarkEnd w:id="3716"/>
      <w:del w:id="3717" w:author="MinhHieu" w:date="2024-12-20T09:42:00Z">
        <w:r w:rsidDel="00FA7CED">
          <w:rPr>
            <w:i/>
          </w:rPr>
          <w:delText>Hình 1.3 Ngôn ngữ lập trình Javascript</w:delText>
        </w:r>
      </w:del>
    </w:p>
    <w:p w14:paraId="36343C40" w14:textId="77777777" w:rsidR="00A27D53" w:rsidRDefault="00D33BC1">
      <w:pPr>
        <w:numPr>
          <w:ilvl w:val="0"/>
          <w:numId w:val="8"/>
        </w:numPr>
        <w:pBdr>
          <w:top w:val="nil"/>
          <w:left w:val="nil"/>
          <w:bottom w:val="nil"/>
          <w:right w:val="nil"/>
          <w:between w:val="nil"/>
        </w:pBdr>
        <w:tabs>
          <w:tab w:val="left" w:pos="544"/>
        </w:tabs>
        <w:spacing w:before="201" w:line="367" w:lineRule="auto"/>
        <w:ind w:right="339"/>
        <w:jc w:val="both"/>
        <w:rPr>
          <w:color w:val="000000"/>
        </w:rPr>
      </w:pPr>
      <w:r>
        <w:rPr>
          <w:color w:val="000000"/>
        </w:rPr>
        <w:t xml:space="preserve">JavaScript là một ngôn ngữ kịch bản (scripting </w:t>
      </w:r>
      <w:r>
        <w:rPr>
          <w:color w:val="000000"/>
        </w:rPr>
        <w:t xml:space="preserve">language) được dùng để tạo các script ở máy client (clýent-side script) và máy server (server-side script). Các script ở máy client được thực thi tại trình duyệt, các script ở máy server được thực hiện trên server. Chương này sẽ giới thiệu cho chúng ta về </w:t>
      </w:r>
      <w:r>
        <w:rPr>
          <w:color w:val="000000"/>
        </w:rPr>
        <w:t xml:space="preserve">ngôn ngữ Javascript, và cách </w:t>
      </w:r>
      <w:r>
        <w:rPr>
          <w:color w:val="000000"/>
        </w:rPr>
        <w:lastRenderedPageBreak/>
        <w:t>chèn một script vào trong tài liệu HTML [5].</w:t>
      </w:r>
    </w:p>
    <w:p w14:paraId="0CF82EDB" w14:textId="756545DB" w:rsidR="00A27D53" w:rsidRDefault="00D33BC1">
      <w:pPr>
        <w:numPr>
          <w:ilvl w:val="1"/>
          <w:numId w:val="8"/>
        </w:numPr>
        <w:pBdr>
          <w:top w:val="nil"/>
          <w:left w:val="nil"/>
          <w:bottom w:val="nil"/>
          <w:right w:val="nil"/>
          <w:between w:val="nil"/>
        </w:pBdr>
        <w:tabs>
          <w:tab w:val="clear" w:pos="903"/>
          <w:tab w:val="left" w:pos="567"/>
          <w:tab w:val="left" w:pos="963"/>
        </w:tabs>
        <w:spacing w:before="0" w:line="286" w:lineRule="auto"/>
        <w:ind w:left="963" w:right="0" w:hanging="396"/>
        <w:jc w:val="both"/>
        <w:rPr>
          <w:color w:val="000000"/>
        </w:rPr>
        <w:pPrChange w:id="3718" w:author="MinhHieu" w:date="2024-12-20T09:44:00Z">
          <w:pPr>
            <w:numPr>
              <w:ilvl w:val="1"/>
              <w:numId w:val="8"/>
            </w:numPr>
            <w:pBdr>
              <w:top w:val="nil"/>
              <w:left w:val="nil"/>
              <w:bottom w:val="nil"/>
              <w:right w:val="nil"/>
              <w:between w:val="nil"/>
            </w:pBdr>
            <w:tabs>
              <w:tab w:val="left" w:pos="963"/>
            </w:tabs>
            <w:spacing w:before="0" w:line="286" w:lineRule="auto"/>
            <w:ind w:left="963" w:right="0" w:hanging="419"/>
            <w:jc w:val="both"/>
          </w:pPr>
        </w:pPrChange>
      </w:pPr>
      <w:r>
        <w:rPr>
          <w:color w:val="000000"/>
        </w:rPr>
        <w:t>JavaScript nâng cao tính động và khả năng tương tác cho website bằng cách sử</w:t>
      </w:r>
      <w:ins w:id="3719" w:author="MinhHieu" w:date="2024-12-20T09:43:00Z">
        <w:r w:rsidR="006869FF">
          <w:rPr>
            <w:color w:val="000000"/>
            <w:lang w:val="vi-VN"/>
          </w:rPr>
          <w:t xml:space="preserve"> </w:t>
        </w:r>
      </w:ins>
      <w:moveToRangeStart w:id="3720" w:author="MinhHieu" w:date="2024-12-20T09:43:00Z" w:name="move185580253"/>
      <w:r w:rsidR="006869FF" w:rsidRPr="006869FF">
        <w:rPr>
          <w:color w:val="000000"/>
          <w:lang w:val="vi-VN"/>
        </w:rPr>
        <w:t>dụng các hiệu ứng của nó như thực hiện các phép tính, kiểm tra form, viết các</w:t>
      </w:r>
      <w:moveToRangeEnd w:id="3720"/>
    </w:p>
    <w:p w14:paraId="282A459A" w14:textId="2384594D" w:rsidR="00A27D53" w:rsidDel="006869FF" w:rsidRDefault="00D33BC1">
      <w:pPr>
        <w:pBdr>
          <w:top w:val="nil"/>
          <w:left w:val="nil"/>
          <w:bottom w:val="nil"/>
          <w:right w:val="nil"/>
          <w:between w:val="nil"/>
        </w:pBdr>
        <w:tabs>
          <w:tab w:val="clear" w:pos="903"/>
        </w:tabs>
        <w:spacing w:before="173" w:line="240" w:lineRule="auto"/>
        <w:ind w:left="993" w:right="0" w:firstLine="0"/>
        <w:rPr>
          <w:moveFrom w:id="3721" w:author="MinhHieu" w:date="2024-12-20T09:43:00Z"/>
          <w:color w:val="000000"/>
        </w:rPr>
        <w:sectPr w:rsidR="00A27D53" w:rsidDel="006869FF" w:rsidSect="00876D1B">
          <w:pgSz w:w="11910" w:h="16840"/>
          <w:pgMar w:top="1500" w:right="800" w:bottom="1340" w:left="1580" w:header="732" w:footer="850" w:gutter="0"/>
          <w:pgNumType w:start="1"/>
          <w:cols w:space="720"/>
          <w:titlePg/>
          <w:docGrid w:linePitch="354"/>
          <w:sectPrChange w:id="3722" w:author="MinhHieu" w:date="2024-12-20T14:15:00Z">
            <w:sectPr w:rsidR="00A27D53" w:rsidDel="006869FF" w:rsidSect="00876D1B">
              <w:pgMar w:top="1500" w:right="800" w:bottom="1340" w:left="1580" w:header="732" w:footer="1153" w:gutter="0"/>
              <w:titlePg w:val="0"/>
              <w:docGrid w:linePitch="0"/>
            </w:sectPr>
          </w:sectPrChange>
        </w:sectPr>
        <w:pPrChange w:id="3723" w:author="MinhHieu" w:date="2024-12-20T09:44:00Z">
          <w:pPr>
            <w:pBdr>
              <w:top w:val="nil"/>
              <w:left w:val="nil"/>
              <w:bottom w:val="nil"/>
              <w:right w:val="nil"/>
              <w:between w:val="nil"/>
            </w:pBdr>
            <w:spacing w:before="173" w:line="240" w:lineRule="auto"/>
            <w:ind w:left="964" w:right="0" w:firstLine="0"/>
          </w:pPr>
        </w:pPrChange>
      </w:pPr>
      <w:moveFromRangeStart w:id="3724" w:author="MinhHieu" w:date="2024-12-20T09:43:00Z" w:name="move185580253"/>
      <w:moveFrom w:id="3725" w:author="MinhHieu" w:date="2024-12-20T09:43:00Z">
        <w:r w:rsidDel="006869FF">
          <w:rPr>
            <w:color w:val="000000"/>
          </w:rPr>
          <w:t>dụng các hiệu ứng của nó như thực hiện các phép tính, kiểm tra form, viết các</w:t>
        </w:r>
      </w:moveFrom>
    </w:p>
    <w:moveFromRangeEnd w:id="3724"/>
    <w:p w14:paraId="78BCE7B4" w14:textId="77777777" w:rsidR="00A27D53" w:rsidRDefault="00D33BC1">
      <w:pPr>
        <w:pBdr>
          <w:top w:val="nil"/>
          <w:left w:val="nil"/>
          <w:bottom w:val="nil"/>
          <w:right w:val="nil"/>
          <w:between w:val="nil"/>
        </w:pBdr>
        <w:tabs>
          <w:tab w:val="clear" w:pos="903"/>
        </w:tabs>
        <w:spacing w:before="101" w:line="360" w:lineRule="auto"/>
        <w:ind w:left="993" w:right="330" w:firstLine="0"/>
        <w:rPr>
          <w:color w:val="000000"/>
        </w:rPr>
        <w:pPrChange w:id="3726" w:author="MinhHieu" w:date="2024-12-20T09:44:00Z">
          <w:pPr>
            <w:pBdr>
              <w:top w:val="nil"/>
              <w:left w:val="nil"/>
              <w:bottom w:val="nil"/>
              <w:right w:val="nil"/>
              <w:between w:val="nil"/>
            </w:pBdr>
            <w:spacing w:before="101" w:line="360" w:lineRule="auto"/>
            <w:ind w:left="964" w:right="330" w:firstLine="0"/>
          </w:pPr>
        </w:pPrChange>
      </w:pPr>
      <w:r>
        <w:rPr>
          <w:color w:val="000000"/>
        </w:rPr>
        <w:lastRenderedPageBreak/>
        <w:t>trò chơi, bổ sung các hiệu ứng đặc biệt, tuỳ biến các chọn lựa đồ hoạ, tạo ra các mật khẩu bảo mật và hơn thế nữa.</w:t>
      </w:r>
    </w:p>
    <w:p w14:paraId="6A6320B9" w14:textId="5AF914A6" w:rsidR="006A0CFE" w:rsidRPr="006869FF" w:rsidRDefault="00D33BC1">
      <w:pPr>
        <w:pStyle w:val="Heading2"/>
        <w:numPr>
          <w:ilvl w:val="2"/>
          <w:numId w:val="10"/>
        </w:numPr>
        <w:tabs>
          <w:tab w:val="left" w:pos="704"/>
        </w:tabs>
        <w:spacing w:before="279"/>
        <w:ind w:left="704" w:hanging="580"/>
        <w:rPr>
          <w:ins w:id="3727" w:author="MinhHieu" w:date="2024-12-20T09:22:00Z"/>
          <w:rPrChange w:id="3728" w:author="MinhHieu" w:date="2024-12-20T09:44:00Z">
            <w:rPr>
              <w:ins w:id="3729" w:author="MinhHieu" w:date="2024-12-20T09:22:00Z"/>
              <w:b w:val="0"/>
            </w:rPr>
          </w:rPrChange>
        </w:rPr>
        <w:pPrChange w:id="3730" w:author="MinhHieu" w:date="2024-12-20T09:44:00Z">
          <w:pPr>
            <w:pStyle w:val="Heading2"/>
            <w:spacing w:line="360" w:lineRule="auto"/>
            <w:ind w:left="567" w:firstLine="0"/>
          </w:pPr>
        </w:pPrChange>
      </w:pPr>
      <w:bookmarkStart w:id="3731" w:name="bookmark=id.2p2csry" w:colFirst="0" w:colLast="0"/>
      <w:bookmarkStart w:id="3732" w:name="_Toc185578150"/>
      <w:bookmarkStart w:id="3733" w:name="_Toc185579173"/>
      <w:bookmarkStart w:id="3734" w:name="_Toc185579277"/>
      <w:bookmarkStart w:id="3735" w:name="_Toc185587569"/>
      <w:bookmarkStart w:id="3736" w:name="_Toc185588616"/>
      <w:bookmarkStart w:id="3737" w:name="_Toc185597691"/>
      <w:bookmarkStart w:id="3738" w:name="_Toc185597872"/>
      <w:bookmarkStart w:id="3739" w:name="_Toc185598050"/>
      <w:bookmarkStart w:id="3740" w:name="_Toc185598227"/>
      <w:bookmarkEnd w:id="3731"/>
      <w:r>
        <w:t>Reactjs Framework</w:t>
      </w:r>
      <w:bookmarkEnd w:id="3732"/>
      <w:bookmarkEnd w:id="3733"/>
      <w:bookmarkEnd w:id="3734"/>
      <w:bookmarkEnd w:id="3735"/>
      <w:bookmarkEnd w:id="3736"/>
      <w:bookmarkEnd w:id="3737"/>
      <w:bookmarkEnd w:id="3738"/>
      <w:bookmarkEnd w:id="3739"/>
      <w:bookmarkEnd w:id="3740"/>
    </w:p>
    <w:p w14:paraId="14E55A4B" w14:textId="4C5B0928" w:rsidR="006A0CFE" w:rsidRPr="006869FF" w:rsidRDefault="006A0CFE">
      <w:pPr>
        <w:pStyle w:val="Heading2"/>
        <w:numPr>
          <w:ilvl w:val="3"/>
          <w:numId w:val="10"/>
        </w:numPr>
        <w:spacing w:line="242" w:lineRule="auto"/>
        <w:ind w:left="903" w:hanging="779"/>
        <w:rPr>
          <w:lang w:val="vi-VN"/>
          <w:rPrChange w:id="3741" w:author="MinhHieu" w:date="2024-12-20T09:44:00Z">
            <w:rPr/>
          </w:rPrChange>
        </w:rPr>
        <w:pPrChange w:id="3742" w:author="MinhHieu" w:date="2024-12-20T09:44:00Z">
          <w:pPr>
            <w:pStyle w:val="Heading2"/>
            <w:numPr>
              <w:ilvl w:val="2"/>
              <w:numId w:val="10"/>
            </w:numPr>
            <w:tabs>
              <w:tab w:val="left" w:pos="704"/>
            </w:tabs>
            <w:spacing w:before="279"/>
            <w:ind w:left="907" w:hanging="784"/>
          </w:pPr>
        </w:pPrChange>
      </w:pPr>
      <w:bookmarkStart w:id="3743" w:name="_Toc185579278"/>
      <w:bookmarkStart w:id="3744" w:name="_Toc185587570"/>
      <w:bookmarkStart w:id="3745" w:name="_Toc185588617"/>
      <w:bookmarkStart w:id="3746" w:name="_Toc185597692"/>
      <w:bookmarkStart w:id="3747" w:name="_Toc185597873"/>
      <w:bookmarkStart w:id="3748" w:name="_Toc185598051"/>
      <w:bookmarkStart w:id="3749" w:name="_Toc185598228"/>
      <w:ins w:id="3750" w:author="MinhHieu" w:date="2024-12-20T09:22:00Z">
        <w:r w:rsidRPr="006A0CFE">
          <w:rPr>
            <w:lang w:val="vi-VN"/>
          </w:rPr>
          <w:t>Tổng quan về Reactjs</w:t>
        </w:r>
      </w:ins>
      <w:bookmarkEnd w:id="3743"/>
      <w:bookmarkEnd w:id="3744"/>
      <w:bookmarkEnd w:id="3745"/>
      <w:bookmarkEnd w:id="3746"/>
      <w:bookmarkEnd w:id="3747"/>
      <w:bookmarkEnd w:id="3748"/>
      <w:bookmarkEnd w:id="3749"/>
    </w:p>
    <w:p w14:paraId="02929785" w14:textId="77777777" w:rsidR="00A27D53" w:rsidRPr="006A0CFE" w:rsidDel="006A0CFE" w:rsidRDefault="00D33BC1" w:rsidP="006A0CFE">
      <w:pPr>
        <w:pStyle w:val="Heading2"/>
        <w:rPr>
          <w:del w:id="3751" w:author="MinhHieu" w:date="2024-12-20T09:22:00Z"/>
        </w:rPr>
      </w:pPr>
      <w:bookmarkStart w:id="3752" w:name="_Toc185578151"/>
      <w:bookmarkStart w:id="3753" w:name="_Toc185579174"/>
      <w:del w:id="3754" w:author="MinhHieu" w:date="2024-12-20T09:22:00Z">
        <w:r w:rsidRPr="006A0CFE" w:rsidDel="006A0CFE">
          <w:delText>Tổng quan về Reactjs</w:delText>
        </w:r>
        <w:bookmarkEnd w:id="3752"/>
        <w:bookmarkEnd w:id="3753"/>
      </w:del>
    </w:p>
    <w:p w14:paraId="4CCB7ED1" w14:textId="77777777" w:rsidR="00A27D53" w:rsidRDefault="00A27D53">
      <w:pPr>
        <w:pBdr>
          <w:top w:val="nil"/>
          <w:left w:val="nil"/>
          <w:bottom w:val="nil"/>
          <w:right w:val="nil"/>
          <w:between w:val="nil"/>
        </w:pBdr>
        <w:spacing w:before="79" w:line="240" w:lineRule="auto"/>
        <w:ind w:left="903" w:right="0" w:firstLine="0"/>
        <w:rPr>
          <w:b/>
          <w:color w:val="000000"/>
        </w:rPr>
      </w:pPr>
    </w:p>
    <w:p w14:paraId="3A04621D" w14:textId="77777777" w:rsidR="006869FF" w:rsidRDefault="00D33BC1" w:rsidP="006869FF">
      <w:pPr>
        <w:keepNext/>
        <w:pBdr>
          <w:top w:val="nil"/>
          <w:left w:val="nil"/>
          <w:bottom w:val="nil"/>
          <w:right w:val="nil"/>
          <w:between w:val="nil"/>
        </w:pBdr>
        <w:spacing w:before="1" w:line="240" w:lineRule="auto"/>
        <w:ind w:left="0" w:right="0" w:firstLine="0"/>
        <w:rPr>
          <w:ins w:id="3755" w:author="MinhHieu" w:date="2024-12-20T09:45:00Z"/>
          <w:lang w:val="vi-VN"/>
        </w:rPr>
      </w:pPr>
      <w:r>
        <w:rPr>
          <w:noProof/>
          <w:color w:val="000000"/>
        </w:rPr>
        <w:drawing>
          <wp:inline distT="0" distB="0" distL="0" distR="0" wp14:anchorId="3C16DC90" wp14:editId="54184F83">
            <wp:extent cx="6051550" cy="3296285"/>
            <wp:effectExtent l="0" t="0" r="0" b="0"/>
            <wp:docPr id="2025060279" name="image48.png" descr="ReactJS Features"/>
            <wp:cNvGraphicFramePr/>
            <a:graphic xmlns:a="http://schemas.openxmlformats.org/drawingml/2006/main">
              <a:graphicData uri="http://schemas.openxmlformats.org/drawingml/2006/picture">
                <pic:pic xmlns:pic="http://schemas.openxmlformats.org/drawingml/2006/picture">
                  <pic:nvPicPr>
                    <pic:cNvPr id="0" name="image48.png" descr="ReactJS Features"/>
                    <pic:cNvPicPr preferRelativeResize="0"/>
                  </pic:nvPicPr>
                  <pic:blipFill>
                    <a:blip r:embed="rId43"/>
                    <a:srcRect/>
                    <a:stretch>
                      <a:fillRect/>
                    </a:stretch>
                  </pic:blipFill>
                  <pic:spPr>
                    <a:xfrm>
                      <a:off x="0" y="0"/>
                      <a:ext cx="6051550" cy="3296285"/>
                    </a:xfrm>
                    <a:prstGeom prst="rect">
                      <a:avLst/>
                    </a:prstGeom>
                    <a:ln/>
                  </pic:spPr>
                </pic:pic>
              </a:graphicData>
            </a:graphic>
          </wp:inline>
        </w:drawing>
      </w:r>
    </w:p>
    <w:p w14:paraId="172A8DE9" w14:textId="77777777" w:rsidR="006869FF" w:rsidRPr="006869FF" w:rsidRDefault="006869FF">
      <w:pPr>
        <w:keepNext/>
        <w:pBdr>
          <w:top w:val="nil"/>
          <w:left w:val="nil"/>
          <w:bottom w:val="nil"/>
          <w:right w:val="nil"/>
          <w:between w:val="nil"/>
        </w:pBdr>
        <w:spacing w:before="1" w:line="240" w:lineRule="auto"/>
        <w:ind w:left="0" w:right="0" w:firstLine="0"/>
        <w:rPr>
          <w:ins w:id="3756" w:author="MinhHieu" w:date="2024-12-20T09:44:00Z"/>
          <w:lang w:val="vi-VN"/>
          <w:rPrChange w:id="3757" w:author="MinhHieu" w:date="2024-12-20T09:45:00Z">
            <w:rPr>
              <w:ins w:id="3758" w:author="MinhHieu" w:date="2024-12-20T09:44:00Z"/>
            </w:rPr>
          </w:rPrChange>
        </w:rPr>
        <w:pPrChange w:id="3759" w:author="MinhHieu" w:date="2024-12-20T09:44:00Z">
          <w:pPr>
            <w:pBdr>
              <w:top w:val="nil"/>
              <w:left w:val="nil"/>
              <w:bottom w:val="nil"/>
              <w:right w:val="nil"/>
              <w:between w:val="nil"/>
            </w:pBdr>
            <w:spacing w:before="1" w:line="240" w:lineRule="auto"/>
            <w:ind w:left="0" w:right="0" w:firstLine="0"/>
          </w:pPr>
        </w:pPrChange>
      </w:pPr>
    </w:p>
    <w:p w14:paraId="35CCFCED" w14:textId="7A86C444" w:rsidR="00A27D53" w:rsidRPr="00905EBD" w:rsidDel="006869FF" w:rsidRDefault="006869FF">
      <w:pPr>
        <w:pStyle w:val="Caption"/>
        <w:jc w:val="center"/>
        <w:rPr>
          <w:del w:id="3760" w:author="MinhHieu" w:date="2024-12-20T09:45:00Z"/>
          <w:b/>
          <w:color w:val="auto"/>
          <w:sz w:val="26"/>
          <w:szCs w:val="26"/>
          <w:lang w:val="vi-VN"/>
          <w:rPrChange w:id="3761" w:author="MinhHieu" w:date="2024-12-20T10:02:00Z">
            <w:rPr>
              <w:del w:id="3762" w:author="MinhHieu" w:date="2024-12-20T09:45:00Z"/>
              <w:b/>
              <w:color w:val="000000"/>
              <w:sz w:val="9"/>
              <w:szCs w:val="9"/>
            </w:rPr>
          </w:rPrChange>
        </w:rPr>
        <w:pPrChange w:id="3763" w:author="MinhHieu" w:date="2024-12-20T09:45:00Z">
          <w:pPr>
            <w:pBdr>
              <w:top w:val="nil"/>
              <w:left w:val="nil"/>
              <w:bottom w:val="nil"/>
              <w:right w:val="nil"/>
              <w:between w:val="nil"/>
            </w:pBdr>
            <w:spacing w:before="1" w:line="240" w:lineRule="auto"/>
            <w:ind w:left="0" w:right="0" w:firstLine="0"/>
          </w:pPr>
        </w:pPrChange>
      </w:pPr>
      <w:bookmarkStart w:id="3764" w:name="_Toc185580577"/>
      <w:bookmarkStart w:id="3765" w:name="_Toc185581378"/>
      <w:bookmarkStart w:id="3766" w:name="_Toc185587442"/>
      <w:bookmarkStart w:id="3767" w:name="_Toc185597622"/>
      <w:ins w:id="3768" w:author="MinhHieu" w:date="2024-12-20T09:44:00Z">
        <w:r w:rsidRPr="00905EBD">
          <w:rPr>
            <w:i w:val="0"/>
            <w:iCs w:val="0"/>
            <w:color w:val="auto"/>
            <w:rPrChange w:id="3769" w:author="MinhHieu" w:date="2024-12-20T10:02:00Z">
              <w:rPr>
                <w:i/>
                <w:iCs/>
              </w:rPr>
            </w:rPrChange>
          </w:rPr>
          <w:t>Hình 1.</w:t>
        </w:r>
        <w:r w:rsidRPr="00905EBD">
          <w:rPr>
            <w:i w:val="0"/>
            <w:iCs w:val="0"/>
            <w:color w:val="auto"/>
            <w:rPrChange w:id="3770" w:author="MinhHieu" w:date="2024-12-20T10:02:00Z">
              <w:rPr>
                <w:i/>
                <w:iCs/>
              </w:rPr>
            </w:rPrChange>
          </w:rPr>
          <w:fldChar w:fldCharType="begin"/>
        </w:r>
        <w:r w:rsidRPr="00905EBD">
          <w:rPr>
            <w:i w:val="0"/>
            <w:iCs w:val="0"/>
            <w:color w:val="auto"/>
            <w:rPrChange w:id="3771" w:author="MinhHieu" w:date="2024-12-20T10:02:00Z">
              <w:rPr>
                <w:i/>
                <w:iCs/>
              </w:rPr>
            </w:rPrChange>
          </w:rPr>
          <w:instrText xml:space="preserve"> SEQ Hình_1. \* ARABIC </w:instrText>
        </w:r>
      </w:ins>
      <w:r w:rsidRPr="00905EBD">
        <w:rPr>
          <w:i w:val="0"/>
          <w:iCs w:val="0"/>
          <w:color w:val="auto"/>
          <w:rPrChange w:id="3772" w:author="MinhHieu" w:date="2024-12-20T10:02:00Z">
            <w:rPr>
              <w:i/>
              <w:iCs/>
            </w:rPr>
          </w:rPrChange>
        </w:rPr>
        <w:fldChar w:fldCharType="separate"/>
      </w:r>
      <w:ins w:id="3773" w:author="MinhHieu" w:date="2024-12-20T09:46:00Z">
        <w:r w:rsidRPr="008A2BA3">
          <w:rPr>
            <w:noProof/>
            <w:color w:val="auto"/>
          </w:rPr>
          <w:t>4</w:t>
        </w:r>
      </w:ins>
      <w:ins w:id="3774" w:author="MinhHieu" w:date="2024-12-20T09:44:00Z">
        <w:r w:rsidRPr="00905EBD">
          <w:rPr>
            <w:i w:val="0"/>
            <w:iCs w:val="0"/>
            <w:color w:val="auto"/>
            <w:rPrChange w:id="3775" w:author="MinhHieu" w:date="2024-12-20T10:02:00Z">
              <w:rPr>
                <w:i/>
                <w:iCs/>
              </w:rPr>
            </w:rPrChange>
          </w:rPr>
          <w:fldChar w:fldCharType="end"/>
        </w:r>
      </w:ins>
      <w:ins w:id="3776" w:author="MinhHieu" w:date="2024-12-20T09:45:00Z">
        <w:r w:rsidRPr="00905EBD">
          <w:rPr>
            <w:i w:val="0"/>
            <w:iCs w:val="0"/>
            <w:color w:val="auto"/>
            <w:lang w:val="vi-VN"/>
            <w:rPrChange w:id="3777" w:author="MinhHieu" w:date="2024-12-20T10:02:00Z">
              <w:rPr>
                <w:i/>
                <w:iCs/>
                <w:lang w:val="vi-VN"/>
              </w:rPr>
            </w:rPrChange>
          </w:rPr>
          <w:t xml:space="preserve"> </w:t>
        </w:r>
        <w:r w:rsidRPr="00905EBD">
          <w:rPr>
            <w:i w:val="0"/>
            <w:iCs w:val="0"/>
            <w:color w:val="auto"/>
            <w:rPrChange w:id="3778" w:author="MinhHieu" w:date="2024-12-20T10:02:00Z">
              <w:rPr>
                <w:i/>
                <w:iCs/>
              </w:rPr>
            </w:rPrChange>
          </w:rPr>
          <w:t>Reactjs</w:t>
        </w:r>
      </w:ins>
      <w:bookmarkEnd w:id="3764"/>
      <w:bookmarkEnd w:id="3765"/>
      <w:bookmarkEnd w:id="3766"/>
      <w:bookmarkEnd w:id="3767"/>
    </w:p>
    <w:p w14:paraId="140FDC9A" w14:textId="77777777" w:rsidR="00A27D53" w:rsidRPr="006869FF" w:rsidRDefault="00A27D53">
      <w:pPr>
        <w:pStyle w:val="Caption"/>
        <w:jc w:val="center"/>
        <w:rPr>
          <w:lang w:val="vi-VN"/>
          <w:rPrChange w:id="3779" w:author="MinhHieu" w:date="2024-12-20T09:45:00Z">
            <w:rPr>
              <w:b/>
              <w:color w:val="000000"/>
            </w:rPr>
          </w:rPrChange>
        </w:rPr>
        <w:pPrChange w:id="3780" w:author="MinhHieu" w:date="2024-12-20T09:45:00Z">
          <w:pPr>
            <w:pBdr>
              <w:top w:val="nil"/>
              <w:left w:val="nil"/>
              <w:bottom w:val="nil"/>
              <w:right w:val="nil"/>
              <w:between w:val="nil"/>
            </w:pBdr>
            <w:spacing w:before="137" w:line="240" w:lineRule="auto"/>
            <w:ind w:left="0" w:right="0" w:firstLine="0"/>
          </w:pPr>
        </w:pPrChange>
      </w:pPr>
    </w:p>
    <w:p w14:paraId="3F8EC4E1" w14:textId="31C47B8E" w:rsidR="00A27D53" w:rsidDel="006869FF" w:rsidRDefault="00D33BC1">
      <w:pPr>
        <w:ind w:left="491" w:firstLine="0"/>
        <w:rPr>
          <w:del w:id="3781" w:author="MinhHieu" w:date="2024-12-20T09:45:00Z"/>
          <w:i/>
        </w:rPr>
        <w:pPrChange w:id="3782" w:author="MinhHieu" w:date="2024-12-20T09:45:00Z">
          <w:pPr>
            <w:ind w:left="510" w:firstLine="0"/>
            <w:jc w:val="center"/>
          </w:pPr>
        </w:pPrChange>
      </w:pPr>
      <w:bookmarkStart w:id="3783" w:name="_heading=h.3o7alnk" w:colFirst="0" w:colLast="0"/>
      <w:bookmarkEnd w:id="3783"/>
      <w:del w:id="3784" w:author="MinhHieu" w:date="2024-12-20T09:45:00Z">
        <w:r w:rsidDel="006869FF">
          <w:rPr>
            <w:i/>
          </w:rPr>
          <w:delText>Hình 1.4 Reactjs</w:delText>
        </w:r>
      </w:del>
    </w:p>
    <w:p w14:paraId="6323C9C5" w14:textId="1E91FE06" w:rsidR="00A27D53" w:rsidRPr="006869FF" w:rsidDel="006869FF" w:rsidRDefault="00A27D53">
      <w:pPr>
        <w:ind w:left="491" w:firstLine="0"/>
        <w:rPr>
          <w:del w:id="3785" w:author="MinhHieu" w:date="2024-12-20T09:45:00Z"/>
          <w:i/>
          <w:lang w:val="vi-VN"/>
          <w:rPrChange w:id="3786" w:author="MinhHieu" w:date="2024-12-20T09:45:00Z">
            <w:rPr>
              <w:del w:id="3787" w:author="MinhHieu" w:date="2024-12-20T09:45:00Z"/>
              <w:i/>
            </w:rPr>
          </w:rPrChange>
        </w:rPr>
        <w:pPrChange w:id="3788" w:author="MinhHieu" w:date="2024-12-20T09:45:00Z">
          <w:pPr>
            <w:ind w:left="510" w:firstLine="0"/>
            <w:jc w:val="center"/>
          </w:pPr>
        </w:pPrChange>
      </w:pPr>
    </w:p>
    <w:p w14:paraId="6F008931" w14:textId="77777777" w:rsidR="00A27D53" w:rsidRDefault="00D33BC1">
      <w:pPr>
        <w:numPr>
          <w:ilvl w:val="1"/>
          <w:numId w:val="13"/>
        </w:numPr>
        <w:ind w:left="567" w:hanging="425"/>
      </w:pPr>
      <w:r>
        <w:t xml:space="preserve">React.js là một thư viện Javascript đang nổi lên trong những năm gần đây với xu hướng Single Page Application. Trong khi những framework khác cố gắng hướng đến một mô hình MVC hoàn thiện </w:t>
      </w:r>
      <w:r>
        <w:t xml:space="preserve">thì React nổi bật với sự đơn giản và dễ dàng phối hợp với những thư viện Javascript khác. Nếu như AngularJS là một Framework cho phép nhúng code javasscript trong code html thông qua các attribute như ng-model, ng-repeat...thì với react là một library cho </w:t>
      </w:r>
      <w:r>
        <w:t>phép nhúng code html trong code javascript nhờ vào JSX, bạn có thể dễ dàng lồng các đoạn HTML vào trong JS.Tích hợp giữa javascript và HTML vào trong JSX làm cho các component dễ hiểu hơn.</w:t>
      </w:r>
    </w:p>
    <w:p w14:paraId="029C1BF5" w14:textId="77777777" w:rsidR="00A27D53" w:rsidRDefault="00A27D53">
      <w:pPr>
        <w:pStyle w:val="Heading2"/>
        <w:ind w:left="0" w:firstLine="0"/>
      </w:pPr>
    </w:p>
    <w:p w14:paraId="39E942EC" w14:textId="77777777" w:rsidR="00A27D53" w:rsidRDefault="00D33BC1">
      <w:pPr>
        <w:numPr>
          <w:ilvl w:val="1"/>
          <w:numId w:val="13"/>
        </w:numPr>
        <w:ind w:left="567" w:hanging="425"/>
      </w:pPr>
      <w:r>
        <w:lastRenderedPageBreak/>
        <w:t>React là một thư viện UI phát triển tại Facebook để hỗ trợ việc xâ</w:t>
      </w:r>
      <w:r>
        <w:t>y dựng những thành phần (components) UI có tính tương tác cao, có trạng thái và có thể sử dụng lại được. React được sử dụng tại Facebook trong production, và Instagram được viết hoàn toàn trên React.</w:t>
      </w:r>
    </w:p>
    <w:p w14:paraId="44B92510" w14:textId="77777777" w:rsidR="00A27D53" w:rsidRDefault="00A27D53">
      <w:pPr>
        <w:pStyle w:val="Heading2"/>
        <w:ind w:left="567" w:firstLine="0"/>
        <w:rPr>
          <w:b w:val="0"/>
        </w:rPr>
      </w:pPr>
    </w:p>
    <w:p w14:paraId="0DCFB2AE" w14:textId="77777777" w:rsidR="00A27D53" w:rsidRDefault="00D33BC1">
      <w:pPr>
        <w:numPr>
          <w:ilvl w:val="1"/>
          <w:numId w:val="13"/>
        </w:numPr>
        <w:ind w:left="567" w:hanging="425"/>
      </w:pPr>
      <w:r>
        <w:t xml:space="preserve">Một trong những điểm hấp dẫn của React là thư viện này </w:t>
      </w:r>
      <w:r>
        <w:t>không chỉ hoạt động trên phía client, mà còn được render trên server và có thể kết nối với nhau. React so sánh sự thay đổi giữa các giá trị của lần render này với lần render trước và cập nhật ít thay đổi nhất trên DOM. Trươc khi đến cài đặt và cấu hình, ch</w:t>
      </w:r>
      <w:r>
        <w:t>úng ta sẽ đi đến một số khái niệm cơ bản:</w:t>
      </w:r>
    </w:p>
    <w:p w14:paraId="740664D8" w14:textId="77777777" w:rsidR="00A27D53" w:rsidRDefault="00A27D53"/>
    <w:p w14:paraId="3457B60B" w14:textId="77777777" w:rsidR="00A27D53" w:rsidRDefault="00D33BC1">
      <w:pPr>
        <w:numPr>
          <w:ilvl w:val="0"/>
          <w:numId w:val="20"/>
        </w:numPr>
        <w:ind w:left="851"/>
      </w:pPr>
      <w:r>
        <w:t>Virtual DOM ảo giúp tăng hiệu năng cho ứng dụng. Việc chỉ node gốc mới có trạng thái và khi nó thay đổi sẽ tái cấu trúc lại toàn bộ, đồng nghĩa với việc DOM tree cũng sẽ phải thay đổi một phần, điều này sẽ ảnh hưở</w:t>
      </w:r>
      <w:r>
        <w:t>ng đến tốc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w:t>
      </w:r>
      <w:r>
        <w:t>, điều này sẽ giúp tối ưu hoá việc re-render DOM tree thật. React sử dụng cơ chế one-way data binding – luồng dữ liệu 1 chiều. Dữ liệu được truyền từ parent đến child thông qua props. Luồng dữ liệu đơn giản giúp chúng ta dễ dàng kiểm soát cũng như sửa lỗi.</w:t>
      </w:r>
      <w:r>
        <w:t xml:space="preserve"> Với các đặc điểm ở trên, React dùng để xây dựng các ứng dụng lớn mà dữ liệu của chúng thay đổi liên tục theo thời gian. Dữ liệu thay đổi thì hầu hết kèm theo sự thay đổi về giao diện. Ví dụ như Facebook: trên Newsfeed của bạn cùng lúc sẽ có các status khá</w:t>
      </w:r>
      <w:r>
        <w:t>c nhau và mỗi status lại có số like, share, comment liên tục thay đổi. Khi đó React sẽ rất hữu ích để sử dụng.</w:t>
      </w:r>
    </w:p>
    <w:p w14:paraId="23EF9C57" w14:textId="77777777" w:rsidR="00A27D53" w:rsidRDefault="00A27D53">
      <w:pPr>
        <w:pStyle w:val="Heading2"/>
        <w:ind w:left="851" w:firstLine="0"/>
        <w:rPr>
          <w:b w:val="0"/>
        </w:rPr>
      </w:pPr>
    </w:p>
    <w:p w14:paraId="3A4D6F00" w14:textId="77777777" w:rsidR="00A27D53" w:rsidRDefault="00D33BC1">
      <w:pPr>
        <w:numPr>
          <w:ilvl w:val="0"/>
          <w:numId w:val="20"/>
        </w:numPr>
        <w:ind w:left="851"/>
      </w:pPr>
      <w:r>
        <w:t xml:space="preserve">JSX là một dạng ngôn ngữ cho phép viết các mã HTML trong Javascript. Đặc điểm: </w:t>
      </w:r>
    </w:p>
    <w:p w14:paraId="47A83215" w14:textId="77777777" w:rsidR="00A27D53" w:rsidRDefault="00A27D53">
      <w:pPr>
        <w:pStyle w:val="Heading2"/>
        <w:ind w:left="0" w:firstLine="0"/>
        <w:rPr>
          <w:b w:val="0"/>
        </w:rPr>
      </w:pPr>
    </w:p>
    <w:p w14:paraId="1A963CBA" w14:textId="77777777" w:rsidR="00A27D53" w:rsidRDefault="00D33BC1">
      <w:pPr>
        <w:numPr>
          <w:ilvl w:val="0"/>
          <w:numId w:val="21"/>
        </w:numPr>
      </w:pPr>
      <w:r>
        <w:t>Faster: Nhanh hơn. JSX thực hiện tối ưu hóa trong khi biên dịch</w:t>
      </w:r>
      <w:r>
        <w:t xml:space="preserve"> sang mã Javacsript. Các mã này cho thời gian thực hiện nhanh hơn nhiều so với một mã tương đương viết trực tiếp bằng Javascript. </w:t>
      </w:r>
    </w:p>
    <w:p w14:paraId="10A47108" w14:textId="77777777" w:rsidR="00A27D53" w:rsidRDefault="00A27D53">
      <w:pPr>
        <w:pStyle w:val="Heading2"/>
        <w:ind w:left="1571" w:firstLine="0"/>
        <w:rPr>
          <w:b w:val="0"/>
        </w:rPr>
      </w:pPr>
    </w:p>
    <w:p w14:paraId="0F9101FF" w14:textId="77777777" w:rsidR="00A27D53" w:rsidRDefault="00D33BC1">
      <w:pPr>
        <w:numPr>
          <w:ilvl w:val="0"/>
          <w:numId w:val="21"/>
        </w:numPr>
      </w:pPr>
      <w:r>
        <w:t>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w:t>
      </w:r>
      <w:r>
        <w:t xml:space="preserve">ch rất tốt. </w:t>
      </w:r>
    </w:p>
    <w:p w14:paraId="49064F0E" w14:textId="77777777" w:rsidR="00A27D53" w:rsidRDefault="00A27D53">
      <w:pPr>
        <w:pStyle w:val="Heading2"/>
        <w:ind w:left="0" w:firstLine="0"/>
        <w:rPr>
          <w:b w:val="0"/>
        </w:rPr>
      </w:pPr>
    </w:p>
    <w:p w14:paraId="1213A780" w14:textId="77777777" w:rsidR="00A27D53" w:rsidRDefault="00D33BC1">
      <w:pPr>
        <w:numPr>
          <w:ilvl w:val="0"/>
          <w:numId w:val="21"/>
        </w:numPr>
      </w:pPr>
      <w:r>
        <w:lastRenderedPageBreak/>
        <w:t>Easier: Dễ dàng hơn. JSX kế thừa dựa trên Javascript, vì vậy rất dễ dàng để cho các lập trình viên Javascripts có thể sử dụng.</w:t>
      </w:r>
    </w:p>
    <w:p w14:paraId="170DA40E" w14:textId="77777777" w:rsidR="00A27D53" w:rsidRDefault="00A27D53">
      <w:pPr>
        <w:pStyle w:val="Heading2"/>
        <w:ind w:left="851" w:firstLine="0"/>
        <w:rPr>
          <w:b w:val="0"/>
        </w:rPr>
      </w:pPr>
    </w:p>
    <w:p w14:paraId="015B7CAA" w14:textId="77777777" w:rsidR="00A27D53" w:rsidRDefault="00D33BC1">
      <w:pPr>
        <w:numPr>
          <w:ilvl w:val="0"/>
          <w:numId w:val="20"/>
        </w:numPr>
        <w:ind w:left="851"/>
      </w:pPr>
      <w:r>
        <w:t>React được xây dựng xung quanh các component, chứ không dùng template như các framework khác. Trong React, chúng t</w:t>
      </w:r>
      <w:r>
        <w: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w:t>
      </w:r>
      <w:r>
        <w:t>ạng thái riêng, có thể thay đổi, và React sẽ thực hiện cập nhật component dựa trên những thay đổi của trạng thái. Mọi thứ React đều là component. Chúng giúp bảo trì mã code khi làm việc với các dự án lớn. Một react component đơn giản chỉ cần một method ren</w:t>
      </w:r>
      <w:r>
        <w:t>der. Có rất nhiều methods khả dụng khác, nhưng render là method chủ đạo.</w:t>
      </w:r>
    </w:p>
    <w:p w14:paraId="2DCA357D" w14:textId="77777777" w:rsidR="00A27D53" w:rsidRDefault="00A27D53">
      <w:pPr>
        <w:pStyle w:val="Heading2"/>
        <w:ind w:left="851" w:firstLine="0"/>
        <w:rPr>
          <w:b w:val="0"/>
        </w:rPr>
      </w:pPr>
    </w:p>
    <w:p w14:paraId="4172CAF0" w14:textId="77777777" w:rsidR="00A27D53" w:rsidRDefault="00D33BC1">
      <w:pPr>
        <w:numPr>
          <w:ilvl w:val="0"/>
          <w:numId w:val="20"/>
        </w:numPr>
        <w:ind w:left="851"/>
      </w:pPr>
      <w:r>
        <w:t>Props: giúp các component tương tác với nhau, component nhận input gọi là props, và trả thuộc tính mô tả những gì component con sẽ render. Prop là bất biến.</w:t>
      </w:r>
    </w:p>
    <w:p w14:paraId="6BE025F3" w14:textId="77777777" w:rsidR="00A27D53" w:rsidRDefault="00A27D53">
      <w:pPr>
        <w:pStyle w:val="Heading2"/>
        <w:ind w:left="851" w:firstLine="60"/>
        <w:rPr>
          <w:b w:val="0"/>
        </w:rPr>
      </w:pPr>
    </w:p>
    <w:p w14:paraId="111CCBD3" w14:textId="77777777" w:rsidR="00A27D53" w:rsidRDefault="00D33BC1">
      <w:pPr>
        <w:numPr>
          <w:ilvl w:val="0"/>
          <w:numId w:val="20"/>
        </w:numPr>
        <w:ind w:left="851"/>
      </w:pPr>
      <w:r>
        <w:t>State: thể hiện trạng th</w:t>
      </w:r>
      <w:r>
        <w:t>ái của ứng dụng, khi state thay đồi thì component đồng thời render lại để cập nhật UI.</w:t>
      </w:r>
    </w:p>
    <w:p w14:paraId="18C40A8A" w14:textId="77777777" w:rsidR="00A27D53" w:rsidRDefault="00A27D53">
      <w:pPr>
        <w:pStyle w:val="Heading2"/>
        <w:spacing w:line="360" w:lineRule="auto"/>
        <w:ind w:left="567" w:firstLine="0"/>
        <w:rPr>
          <w:b w:val="0"/>
        </w:rPr>
      </w:pPr>
    </w:p>
    <w:p w14:paraId="33D4FC0B" w14:textId="77777777" w:rsidR="00A27D53" w:rsidRDefault="00D33BC1">
      <w:pPr>
        <w:pStyle w:val="Heading2"/>
        <w:numPr>
          <w:ilvl w:val="3"/>
          <w:numId w:val="10"/>
        </w:numPr>
        <w:spacing w:line="242" w:lineRule="auto"/>
        <w:ind w:left="903" w:hanging="779"/>
      </w:pPr>
      <w:bookmarkStart w:id="3789" w:name="_Toc185578152"/>
      <w:bookmarkStart w:id="3790" w:name="_Toc185579175"/>
      <w:bookmarkStart w:id="3791" w:name="_Toc185579279"/>
      <w:bookmarkStart w:id="3792" w:name="_Toc185587571"/>
      <w:bookmarkStart w:id="3793" w:name="_Toc185588618"/>
      <w:bookmarkStart w:id="3794" w:name="_Toc185597693"/>
      <w:bookmarkStart w:id="3795" w:name="_Toc185597874"/>
      <w:bookmarkStart w:id="3796" w:name="_Toc185598052"/>
      <w:bookmarkStart w:id="3797" w:name="_Toc185598229"/>
      <w:r>
        <w:t>Springboot</w:t>
      </w:r>
      <w:bookmarkEnd w:id="3789"/>
      <w:bookmarkEnd w:id="3790"/>
      <w:bookmarkEnd w:id="3791"/>
      <w:bookmarkEnd w:id="3792"/>
      <w:bookmarkEnd w:id="3793"/>
      <w:bookmarkEnd w:id="3794"/>
      <w:bookmarkEnd w:id="3795"/>
      <w:bookmarkEnd w:id="3796"/>
      <w:bookmarkEnd w:id="3797"/>
    </w:p>
    <w:p w14:paraId="0CD5F669" w14:textId="2D9F69F6" w:rsidR="00A27D53" w:rsidDel="006869FF" w:rsidRDefault="00A27D53">
      <w:pPr>
        <w:pStyle w:val="Heading2"/>
        <w:spacing w:line="242" w:lineRule="auto"/>
        <w:rPr>
          <w:del w:id="3798" w:author="MinhHieu" w:date="2024-12-20T09:46:00Z"/>
        </w:rPr>
      </w:pPr>
    </w:p>
    <w:p w14:paraId="075AC768" w14:textId="77777777" w:rsidR="00A27D53" w:rsidRDefault="00A27D53">
      <w:pPr>
        <w:pStyle w:val="Heading2"/>
        <w:spacing w:line="242" w:lineRule="auto"/>
      </w:pPr>
    </w:p>
    <w:p w14:paraId="394F0804" w14:textId="77777777" w:rsidR="006869FF" w:rsidRDefault="00D33BC1">
      <w:pPr>
        <w:keepNext/>
        <w:pBdr>
          <w:top w:val="nil"/>
          <w:left w:val="nil"/>
          <w:bottom w:val="nil"/>
          <w:right w:val="nil"/>
          <w:between w:val="nil"/>
        </w:pBdr>
        <w:spacing w:before="0" w:line="240" w:lineRule="auto"/>
        <w:ind w:left="1276" w:right="0" w:firstLine="0"/>
        <w:rPr>
          <w:ins w:id="3799" w:author="MinhHieu" w:date="2024-12-20T09:45:00Z"/>
        </w:rPr>
        <w:pPrChange w:id="3800" w:author="MinhHieu" w:date="2024-12-20T09:45:00Z">
          <w:pPr>
            <w:pBdr>
              <w:top w:val="nil"/>
              <w:left w:val="nil"/>
              <w:bottom w:val="nil"/>
              <w:right w:val="nil"/>
              <w:between w:val="nil"/>
            </w:pBdr>
            <w:spacing w:before="0" w:line="240" w:lineRule="auto"/>
            <w:ind w:left="1276" w:right="0" w:firstLine="0"/>
          </w:pPr>
        </w:pPrChange>
      </w:pPr>
      <w:r>
        <w:rPr>
          <w:noProof/>
          <w:color w:val="000000"/>
        </w:rPr>
        <w:drawing>
          <wp:inline distT="0" distB="0" distL="0" distR="0" wp14:anchorId="43AF2E34" wp14:editId="328C6406">
            <wp:extent cx="3860997" cy="1847850"/>
            <wp:effectExtent l="0" t="0" r="0" b="0"/>
            <wp:docPr id="2025060278" name="image69.png" descr="Spring Boot"/>
            <wp:cNvGraphicFramePr/>
            <a:graphic xmlns:a="http://schemas.openxmlformats.org/drawingml/2006/main">
              <a:graphicData uri="http://schemas.openxmlformats.org/drawingml/2006/picture">
                <pic:pic xmlns:pic="http://schemas.openxmlformats.org/drawingml/2006/picture">
                  <pic:nvPicPr>
                    <pic:cNvPr id="0" name="image69.png" descr="Spring Boot"/>
                    <pic:cNvPicPr preferRelativeResize="0"/>
                  </pic:nvPicPr>
                  <pic:blipFill>
                    <a:blip r:embed="rId44"/>
                    <a:srcRect/>
                    <a:stretch>
                      <a:fillRect/>
                    </a:stretch>
                  </pic:blipFill>
                  <pic:spPr>
                    <a:xfrm>
                      <a:off x="0" y="0"/>
                      <a:ext cx="3860997" cy="1847850"/>
                    </a:xfrm>
                    <a:prstGeom prst="rect">
                      <a:avLst/>
                    </a:prstGeom>
                    <a:ln/>
                  </pic:spPr>
                </pic:pic>
              </a:graphicData>
            </a:graphic>
          </wp:inline>
        </w:drawing>
      </w:r>
    </w:p>
    <w:p w14:paraId="40A0892B" w14:textId="2E4FCB81" w:rsidR="00A27D53" w:rsidRPr="006869FF" w:rsidRDefault="006869FF">
      <w:pPr>
        <w:pStyle w:val="Caption"/>
        <w:jc w:val="center"/>
        <w:rPr>
          <w:color w:val="auto"/>
          <w:sz w:val="26"/>
          <w:szCs w:val="26"/>
          <w:lang w:val="vi-VN"/>
          <w:rPrChange w:id="3801" w:author="MinhHieu" w:date="2024-12-20T09:46:00Z">
            <w:rPr>
              <w:color w:val="000000"/>
              <w:sz w:val="20"/>
              <w:szCs w:val="20"/>
            </w:rPr>
          </w:rPrChange>
        </w:rPr>
        <w:pPrChange w:id="3802" w:author="MinhHieu" w:date="2024-12-20T09:46:00Z">
          <w:pPr>
            <w:pBdr>
              <w:top w:val="nil"/>
              <w:left w:val="nil"/>
              <w:bottom w:val="nil"/>
              <w:right w:val="nil"/>
              <w:between w:val="nil"/>
            </w:pBdr>
            <w:spacing w:before="0" w:line="240" w:lineRule="auto"/>
            <w:ind w:left="1276" w:right="0" w:firstLine="0"/>
          </w:pPr>
        </w:pPrChange>
      </w:pPr>
      <w:bookmarkStart w:id="3803" w:name="_Toc185580578"/>
      <w:bookmarkStart w:id="3804" w:name="_Toc185581379"/>
      <w:bookmarkStart w:id="3805" w:name="_Toc185587443"/>
      <w:bookmarkStart w:id="3806" w:name="_Toc185597623"/>
      <w:ins w:id="3807" w:author="MinhHieu" w:date="2024-12-20T09:45:00Z">
        <w:r w:rsidRPr="006869FF">
          <w:rPr>
            <w:color w:val="auto"/>
            <w:sz w:val="26"/>
            <w:szCs w:val="26"/>
            <w:rPrChange w:id="3808" w:author="MinhHieu" w:date="2024-12-20T09:46:00Z">
              <w:rPr/>
            </w:rPrChange>
          </w:rPr>
          <w:t>Hình 1.</w:t>
        </w:r>
        <w:r w:rsidRPr="006869FF">
          <w:rPr>
            <w:color w:val="auto"/>
            <w:sz w:val="26"/>
            <w:szCs w:val="26"/>
            <w:rPrChange w:id="3809" w:author="MinhHieu" w:date="2024-12-20T09:46:00Z">
              <w:rPr/>
            </w:rPrChange>
          </w:rPr>
          <w:fldChar w:fldCharType="begin"/>
        </w:r>
        <w:r w:rsidRPr="006869FF">
          <w:rPr>
            <w:color w:val="auto"/>
            <w:sz w:val="26"/>
            <w:szCs w:val="26"/>
            <w:rPrChange w:id="3810" w:author="MinhHieu" w:date="2024-12-20T09:46:00Z">
              <w:rPr/>
            </w:rPrChange>
          </w:rPr>
          <w:instrText xml:space="preserve"> SEQ Hình_1. \* ARABIC </w:instrText>
        </w:r>
      </w:ins>
      <w:r w:rsidRPr="006869FF">
        <w:rPr>
          <w:color w:val="auto"/>
          <w:sz w:val="26"/>
          <w:szCs w:val="26"/>
          <w:rPrChange w:id="3811" w:author="MinhHieu" w:date="2024-12-20T09:46:00Z">
            <w:rPr/>
          </w:rPrChange>
        </w:rPr>
        <w:fldChar w:fldCharType="separate"/>
      </w:r>
      <w:ins w:id="3812" w:author="MinhHieu" w:date="2024-12-20T09:46:00Z">
        <w:r>
          <w:rPr>
            <w:noProof/>
            <w:color w:val="auto"/>
            <w:sz w:val="26"/>
            <w:szCs w:val="26"/>
          </w:rPr>
          <w:t>5</w:t>
        </w:r>
      </w:ins>
      <w:ins w:id="3813" w:author="MinhHieu" w:date="2024-12-20T09:45:00Z">
        <w:r w:rsidRPr="006869FF">
          <w:rPr>
            <w:color w:val="auto"/>
            <w:sz w:val="26"/>
            <w:szCs w:val="26"/>
            <w:rPrChange w:id="3814" w:author="MinhHieu" w:date="2024-12-20T09:46:00Z">
              <w:rPr/>
            </w:rPrChange>
          </w:rPr>
          <w:fldChar w:fldCharType="end"/>
        </w:r>
      </w:ins>
      <w:ins w:id="3815" w:author="MinhHieu" w:date="2024-12-20T09:46:00Z">
        <w:r w:rsidRPr="006869FF">
          <w:rPr>
            <w:color w:val="auto"/>
            <w:sz w:val="26"/>
            <w:szCs w:val="26"/>
            <w:lang w:val="vi-VN"/>
            <w:rPrChange w:id="3816" w:author="MinhHieu" w:date="2024-12-20T09:46:00Z">
              <w:rPr>
                <w:lang w:val="vi-VN"/>
              </w:rPr>
            </w:rPrChange>
          </w:rPr>
          <w:t xml:space="preserve"> </w:t>
        </w:r>
        <w:r w:rsidRPr="006869FF">
          <w:rPr>
            <w:color w:val="auto"/>
            <w:sz w:val="26"/>
            <w:szCs w:val="26"/>
            <w:rPrChange w:id="3817" w:author="MinhHieu" w:date="2024-12-20T09:46:00Z">
              <w:rPr/>
            </w:rPrChange>
          </w:rPr>
          <w:t>Springboot</w:t>
        </w:r>
      </w:ins>
      <w:bookmarkEnd w:id="3803"/>
      <w:bookmarkEnd w:id="3804"/>
      <w:bookmarkEnd w:id="3805"/>
      <w:bookmarkEnd w:id="3806"/>
    </w:p>
    <w:p w14:paraId="69BB0CC9" w14:textId="62C06D09" w:rsidR="00A27D53" w:rsidDel="006869FF" w:rsidRDefault="00D33BC1">
      <w:pPr>
        <w:spacing w:before="145"/>
        <w:ind w:left="3402" w:firstLine="0"/>
        <w:rPr>
          <w:del w:id="3818" w:author="MinhHieu" w:date="2024-12-20T09:46:00Z"/>
          <w:i/>
        </w:rPr>
      </w:pPr>
      <w:bookmarkStart w:id="3819" w:name="_heading=h.3tbugp1" w:colFirst="0" w:colLast="0"/>
      <w:bookmarkEnd w:id="3819"/>
      <w:del w:id="3820" w:author="MinhHieu" w:date="2024-12-20T09:46:00Z">
        <w:r w:rsidDel="006869FF">
          <w:rPr>
            <w:i/>
          </w:rPr>
          <w:delText>Hình 1.5 Springboot</w:delText>
        </w:r>
      </w:del>
    </w:p>
    <w:p w14:paraId="47E676E0" w14:textId="0E0BFCEC" w:rsidR="00A27D53" w:rsidDel="006869FF" w:rsidRDefault="00A27D53">
      <w:pPr>
        <w:spacing w:before="145"/>
        <w:ind w:left="3402" w:firstLine="0"/>
        <w:rPr>
          <w:del w:id="3821" w:author="MinhHieu" w:date="2024-12-20T09:46:00Z"/>
          <w:i/>
        </w:rPr>
      </w:pPr>
    </w:p>
    <w:p w14:paraId="6F6B52E1" w14:textId="77777777" w:rsidR="00A27D53" w:rsidRDefault="00A27D53">
      <w:pPr>
        <w:tabs>
          <w:tab w:val="left" w:pos="543"/>
        </w:tabs>
        <w:spacing w:line="288" w:lineRule="auto"/>
        <w:rPr>
          <w:rFonts w:ascii="Verdana" w:eastAsia="Verdana" w:hAnsi="Verdana" w:cs="Verdana"/>
          <w:sz w:val="16"/>
          <w:szCs w:val="16"/>
        </w:rPr>
      </w:pPr>
    </w:p>
    <w:p w14:paraId="035763F9" w14:textId="77777777" w:rsidR="00A27D53" w:rsidRPr="006869FF" w:rsidRDefault="00D33BC1">
      <w:pPr>
        <w:numPr>
          <w:ilvl w:val="4"/>
          <w:numId w:val="10"/>
        </w:numPr>
        <w:pBdr>
          <w:top w:val="nil"/>
          <w:left w:val="nil"/>
          <w:bottom w:val="nil"/>
          <w:right w:val="nil"/>
          <w:between w:val="nil"/>
        </w:pBdr>
        <w:tabs>
          <w:tab w:val="left" w:pos="543"/>
        </w:tabs>
        <w:spacing w:before="0" w:line="360" w:lineRule="auto"/>
        <w:ind w:left="543" w:right="0" w:hanging="419"/>
        <w:rPr>
          <w:rFonts w:asciiTheme="majorHAnsi" w:eastAsia="Cambria" w:hAnsiTheme="majorHAnsi" w:cstheme="majorHAnsi"/>
          <w:color w:val="000000"/>
          <w:rPrChange w:id="3822" w:author="MinhHieu" w:date="2024-12-20T09:50:00Z">
            <w:rPr>
              <w:rFonts w:ascii="Cambria" w:eastAsia="Cambria" w:hAnsi="Cambria" w:cs="Cambria"/>
              <w:color w:val="000000"/>
            </w:rPr>
          </w:rPrChange>
        </w:rPr>
      </w:pPr>
      <w:r w:rsidRPr="006869FF">
        <w:rPr>
          <w:rFonts w:asciiTheme="majorHAnsi" w:eastAsia="Cambria" w:hAnsiTheme="majorHAnsi" w:cstheme="majorHAnsi"/>
          <w:color w:val="000000"/>
          <w:rPrChange w:id="3823" w:author="MinhHieu" w:date="2024-12-20T09:50:00Z">
            <w:rPr>
              <w:rFonts w:ascii="Cambria" w:eastAsia="Cambria" w:hAnsi="Cambria" w:cs="Cambria"/>
              <w:color w:val="000000"/>
            </w:rPr>
          </w:rPrChange>
        </w:rPr>
        <w:lastRenderedPageBreak/>
        <w:t>Spring Boot là m</w:t>
      </w:r>
      <w:r w:rsidRPr="006869FF">
        <w:rPr>
          <w:rFonts w:asciiTheme="majorHAnsi" w:eastAsia="Cambria" w:hAnsiTheme="majorHAnsi" w:cstheme="majorHAnsi"/>
          <w:color w:val="000000"/>
          <w:rPrChange w:id="3824" w:author="MinhHieu" w:date="2024-12-20T09:50:00Z">
            <w:rPr>
              <w:rFonts w:ascii="Cambria" w:eastAsia="Cambria" w:hAnsi="Cambria" w:cs="Cambria"/>
              <w:color w:val="000000"/>
            </w:rPr>
          </w:rPrChange>
        </w:rPr>
        <w:t>ộ</w:t>
      </w:r>
      <w:r w:rsidRPr="006869FF">
        <w:rPr>
          <w:rFonts w:asciiTheme="majorHAnsi" w:eastAsia="Cambria" w:hAnsiTheme="majorHAnsi" w:cstheme="majorHAnsi"/>
          <w:color w:val="000000"/>
          <w:rPrChange w:id="3825" w:author="MinhHieu" w:date="2024-12-20T09:50:00Z">
            <w:rPr>
              <w:rFonts w:ascii="Cambria" w:eastAsia="Cambria" w:hAnsi="Cambria" w:cs="Cambria"/>
              <w:color w:val="000000"/>
            </w:rPr>
          </w:rPrChange>
        </w:rPr>
        <w:t>t framework Java đư</w:t>
      </w:r>
      <w:r w:rsidRPr="006869FF">
        <w:rPr>
          <w:rFonts w:asciiTheme="majorHAnsi" w:eastAsia="Cambria" w:hAnsiTheme="majorHAnsi" w:cstheme="majorHAnsi"/>
          <w:color w:val="000000"/>
          <w:rPrChange w:id="3826" w:author="MinhHieu" w:date="2024-12-20T09:50:00Z">
            <w:rPr>
              <w:rFonts w:ascii="Cambria" w:eastAsia="Cambria" w:hAnsi="Cambria" w:cs="Cambria"/>
              <w:color w:val="000000"/>
            </w:rPr>
          </w:rPrChange>
        </w:rPr>
        <w:t>ợ</w:t>
      </w:r>
      <w:r w:rsidRPr="006869FF">
        <w:rPr>
          <w:rFonts w:asciiTheme="majorHAnsi" w:eastAsia="Cambria" w:hAnsiTheme="majorHAnsi" w:cstheme="majorHAnsi"/>
          <w:color w:val="000000"/>
          <w:rPrChange w:id="3827" w:author="MinhHieu" w:date="2024-12-20T09:50:00Z">
            <w:rPr>
              <w:rFonts w:ascii="Cambria" w:eastAsia="Cambria" w:hAnsi="Cambria" w:cs="Cambria"/>
              <w:color w:val="000000"/>
            </w:rPr>
          </w:rPrChange>
        </w:rPr>
        <w:t>c s</w:t>
      </w:r>
      <w:r w:rsidRPr="006869FF">
        <w:rPr>
          <w:rFonts w:asciiTheme="majorHAnsi" w:eastAsia="Cambria" w:hAnsiTheme="majorHAnsi" w:cstheme="majorHAnsi"/>
          <w:color w:val="000000"/>
          <w:rPrChange w:id="3828" w:author="MinhHieu" w:date="2024-12-20T09:50:00Z">
            <w:rPr>
              <w:rFonts w:ascii="Cambria" w:eastAsia="Cambria" w:hAnsi="Cambria" w:cs="Cambria"/>
              <w:color w:val="000000"/>
            </w:rPr>
          </w:rPrChange>
        </w:rPr>
        <w:t>ử</w:t>
      </w:r>
      <w:r w:rsidRPr="006869FF">
        <w:rPr>
          <w:rFonts w:asciiTheme="majorHAnsi" w:eastAsia="Cambria" w:hAnsiTheme="majorHAnsi" w:cstheme="majorHAnsi"/>
          <w:color w:val="000000"/>
          <w:rPrChange w:id="3829" w:author="MinhHieu" w:date="2024-12-20T09:50:00Z">
            <w:rPr>
              <w:rFonts w:ascii="Cambria" w:eastAsia="Cambria" w:hAnsi="Cambria" w:cs="Cambria"/>
              <w:color w:val="000000"/>
            </w:rPr>
          </w:rPrChange>
        </w:rPr>
        <w:t xml:space="preserve"> d</w:t>
      </w:r>
      <w:r w:rsidRPr="006869FF">
        <w:rPr>
          <w:rFonts w:asciiTheme="majorHAnsi" w:eastAsia="Cambria" w:hAnsiTheme="majorHAnsi" w:cstheme="majorHAnsi"/>
          <w:color w:val="000000"/>
          <w:rPrChange w:id="3830" w:author="MinhHieu" w:date="2024-12-20T09:50:00Z">
            <w:rPr>
              <w:rFonts w:ascii="Cambria" w:eastAsia="Cambria" w:hAnsi="Cambria" w:cs="Cambria"/>
              <w:color w:val="000000"/>
            </w:rPr>
          </w:rPrChange>
        </w:rPr>
        <w:t>ụ</w:t>
      </w:r>
      <w:r w:rsidRPr="006869FF">
        <w:rPr>
          <w:rFonts w:asciiTheme="majorHAnsi" w:eastAsia="Cambria" w:hAnsiTheme="majorHAnsi" w:cstheme="majorHAnsi"/>
          <w:color w:val="000000"/>
          <w:rPrChange w:id="3831" w:author="MinhHieu" w:date="2024-12-20T09:50:00Z">
            <w:rPr>
              <w:rFonts w:ascii="Cambria" w:eastAsia="Cambria" w:hAnsi="Cambria" w:cs="Cambria"/>
              <w:color w:val="000000"/>
            </w:rPr>
          </w:rPrChange>
        </w:rPr>
        <w:t>ng đ</w:t>
      </w:r>
      <w:r w:rsidRPr="006869FF">
        <w:rPr>
          <w:rFonts w:asciiTheme="majorHAnsi" w:eastAsia="Cambria" w:hAnsiTheme="majorHAnsi" w:cstheme="majorHAnsi"/>
          <w:color w:val="000000"/>
          <w:rPrChange w:id="3832" w:author="MinhHieu" w:date="2024-12-20T09:50:00Z">
            <w:rPr>
              <w:rFonts w:ascii="Cambria" w:eastAsia="Cambria" w:hAnsi="Cambria" w:cs="Cambria"/>
              <w:color w:val="000000"/>
            </w:rPr>
          </w:rPrChange>
        </w:rPr>
        <w:t>ể</w:t>
      </w:r>
      <w:r w:rsidRPr="006869FF">
        <w:rPr>
          <w:rFonts w:asciiTheme="majorHAnsi" w:eastAsia="Cambria" w:hAnsiTheme="majorHAnsi" w:cstheme="majorHAnsi"/>
          <w:color w:val="000000"/>
          <w:rPrChange w:id="3833" w:author="MinhHieu" w:date="2024-12-20T09:50:00Z">
            <w:rPr>
              <w:rFonts w:ascii="Cambria" w:eastAsia="Cambria" w:hAnsi="Cambria" w:cs="Cambria"/>
              <w:color w:val="000000"/>
            </w:rPr>
          </w:rPrChange>
        </w:rPr>
        <w:t xml:space="preserve"> xây d</w:t>
      </w:r>
      <w:r w:rsidRPr="006869FF">
        <w:rPr>
          <w:rFonts w:asciiTheme="majorHAnsi" w:eastAsia="Cambria" w:hAnsiTheme="majorHAnsi" w:cstheme="majorHAnsi"/>
          <w:color w:val="000000"/>
          <w:rPrChange w:id="3834" w:author="MinhHieu" w:date="2024-12-20T09:50:00Z">
            <w:rPr>
              <w:rFonts w:ascii="Cambria" w:eastAsia="Cambria" w:hAnsi="Cambria" w:cs="Cambria"/>
              <w:color w:val="000000"/>
            </w:rPr>
          </w:rPrChange>
        </w:rPr>
        <w:t>ự</w:t>
      </w:r>
      <w:r w:rsidRPr="006869FF">
        <w:rPr>
          <w:rFonts w:asciiTheme="majorHAnsi" w:eastAsia="Cambria" w:hAnsiTheme="majorHAnsi" w:cstheme="majorHAnsi"/>
          <w:color w:val="000000"/>
          <w:rPrChange w:id="3835" w:author="MinhHieu" w:date="2024-12-20T09:50:00Z">
            <w:rPr>
              <w:rFonts w:ascii="Cambria" w:eastAsia="Cambria" w:hAnsi="Cambria" w:cs="Cambria"/>
              <w:color w:val="000000"/>
            </w:rPr>
          </w:rPrChange>
        </w:rPr>
        <w:t xml:space="preserve">ng các </w:t>
      </w:r>
      <w:r w:rsidRPr="006869FF">
        <w:rPr>
          <w:rFonts w:asciiTheme="majorHAnsi" w:eastAsia="Cambria" w:hAnsiTheme="majorHAnsi" w:cstheme="majorHAnsi"/>
          <w:color w:val="000000"/>
          <w:rPrChange w:id="3836" w:author="MinhHieu" w:date="2024-12-20T09:50:00Z">
            <w:rPr>
              <w:rFonts w:ascii="Cambria" w:eastAsia="Cambria" w:hAnsi="Cambria" w:cs="Cambria"/>
              <w:color w:val="000000"/>
            </w:rPr>
          </w:rPrChange>
        </w:rPr>
        <w:t>ứ</w:t>
      </w:r>
      <w:r w:rsidRPr="006869FF">
        <w:rPr>
          <w:rFonts w:asciiTheme="majorHAnsi" w:eastAsia="Cambria" w:hAnsiTheme="majorHAnsi" w:cstheme="majorHAnsi"/>
          <w:color w:val="000000"/>
          <w:rPrChange w:id="3837" w:author="MinhHieu" w:date="2024-12-20T09:50:00Z">
            <w:rPr>
              <w:rFonts w:ascii="Cambria" w:eastAsia="Cambria" w:hAnsi="Cambria" w:cs="Cambria"/>
              <w:color w:val="000000"/>
            </w:rPr>
          </w:rPrChange>
        </w:rPr>
        <w:t>ng d</w:t>
      </w:r>
      <w:r w:rsidRPr="006869FF">
        <w:rPr>
          <w:rFonts w:asciiTheme="majorHAnsi" w:eastAsia="Cambria" w:hAnsiTheme="majorHAnsi" w:cstheme="majorHAnsi"/>
          <w:color w:val="000000"/>
          <w:rPrChange w:id="3838" w:author="MinhHieu" w:date="2024-12-20T09:50:00Z">
            <w:rPr>
              <w:rFonts w:ascii="Cambria" w:eastAsia="Cambria" w:hAnsi="Cambria" w:cs="Cambria"/>
              <w:color w:val="000000"/>
            </w:rPr>
          </w:rPrChange>
        </w:rPr>
        <w:t>ụ</w:t>
      </w:r>
      <w:r w:rsidRPr="006869FF">
        <w:rPr>
          <w:rFonts w:asciiTheme="majorHAnsi" w:eastAsia="Cambria" w:hAnsiTheme="majorHAnsi" w:cstheme="majorHAnsi"/>
          <w:color w:val="000000"/>
          <w:rPrChange w:id="3839" w:author="MinhHieu" w:date="2024-12-20T09:50:00Z">
            <w:rPr>
              <w:rFonts w:ascii="Cambria" w:eastAsia="Cambria" w:hAnsi="Cambria" w:cs="Cambria"/>
              <w:color w:val="000000"/>
            </w:rPr>
          </w:rPrChange>
        </w:rPr>
        <w:t>ng và d</w:t>
      </w:r>
      <w:r w:rsidRPr="006869FF">
        <w:rPr>
          <w:rFonts w:asciiTheme="majorHAnsi" w:eastAsia="Cambria" w:hAnsiTheme="majorHAnsi" w:cstheme="majorHAnsi"/>
          <w:color w:val="000000"/>
          <w:rPrChange w:id="3840" w:author="MinhHieu" w:date="2024-12-20T09:50:00Z">
            <w:rPr>
              <w:rFonts w:ascii="Cambria" w:eastAsia="Cambria" w:hAnsi="Cambria" w:cs="Cambria"/>
              <w:color w:val="000000"/>
            </w:rPr>
          </w:rPrChange>
        </w:rPr>
        <w:t>ị</w:t>
      </w:r>
      <w:r w:rsidRPr="006869FF">
        <w:rPr>
          <w:rFonts w:asciiTheme="majorHAnsi" w:eastAsia="Cambria" w:hAnsiTheme="majorHAnsi" w:cstheme="majorHAnsi"/>
          <w:color w:val="000000"/>
          <w:rPrChange w:id="3841" w:author="MinhHieu" w:date="2024-12-20T09:50:00Z">
            <w:rPr>
              <w:rFonts w:ascii="Cambria" w:eastAsia="Cambria" w:hAnsi="Cambria" w:cs="Cambria"/>
              <w:color w:val="000000"/>
            </w:rPr>
          </w:rPrChange>
        </w:rPr>
        <w:t>ch v</w:t>
      </w:r>
      <w:r w:rsidRPr="006869FF">
        <w:rPr>
          <w:rFonts w:asciiTheme="majorHAnsi" w:eastAsia="Cambria" w:hAnsiTheme="majorHAnsi" w:cstheme="majorHAnsi"/>
          <w:color w:val="000000"/>
          <w:rPrChange w:id="3842" w:author="MinhHieu" w:date="2024-12-20T09:50:00Z">
            <w:rPr>
              <w:rFonts w:ascii="Cambria" w:eastAsia="Cambria" w:hAnsi="Cambria" w:cs="Cambria"/>
              <w:color w:val="000000"/>
            </w:rPr>
          </w:rPrChange>
        </w:rPr>
        <w:t>ụ</w:t>
      </w:r>
      <w:r w:rsidRPr="006869FF">
        <w:rPr>
          <w:rFonts w:asciiTheme="majorHAnsi" w:eastAsia="Cambria" w:hAnsiTheme="majorHAnsi" w:cstheme="majorHAnsi"/>
          <w:color w:val="000000"/>
          <w:rPrChange w:id="3843" w:author="MinhHieu" w:date="2024-12-20T09:50:00Z">
            <w:rPr>
              <w:rFonts w:ascii="Cambria" w:eastAsia="Cambria" w:hAnsi="Cambria" w:cs="Cambria"/>
              <w:color w:val="000000"/>
            </w:rPr>
          </w:rPrChange>
        </w:rPr>
        <w:t xml:space="preserve"> </w:t>
      </w:r>
      <w:r w:rsidRPr="006869FF">
        <w:rPr>
          <w:rFonts w:asciiTheme="majorHAnsi" w:eastAsia="Cambria" w:hAnsiTheme="majorHAnsi" w:cstheme="majorHAnsi"/>
          <w:color w:val="000000"/>
          <w:rPrChange w:id="3844" w:author="MinhHieu" w:date="2024-12-20T09:50:00Z">
            <w:rPr>
              <w:rFonts w:ascii="Cambria" w:eastAsia="Cambria" w:hAnsi="Cambria" w:cs="Cambria"/>
              <w:color w:val="000000"/>
            </w:rPr>
          </w:rPrChange>
        </w:rPr>
        <w:t>web d</w:t>
      </w:r>
      <w:r w:rsidRPr="006869FF">
        <w:rPr>
          <w:rFonts w:asciiTheme="majorHAnsi" w:eastAsia="Cambria" w:hAnsiTheme="majorHAnsi" w:cstheme="majorHAnsi"/>
          <w:color w:val="000000"/>
          <w:rPrChange w:id="3845" w:author="MinhHieu" w:date="2024-12-20T09:50:00Z">
            <w:rPr>
              <w:rFonts w:ascii="Cambria" w:eastAsia="Cambria" w:hAnsi="Cambria" w:cs="Cambria"/>
              <w:color w:val="000000"/>
            </w:rPr>
          </w:rPrChange>
        </w:rPr>
        <w:t>ễ</w:t>
      </w:r>
      <w:r w:rsidRPr="006869FF">
        <w:rPr>
          <w:rFonts w:asciiTheme="majorHAnsi" w:eastAsia="Cambria" w:hAnsiTheme="majorHAnsi" w:cstheme="majorHAnsi"/>
          <w:color w:val="000000"/>
          <w:rPrChange w:id="3846" w:author="MinhHieu" w:date="2024-12-20T09:50:00Z">
            <w:rPr>
              <w:rFonts w:ascii="Cambria" w:eastAsia="Cambria" w:hAnsi="Cambria" w:cs="Cambria"/>
              <w:color w:val="000000"/>
            </w:rPr>
          </w:rPrChange>
        </w:rPr>
        <w:t xml:space="preserve"> dàng và nhanh chóng. N</w:t>
      </w:r>
      <w:r w:rsidRPr="006869FF">
        <w:rPr>
          <w:rFonts w:asciiTheme="majorHAnsi" w:eastAsia="Cambria" w:hAnsiTheme="majorHAnsi" w:cstheme="majorHAnsi"/>
          <w:color w:val="000000"/>
          <w:rPrChange w:id="3847" w:author="MinhHieu" w:date="2024-12-20T09:50:00Z">
            <w:rPr>
              <w:rFonts w:ascii="Cambria" w:eastAsia="Cambria" w:hAnsi="Cambria" w:cs="Cambria"/>
              <w:color w:val="000000"/>
            </w:rPr>
          </w:rPrChange>
        </w:rPr>
        <w:t>ề</w:t>
      </w:r>
      <w:r w:rsidRPr="006869FF">
        <w:rPr>
          <w:rFonts w:asciiTheme="majorHAnsi" w:eastAsia="Cambria" w:hAnsiTheme="majorHAnsi" w:cstheme="majorHAnsi"/>
          <w:color w:val="000000"/>
          <w:rPrChange w:id="3848" w:author="MinhHieu" w:date="2024-12-20T09:50:00Z">
            <w:rPr>
              <w:rFonts w:ascii="Cambria" w:eastAsia="Cambria" w:hAnsi="Cambria" w:cs="Cambria"/>
              <w:color w:val="000000"/>
            </w:rPr>
          </w:rPrChange>
        </w:rPr>
        <w:t>n t</w:t>
      </w:r>
      <w:r w:rsidRPr="006869FF">
        <w:rPr>
          <w:rFonts w:asciiTheme="majorHAnsi" w:eastAsia="Cambria" w:hAnsiTheme="majorHAnsi" w:cstheme="majorHAnsi"/>
          <w:color w:val="000000"/>
          <w:rPrChange w:id="3849" w:author="MinhHieu" w:date="2024-12-20T09:50:00Z">
            <w:rPr>
              <w:rFonts w:ascii="Cambria" w:eastAsia="Cambria" w:hAnsi="Cambria" w:cs="Cambria"/>
              <w:color w:val="000000"/>
            </w:rPr>
          </w:rPrChange>
        </w:rPr>
        <w:t>ả</w:t>
      </w:r>
      <w:r w:rsidRPr="006869FF">
        <w:rPr>
          <w:rFonts w:asciiTheme="majorHAnsi" w:eastAsia="Cambria" w:hAnsiTheme="majorHAnsi" w:cstheme="majorHAnsi"/>
          <w:color w:val="000000"/>
          <w:rPrChange w:id="3850" w:author="MinhHieu" w:date="2024-12-20T09:50:00Z">
            <w:rPr>
              <w:rFonts w:ascii="Cambria" w:eastAsia="Cambria" w:hAnsi="Cambria" w:cs="Cambria"/>
              <w:color w:val="000000"/>
            </w:rPr>
          </w:rPrChange>
        </w:rPr>
        <w:t>ng cung c</w:t>
      </w:r>
      <w:r w:rsidRPr="006869FF">
        <w:rPr>
          <w:rFonts w:asciiTheme="majorHAnsi" w:eastAsia="Cambria" w:hAnsiTheme="majorHAnsi" w:cstheme="majorHAnsi"/>
          <w:color w:val="000000"/>
          <w:rPrChange w:id="3851" w:author="MinhHieu" w:date="2024-12-20T09:50:00Z">
            <w:rPr>
              <w:rFonts w:ascii="Cambria" w:eastAsia="Cambria" w:hAnsi="Cambria" w:cs="Cambria"/>
              <w:color w:val="000000"/>
            </w:rPr>
          </w:rPrChange>
        </w:rPr>
        <w:t>ấ</w:t>
      </w:r>
      <w:r w:rsidRPr="006869FF">
        <w:rPr>
          <w:rFonts w:asciiTheme="majorHAnsi" w:eastAsia="Cambria" w:hAnsiTheme="majorHAnsi" w:cstheme="majorHAnsi"/>
          <w:color w:val="000000"/>
          <w:rPrChange w:id="3852" w:author="MinhHieu" w:date="2024-12-20T09:50:00Z">
            <w:rPr>
              <w:rFonts w:ascii="Cambria" w:eastAsia="Cambria" w:hAnsi="Cambria" w:cs="Cambria"/>
              <w:color w:val="000000"/>
            </w:rPr>
          </w:rPrChange>
        </w:rPr>
        <w:t>p các c</w:t>
      </w:r>
      <w:r w:rsidRPr="006869FF">
        <w:rPr>
          <w:rFonts w:asciiTheme="majorHAnsi" w:eastAsia="Cambria" w:hAnsiTheme="majorHAnsi" w:cstheme="majorHAnsi"/>
          <w:color w:val="000000"/>
          <w:rPrChange w:id="3853" w:author="MinhHieu" w:date="2024-12-20T09:50:00Z">
            <w:rPr>
              <w:rFonts w:ascii="Cambria" w:eastAsia="Cambria" w:hAnsi="Cambria" w:cs="Cambria"/>
              <w:color w:val="000000"/>
            </w:rPr>
          </w:rPrChange>
        </w:rPr>
        <w:t>ấ</w:t>
      </w:r>
      <w:r w:rsidRPr="006869FF">
        <w:rPr>
          <w:rFonts w:asciiTheme="majorHAnsi" w:eastAsia="Cambria" w:hAnsiTheme="majorHAnsi" w:cstheme="majorHAnsi"/>
          <w:color w:val="000000"/>
          <w:rPrChange w:id="3854" w:author="MinhHieu" w:date="2024-12-20T09:50:00Z">
            <w:rPr>
              <w:rFonts w:ascii="Cambria" w:eastAsia="Cambria" w:hAnsi="Cambria" w:cs="Cambria"/>
              <w:color w:val="000000"/>
            </w:rPr>
          </w:rPrChange>
        </w:rPr>
        <w:t>u hình m</w:t>
      </w:r>
      <w:r w:rsidRPr="006869FF">
        <w:rPr>
          <w:rFonts w:asciiTheme="majorHAnsi" w:eastAsia="Cambria" w:hAnsiTheme="majorHAnsi" w:cstheme="majorHAnsi"/>
          <w:color w:val="000000"/>
          <w:rPrChange w:id="3855" w:author="MinhHieu" w:date="2024-12-20T09:50:00Z">
            <w:rPr>
              <w:rFonts w:ascii="Cambria" w:eastAsia="Cambria" w:hAnsi="Cambria" w:cs="Cambria"/>
              <w:color w:val="000000"/>
            </w:rPr>
          </w:rPrChange>
        </w:rPr>
        <w:t>ặ</w:t>
      </w:r>
      <w:r w:rsidRPr="006869FF">
        <w:rPr>
          <w:rFonts w:asciiTheme="majorHAnsi" w:eastAsia="Cambria" w:hAnsiTheme="majorHAnsi" w:cstheme="majorHAnsi"/>
          <w:color w:val="000000"/>
          <w:rPrChange w:id="3856" w:author="MinhHieu" w:date="2024-12-20T09:50:00Z">
            <w:rPr>
              <w:rFonts w:ascii="Cambria" w:eastAsia="Cambria" w:hAnsi="Cambria" w:cs="Cambria"/>
              <w:color w:val="000000"/>
            </w:rPr>
          </w:rPrChange>
        </w:rPr>
        <w:t>c đ</w:t>
      </w:r>
      <w:r w:rsidRPr="006869FF">
        <w:rPr>
          <w:rFonts w:asciiTheme="majorHAnsi" w:eastAsia="Cambria" w:hAnsiTheme="majorHAnsi" w:cstheme="majorHAnsi"/>
          <w:color w:val="000000"/>
          <w:rPrChange w:id="3857" w:author="MinhHieu" w:date="2024-12-20T09:50:00Z">
            <w:rPr>
              <w:rFonts w:ascii="Cambria" w:eastAsia="Cambria" w:hAnsi="Cambria" w:cs="Cambria"/>
              <w:color w:val="000000"/>
            </w:rPr>
          </w:rPrChange>
        </w:rPr>
        <w:t>ị</w:t>
      </w:r>
      <w:r w:rsidRPr="006869FF">
        <w:rPr>
          <w:rFonts w:asciiTheme="majorHAnsi" w:eastAsia="Cambria" w:hAnsiTheme="majorHAnsi" w:cstheme="majorHAnsi"/>
          <w:color w:val="000000"/>
          <w:rPrChange w:id="3858" w:author="MinhHieu" w:date="2024-12-20T09:50:00Z">
            <w:rPr>
              <w:rFonts w:ascii="Cambria" w:eastAsia="Cambria" w:hAnsi="Cambria" w:cs="Cambria"/>
              <w:color w:val="000000"/>
            </w:rPr>
          </w:rPrChange>
        </w:rPr>
        <w:t>nh cho m</w:t>
      </w:r>
      <w:r w:rsidRPr="006869FF">
        <w:rPr>
          <w:rFonts w:asciiTheme="majorHAnsi" w:eastAsia="Cambria" w:hAnsiTheme="majorHAnsi" w:cstheme="majorHAnsi"/>
          <w:color w:val="000000"/>
          <w:rPrChange w:id="3859" w:author="MinhHieu" w:date="2024-12-20T09:50:00Z">
            <w:rPr>
              <w:rFonts w:ascii="Cambria" w:eastAsia="Cambria" w:hAnsi="Cambria" w:cs="Cambria"/>
              <w:color w:val="000000"/>
            </w:rPr>
          </w:rPrChange>
        </w:rPr>
        <w:t>ộ</w:t>
      </w:r>
      <w:r w:rsidRPr="006869FF">
        <w:rPr>
          <w:rFonts w:asciiTheme="majorHAnsi" w:eastAsia="Cambria" w:hAnsiTheme="majorHAnsi" w:cstheme="majorHAnsi"/>
          <w:color w:val="000000"/>
          <w:rPrChange w:id="3860" w:author="MinhHieu" w:date="2024-12-20T09:50:00Z">
            <w:rPr>
              <w:rFonts w:ascii="Cambria" w:eastAsia="Cambria" w:hAnsi="Cambria" w:cs="Cambria"/>
              <w:color w:val="000000"/>
            </w:rPr>
          </w:rPrChange>
        </w:rPr>
        <w:t>t s</w:t>
      </w:r>
      <w:r w:rsidRPr="006869FF">
        <w:rPr>
          <w:rFonts w:asciiTheme="majorHAnsi" w:eastAsia="Cambria" w:hAnsiTheme="majorHAnsi" w:cstheme="majorHAnsi"/>
          <w:color w:val="000000"/>
          <w:rPrChange w:id="3861" w:author="MinhHieu" w:date="2024-12-20T09:50:00Z">
            <w:rPr>
              <w:rFonts w:ascii="Cambria" w:eastAsia="Cambria" w:hAnsi="Cambria" w:cs="Cambria"/>
              <w:color w:val="000000"/>
            </w:rPr>
          </w:rPrChange>
        </w:rPr>
        <w:t>ố</w:t>
      </w:r>
      <w:r w:rsidRPr="006869FF">
        <w:rPr>
          <w:rFonts w:asciiTheme="majorHAnsi" w:eastAsia="Cambria" w:hAnsiTheme="majorHAnsi" w:cstheme="majorHAnsi"/>
          <w:color w:val="000000"/>
          <w:rPrChange w:id="3862" w:author="MinhHieu" w:date="2024-12-20T09:50:00Z">
            <w:rPr>
              <w:rFonts w:ascii="Cambria" w:eastAsia="Cambria" w:hAnsi="Cambria" w:cs="Cambria"/>
              <w:color w:val="000000"/>
            </w:rPr>
          </w:rPrChange>
        </w:rPr>
        <w:t xml:space="preserve"> thư vi</w:t>
      </w:r>
      <w:r w:rsidRPr="006869FF">
        <w:rPr>
          <w:rFonts w:asciiTheme="majorHAnsi" w:eastAsia="Cambria" w:hAnsiTheme="majorHAnsi" w:cstheme="majorHAnsi"/>
          <w:color w:val="000000"/>
          <w:rPrChange w:id="3863" w:author="MinhHieu" w:date="2024-12-20T09:50:00Z">
            <w:rPr>
              <w:rFonts w:ascii="Cambria" w:eastAsia="Cambria" w:hAnsi="Cambria" w:cs="Cambria"/>
              <w:color w:val="000000"/>
            </w:rPr>
          </w:rPrChange>
        </w:rPr>
        <w:t>ệ</w:t>
      </w:r>
      <w:r w:rsidRPr="006869FF">
        <w:rPr>
          <w:rFonts w:asciiTheme="majorHAnsi" w:eastAsia="Cambria" w:hAnsiTheme="majorHAnsi" w:cstheme="majorHAnsi"/>
          <w:color w:val="000000"/>
          <w:rPrChange w:id="3864" w:author="MinhHieu" w:date="2024-12-20T09:50:00Z">
            <w:rPr>
              <w:rFonts w:ascii="Cambria" w:eastAsia="Cambria" w:hAnsi="Cambria" w:cs="Cambria"/>
              <w:color w:val="000000"/>
            </w:rPr>
          </w:rPrChange>
        </w:rPr>
        <w:t>n và b</w:t>
      </w:r>
      <w:r w:rsidRPr="006869FF">
        <w:rPr>
          <w:rFonts w:asciiTheme="majorHAnsi" w:eastAsia="Cambria" w:hAnsiTheme="majorHAnsi" w:cstheme="majorHAnsi"/>
          <w:color w:val="000000"/>
          <w:rPrChange w:id="3865" w:author="MinhHieu" w:date="2024-12-20T09:50:00Z">
            <w:rPr>
              <w:rFonts w:ascii="Cambria" w:eastAsia="Cambria" w:hAnsi="Cambria" w:cs="Cambria"/>
              <w:color w:val="000000"/>
            </w:rPr>
          </w:rPrChange>
        </w:rPr>
        <w:t>ộ</w:t>
      </w:r>
      <w:r w:rsidRPr="006869FF">
        <w:rPr>
          <w:rFonts w:asciiTheme="majorHAnsi" w:eastAsia="Cambria" w:hAnsiTheme="majorHAnsi" w:cstheme="majorHAnsi"/>
          <w:color w:val="000000"/>
          <w:rPrChange w:id="3866" w:author="MinhHieu" w:date="2024-12-20T09:50:00Z">
            <w:rPr>
              <w:rFonts w:ascii="Cambria" w:eastAsia="Cambria" w:hAnsi="Cambria" w:cs="Cambria"/>
              <w:color w:val="000000"/>
            </w:rPr>
          </w:rPrChange>
        </w:rPr>
        <w:t xml:space="preserve"> công c</w:t>
      </w:r>
      <w:r w:rsidRPr="006869FF">
        <w:rPr>
          <w:rFonts w:asciiTheme="majorHAnsi" w:eastAsia="Cambria" w:hAnsiTheme="majorHAnsi" w:cstheme="majorHAnsi"/>
          <w:color w:val="000000"/>
          <w:rPrChange w:id="3867" w:author="MinhHieu" w:date="2024-12-20T09:50:00Z">
            <w:rPr>
              <w:rFonts w:ascii="Cambria" w:eastAsia="Cambria" w:hAnsi="Cambria" w:cs="Cambria"/>
              <w:color w:val="000000"/>
            </w:rPr>
          </w:rPrChange>
        </w:rPr>
        <w:t>ụ</w:t>
      </w:r>
      <w:r w:rsidRPr="006869FF">
        <w:rPr>
          <w:rFonts w:asciiTheme="majorHAnsi" w:eastAsia="Cambria" w:hAnsiTheme="majorHAnsi" w:cstheme="majorHAnsi"/>
          <w:color w:val="000000"/>
          <w:rPrChange w:id="3868" w:author="MinhHieu" w:date="2024-12-20T09:50:00Z">
            <w:rPr>
              <w:rFonts w:ascii="Cambria" w:eastAsia="Cambria" w:hAnsi="Cambria" w:cs="Cambria"/>
              <w:color w:val="000000"/>
            </w:rPr>
          </w:rPrChange>
        </w:rPr>
        <w:t xml:space="preserve"> h</w:t>
      </w:r>
      <w:r w:rsidRPr="006869FF">
        <w:rPr>
          <w:rFonts w:asciiTheme="majorHAnsi" w:eastAsia="Cambria" w:hAnsiTheme="majorHAnsi" w:cstheme="majorHAnsi"/>
          <w:color w:val="000000"/>
          <w:rPrChange w:id="3869" w:author="MinhHieu" w:date="2024-12-20T09:50:00Z">
            <w:rPr>
              <w:rFonts w:ascii="Cambria" w:eastAsia="Cambria" w:hAnsi="Cambria" w:cs="Cambria"/>
              <w:color w:val="000000"/>
            </w:rPr>
          </w:rPrChange>
        </w:rPr>
        <w:t>ỗ</w:t>
      </w:r>
      <w:r w:rsidRPr="006869FF">
        <w:rPr>
          <w:rFonts w:asciiTheme="majorHAnsi" w:eastAsia="Cambria" w:hAnsiTheme="majorHAnsi" w:cstheme="majorHAnsi"/>
          <w:color w:val="000000"/>
          <w:rPrChange w:id="3870" w:author="MinhHieu" w:date="2024-12-20T09:50:00Z">
            <w:rPr>
              <w:rFonts w:ascii="Cambria" w:eastAsia="Cambria" w:hAnsi="Cambria" w:cs="Cambria"/>
              <w:color w:val="000000"/>
            </w:rPr>
          </w:rPrChange>
        </w:rPr>
        <w:t xml:space="preserve"> tr</w:t>
      </w:r>
      <w:r w:rsidRPr="006869FF">
        <w:rPr>
          <w:rFonts w:asciiTheme="majorHAnsi" w:eastAsia="Cambria" w:hAnsiTheme="majorHAnsi" w:cstheme="majorHAnsi"/>
          <w:color w:val="000000"/>
          <w:rPrChange w:id="3871" w:author="MinhHieu" w:date="2024-12-20T09:50:00Z">
            <w:rPr>
              <w:rFonts w:ascii="Cambria" w:eastAsia="Cambria" w:hAnsi="Cambria" w:cs="Cambria"/>
              <w:color w:val="000000"/>
            </w:rPr>
          </w:rPrChange>
        </w:rPr>
        <w:t>ợ</w:t>
      </w:r>
      <w:r w:rsidRPr="006869FF">
        <w:rPr>
          <w:rFonts w:asciiTheme="majorHAnsi" w:eastAsia="Cambria" w:hAnsiTheme="majorHAnsi" w:cstheme="majorHAnsi"/>
          <w:color w:val="000000"/>
          <w:rPrChange w:id="3872" w:author="MinhHieu" w:date="2024-12-20T09:50:00Z">
            <w:rPr>
              <w:rFonts w:ascii="Cambria" w:eastAsia="Cambria" w:hAnsi="Cambria" w:cs="Cambria"/>
              <w:color w:val="000000"/>
            </w:rPr>
          </w:rPrChange>
        </w:rPr>
        <w:t xml:space="preserve"> xây d</w:t>
      </w:r>
      <w:r w:rsidRPr="006869FF">
        <w:rPr>
          <w:rFonts w:asciiTheme="majorHAnsi" w:eastAsia="Cambria" w:hAnsiTheme="majorHAnsi" w:cstheme="majorHAnsi"/>
          <w:color w:val="000000"/>
          <w:rPrChange w:id="3873" w:author="MinhHieu" w:date="2024-12-20T09:50:00Z">
            <w:rPr>
              <w:rFonts w:ascii="Cambria" w:eastAsia="Cambria" w:hAnsi="Cambria" w:cs="Cambria"/>
              <w:color w:val="000000"/>
            </w:rPr>
          </w:rPrChange>
        </w:rPr>
        <w:t>ự</w:t>
      </w:r>
      <w:r w:rsidRPr="006869FF">
        <w:rPr>
          <w:rFonts w:asciiTheme="majorHAnsi" w:eastAsia="Cambria" w:hAnsiTheme="majorHAnsi" w:cstheme="majorHAnsi"/>
          <w:color w:val="000000"/>
          <w:rPrChange w:id="3874" w:author="MinhHieu" w:date="2024-12-20T09:50:00Z">
            <w:rPr>
              <w:rFonts w:ascii="Cambria" w:eastAsia="Cambria" w:hAnsi="Cambria" w:cs="Cambria"/>
              <w:color w:val="000000"/>
            </w:rPr>
          </w:rPrChange>
        </w:rPr>
        <w:t>ng, tri</w:t>
      </w:r>
      <w:r w:rsidRPr="006869FF">
        <w:rPr>
          <w:rFonts w:asciiTheme="majorHAnsi" w:eastAsia="Cambria" w:hAnsiTheme="majorHAnsi" w:cstheme="majorHAnsi"/>
          <w:color w:val="000000"/>
          <w:rPrChange w:id="3875" w:author="MinhHieu" w:date="2024-12-20T09:50:00Z">
            <w:rPr>
              <w:rFonts w:ascii="Cambria" w:eastAsia="Cambria" w:hAnsi="Cambria" w:cs="Cambria"/>
              <w:color w:val="000000"/>
            </w:rPr>
          </w:rPrChange>
        </w:rPr>
        <w:t>ể</w:t>
      </w:r>
      <w:r w:rsidRPr="006869FF">
        <w:rPr>
          <w:rFonts w:asciiTheme="majorHAnsi" w:eastAsia="Cambria" w:hAnsiTheme="majorHAnsi" w:cstheme="majorHAnsi"/>
          <w:color w:val="000000"/>
          <w:rPrChange w:id="3876" w:author="MinhHieu" w:date="2024-12-20T09:50:00Z">
            <w:rPr>
              <w:rFonts w:ascii="Cambria" w:eastAsia="Cambria" w:hAnsi="Cambria" w:cs="Cambria"/>
              <w:color w:val="000000"/>
            </w:rPr>
          </w:rPrChange>
        </w:rPr>
        <w:t>n khai, qu</w:t>
      </w:r>
      <w:r w:rsidRPr="006869FF">
        <w:rPr>
          <w:rFonts w:asciiTheme="majorHAnsi" w:eastAsia="Cambria" w:hAnsiTheme="majorHAnsi" w:cstheme="majorHAnsi"/>
          <w:color w:val="000000"/>
          <w:rPrChange w:id="3877" w:author="MinhHieu" w:date="2024-12-20T09:50:00Z">
            <w:rPr>
              <w:rFonts w:ascii="Cambria" w:eastAsia="Cambria" w:hAnsi="Cambria" w:cs="Cambria"/>
              <w:color w:val="000000"/>
            </w:rPr>
          </w:rPrChange>
        </w:rPr>
        <w:t>ả</w:t>
      </w:r>
      <w:r w:rsidRPr="006869FF">
        <w:rPr>
          <w:rFonts w:asciiTheme="majorHAnsi" w:eastAsia="Cambria" w:hAnsiTheme="majorHAnsi" w:cstheme="majorHAnsi"/>
          <w:color w:val="000000"/>
          <w:rPrChange w:id="3878" w:author="MinhHieu" w:date="2024-12-20T09:50:00Z">
            <w:rPr>
              <w:rFonts w:ascii="Cambria" w:eastAsia="Cambria" w:hAnsi="Cambria" w:cs="Cambria"/>
              <w:color w:val="000000"/>
            </w:rPr>
          </w:rPrChange>
        </w:rPr>
        <w:t xml:space="preserve">n lý </w:t>
      </w:r>
      <w:r w:rsidRPr="006869FF">
        <w:rPr>
          <w:rFonts w:asciiTheme="majorHAnsi" w:eastAsia="Cambria" w:hAnsiTheme="majorHAnsi" w:cstheme="majorHAnsi"/>
          <w:color w:val="000000"/>
          <w:rPrChange w:id="3879" w:author="MinhHieu" w:date="2024-12-20T09:50:00Z">
            <w:rPr>
              <w:rFonts w:ascii="Cambria" w:eastAsia="Cambria" w:hAnsi="Cambria" w:cs="Cambria"/>
              <w:color w:val="000000"/>
            </w:rPr>
          </w:rPrChange>
        </w:rPr>
        <w:t>ứ</w:t>
      </w:r>
      <w:r w:rsidRPr="006869FF">
        <w:rPr>
          <w:rFonts w:asciiTheme="majorHAnsi" w:eastAsia="Cambria" w:hAnsiTheme="majorHAnsi" w:cstheme="majorHAnsi"/>
          <w:color w:val="000000"/>
          <w:rPrChange w:id="3880" w:author="MinhHieu" w:date="2024-12-20T09:50:00Z">
            <w:rPr>
              <w:rFonts w:ascii="Cambria" w:eastAsia="Cambria" w:hAnsi="Cambria" w:cs="Cambria"/>
              <w:color w:val="000000"/>
            </w:rPr>
          </w:rPrChange>
        </w:rPr>
        <w:t>ng d</w:t>
      </w:r>
      <w:r w:rsidRPr="006869FF">
        <w:rPr>
          <w:rFonts w:asciiTheme="majorHAnsi" w:eastAsia="Cambria" w:hAnsiTheme="majorHAnsi" w:cstheme="majorHAnsi"/>
          <w:color w:val="000000"/>
          <w:rPrChange w:id="3881" w:author="MinhHieu" w:date="2024-12-20T09:50:00Z">
            <w:rPr>
              <w:rFonts w:ascii="Cambria" w:eastAsia="Cambria" w:hAnsi="Cambria" w:cs="Cambria"/>
              <w:color w:val="000000"/>
            </w:rPr>
          </w:rPrChange>
        </w:rPr>
        <w:t>ụ</w:t>
      </w:r>
      <w:r w:rsidRPr="006869FF">
        <w:rPr>
          <w:rFonts w:asciiTheme="majorHAnsi" w:eastAsia="Cambria" w:hAnsiTheme="majorHAnsi" w:cstheme="majorHAnsi"/>
          <w:color w:val="000000"/>
          <w:rPrChange w:id="3882" w:author="MinhHieu" w:date="2024-12-20T09:50:00Z">
            <w:rPr>
              <w:rFonts w:ascii="Cambria" w:eastAsia="Cambria" w:hAnsi="Cambria" w:cs="Cambria"/>
              <w:color w:val="000000"/>
            </w:rPr>
          </w:rPrChange>
        </w:rPr>
        <w:t>ng Spring-based.</w:t>
      </w:r>
      <w:r w:rsidRPr="006869FF">
        <w:rPr>
          <w:rFonts w:asciiTheme="majorHAnsi" w:hAnsiTheme="majorHAnsi" w:cstheme="majorHAnsi"/>
          <w:color w:val="000000"/>
          <w:sz w:val="22"/>
          <w:szCs w:val="22"/>
          <w:rPrChange w:id="3883" w:author="MinhHieu" w:date="2024-12-20T09:50:00Z">
            <w:rPr>
              <w:color w:val="000000"/>
              <w:sz w:val="22"/>
              <w:szCs w:val="22"/>
            </w:rPr>
          </w:rPrChange>
        </w:rPr>
        <w:t xml:space="preserve"> </w:t>
      </w:r>
      <w:r w:rsidRPr="006869FF">
        <w:rPr>
          <w:rFonts w:asciiTheme="majorHAnsi" w:eastAsia="Cambria" w:hAnsiTheme="majorHAnsi" w:cstheme="majorHAnsi"/>
          <w:color w:val="000000"/>
          <w:rPrChange w:id="3884" w:author="MinhHieu" w:date="2024-12-20T09:50:00Z">
            <w:rPr>
              <w:rFonts w:ascii="Cambria" w:eastAsia="Cambria" w:hAnsi="Cambria" w:cs="Cambria"/>
              <w:color w:val="000000"/>
            </w:rPr>
          </w:rPrChange>
        </w:rPr>
        <w:t>Cách Spring Boot ho</w:t>
      </w:r>
      <w:r w:rsidRPr="006869FF">
        <w:rPr>
          <w:rFonts w:asciiTheme="majorHAnsi" w:eastAsia="Cambria" w:hAnsiTheme="majorHAnsi" w:cstheme="majorHAnsi"/>
          <w:color w:val="000000"/>
          <w:rPrChange w:id="3885" w:author="MinhHieu" w:date="2024-12-20T09:50:00Z">
            <w:rPr>
              <w:rFonts w:ascii="Cambria" w:eastAsia="Cambria" w:hAnsi="Cambria" w:cs="Cambria"/>
              <w:color w:val="000000"/>
            </w:rPr>
          </w:rPrChange>
        </w:rPr>
        <w:t>ạ</w:t>
      </w:r>
      <w:r w:rsidRPr="006869FF">
        <w:rPr>
          <w:rFonts w:asciiTheme="majorHAnsi" w:eastAsia="Cambria" w:hAnsiTheme="majorHAnsi" w:cstheme="majorHAnsi"/>
          <w:color w:val="000000"/>
          <w:rPrChange w:id="3886" w:author="MinhHieu" w:date="2024-12-20T09:50:00Z">
            <w:rPr>
              <w:rFonts w:ascii="Cambria" w:eastAsia="Cambria" w:hAnsi="Cambria" w:cs="Cambria"/>
              <w:color w:val="000000"/>
            </w:rPr>
          </w:rPrChange>
        </w:rPr>
        <w:t>t đ</w:t>
      </w:r>
      <w:r w:rsidRPr="006869FF">
        <w:rPr>
          <w:rFonts w:asciiTheme="majorHAnsi" w:eastAsia="Cambria" w:hAnsiTheme="majorHAnsi" w:cstheme="majorHAnsi"/>
          <w:color w:val="000000"/>
          <w:rPrChange w:id="3887" w:author="MinhHieu" w:date="2024-12-20T09:50:00Z">
            <w:rPr>
              <w:rFonts w:ascii="Cambria" w:eastAsia="Cambria" w:hAnsi="Cambria" w:cs="Cambria"/>
              <w:color w:val="000000"/>
            </w:rPr>
          </w:rPrChange>
        </w:rPr>
        <w:t>ộ</w:t>
      </w:r>
      <w:r w:rsidRPr="006869FF">
        <w:rPr>
          <w:rFonts w:asciiTheme="majorHAnsi" w:eastAsia="Cambria" w:hAnsiTheme="majorHAnsi" w:cstheme="majorHAnsi"/>
          <w:color w:val="000000"/>
          <w:rPrChange w:id="3888" w:author="MinhHieu" w:date="2024-12-20T09:50:00Z">
            <w:rPr>
              <w:rFonts w:ascii="Cambria" w:eastAsia="Cambria" w:hAnsi="Cambria" w:cs="Cambria"/>
              <w:color w:val="000000"/>
            </w:rPr>
          </w:rPrChange>
        </w:rPr>
        <w:t>ng nh</w:t>
      </w:r>
      <w:r w:rsidRPr="006869FF">
        <w:rPr>
          <w:rFonts w:asciiTheme="majorHAnsi" w:eastAsia="Cambria" w:hAnsiTheme="majorHAnsi" w:cstheme="majorHAnsi"/>
          <w:color w:val="000000"/>
          <w:rPrChange w:id="3889" w:author="MinhHieu" w:date="2024-12-20T09:50:00Z">
            <w:rPr>
              <w:rFonts w:ascii="Cambria" w:eastAsia="Cambria" w:hAnsi="Cambria" w:cs="Cambria"/>
              <w:color w:val="000000"/>
            </w:rPr>
          </w:rPrChange>
        </w:rPr>
        <w:t>ằ</w:t>
      </w:r>
      <w:r w:rsidRPr="006869FF">
        <w:rPr>
          <w:rFonts w:asciiTheme="majorHAnsi" w:eastAsia="Cambria" w:hAnsiTheme="majorHAnsi" w:cstheme="majorHAnsi"/>
          <w:color w:val="000000"/>
          <w:rPrChange w:id="3890" w:author="MinhHieu" w:date="2024-12-20T09:50:00Z">
            <w:rPr>
              <w:rFonts w:ascii="Cambria" w:eastAsia="Cambria" w:hAnsi="Cambria" w:cs="Cambria"/>
              <w:color w:val="000000"/>
            </w:rPr>
          </w:rPrChange>
        </w:rPr>
        <w:t>m t</w:t>
      </w:r>
      <w:r w:rsidRPr="006869FF">
        <w:rPr>
          <w:rFonts w:asciiTheme="majorHAnsi" w:eastAsia="Cambria" w:hAnsiTheme="majorHAnsi" w:cstheme="majorHAnsi"/>
          <w:color w:val="000000"/>
          <w:rPrChange w:id="3891" w:author="MinhHieu" w:date="2024-12-20T09:50:00Z">
            <w:rPr>
              <w:rFonts w:ascii="Cambria" w:eastAsia="Cambria" w:hAnsi="Cambria" w:cs="Cambria"/>
              <w:color w:val="000000"/>
            </w:rPr>
          </w:rPrChange>
        </w:rPr>
        <w:t>ố</w:t>
      </w:r>
      <w:r w:rsidRPr="006869FF">
        <w:rPr>
          <w:rFonts w:asciiTheme="majorHAnsi" w:eastAsia="Cambria" w:hAnsiTheme="majorHAnsi" w:cstheme="majorHAnsi"/>
          <w:color w:val="000000"/>
          <w:rPrChange w:id="3892" w:author="MinhHieu" w:date="2024-12-20T09:50:00Z">
            <w:rPr>
              <w:rFonts w:ascii="Cambria" w:eastAsia="Cambria" w:hAnsi="Cambria" w:cs="Cambria"/>
              <w:color w:val="000000"/>
            </w:rPr>
          </w:rPrChange>
        </w:rPr>
        <w:t>i ưu hóa quy trình phát tri</w:t>
      </w:r>
      <w:r w:rsidRPr="006869FF">
        <w:rPr>
          <w:rFonts w:asciiTheme="majorHAnsi" w:eastAsia="Cambria" w:hAnsiTheme="majorHAnsi" w:cstheme="majorHAnsi"/>
          <w:color w:val="000000"/>
          <w:rPrChange w:id="3893" w:author="MinhHieu" w:date="2024-12-20T09:50:00Z">
            <w:rPr>
              <w:rFonts w:ascii="Cambria" w:eastAsia="Cambria" w:hAnsi="Cambria" w:cs="Cambria"/>
              <w:color w:val="000000"/>
            </w:rPr>
          </w:rPrChange>
        </w:rPr>
        <w:t>ể</w:t>
      </w:r>
      <w:r w:rsidRPr="006869FF">
        <w:rPr>
          <w:rFonts w:asciiTheme="majorHAnsi" w:eastAsia="Cambria" w:hAnsiTheme="majorHAnsi" w:cstheme="majorHAnsi"/>
          <w:color w:val="000000"/>
          <w:rPrChange w:id="3894" w:author="MinhHieu" w:date="2024-12-20T09:50:00Z">
            <w:rPr>
              <w:rFonts w:ascii="Cambria" w:eastAsia="Cambria" w:hAnsi="Cambria" w:cs="Cambria"/>
              <w:color w:val="000000"/>
            </w:rPr>
          </w:rPrChange>
        </w:rPr>
        <w:t xml:space="preserve">n </w:t>
      </w:r>
      <w:r w:rsidRPr="006869FF">
        <w:rPr>
          <w:rFonts w:asciiTheme="majorHAnsi" w:eastAsia="Cambria" w:hAnsiTheme="majorHAnsi" w:cstheme="majorHAnsi"/>
          <w:color w:val="000000"/>
          <w:rPrChange w:id="3895" w:author="MinhHieu" w:date="2024-12-20T09:50:00Z">
            <w:rPr>
              <w:rFonts w:ascii="Cambria" w:eastAsia="Cambria" w:hAnsi="Cambria" w:cs="Cambria"/>
              <w:color w:val="000000"/>
            </w:rPr>
          </w:rPrChange>
        </w:rPr>
        <w:t>ứ</w:t>
      </w:r>
      <w:r w:rsidRPr="006869FF">
        <w:rPr>
          <w:rFonts w:asciiTheme="majorHAnsi" w:eastAsia="Cambria" w:hAnsiTheme="majorHAnsi" w:cstheme="majorHAnsi"/>
          <w:color w:val="000000"/>
          <w:rPrChange w:id="3896" w:author="MinhHieu" w:date="2024-12-20T09:50:00Z">
            <w:rPr>
              <w:rFonts w:ascii="Cambria" w:eastAsia="Cambria" w:hAnsi="Cambria" w:cs="Cambria"/>
              <w:color w:val="000000"/>
            </w:rPr>
          </w:rPrChange>
        </w:rPr>
        <w:t>ng d</w:t>
      </w:r>
      <w:r w:rsidRPr="006869FF">
        <w:rPr>
          <w:rFonts w:asciiTheme="majorHAnsi" w:eastAsia="Cambria" w:hAnsiTheme="majorHAnsi" w:cstheme="majorHAnsi"/>
          <w:color w:val="000000"/>
          <w:rPrChange w:id="3897" w:author="MinhHieu" w:date="2024-12-20T09:50:00Z">
            <w:rPr>
              <w:rFonts w:ascii="Cambria" w:eastAsia="Cambria" w:hAnsi="Cambria" w:cs="Cambria"/>
              <w:color w:val="000000"/>
            </w:rPr>
          </w:rPrChange>
        </w:rPr>
        <w:t>ụ</w:t>
      </w:r>
      <w:r w:rsidRPr="006869FF">
        <w:rPr>
          <w:rFonts w:asciiTheme="majorHAnsi" w:eastAsia="Cambria" w:hAnsiTheme="majorHAnsi" w:cstheme="majorHAnsi"/>
          <w:color w:val="000000"/>
          <w:rPrChange w:id="3898" w:author="MinhHieu" w:date="2024-12-20T09:50:00Z">
            <w:rPr>
              <w:rFonts w:ascii="Cambria" w:eastAsia="Cambria" w:hAnsi="Cambria" w:cs="Cambria"/>
              <w:color w:val="000000"/>
            </w:rPr>
          </w:rPrChange>
        </w:rPr>
        <w:t>ng Java. Đi</w:t>
      </w:r>
      <w:r w:rsidRPr="006869FF">
        <w:rPr>
          <w:rFonts w:asciiTheme="majorHAnsi" w:eastAsia="Cambria" w:hAnsiTheme="majorHAnsi" w:cstheme="majorHAnsi"/>
          <w:color w:val="000000"/>
          <w:rPrChange w:id="3899" w:author="MinhHieu" w:date="2024-12-20T09:50:00Z">
            <w:rPr>
              <w:rFonts w:ascii="Cambria" w:eastAsia="Cambria" w:hAnsi="Cambria" w:cs="Cambria"/>
              <w:color w:val="000000"/>
            </w:rPr>
          </w:rPrChange>
        </w:rPr>
        <w:t>ề</w:t>
      </w:r>
      <w:r w:rsidRPr="006869FF">
        <w:rPr>
          <w:rFonts w:asciiTheme="majorHAnsi" w:eastAsia="Cambria" w:hAnsiTheme="majorHAnsi" w:cstheme="majorHAnsi"/>
          <w:color w:val="000000"/>
          <w:rPrChange w:id="3900" w:author="MinhHieu" w:date="2024-12-20T09:50:00Z">
            <w:rPr>
              <w:rFonts w:ascii="Cambria" w:eastAsia="Cambria" w:hAnsi="Cambria" w:cs="Cambria"/>
              <w:color w:val="000000"/>
            </w:rPr>
          </w:rPrChange>
        </w:rPr>
        <w:t>u này s</w:t>
      </w:r>
      <w:r w:rsidRPr="006869FF">
        <w:rPr>
          <w:rFonts w:asciiTheme="majorHAnsi" w:eastAsia="Cambria" w:hAnsiTheme="majorHAnsi" w:cstheme="majorHAnsi"/>
          <w:color w:val="000000"/>
          <w:rPrChange w:id="3901" w:author="MinhHieu" w:date="2024-12-20T09:50:00Z">
            <w:rPr>
              <w:rFonts w:ascii="Cambria" w:eastAsia="Cambria" w:hAnsi="Cambria" w:cs="Cambria"/>
              <w:color w:val="000000"/>
            </w:rPr>
          </w:rPrChange>
        </w:rPr>
        <w:t>ẽ</w:t>
      </w:r>
      <w:r w:rsidRPr="006869FF">
        <w:rPr>
          <w:rFonts w:asciiTheme="majorHAnsi" w:eastAsia="Cambria" w:hAnsiTheme="majorHAnsi" w:cstheme="majorHAnsi"/>
          <w:color w:val="000000"/>
          <w:rPrChange w:id="3902" w:author="MinhHieu" w:date="2024-12-20T09:50:00Z">
            <w:rPr>
              <w:rFonts w:ascii="Cambria" w:eastAsia="Cambria" w:hAnsi="Cambria" w:cs="Cambria"/>
              <w:color w:val="000000"/>
            </w:rPr>
          </w:rPrChange>
        </w:rPr>
        <w:t xml:space="preserve"> giú</w:t>
      </w:r>
      <w:r w:rsidRPr="006869FF">
        <w:rPr>
          <w:rFonts w:asciiTheme="majorHAnsi" w:eastAsia="Cambria" w:hAnsiTheme="majorHAnsi" w:cstheme="majorHAnsi"/>
          <w:color w:val="000000"/>
          <w:rPrChange w:id="3903" w:author="MinhHieu" w:date="2024-12-20T09:50:00Z">
            <w:rPr>
              <w:rFonts w:ascii="Cambria" w:eastAsia="Cambria" w:hAnsi="Cambria" w:cs="Cambria"/>
              <w:color w:val="000000"/>
            </w:rPr>
          </w:rPrChange>
        </w:rPr>
        <w:t>p nhà phát tri</w:t>
      </w:r>
      <w:r w:rsidRPr="006869FF">
        <w:rPr>
          <w:rFonts w:asciiTheme="majorHAnsi" w:eastAsia="Cambria" w:hAnsiTheme="majorHAnsi" w:cstheme="majorHAnsi"/>
          <w:color w:val="000000"/>
          <w:rPrChange w:id="3904" w:author="MinhHieu" w:date="2024-12-20T09:50:00Z">
            <w:rPr>
              <w:rFonts w:ascii="Cambria" w:eastAsia="Cambria" w:hAnsi="Cambria" w:cs="Cambria"/>
              <w:color w:val="000000"/>
            </w:rPr>
          </w:rPrChange>
        </w:rPr>
        <w:t>ể</w:t>
      </w:r>
      <w:r w:rsidRPr="006869FF">
        <w:rPr>
          <w:rFonts w:asciiTheme="majorHAnsi" w:eastAsia="Cambria" w:hAnsiTheme="majorHAnsi" w:cstheme="majorHAnsi"/>
          <w:color w:val="000000"/>
          <w:rPrChange w:id="3905" w:author="MinhHieu" w:date="2024-12-20T09:50:00Z">
            <w:rPr>
              <w:rFonts w:ascii="Cambria" w:eastAsia="Cambria" w:hAnsi="Cambria" w:cs="Cambria"/>
              <w:color w:val="000000"/>
            </w:rPr>
          </w:rPrChange>
        </w:rPr>
        <w:t>n t</w:t>
      </w:r>
      <w:r w:rsidRPr="006869FF">
        <w:rPr>
          <w:rFonts w:asciiTheme="majorHAnsi" w:eastAsia="Cambria" w:hAnsiTheme="majorHAnsi" w:cstheme="majorHAnsi"/>
          <w:color w:val="000000"/>
          <w:rPrChange w:id="3906" w:author="MinhHieu" w:date="2024-12-20T09:50:00Z">
            <w:rPr>
              <w:rFonts w:ascii="Cambria" w:eastAsia="Cambria" w:hAnsi="Cambria" w:cs="Cambria"/>
              <w:color w:val="000000"/>
            </w:rPr>
          </w:rPrChange>
        </w:rPr>
        <w:t>ậ</w:t>
      </w:r>
      <w:r w:rsidRPr="006869FF">
        <w:rPr>
          <w:rFonts w:asciiTheme="majorHAnsi" w:eastAsia="Cambria" w:hAnsiTheme="majorHAnsi" w:cstheme="majorHAnsi"/>
          <w:color w:val="000000"/>
          <w:rPrChange w:id="3907" w:author="MinhHieu" w:date="2024-12-20T09:50:00Z">
            <w:rPr>
              <w:rFonts w:ascii="Cambria" w:eastAsia="Cambria" w:hAnsi="Cambria" w:cs="Cambria"/>
              <w:color w:val="000000"/>
            </w:rPr>
          </w:rPrChange>
        </w:rPr>
        <w:t>p trung vào vi</w:t>
      </w:r>
      <w:r w:rsidRPr="006869FF">
        <w:rPr>
          <w:rFonts w:asciiTheme="majorHAnsi" w:eastAsia="Cambria" w:hAnsiTheme="majorHAnsi" w:cstheme="majorHAnsi"/>
          <w:color w:val="000000"/>
          <w:rPrChange w:id="3908" w:author="MinhHieu" w:date="2024-12-20T09:50:00Z">
            <w:rPr>
              <w:rFonts w:ascii="Cambria" w:eastAsia="Cambria" w:hAnsi="Cambria" w:cs="Cambria"/>
              <w:color w:val="000000"/>
            </w:rPr>
          </w:rPrChange>
        </w:rPr>
        <w:t>ệ</w:t>
      </w:r>
      <w:r w:rsidRPr="006869FF">
        <w:rPr>
          <w:rFonts w:asciiTheme="majorHAnsi" w:eastAsia="Cambria" w:hAnsiTheme="majorHAnsi" w:cstheme="majorHAnsi"/>
          <w:color w:val="000000"/>
          <w:rPrChange w:id="3909" w:author="MinhHieu" w:date="2024-12-20T09:50:00Z">
            <w:rPr>
              <w:rFonts w:ascii="Cambria" w:eastAsia="Cambria" w:hAnsi="Cambria" w:cs="Cambria"/>
              <w:color w:val="000000"/>
            </w:rPr>
          </w:rPrChange>
        </w:rPr>
        <w:t>c xây d</w:t>
      </w:r>
      <w:r w:rsidRPr="006869FF">
        <w:rPr>
          <w:rFonts w:asciiTheme="majorHAnsi" w:eastAsia="Cambria" w:hAnsiTheme="majorHAnsi" w:cstheme="majorHAnsi"/>
          <w:color w:val="000000"/>
          <w:rPrChange w:id="3910" w:author="MinhHieu" w:date="2024-12-20T09:50:00Z">
            <w:rPr>
              <w:rFonts w:ascii="Cambria" w:eastAsia="Cambria" w:hAnsi="Cambria" w:cs="Cambria"/>
              <w:color w:val="000000"/>
            </w:rPr>
          </w:rPrChange>
        </w:rPr>
        <w:t>ự</w:t>
      </w:r>
      <w:r w:rsidRPr="006869FF">
        <w:rPr>
          <w:rFonts w:asciiTheme="majorHAnsi" w:eastAsia="Cambria" w:hAnsiTheme="majorHAnsi" w:cstheme="majorHAnsi"/>
          <w:color w:val="000000"/>
          <w:rPrChange w:id="3911" w:author="MinhHieu" w:date="2024-12-20T09:50:00Z">
            <w:rPr>
              <w:rFonts w:ascii="Cambria" w:eastAsia="Cambria" w:hAnsi="Cambria" w:cs="Cambria"/>
              <w:color w:val="000000"/>
            </w:rPr>
          </w:rPrChange>
        </w:rPr>
        <w:t>ng tính năng chính c</w:t>
      </w:r>
      <w:r w:rsidRPr="006869FF">
        <w:rPr>
          <w:rFonts w:asciiTheme="majorHAnsi" w:eastAsia="Cambria" w:hAnsiTheme="majorHAnsi" w:cstheme="majorHAnsi"/>
          <w:color w:val="000000"/>
          <w:rPrChange w:id="3912" w:author="MinhHieu" w:date="2024-12-20T09:50:00Z">
            <w:rPr>
              <w:rFonts w:ascii="Cambria" w:eastAsia="Cambria" w:hAnsi="Cambria" w:cs="Cambria"/>
              <w:color w:val="000000"/>
            </w:rPr>
          </w:rPrChange>
        </w:rPr>
        <w:t>ủ</w:t>
      </w:r>
      <w:r w:rsidRPr="006869FF">
        <w:rPr>
          <w:rFonts w:asciiTheme="majorHAnsi" w:eastAsia="Cambria" w:hAnsiTheme="majorHAnsi" w:cstheme="majorHAnsi"/>
          <w:color w:val="000000"/>
          <w:rPrChange w:id="3913" w:author="MinhHieu" w:date="2024-12-20T09:50:00Z">
            <w:rPr>
              <w:rFonts w:ascii="Cambria" w:eastAsia="Cambria" w:hAnsi="Cambria" w:cs="Cambria"/>
              <w:color w:val="000000"/>
            </w:rPr>
          </w:rPrChange>
        </w:rPr>
        <w:t xml:space="preserve">a </w:t>
      </w:r>
      <w:r w:rsidRPr="006869FF">
        <w:rPr>
          <w:rFonts w:asciiTheme="majorHAnsi" w:eastAsia="Cambria" w:hAnsiTheme="majorHAnsi" w:cstheme="majorHAnsi"/>
          <w:color w:val="000000"/>
          <w:rPrChange w:id="3914" w:author="MinhHieu" w:date="2024-12-20T09:50:00Z">
            <w:rPr>
              <w:rFonts w:ascii="Cambria" w:eastAsia="Cambria" w:hAnsi="Cambria" w:cs="Cambria"/>
              <w:color w:val="000000"/>
            </w:rPr>
          </w:rPrChange>
        </w:rPr>
        <w:t>ứ</w:t>
      </w:r>
      <w:r w:rsidRPr="006869FF">
        <w:rPr>
          <w:rFonts w:asciiTheme="majorHAnsi" w:eastAsia="Cambria" w:hAnsiTheme="majorHAnsi" w:cstheme="majorHAnsi"/>
          <w:color w:val="000000"/>
          <w:rPrChange w:id="3915" w:author="MinhHieu" w:date="2024-12-20T09:50:00Z">
            <w:rPr>
              <w:rFonts w:ascii="Cambria" w:eastAsia="Cambria" w:hAnsi="Cambria" w:cs="Cambria"/>
              <w:color w:val="000000"/>
            </w:rPr>
          </w:rPrChange>
        </w:rPr>
        <w:t>ng d</w:t>
      </w:r>
      <w:r w:rsidRPr="006869FF">
        <w:rPr>
          <w:rFonts w:asciiTheme="majorHAnsi" w:eastAsia="Cambria" w:hAnsiTheme="majorHAnsi" w:cstheme="majorHAnsi"/>
          <w:color w:val="000000"/>
          <w:rPrChange w:id="3916" w:author="MinhHieu" w:date="2024-12-20T09:50:00Z">
            <w:rPr>
              <w:rFonts w:ascii="Cambria" w:eastAsia="Cambria" w:hAnsi="Cambria" w:cs="Cambria"/>
              <w:color w:val="000000"/>
            </w:rPr>
          </w:rPrChange>
        </w:rPr>
        <w:t>ụ</w:t>
      </w:r>
      <w:r w:rsidRPr="006869FF">
        <w:rPr>
          <w:rFonts w:asciiTheme="majorHAnsi" w:eastAsia="Cambria" w:hAnsiTheme="majorHAnsi" w:cstheme="majorHAnsi"/>
          <w:color w:val="000000"/>
          <w:rPrChange w:id="3917" w:author="MinhHieu" w:date="2024-12-20T09:50:00Z">
            <w:rPr>
              <w:rFonts w:ascii="Cambria" w:eastAsia="Cambria" w:hAnsi="Cambria" w:cs="Cambria"/>
              <w:color w:val="000000"/>
            </w:rPr>
          </w:rPrChange>
        </w:rPr>
        <w:t>ng mà không c</w:t>
      </w:r>
      <w:r w:rsidRPr="006869FF">
        <w:rPr>
          <w:rFonts w:asciiTheme="majorHAnsi" w:eastAsia="Cambria" w:hAnsiTheme="majorHAnsi" w:cstheme="majorHAnsi"/>
          <w:color w:val="000000"/>
          <w:rPrChange w:id="3918" w:author="MinhHieu" w:date="2024-12-20T09:50:00Z">
            <w:rPr>
              <w:rFonts w:ascii="Cambria" w:eastAsia="Cambria" w:hAnsi="Cambria" w:cs="Cambria"/>
              <w:color w:val="000000"/>
            </w:rPr>
          </w:rPrChange>
        </w:rPr>
        <w:t>ầ</w:t>
      </w:r>
      <w:r w:rsidRPr="006869FF">
        <w:rPr>
          <w:rFonts w:asciiTheme="majorHAnsi" w:eastAsia="Cambria" w:hAnsiTheme="majorHAnsi" w:cstheme="majorHAnsi"/>
          <w:color w:val="000000"/>
          <w:rPrChange w:id="3919" w:author="MinhHieu" w:date="2024-12-20T09:50:00Z">
            <w:rPr>
              <w:rFonts w:ascii="Cambria" w:eastAsia="Cambria" w:hAnsi="Cambria" w:cs="Cambria"/>
              <w:color w:val="000000"/>
            </w:rPr>
          </w:rPrChange>
        </w:rPr>
        <w:t>n ph</w:t>
      </w:r>
      <w:r w:rsidRPr="006869FF">
        <w:rPr>
          <w:rFonts w:asciiTheme="majorHAnsi" w:eastAsia="Cambria" w:hAnsiTheme="majorHAnsi" w:cstheme="majorHAnsi"/>
          <w:color w:val="000000"/>
          <w:rPrChange w:id="3920" w:author="MinhHieu" w:date="2024-12-20T09:50:00Z">
            <w:rPr>
              <w:rFonts w:ascii="Cambria" w:eastAsia="Cambria" w:hAnsi="Cambria" w:cs="Cambria"/>
              <w:color w:val="000000"/>
            </w:rPr>
          </w:rPrChange>
        </w:rPr>
        <w:t>ả</w:t>
      </w:r>
      <w:r w:rsidRPr="006869FF">
        <w:rPr>
          <w:rFonts w:asciiTheme="majorHAnsi" w:eastAsia="Cambria" w:hAnsiTheme="majorHAnsi" w:cstheme="majorHAnsi"/>
          <w:color w:val="000000"/>
          <w:rPrChange w:id="3921" w:author="MinhHieu" w:date="2024-12-20T09:50:00Z">
            <w:rPr>
              <w:rFonts w:ascii="Cambria" w:eastAsia="Cambria" w:hAnsi="Cambria" w:cs="Cambria"/>
              <w:color w:val="000000"/>
            </w:rPr>
          </w:rPrChange>
        </w:rPr>
        <w:t>i lo l</w:t>
      </w:r>
      <w:r w:rsidRPr="006869FF">
        <w:rPr>
          <w:rFonts w:asciiTheme="majorHAnsi" w:eastAsia="Cambria" w:hAnsiTheme="majorHAnsi" w:cstheme="majorHAnsi"/>
          <w:color w:val="000000"/>
          <w:rPrChange w:id="3922" w:author="MinhHieu" w:date="2024-12-20T09:50:00Z">
            <w:rPr>
              <w:rFonts w:ascii="Cambria" w:eastAsia="Cambria" w:hAnsi="Cambria" w:cs="Cambria"/>
              <w:color w:val="000000"/>
            </w:rPr>
          </w:rPrChange>
        </w:rPr>
        <w:t>ắ</w:t>
      </w:r>
      <w:r w:rsidRPr="006869FF">
        <w:rPr>
          <w:rFonts w:asciiTheme="majorHAnsi" w:eastAsia="Cambria" w:hAnsiTheme="majorHAnsi" w:cstheme="majorHAnsi"/>
          <w:color w:val="000000"/>
          <w:rPrChange w:id="3923" w:author="MinhHieu" w:date="2024-12-20T09:50:00Z">
            <w:rPr>
              <w:rFonts w:ascii="Cambria" w:eastAsia="Cambria" w:hAnsi="Cambria" w:cs="Cambria"/>
              <w:color w:val="000000"/>
            </w:rPr>
          </w:rPrChange>
        </w:rPr>
        <w:t>ng v</w:t>
      </w:r>
      <w:r w:rsidRPr="006869FF">
        <w:rPr>
          <w:rFonts w:asciiTheme="majorHAnsi" w:eastAsia="Cambria" w:hAnsiTheme="majorHAnsi" w:cstheme="majorHAnsi"/>
          <w:color w:val="000000"/>
          <w:rPrChange w:id="3924" w:author="MinhHieu" w:date="2024-12-20T09:50:00Z">
            <w:rPr>
              <w:rFonts w:ascii="Cambria" w:eastAsia="Cambria" w:hAnsi="Cambria" w:cs="Cambria"/>
              <w:color w:val="000000"/>
            </w:rPr>
          </w:rPrChange>
        </w:rPr>
        <w:t>ề</w:t>
      </w:r>
      <w:r w:rsidRPr="006869FF">
        <w:rPr>
          <w:rFonts w:asciiTheme="majorHAnsi" w:eastAsia="Cambria" w:hAnsiTheme="majorHAnsi" w:cstheme="majorHAnsi"/>
          <w:color w:val="000000"/>
          <w:rPrChange w:id="3925" w:author="MinhHieu" w:date="2024-12-20T09:50:00Z">
            <w:rPr>
              <w:rFonts w:ascii="Cambria" w:eastAsia="Cambria" w:hAnsi="Cambria" w:cs="Cambria"/>
              <w:color w:val="000000"/>
            </w:rPr>
          </w:rPrChange>
        </w:rPr>
        <w:t xml:space="preserve"> c</w:t>
      </w:r>
      <w:r w:rsidRPr="006869FF">
        <w:rPr>
          <w:rFonts w:asciiTheme="majorHAnsi" w:eastAsia="Cambria" w:hAnsiTheme="majorHAnsi" w:cstheme="majorHAnsi"/>
          <w:color w:val="000000"/>
          <w:rPrChange w:id="3926" w:author="MinhHieu" w:date="2024-12-20T09:50:00Z">
            <w:rPr>
              <w:rFonts w:ascii="Cambria" w:eastAsia="Cambria" w:hAnsi="Cambria" w:cs="Cambria"/>
              <w:color w:val="000000"/>
            </w:rPr>
          </w:rPrChange>
        </w:rPr>
        <w:t>ấ</w:t>
      </w:r>
      <w:r w:rsidRPr="006869FF">
        <w:rPr>
          <w:rFonts w:asciiTheme="majorHAnsi" w:eastAsia="Cambria" w:hAnsiTheme="majorHAnsi" w:cstheme="majorHAnsi"/>
          <w:color w:val="000000"/>
          <w:rPrChange w:id="3927" w:author="MinhHieu" w:date="2024-12-20T09:50:00Z">
            <w:rPr>
              <w:rFonts w:ascii="Cambria" w:eastAsia="Cambria" w:hAnsi="Cambria" w:cs="Cambria"/>
              <w:color w:val="000000"/>
            </w:rPr>
          </w:rPrChange>
        </w:rPr>
        <w:t>u hình ph</w:t>
      </w:r>
      <w:r w:rsidRPr="006869FF">
        <w:rPr>
          <w:rFonts w:asciiTheme="majorHAnsi" w:eastAsia="Cambria" w:hAnsiTheme="majorHAnsi" w:cstheme="majorHAnsi"/>
          <w:color w:val="000000"/>
          <w:rPrChange w:id="3928" w:author="MinhHieu" w:date="2024-12-20T09:50:00Z">
            <w:rPr>
              <w:rFonts w:ascii="Cambria" w:eastAsia="Cambria" w:hAnsi="Cambria" w:cs="Cambria"/>
              <w:color w:val="000000"/>
            </w:rPr>
          </w:rPrChange>
        </w:rPr>
        <w:t>ứ</w:t>
      </w:r>
      <w:r w:rsidRPr="006869FF">
        <w:rPr>
          <w:rFonts w:asciiTheme="majorHAnsi" w:eastAsia="Cambria" w:hAnsiTheme="majorHAnsi" w:cstheme="majorHAnsi"/>
          <w:color w:val="000000"/>
          <w:rPrChange w:id="3929" w:author="MinhHieu" w:date="2024-12-20T09:50:00Z">
            <w:rPr>
              <w:rFonts w:ascii="Cambria" w:eastAsia="Cambria" w:hAnsi="Cambria" w:cs="Cambria"/>
              <w:color w:val="000000"/>
            </w:rPr>
          </w:rPrChange>
        </w:rPr>
        <w:t>c t</w:t>
      </w:r>
      <w:r w:rsidRPr="006869FF">
        <w:rPr>
          <w:rFonts w:asciiTheme="majorHAnsi" w:eastAsia="Cambria" w:hAnsiTheme="majorHAnsi" w:cstheme="majorHAnsi"/>
          <w:color w:val="000000"/>
          <w:rPrChange w:id="3930" w:author="MinhHieu" w:date="2024-12-20T09:50:00Z">
            <w:rPr>
              <w:rFonts w:ascii="Cambria" w:eastAsia="Cambria" w:hAnsi="Cambria" w:cs="Cambria"/>
              <w:color w:val="000000"/>
            </w:rPr>
          </w:rPrChange>
        </w:rPr>
        <w:t>ạ</w:t>
      </w:r>
      <w:r w:rsidRPr="006869FF">
        <w:rPr>
          <w:rFonts w:asciiTheme="majorHAnsi" w:eastAsia="Cambria" w:hAnsiTheme="majorHAnsi" w:cstheme="majorHAnsi"/>
          <w:color w:val="000000"/>
          <w:rPrChange w:id="3931" w:author="MinhHieu" w:date="2024-12-20T09:50:00Z">
            <w:rPr>
              <w:rFonts w:ascii="Cambria" w:eastAsia="Cambria" w:hAnsi="Cambria" w:cs="Cambria"/>
              <w:color w:val="000000"/>
            </w:rPr>
          </w:rPrChange>
        </w:rPr>
        <w:t>p.</w:t>
      </w:r>
    </w:p>
    <w:p w14:paraId="4AA30007" w14:textId="77777777" w:rsidR="00A27D53" w:rsidRPr="006869FF" w:rsidRDefault="00A27D53">
      <w:pPr>
        <w:pBdr>
          <w:top w:val="nil"/>
          <w:left w:val="nil"/>
          <w:bottom w:val="nil"/>
          <w:right w:val="nil"/>
          <w:between w:val="nil"/>
        </w:pBdr>
        <w:tabs>
          <w:tab w:val="left" w:pos="543"/>
        </w:tabs>
        <w:spacing w:before="0" w:line="360" w:lineRule="auto"/>
        <w:ind w:left="543" w:right="0" w:firstLine="0"/>
        <w:rPr>
          <w:rFonts w:asciiTheme="majorHAnsi" w:eastAsia="Cambria" w:hAnsiTheme="majorHAnsi" w:cstheme="majorHAnsi"/>
          <w:color w:val="000000"/>
          <w:rPrChange w:id="3932" w:author="MinhHieu" w:date="2024-12-20T09:50:00Z">
            <w:rPr>
              <w:rFonts w:ascii="Cambria" w:eastAsia="Cambria" w:hAnsi="Cambria" w:cs="Cambria"/>
              <w:color w:val="000000"/>
            </w:rPr>
          </w:rPrChange>
        </w:rPr>
      </w:pPr>
    </w:p>
    <w:p w14:paraId="6A44EBB3" w14:textId="77777777" w:rsidR="00A27D53" w:rsidRPr="006869FF" w:rsidRDefault="00D33BC1">
      <w:pPr>
        <w:numPr>
          <w:ilvl w:val="4"/>
          <w:numId w:val="10"/>
        </w:numPr>
        <w:pBdr>
          <w:top w:val="nil"/>
          <w:left w:val="nil"/>
          <w:bottom w:val="nil"/>
          <w:right w:val="nil"/>
          <w:between w:val="nil"/>
        </w:pBdr>
        <w:tabs>
          <w:tab w:val="left" w:pos="543"/>
        </w:tabs>
        <w:spacing w:before="0" w:line="360" w:lineRule="auto"/>
        <w:ind w:left="543" w:right="0" w:hanging="419"/>
        <w:rPr>
          <w:rFonts w:asciiTheme="majorHAnsi" w:eastAsia="Cambria" w:hAnsiTheme="majorHAnsi" w:cstheme="majorHAnsi"/>
          <w:color w:val="000000"/>
          <w:rPrChange w:id="3933" w:author="MinhHieu" w:date="2024-12-20T09:50:00Z">
            <w:rPr>
              <w:rFonts w:ascii="Cambria" w:eastAsia="Cambria" w:hAnsi="Cambria" w:cs="Cambria"/>
              <w:color w:val="000000"/>
            </w:rPr>
          </w:rPrChange>
        </w:rPr>
      </w:pPr>
      <w:r w:rsidRPr="006869FF">
        <w:rPr>
          <w:rFonts w:asciiTheme="majorHAnsi" w:eastAsia="Cambria" w:hAnsiTheme="majorHAnsi" w:cstheme="majorHAnsi"/>
          <w:color w:val="000000"/>
          <w:rPrChange w:id="3934" w:author="MinhHieu" w:date="2024-12-20T09:50:00Z">
            <w:rPr>
              <w:rFonts w:ascii="Cambria" w:eastAsia="Cambria" w:hAnsi="Cambria" w:cs="Cambria"/>
              <w:color w:val="000000"/>
            </w:rPr>
          </w:rPrChange>
        </w:rPr>
        <w:t>T</w:t>
      </w:r>
      <w:r w:rsidRPr="006869FF">
        <w:rPr>
          <w:rFonts w:asciiTheme="majorHAnsi" w:eastAsia="Cambria" w:hAnsiTheme="majorHAnsi" w:cstheme="majorHAnsi"/>
          <w:color w:val="000000"/>
          <w:rPrChange w:id="3935" w:author="MinhHieu" w:date="2024-12-20T09:50:00Z">
            <w:rPr>
              <w:rFonts w:ascii="Cambria" w:eastAsia="Cambria" w:hAnsi="Cambria" w:cs="Cambria"/>
              <w:color w:val="000000"/>
            </w:rPr>
          </w:rPrChange>
        </w:rPr>
        <w:t>ổ</w:t>
      </w:r>
      <w:r w:rsidRPr="006869FF">
        <w:rPr>
          <w:rFonts w:asciiTheme="majorHAnsi" w:eastAsia="Cambria" w:hAnsiTheme="majorHAnsi" w:cstheme="majorHAnsi"/>
          <w:color w:val="000000"/>
          <w:rPrChange w:id="3936" w:author="MinhHieu" w:date="2024-12-20T09:50:00Z">
            <w:rPr>
              <w:rFonts w:ascii="Cambria" w:eastAsia="Cambria" w:hAnsi="Cambria" w:cs="Cambria"/>
              <w:color w:val="000000"/>
            </w:rPr>
          </w:rPrChange>
        </w:rPr>
        <w:t>ng h</w:t>
      </w:r>
      <w:r w:rsidRPr="006869FF">
        <w:rPr>
          <w:rFonts w:asciiTheme="majorHAnsi" w:eastAsia="Cambria" w:hAnsiTheme="majorHAnsi" w:cstheme="majorHAnsi"/>
          <w:color w:val="000000"/>
          <w:rPrChange w:id="3937" w:author="MinhHieu" w:date="2024-12-20T09:50:00Z">
            <w:rPr>
              <w:rFonts w:ascii="Cambria" w:eastAsia="Cambria" w:hAnsi="Cambria" w:cs="Cambria"/>
              <w:color w:val="000000"/>
            </w:rPr>
          </w:rPrChange>
        </w:rPr>
        <w:t>ợ</w:t>
      </w:r>
      <w:r w:rsidRPr="006869FF">
        <w:rPr>
          <w:rFonts w:asciiTheme="majorHAnsi" w:eastAsia="Cambria" w:hAnsiTheme="majorHAnsi" w:cstheme="majorHAnsi"/>
          <w:color w:val="000000"/>
          <w:rPrChange w:id="3938" w:author="MinhHieu" w:date="2024-12-20T09:50:00Z">
            <w:rPr>
              <w:rFonts w:ascii="Cambria" w:eastAsia="Cambria" w:hAnsi="Cambria" w:cs="Cambria"/>
              <w:color w:val="000000"/>
            </w:rPr>
          </w:rPrChange>
        </w:rPr>
        <w:t>p các tính năng chính c</w:t>
      </w:r>
      <w:r w:rsidRPr="006869FF">
        <w:rPr>
          <w:rFonts w:asciiTheme="majorHAnsi" w:eastAsia="Cambria" w:hAnsiTheme="majorHAnsi" w:cstheme="majorHAnsi"/>
          <w:color w:val="000000"/>
          <w:rPrChange w:id="3939" w:author="MinhHieu" w:date="2024-12-20T09:50:00Z">
            <w:rPr>
              <w:rFonts w:ascii="Cambria" w:eastAsia="Cambria" w:hAnsi="Cambria" w:cs="Cambria"/>
              <w:color w:val="000000"/>
            </w:rPr>
          </w:rPrChange>
        </w:rPr>
        <w:t>ủ</w:t>
      </w:r>
      <w:r w:rsidRPr="006869FF">
        <w:rPr>
          <w:rFonts w:asciiTheme="majorHAnsi" w:eastAsia="Cambria" w:hAnsiTheme="majorHAnsi" w:cstheme="majorHAnsi"/>
          <w:color w:val="000000"/>
          <w:rPrChange w:id="3940" w:author="MinhHieu" w:date="2024-12-20T09:50:00Z">
            <w:rPr>
              <w:rFonts w:ascii="Cambria" w:eastAsia="Cambria" w:hAnsi="Cambria" w:cs="Cambria"/>
              <w:color w:val="000000"/>
            </w:rPr>
          </w:rPrChange>
        </w:rPr>
        <w:t>a Spring Boot:</w:t>
      </w:r>
    </w:p>
    <w:p w14:paraId="71132617" w14:textId="77777777" w:rsidR="00A27D53" w:rsidRPr="006869FF" w:rsidRDefault="00D33BC1">
      <w:pPr>
        <w:numPr>
          <w:ilvl w:val="0"/>
          <w:numId w:val="15"/>
        </w:numPr>
        <w:pBdr>
          <w:top w:val="nil"/>
          <w:left w:val="nil"/>
          <w:bottom w:val="nil"/>
          <w:right w:val="nil"/>
          <w:between w:val="nil"/>
        </w:pBdr>
        <w:tabs>
          <w:tab w:val="left" w:pos="543"/>
        </w:tabs>
        <w:spacing w:before="149" w:line="360" w:lineRule="auto"/>
        <w:ind w:right="0"/>
        <w:rPr>
          <w:rFonts w:asciiTheme="majorHAnsi" w:eastAsia="Cambria" w:hAnsiTheme="majorHAnsi" w:cstheme="majorHAnsi"/>
          <w:color w:val="000000"/>
          <w:rPrChange w:id="3941" w:author="MinhHieu" w:date="2024-12-20T09:50:00Z">
            <w:rPr>
              <w:rFonts w:ascii="Cambria" w:eastAsia="Cambria" w:hAnsi="Cambria" w:cs="Cambria"/>
              <w:color w:val="000000"/>
            </w:rPr>
          </w:rPrChange>
        </w:rPr>
      </w:pPr>
      <w:r w:rsidRPr="006869FF">
        <w:rPr>
          <w:rFonts w:asciiTheme="majorHAnsi" w:eastAsia="Cambria" w:hAnsiTheme="majorHAnsi" w:cstheme="majorHAnsi"/>
          <w:color w:val="000000"/>
          <w:rPrChange w:id="3942" w:author="MinhHieu" w:date="2024-12-20T09:50:00Z">
            <w:rPr>
              <w:rFonts w:ascii="Cambria" w:eastAsia="Cambria" w:hAnsi="Cambria" w:cs="Cambria"/>
              <w:color w:val="000000"/>
            </w:rPr>
          </w:rPrChange>
        </w:rPr>
        <w:t>Spring Application:</w:t>
      </w:r>
    </w:p>
    <w:p w14:paraId="06A9280F" w14:textId="77777777" w:rsidR="00A27D53" w:rsidRPr="006869FF" w:rsidRDefault="00D33BC1">
      <w:pPr>
        <w:pBdr>
          <w:top w:val="nil"/>
          <w:left w:val="nil"/>
          <w:bottom w:val="nil"/>
          <w:right w:val="nil"/>
          <w:between w:val="nil"/>
        </w:pBdr>
        <w:tabs>
          <w:tab w:val="left" w:pos="543"/>
        </w:tabs>
        <w:spacing w:before="149" w:line="360" w:lineRule="auto"/>
        <w:ind w:left="720" w:right="0" w:firstLine="0"/>
        <w:rPr>
          <w:rFonts w:asciiTheme="majorHAnsi" w:eastAsia="Cambria" w:hAnsiTheme="majorHAnsi" w:cstheme="majorHAnsi"/>
          <w:color w:val="000000"/>
          <w:rPrChange w:id="3943" w:author="MinhHieu" w:date="2024-12-20T09:50:00Z">
            <w:rPr>
              <w:rFonts w:ascii="Cambria" w:eastAsia="Cambria" w:hAnsi="Cambria" w:cs="Cambria"/>
              <w:color w:val="000000"/>
            </w:rPr>
          </w:rPrChange>
        </w:rPr>
      </w:pPr>
      <w:r w:rsidRPr="006869FF">
        <w:rPr>
          <w:rFonts w:asciiTheme="majorHAnsi" w:eastAsia="Cambria" w:hAnsiTheme="majorHAnsi" w:cstheme="majorHAnsi"/>
          <w:color w:val="000000"/>
          <w:rPrChange w:id="3944" w:author="MinhHieu" w:date="2024-12-20T09:50:00Z">
            <w:rPr>
              <w:rFonts w:ascii="Cambria" w:eastAsia="Cambria" w:hAnsi="Cambria" w:cs="Cambria"/>
              <w:color w:val="000000"/>
            </w:rPr>
          </w:rPrChange>
        </w:rPr>
        <w:t>Ti</w:t>
      </w:r>
      <w:r w:rsidRPr="006869FF">
        <w:rPr>
          <w:rFonts w:asciiTheme="majorHAnsi" w:eastAsia="Cambria" w:hAnsiTheme="majorHAnsi" w:cstheme="majorHAnsi"/>
          <w:color w:val="000000"/>
          <w:rPrChange w:id="3945" w:author="MinhHieu" w:date="2024-12-20T09:50:00Z">
            <w:rPr>
              <w:rFonts w:ascii="Cambria" w:eastAsia="Cambria" w:hAnsi="Cambria" w:cs="Cambria"/>
              <w:color w:val="000000"/>
            </w:rPr>
          </w:rPrChange>
        </w:rPr>
        <w:t>ệ</w:t>
      </w:r>
      <w:r w:rsidRPr="006869FF">
        <w:rPr>
          <w:rFonts w:asciiTheme="majorHAnsi" w:eastAsia="Cambria" w:hAnsiTheme="majorHAnsi" w:cstheme="majorHAnsi"/>
          <w:color w:val="000000"/>
          <w:rPrChange w:id="3946" w:author="MinhHieu" w:date="2024-12-20T09:50:00Z">
            <w:rPr>
              <w:rFonts w:ascii="Cambria" w:eastAsia="Cambria" w:hAnsi="Cambria" w:cs="Cambria"/>
              <w:color w:val="000000"/>
            </w:rPr>
          </w:rPrChange>
        </w:rPr>
        <w:t>n ích Spring Application ch</w:t>
      </w:r>
      <w:r w:rsidRPr="006869FF">
        <w:rPr>
          <w:rFonts w:asciiTheme="majorHAnsi" w:eastAsia="Cambria" w:hAnsiTheme="majorHAnsi" w:cstheme="majorHAnsi"/>
          <w:color w:val="000000"/>
          <w:rPrChange w:id="3947" w:author="MinhHieu" w:date="2024-12-20T09:50:00Z">
            <w:rPr>
              <w:rFonts w:ascii="Cambria" w:eastAsia="Cambria" w:hAnsi="Cambria" w:cs="Cambria"/>
              <w:color w:val="000000"/>
            </w:rPr>
          </w:rPrChange>
        </w:rPr>
        <w:t>ị</w:t>
      </w:r>
      <w:r w:rsidRPr="006869FF">
        <w:rPr>
          <w:rFonts w:asciiTheme="majorHAnsi" w:eastAsia="Cambria" w:hAnsiTheme="majorHAnsi" w:cstheme="majorHAnsi"/>
          <w:color w:val="000000"/>
          <w:rPrChange w:id="3948" w:author="MinhHieu" w:date="2024-12-20T09:50:00Z">
            <w:rPr>
              <w:rFonts w:ascii="Cambria" w:eastAsia="Cambria" w:hAnsi="Cambria" w:cs="Cambria"/>
              <w:color w:val="000000"/>
            </w:rPr>
          </w:rPrChange>
        </w:rPr>
        <w:t>u trách nhi</w:t>
      </w:r>
      <w:r w:rsidRPr="006869FF">
        <w:rPr>
          <w:rFonts w:asciiTheme="majorHAnsi" w:eastAsia="Cambria" w:hAnsiTheme="majorHAnsi" w:cstheme="majorHAnsi"/>
          <w:color w:val="000000"/>
          <w:rPrChange w:id="3949" w:author="MinhHieu" w:date="2024-12-20T09:50:00Z">
            <w:rPr>
              <w:rFonts w:ascii="Cambria" w:eastAsia="Cambria" w:hAnsi="Cambria" w:cs="Cambria"/>
              <w:color w:val="000000"/>
            </w:rPr>
          </w:rPrChange>
        </w:rPr>
        <w:t>ệ</w:t>
      </w:r>
      <w:r w:rsidRPr="006869FF">
        <w:rPr>
          <w:rFonts w:asciiTheme="majorHAnsi" w:eastAsia="Cambria" w:hAnsiTheme="majorHAnsi" w:cstheme="majorHAnsi"/>
          <w:color w:val="000000"/>
          <w:rPrChange w:id="3950" w:author="MinhHieu" w:date="2024-12-20T09:50:00Z">
            <w:rPr>
              <w:rFonts w:ascii="Cambria" w:eastAsia="Cambria" w:hAnsi="Cambria" w:cs="Cambria"/>
              <w:color w:val="000000"/>
            </w:rPr>
          </w:rPrChange>
        </w:rPr>
        <w:t>m cho vi</w:t>
      </w:r>
      <w:r w:rsidRPr="006869FF">
        <w:rPr>
          <w:rFonts w:asciiTheme="majorHAnsi" w:eastAsia="Cambria" w:hAnsiTheme="majorHAnsi" w:cstheme="majorHAnsi"/>
          <w:color w:val="000000"/>
          <w:rPrChange w:id="3951" w:author="MinhHieu" w:date="2024-12-20T09:50:00Z">
            <w:rPr>
              <w:rFonts w:ascii="Cambria" w:eastAsia="Cambria" w:hAnsi="Cambria" w:cs="Cambria"/>
              <w:color w:val="000000"/>
            </w:rPr>
          </w:rPrChange>
        </w:rPr>
        <w:t>ệ</w:t>
      </w:r>
      <w:r w:rsidRPr="006869FF">
        <w:rPr>
          <w:rFonts w:asciiTheme="majorHAnsi" w:eastAsia="Cambria" w:hAnsiTheme="majorHAnsi" w:cstheme="majorHAnsi"/>
          <w:color w:val="000000"/>
          <w:rPrChange w:id="3952" w:author="MinhHieu" w:date="2024-12-20T09:50:00Z">
            <w:rPr>
              <w:rFonts w:ascii="Cambria" w:eastAsia="Cambria" w:hAnsi="Cambria" w:cs="Cambria"/>
              <w:color w:val="000000"/>
            </w:rPr>
          </w:rPrChange>
        </w:rPr>
        <w:t>c c</w:t>
      </w:r>
      <w:r w:rsidRPr="006869FF">
        <w:rPr>
          <w:rFonts w:asciiTheme="majorHAnsi" w:eastAsia="Cambria" w:hAnsiTheme="majorHAnsi" w:cstheme="majorHAnsi"/>
          <w:color w:val="000000"/>
          <w:rPrChange w:id="3953" w:author="MinhHieu" w:date="2024-12-20T09:50:00Z">
            <w:rPr>
              <w:rFonts w:ascii="Cambria" w:eastAsia="Cambria" w:hAnsi="Cambria" w:cs="Cambria"/>
              <w:color w:val="000000"/>
            </w:rPr>
          </w:rPrChange>
        </w:rPr>
        <w:t>ấ</w:t>
      </w:r>
      <w:r w:rsidRPr="006869FF">
        <w:rPr>
          <w:rFonts w:asciiTheme="majorHAnsi" w:eastAsia="Cambria" w:hAnsiTheme="majorHAnsi" w:cstheme="majorHAnsi"/>
          <w:color w:val="000000"/>
          <w:rPrChange w:id="3954" w:author="MinhHieu" w:date="2024-12-20T09:50:00Z">
            <w:rPr>
              <w:rFonts w:ascii="Cambria" w:eastAsia="Cambria" w:hAnsi="Cambria" w:cs="Cambria"/>
              <w:color w:val="000000"/>
            </w:rPr>
          </w:rPrChange>
        </w:rPr>
        <w:t xml:space="preserve">u hình và </w:t>
      </w:r>
      <w:r w:rsidRPr="006869FF">
        <w:rPr>
          <w:rFonts w:asciiTheme="majorHAnsi" w:eastAsia="Cambria" w:hAnsiTheme="majorHAnsi" w:cstheme="majorHAnsi"/>
          <w:color w:val="000000"/>
          <w:rPrChange w:id="3955" w:author="MinhHieu" w:date="2024-12-20T09:50:00Z">
            <w:rPr>
              <w:rFonts w:ascii="Cambria" w:eastAsia="Cambria" w:hAnsi="Cambria" w:cs="Cambria"/>
              <w:color w:val="000000"/>
            </w:rPr>
          </w:rPrChange>
        </w:rPr>
        <w:t>kh</w:t>
      </w:r>
      <w:r w:rsidRPr="006869FF">
        <w:rPr>
          <w:rFonts w:asciiTheme="majorHAnsi" w:eastAsia="Cambria" w:hAnsiTheme="majorHAnsi" w:cstheme="majorHAnsi"/>
          <w:color w:val="000000"/>
          <w:rPrChange w:id="3956" w:author="MinhHieu" w:date="2024-12-20T09:50:00Z">
            <w:rPr>
              <w:rFonts w:ascii="Cambria" w:eastAsia="Cambria" w:hAnsi="Cambria" w:cs="Cambria"/>
              <w:color w:val="000000"/>
            </w:rPr>
          </w:rPrChange>
        </w:rPr>
        <w:t>ở</w:t>
      </w:r>
      <w:r w:rsidRPr="006869FF">
        <w:rPr>
          <w:rFonts w:asciiTheme="majorHAnsi" w:eastAsia="Cambria" w:hAnsiTheme="majorHAnsi" w:cstheme="majorHAnsi"/>
          <w:color w:val="000000"/>
          <w:rPrChange w:id="3957" w:author="MinhHieu" w:date="2024-12-20T09:50:00Z">
            <w:rPr>
              <w:rFonts w:ascii="Cambria" w:eastAsia="Cambria" w:hAnsi="Cambria" w:cs="Cambria"/>
              <w:color w:val="000000"/>
            </w:rPr>
          </w:rPrChange>
        </w:rPr>
        <w:t>i đ</w:t>
      </w:r>
      <w:r w:rsidRPr="006869FF">
        <w:rPr>
          <w:rFonts w:asciiTheme="majorHAnsi" w:eastAsia="Cambria" w:hAnsiTheme="majorHAnsi" w:cstheme="majorHAnsi"/>
          <w:color w:val="000000"/>
          <w:rPrChange w:id="3958" w:author="MinhHieu" w:date="2024-12-20T09:50:00Z">
            <w:rPr>
              <w:rFonts w:ascii="Cambria" w:eastAsia="Cambria" w:hAnsi="Cambria" w:cs="Cambria"/>
              <w:color w:val="000000"/>
            </w:rPr>
          </w:rPrChange>
        </w:rPr>
        <w:t>ộ</w:t>
      </w:r>
      <w:r w:rsidRPr="006869FF">
        <w:rPr>
          <w:rFonts w:asciiTheme="majorHAnsi" w:eastAsia="Cambria" w:hAnsiTheme="majorHAnsi" w:cstheme="majorHAnsi"/>
          <w:color w:val="000000"/>
          <w:rPrChange w:id="3959" w:author="MinhHieu" w:date="2024-12-20T09:50:00Z">
            <w:rPr>
              <w:rFonts w:ascii="Cambria" w:eastAsia="Cambria" w:hAnsi="Cambria" w:cs="Cambria"/>
              <w:color w:val="000000"/>
            </w:rPr>
          </w:rPrChange>
        </w:rPr>
        <w:t xml:space="preserve">ng </w:t>
      </w:r>
      <w:r w:rsidRPr="006869FF">
        <w:rPr>
          <w:rFonts w:asciiTheme="majorHAnsi" w:eastAsia="Cambria" w:hAnsiTheme="majorHAnsi" w:cstheme="majorHAnsi"/>
          <w:color w:val="000000"/>
          <w:rPrChange w:id="3960" w:author="MinhHieu" w:date="2024-12-20T09:50:00Z">
            <w:rPr>
              <w:rFonts w:ascii="Cambria" w:eastAsia="Cambria" w:hAnsi="Cambria" w:cs="Cambria"/>
              <w:color w:val="000000"/>
            </w:rPr>
          </w:rPrChange>
        </w:rPr>
        <w:t>ứ</w:t>
      </w:r>
      <w:r w:rsidRPr="006869FF">
        <w:rPr>
          <w:rFonts w:asciiTheme="majorHAnsi" w:eastAsia="Cambria" w:hAnsiTheme="majorHAnsi" w:cstheme="majorHAnsi"/>
          <w:color w:val="000000"/>
          <w:rPrChange w:id="3961" w:author="MinhHieu" w:date="2024-12-20T09:50:00Z">
            <w:rPr>
              <w:rFonts w:ascii="Cambria" w:eastAsia="Cambria" w:hAnsi="Cambria" w:cs="Cambria"/>
              <w:color w:val="000000"/>
            </w:rPr>
          </w:rPrChange>
        </w:rPr>
        <w:t>ng d</w:t>
      </w:r>
      <w:r w:rsidRPr="006869FF">
        <w:rPr>
          <w:rFonts w:asciiTheme="majorHAnsi" w:eastAsia="Cambria" w:hAnsiTheme="majorHAnsi" w:cstheme="majorHAnsi"/>
          <w:color w:val="000000"/>
          <w:rPrChange w:id="3962" w:author="MinhHieu" w:date="2024-12-20T09:50:00Z">
            <w:rPr>
              <w:rFonts w:ascii="Cambria" w:eastAsia="Cambria" w:hAnsi="Cambria" w:cs="Cambria"/>
              <w:color w:val="000000"/>
            </w:rPr>
          </w:rPrChange>
        </w:rPr>
        <w:t>ụ</w:t>
      </w:r>
      <w:r w:rsidRPr="006869FF">
        <w:rPr>
          <w:rFonts w:asciiTheme="majorHAnsi" w:eastAsia="Cambria" w:hAnsiTheme="majorHAnsi" w:cstheme="majorHAnsi"/>
          <w:color w:val="000000"/>
          <w:rPrChange w:id="3963" w:author="MinhHieu" w:date="2024-12-20T09:50:00Z">
            <w:rPr>
              <w:rFonts w:ascii="Cambria" w:eastAsia="Cambria" w:hAnsi="Cambria" w:cs="Cambria"/>
              <w:color w:val="000000"/>
            </w:rPr>
          </w:rPrChange>
        </w:rPr>
        <w:t>ng Spring Boot, c</w:t>
      </w:r>
      <w:r w:rsidRPr="006869FF">
        <w:rPr>
          <w:rFonts w:asciiTheme="majorHAnsi" w:eastAsia="Cambria" w:hAnsiTheme="majorHAnsi" w:cstheme="majorHAnsi"/>
          <w:color w:val="000000"/>
          <w:rPrChange w:id="3964" w:author="MinhHieu" w:date="2024-12-20T09:50:00Z">
            <w:rPr>
              <w:rFonts w:ascii="Cambria" w:eastAsia="Cambria" w:hAnsi="Cambria" w:cs="Cambria"/>
              <w:color w:val="000000"/>
            </w:rPr>
          </w:rPrChange>
        </w:rPr>
        <w:t>ụ</w:t>
      </w:r>
      <w:r w:rsidRPr="006869FF">
        <w:rPr>
          <w:rFonts w:asciiTheme="majorHAnsi" w:eastAsia="Cambria" w:hAnsiTheme="majorHAnsi" w:cstheme="majorHAnsi"/>
          <w:color w:val="000000"/>
          <w:rPrChange w:id="3965" w:author="MinhHieu" w:date="2024-12-20T09:50:00Z">
            <w:rPr>
              <w:rFonts w:ascii="Cambria" w:eastAsia="Cambria" w:hAnsi="Cambria" w:cs="Cambria"/>
              <w:color w:val="000000"/>
            </w:rPr>
          </w:rPrChange>
        </w:rPr>
        <w:t xml:space="preserve"> th</w:t>
      </w:r>
      <w:r w:rsidRPr="006869FF">
        <w:rPr>
          <w:rFonts w:asciiTheme="majorHAnsi" w:eastAsia="Cambria" w:hAnsiTheme="majorHAnsi" w:cstheme="majorHAnsi"/>
          <w:color w:val="000000"/>
          <w:rPrChange w:id="3966" w:author="MinhHieu" w:date="2024-12-20T09:50:00Z">
            <w:rPr>
              <w:rFonts w:ascii="Cambria" w:eastAsia="Cambria" w:hAnsi="Cambria" w:cs="Cambria"/>
              <w:color w:val="000000"/>
            </w:rPr>
          </w:rPrChange>
        </w:rPr>
        <w:t>ể</w:t>
      </w:r>
      <w:r w:rsidRPr="006869FF">
        <w:rPr>
          <w:rFonts w:asciiTheme="majorHAnsi" w:eastAsia="Cambria" w:hAnsiTheme="majorHAnsi" w:cstheme="majorHAnsi"/>
          <w:color w:val="000000"/>
          <w:rPrChange w:id="3967" w:author="MinhHieu" w:date="2024-12-20T09:50:00Z">
            <w:rPr>
              <w:rFonts w:ascii="Cambria" w:eastAsia="Cambria" w:hAnsi="Cambria" w:cs="Cambria"/>
              <w:color w:val="000000"/>
            </w:rPr>
          </w:rPrChange>
        </w:rPr>
        <w:t xml:space="preserve"> như:</w:t>
      </w:r>
    </w:p>
    <w:p w14:paraId="227289EA" w14:textId="77777777" w:rsidR="00A27D53" w:rsidRPr="006869FF" w:rsidRDefault="00D33BC1">
      <w:pPr>
        <w:numPr>
          <w:ilvl w:val="0"/>
          <w:numId w:val="16"/>
        </w:numPr>
        <w:pBdr>
          <w:top w:val="nil"/>
          <w:left w:val="nil"/>
          <w:bottom w:val="nil"/>
          <w:right w:val="nil"/>
          <w:between w:val="nil"/>
        </w:pBdr>
        <w:tabs>
          <w:tab w:val="left" w:pos="543"/>
        </w:tabs>
        <w:spacing w:before="149" w:line="360" w:lineRule="auto"/>
        <w:ind w:left="851" w:right="0" w:hanging="284"/>
        <w:rPr>
          <w:rFonts w:asciiTheme="majorHAnsi" w:eastAsia="Cambria" w:hAnsiTheme="majorHAnsi" w:cstheme="majorHAnsi"/>
          <w:color w:val="000000"/>
          <w:rPrChange w:id="3968" w:author="MinhHieu" w:date="2024-12-20T09:50:00Z">
            <w:rPr>
              <w:rFonts w:ascii="Cambria" w:eastAsia="Cambria" w:hAnsi="Cambria" w:cs="Cambria"/>
              <w:color w:val="000000"/>
            </w:rPr>
          </w:rPrChange>
        </w:rPr>
      </w:pPr>
      <w:r w:rsidRPr="006869FF">
        <w:rPr>
          <w:rFonts w:asciiTheme="majorHAnsi" w:eastAsia="Cambria" w:hAnsiTheme="majorHAnsi" w:cstheme="majorHAnsi"/>
          <w:color w:val="000000"/>
          <w:rPrChange w:id="3969" w:author="MinhHieu" w:date="2024-12-20T09:50:00Z">
            <w:rPr>
              <w:rFonts w:ascii="Cambria" w:eastAsia="Cambria" w:hAnsi="Cambria" w:cs="Cambria"/>
              <w:color w:val="000000"/>
            </w:rPr>
          </w:rPrChange>
        </w:rPr>
        <w:t>Spring Application t</w:t>
      </w:r>
      <w:r w:rsidRPr="006869FF">
        <w:rPr>
          <w:rFonts w:asciiTheme="majorHAnsi" w:eastAsia="Cambria" w:hAnsiTheme="majorHAnsi" w:cstheme="majorHAnsi"/>
          <w:color w:val="000000"/>
          <w:rPrChange w:id="3970" w:author="MinhHieu" w:date="2024-12-20T09:50:00Z">
            <w:rPr>
              <w:rFonts w:ascii="Cambria" w:eastAsia="Cambria" w:hAnsi="Cambria" w:cs="Cambria"/>
              <w:color w:val="000000"/>
            </w:rPr>
          </w:rPrChange>
        </w:rPr>
        <w:t>ậ</w:t>
      </w:r>
      <w:r w:rsidRPr="006869FF">
        <w:rPr>
          <w:rFonts w:asciiTheme="majorHAnsi" w:eastAsia="Cambria" w:hAnsiTheme="majorHAnsi" w:cstheme="majorHAnsi"/>
          <w:color w:val="000000"/>
          <w:rPrChange w:id="3971" w:author="MinhHieu" w:date="2024-12-20T09:50:00Z">
            <w:rPr>
              <w:rFonts w:ascii="Cambria" w:eastAsia="Cambria" w:hAnsi="Cambria" w:cs="Cambria"/>
              <w:color w:val="000000"/>
            </w:rPr>
          </w:rPrChange>
        </w:rPr>
        <w:t>n d</w:t>
      </w:r>
      <w:r w:rsidRPr="006869FF">
        <w:rPr>
          <w:rFonts w:asciiTheme="majorHAnsi" w:eastAsia="Cambria" w:hAnsiTheme="majorHAnsi" w:cstheme="majorHAnsi"/>
          <w:color w:val="000000"/>
          <w:rPrChange w:id="3972" w:author="MinhHieu" w:date="2024-12-20T09:50:00Z">
            <w:rPr>
              <w:rFonts w:ascii="Cambria" w:eastAsia="Cambria" w:hAnsi="Cambria" w:cs="Cambria"/>
              <w:color w:val="000000"/>
            </w:rPr>
          </w:rPrChange>
        </w:rPr>
        <w:t>ụ</w:t>
      </w:r>
      <w:r w:rsidRPr="006869FF">
        <w:rPr>
          <w:rFonts w:asciiTheme="majorHAnsi" w:eastAsia="Cambria" w:hAnsiTheme="majorHAnsi" w:cstheme="majorHAnsi"/>
          <w:color w:val="000000"/>
          <w:rPrChange w:id="3973" w:author="MinhHieu" w:date="2024-12-20T09:50:00Z">
            <w:rPr>
              <w:rFonts w:ascii="Cambria" w:eastAsia="Cambria" w:hAnsi="Cambria" w:cs="Cambria"/>
              <w:color w:val="000000"/>
            </w:rPr>
          </w:rPrChange>
        </w:rPr>
        <w:t>ng tính ch</w:t>
      </w:r>
      <w:r w:rsidRPr="006869FF">
        <w:rPr>
          <w:rFonts w:asciiTheme="majorHAnsi" w:eastAsia="Cambria" w:hAnsiTheme="majorHAnsi" w:cstheme="majorHAnsi"/>
          <w:color w:val="000000"/>
          <w:rPrChange w:id="3974" w:author="MinhHieu" w:date="2024-12-20T09:50:00Z">
            <w:rPr>
              <w:rFonts w:ascii="Cambria" w:eastAsia="Cambria" w:hAnsi="Cambria" w:cs="Cambria"/>
              <w:color w:val="000000"/>
            </w:rPr>
          </w:rPrChange>
        </w:rPr>
        <w:t>ấ</w:t>
      </w:r>
      <w:r w:rsidRPr="006869FF">
        <w:rPr>
          <w:rFonts w:asciiTheme="majorHAnsi" w:eastAsia="Cambria" w:hAnsiTheme="majorHAnsi" w:cstheme="majorHAnsi"/>
          <w:color w:val="000000"/>
          <w:rPrChange w:id="3975" w:author="MinhHieu" w:date="2024-12-20T09:50:00Z">
            <w:rPr>
              <w:rFonts w:ascii="Cambria" w:eastAsia="Cambria" w:hAnsi="Cambria" w:cs="Cambria"/>
              <w:color w:val="000000"/>
            </w:rPr>
          </w:rPrChange>
        </w:rPr>
        <w:t>t c</w:t>
      </w:r>
      <w:r w:rsidRPr="006869FF">
        <w:rPr>
          <w:rFonts w:asciiTheme="majorHAnsi" w:eastAsia="Cambria" w:hAnsiTheme="majorHAnsi" w:cstheme="majorHAnsi"/>
          <w:color w:val="000000"/>
          <w:rPrChange w:id="3976" w:author="MinhHieu" w:date="2024-12-20T09:50:00Z">
            <w:rPr>
              <w:rFonts w:ascii="Cambria" w:eastAsia="Cambria" w:hAnsi="Cambria" w:cs="Cambria"/>
              <w:color w:val="000000"/>
            </w:rPr>
          </w:rPrChange>
        </w:rPr>
        <w:t>ấ</w:t>
      </w:r>
      <w:r w:rsidRPr="006869FF">
        <w:rPr>
          <w:rFonts w:asciiTheme="majorHAnsi" w:eastAsia="Cambria" w:hAnsiTheme="majorHAnsi" w:cstheme="majorHAnsi"/>
          <w:color w:val="000000"/>
          <w:rPrChange w:id="3977" w:author="MinhHieu" w:date="2024-12-20T09:50:00Z">
            <w:rPr>
              <w:rFonts w:ascii="Cambria" w:eastAsia="Cambria" w:hAnsi="Cambria" w:cs="Cambria"/>
              <w:color w:val="000000"/>
            </w:rPr>
          </w:rPrChange>
        </w:rPr>
        <w:t>u hình t</w:t>
      </w:r>
      <w:r w:rsidRPr="006869FF">
        <w:rPr>
          <w:rFonts w:asciiTheme="majorHAnsi" w:eastAsia="Cambria" w:hAnsiTheme="majorHAnsi" w:cstheme="majorHAnsi"/>
          <w:color w:val="000000"/>
          <w:rPrChange w:id="3978" w:author="MinhHieu" w:date="2024-12-20T09:50:00Z">
            <w:rPr>
              <w:rFonts w:ascii="Cambria" w:eastAsia="Cambria" w:hAnsi="Cambria" w:cs="Cambria"/>
              <w:color w:val="000000"/>
            </w:rPr>
          </w:rPrChange>
        </w:rPr>
        <w:t>ự</w:t>
      </w:r>
      <w:r w:rsidRPr="006869FF">
        <w:rPr>
          <w:rFonts w:asciiTheme="majorHAnsi" w:eastAsia="Cambria" w:hAnsiTheme="majorHAnsi" w:cstheme="majorHAnsi"/>
          <w:color w:val="000000"/>
          <w:rPrChange w:id="3979" w:author="MinhHieu" w:date="2024-12-20T09:50:00Z">
            <w:rPr>
              <w:rFonts w:ascii="Cambria" w:eastAsia="Cambria" w:hAnsi="Cambria" w:cs="Cambria"/>
              <w:color w:val="000000"/>
            </w:rPr>
          </w:rPrChange>
        </w:rPr>
        <w:t xml:space="preserve"> đ</w:t>
      </w:r>
      <w:r w:rsidRPr="006869FF">
        <w:rPr>
          <w:rFonts w:asciiTheme="majorHAnsi" w:eastAsia="Cambria" w:hAnsiTheme="majorHAnsi" w:cstheme="majorHAnsi"/>
          <w:color w:val="000000"/>
          <w:rPrChange w:id="3980" w:author="MinhHieu" w:date="2024-12-20T09:50:00Z">
            <w:rPr>
              <w:rFonts w:ascii="Cambria" w:eastAsia="Cambria" w:hAnsi="Cambria" w:cs="Cambria"/>
              <w:color w:val="000000"/>
            </w:rPr>
          </w:rPrChange>
        </w:rPr>
        <w:t>ộ</w:t>
      </w:r>
      <w:r w:rsidRPr="006869FF">
        <w:rPr>
          <w:rFonts w:asciiTheme="majorHAnsi" w:eastAsia="Cambria" w:hAnsiTheme="majorHAnsi" w:cstheme="majorHAnsi"/>
          <w:color w:val="000000"/>
          <w:rPrChange w:id="3981" w:author="MinhHieu" w:date="2024-12-20T09:50:00Z">
            <w:rPr>
              <w:rFonts w:ascii="Cambria" w:eastAsia="Cambria" w:hAnsi="Cambria" w:cs="Cambria"/>
              <w:color w:val="000000"/>
            </w:rPr>
          </w:rPrChange>
        </w:rPr>
        <w:t>ng c</w:t>
      </w:r>
      <w:r w:rsidRPr="006869FF">
        <w:rPr>
          <w:rFonts w:asciiTheme="majorHAnsi" w:eastAsia="Cambria" w:hAnsiTheme="majorHAnsi" w:cstheme="majorHAnsi"/>
          <w:color w:val="000000"/>
          <w:rPrChange w:id="3982" w:author="MinhHieu" w:date="2024-12-20T09:50:00Z">
            <w:rPr>
              <w:rFonts w:ascii="Cambria" w:eastAsia="Cambria" w:hAnsi="Cambria" w:cs="Cambria"/>
              <w:color w:val="000000"/>
            </w:rPr>
          </w:rPrChange>
        </w:rPr>
        <w:t>ủ</w:t>
      </w:r>
      <w:r w:rsidRPr="006869FF">
        <w:rPr>
          <w:rFonts w:asciiTheme="majorHAnsi" w:eastAsia="Cambria" w:hAnsiTheme="majorHAnsi" w:cstheme="majorHAnsi"/>
          <w:color w:val="000000"/>
          <w:rPrChange w:id="3983" w:author="MinhHieu" w:date="2024-12-20T09:50:00Z">
            <w:rPr>
              <w:rFonts w:ascii="Cambria" w:eastAsia="Cambria" w:hAnsi="Cambria" w:cs="Cambria"/>
              <w:color w:val="000000"/>
            </w:rPr>
          </w:rPrChange>
        </w:rPr>
        <w:t>a Spring Boot đ</w:t>
      </w:r>
      <w:r w:rsidRPr="006869FF">
        <w:rPr>
          <w:rFonts w:asciiTheme="majorHAnsi" w:eastAsia="Cambria" w:hAnsiTheme="majorHAnsi" w:cstheme="majorHAnsi"/>
          <w:color w:val="000000"/>
          <w:rPrChange w:id="3984" w:author="MinhHieu" w:date="2024-12-20T09:50:00Z">
            <w:rPr>
              <w:rFonts w:ascii="Cambria" w:eastAsia="Cambria" w:hAnsi="Cambria" w:cs="Cambria"/>
              <w:color w:val="000000"/>
            </w:rPr>
          </w:rPrChange>
        </w:rPr>
        <w:t>ể</w:t>
      </w:r>
      <w:r w:rsidRPr="006869FF">
        <w:rPr>
          <w:rFonts w:asciiTheme="majorHAnsi" w:eastAsia="Cambria" w:hAnsiTheme="majorHAnsi" w:cstheme="majorHAnsi"/>
          <w:color w:val="000000"/>
          <w:rPrChange w:id="3985" w:author="MinhHieu" w:date="2024-12-20T09:50:00Z">
            <w:rPr>
              <w:rFonts w:ascii="Cambria" w:eastAsia="Cambria" w:hAnsi="Cambria" w:cs="Cambria"/>
              <w:color w:val="000000"/>
            </w:rPr>
          </w:rPrChange>
        </w:rPr>
        <w:t xml:space="preserve"> gi</w:t>
      </w:r>
      <w:r w:rsidRPr="006869FF">
        <w:rPr>
          <w:rFonts w:asciiTheme="majorHAnsi" w:eastAsia="Cambria" w:hAnsiTheme="majorHAnsi" w:cstheme="majorHAnsi"/>
          <w:color w:val="000000"/>
          <w:rPrChange w:id="3986" w:author="MinhHieu" w:date="2024-12-20T09:50:00Z">
            <w:rPr>
              <w:rFonts w:ascii="Cambria" w:eastAsia="Cambria" w:hAnsi="Cambria" w:cs="Cambria"/>
              <w:color w:val="000000"/>
            </w:rPr>
          </w:rPrChange>
        </w:rPr>
        <w:t>ả</w:t>
      </w:r>
      <w:r w:rsidRPr="006869FF">
        <w:rPr>
          <w:rFonts w:asciiTheme="majorHAnsi" w:eastAsia="Cambria" w:hAnsiTheme="majorHAnsi" w:cstheme="majorHAnsi"/>
          <w:color w:val="000000"/>
          <w:rPrChange w:id="3987" w:author="MinhHieu" w:date="2024-12-20T09:50:00Z">
            <w:rPr>
              <w:rFonts w:ascii="Cambria" w:eastAsia="Cambria" w:hAnsi="Cambria" w:cs="Cambria"/>
              <w:color w:val="000000"/>
            </w:rPr>
          </w:rPrChange>
        </w:rPr>
        <w:t>m thi</w:t>
      </w:r>
      <w:r w:rsidRPr="006869FF">
        <w:rPr>
          <w:rFonts w:asciiTheme="majorHAnsi" w:eastAsia="Cambria" w:hAnsiTheme="majorHAnsi" w:cstheme="majorHAnsi"/>
          <w:color w:val="000000"/>
          <w:rPrChange w:id="3988" w:author="MinhHieu" w:date="2024-12-20T09:50:00Z">
            <w:rPr>
              <w:rFonts w:ascii="Cambria" w:eastAsia="Cambria" w:hAnsi="Cambria" w:cs="Cambria"/>
              <w:color w:val="000000"/>
            </w:rPr>
          </w:rPrChange>
        </w:rPr>
        <w:t>ể</w:t>
      </w:r>
      <w:r w:rsidRPr="006869FF">
        <w:rPr>
          <w:rFonts w:asciiTheme="majorHAnsi" w:eastAsia="Cambria" w:hAnsiTheme="majorHAnsi" w:cstheme="majorHAnsi"/>
          <w:color w:val="000000"/>
          <w:rPrChange w:id="3989" w:author="MinhHieu" w:date="2024-12-20T09:50:00Z">
            <w:rPr>
              <w:rFonts w:ascii="Cambria" w:eastAsia="Cambria" w:hAnsi="Cambria" w:cs="Cambria"/>
              <w:color w:val="000000"/>
            </w:rPr>
          </w:rPrChange>
        </w:rPr>
        <w:t>u s</w:t>
      </w:r>
      <w:r w:rsidRPr="006869FF">
        <w:rPr>
          <w:rFonts w:asciiTheme="majorHAnsi" w:eastAsia="Cambria" w:hAnsiTheme="majorHAnsi" w:cstheme="majorHAnsi"/>
          <w:color w:val="000000"/>
          <w:rPrChange w:id="3990" w:author="MinhHieu" w:date="2024-12-20T09:50:00Z">
            <w:rPr>
              <w:rFonts w:ascii="Cambria" w:eastAsia="Cambria" w:hAnsi="Cambria" w:cs="Cambria"/>
              <w:color w:val="000000"/>
            </w:rPr>
          </w:rPrChange>
        </w:rPr>
        <w:t>ự</w:t>
      </w:r>
      <w:r w:rsidRPr="006869FF">
        <w:rPr>
          <w:rFonts w:asciiTheme="majorHAnsi" w:eastAsia="Cambria" w:hAnsiTheme="majorHAnsi" w:cstheme="majorHAnsi"/>
          <w:color w:val="000000"/>
          <w:rPrChange w:id="3991" w:author="MinhHieu" w:date="2024-12-20T09:50:00Z">
            <w:rPr>
              <w:rFonts w:ascii="Cambria" w:eastAsia="Cambria" w:hAnsi="Cambria" w:cs="Cambria"/>
              <w:color w:val="000000"/>
            </w:rPr>
          </w:rPrChange>
        </w:rPr>
        <w:t xml:space="preserve"> ph</w:t>
      </w:r>
      <w:r w:rsidRPr="006869FF">
        <w:rPr>
          <w:rFonts w:asciiTheme="majorHAnsi" w:eastAsia="Cambria" w:hAnsiTheme="majorHAnsi" w:cstheme="majorHAnsi"/>
          <w:color w:val="000000"/>
          <w:rPrChange w:id="3992" w:author="MinhHieu" w:date="2024-12-20T09:50:00Z">
            <w:rPr>
              <w:rFonts w:ascii="Cambria" w:eastAsia="Cambria" w:hAnsi="Cambria" w:cs="Cambria"/>
              <w:color w:val="000000"/>
            </w:rPr>
          </w:rPrChange>
        </w:rPr>
        <w:t>ứ</w:t>
      </w:r>
      <w:r w:rsidRPr="006869FF">
        <w:rPr>
          <w:rFonts w:asciiTheme="majorHAnsi" w:eastAsia="Cambria" w:hAnsiTheme="majorHAnsi" w:cstheme="majorHAnsi"/>
          <w:color w:val="000000"/>
          <w:rPrChange w:id="3993" w:author="MinhHieu" w:date="2024-12-20T09:50:00Z">
            <w:rPr>
              <w:rFonts w:ascii="Cambria" w:eastAsia="Cambria" w:hAnsi="Cambria" w:cs="Cambria"/>
              <w:color w:val="000000"/>
            </w:rPr>
          </w:rPrChange>
        </w:rPr>
        <w:t>c t</w:t>
      </w:r>
      <w:r w:rsidRPr="006869FF">
        <w:rPr>
          <w:rFonts w:asciiTheme="majorHAnsi" w:eastAsia="Cambria" w:hAnsiTheme="majorHAnsi" w:cstheme="majorHAnsi"/>
          <w:color w:val="000000"/>
          <w:rPrChange w:id="3994" w:author="MinhHieu" w:date="2024-12-20T09:50:00Z">
            <w:rPr>
              <w:rFonts w:ascii="Cambria" w:eastAsia="Cambria" w:hAnsi="Cambria" w:cs="Cambria"/>
              <w:color w:val="000000"/>
            </w:rPr>
          </w:rPrChange>
        </w:rPr>
        <w:t>ạ</w:t>
      </w:r>
      <w:r w:rsidRPr="006869FF">
        <w:rPr>
          <w:rFonts w:asciiTheme="majorHAnsi" w:eastAsia="Cambria" w:hAnsiTheme="majorHAnsi" w:cstheme="majorHAnsi"/>
          <w:color w:val="000000"/>
          <w:rPrChange w:id="3995" w:author="MinhHieu" w:date="2024-12-20T09:50:00Z">
            <w:rPr>
              <w:rFonts w:ascii="Cambria" w:eastAsia="Cambria" w:hAnsi="Cambria" w:cs="Cambria"/>
              <w:color w:val="000000"/>
            </w:rPr>
          </w:rPrChange>
        </w:rPr>
        <w:t>p trong c</w:t>
      </w:r>
      <w:r w:rsidRPr="006869FF">
        <w:rPr>
          <w:rFonts w:asciiTheme="majorHAnsi" w:eastAsia="Cambria" w:hAnsiTheme="majorHAnsi" w:cstheme="majorHAnsi"/>
          <w:color w:val="000000"/>
          <w:rPrChange w:id="3996" w:author="MinhHieu" w:date="2024-12-20T09:50:00Z">
            <w:rPr>
              <w:rFonts w:ascii="Cambria" w:eastAsia="Cambria" w:hAnsi="Cambria" w:cs="Cambria"/>
              <w:color w:val="000000"/>
            </w:rPr>
          </w:rPrChange>
        </w:rPr>
        <w:t>ấ</w:t>
      </w:r>
      <w:r w:rsidRPr="006869FF">
        <w:rPr>
          <w:rFonts w:asciiTheme="majorHAnsi" w:eastAsia="Cambria" w:hAnsiTheme="majorHAnsi" w:cstheme="majorHAnsi"/>
          <w:color w:val="000000"/>
          <w:rPrChange w:id="3997" w:author="MinhHieu" w:date="2024-12-20T09:50:00Z">
            <w:rPr>
              <w:rFonts w:ascii="Cambria" w:eastAsia="Cambria" w:hAnsi="Cambria" w:cs="Cambria"/>
              <w:color w:val="000000"/>
            </w:rPr>
          </w:rPrChange>
        </w:rPr>
        <w:t xml:space="preserve">u hình </w:t>
      </w:r>
      <w:r w:rsidRPr="006869FF">
        <w:rPr>
          <w:rFonts w:asciiTheme="majorHAnsi" w:eastAsia="Cambria" w:hAnsiTheme="majorHAnsi" w:cstheme="majorHAnsi"/>
          <w:color w:val="000000"/>
          <w:rPrChange w:id="3998" w:author="MinhHieu" w:date="2024-12-20T09:50:00Z">
            <w:rPr>
              <w:rFonts w:ascii="Cambria" w:eastAsia="Cambria" w:hAnsi="Cambria" w:cs="Cambria"/>
              <w:color w:val="000000"/>
            </w:rPr>
          </w:rPrChange>
        </w:rPr>
        <w:t>ứ</w:t>
      </w:r>
      <w:r w:rsidRPr="006869FF">
        <w:rPr>
          <w:rFonts w:asciiTheme="majorHAnsi" w:eastAsia="Cambria" w:hAnsiTheme="majorHAnsi" w:cstheme="majorHAnsi"/>
          <w:color w:val="000000"/>
          <w:rPrChange w:id="3999" w:author="MinhHieu" w:date="2024-12-20T09:50:00Z">
            <w:rPr>
              <w:rFonts w:ascii="Cambria" w:eastAsia="Cambria" w:hAnsi="Cambria" w:cs="Cambria"/>
              <w:color w:val="000000"/>
            </w:rPr>
          </w:rPrChange>
        </w:rPr>
        <w:t>ng d</w:t>
      </w:r>
      <w:r w:rsidRPr="006869FF">
        <w:rPr>
          <w:rFonts w:asciiTheme="majorHAnsi" w:eastAsia="Cambria" w:hAnsiTheme="majorHAnsi" w:cstheme="majorHAnsi"/>
          <w:color w:val="000000"/>
          <w:rPrChange w:id="4000" w:author="MinhHieu" w:date="2024-12-20T09:50:00Z">
            <w:rPr>
              <w:rFonts w:ascii="Cambria" w:eastAsia="Cambria" w:hAnsi="Cambria" w:cs="Cambria"/>
              <w:color w:val="000000"/>
            </w:rPr>
          </w:rPrChange>
        </w:rPr>
        <w:t>ụ</w:t>
      </w:r>
      <w:r w:rsidRPr="006869FF">
        <w:rPr>
          <w:rFonts w:asciiTheme="majorHAnsi" w:eastAsia="Cambria" w:hAnsiTheme="majorHAnsi" w:cstheme="majorHAnsi"/>
          <w:color w:val="000000"/>
          <w:rPrChange w:id="4001" w:author="MinhHieu" w:date="2024-12-20T09:50:00Z">
            <w:rPr>
              <w:rFonts w:ascii="Cambria" w:eastAsia="Cambria" w:hAnsi="Cambria" w:cs="Cambria"/>
              <w:color w:val="000000"/>
            </w:rPr>
          </w:rPrChange>
        </w:rPr>
        <w:t>ng. H</w:t>
      </w:r>
      <w:r w:rsidRPr="006869FF">
        <w:rPr>
          <w:rFonts w:asciiTheme="majorHAnsi" w:eastAsia="Cambria" w:hAnsiTheme="majorHAnsi" w:cstheme="majorHAnsi"/>
          <w:color w:val="000000"/>
          <w:rPrChange w:id="4002" w:author="MinhHieu" w:date="2024-12-20T09:50:00Z">
            <w:rPr>
              <w:rFonts w:ascii="Cambria" w:eastAsia="Cambria" w:hAnsi="Cambria" w:cs="Cambria"/>
              <w:color w:val="000000"/>
            </w:rPr>
          </w:rPrChange>
        </w:rPr>
        <w:t>ệ</w:t>
      </w:r>
      <w:r w:rsidRPr="006869FF">
        <w:rPr>
          <w:rFonts w:asciiTheme="majorHAnsi" w:eastAsia="Cambria" w:hAnsiTheme="majorHAnsi" w:cstheme="majorHAnsi"/>
          <w:color w:val="000000"/>
          <w:rPrChange w:id="4003" w:author="MinhHieu" w:date="2024-12-20T09:50:00Z">
            <w:rPr>
              <w:rFonts w:ascii="Cambria" w:eastAsia="Cambria" w:hAnsi="Cambria" w:cs="Cambria"/>
              <w:color w:val="000000"/>
            </w:rPr>
          </w:rPrChange>
        </w:rPr>
        <w:t xml:space="preserve"> th</w:t>
      </w:r>
      <w:r w:rsidRPr="006869FF">
        <w:rPr>
          <w:rFonts w:asciiTheme="majorHAnsi" w:eastAsia="Cambria" w:hAnsiTheme="majorHAnsi" w:cstheme="majorHAnsi"/>
          <w:color w:val="000000"/>
          <w:rPrChange w:id="4004" w:author="MinhHieu" w:date="2024-12-20T09:50:00Z">
            <w:rPr>
              <w:rFonts w:ascii="Cambria" w:eastAsia="Cambria" w:hAnsi="Cambria" w:cs="Cambria"/>
              <w:color w:val="000000"/>
            </w:rPr>
          </w:rPrChange>
        </w:rPr>
        <w:t>ố</w:t>
      </w:r>
      <w:r w:rsidRPr="006869FF">
        <w:rPr>
          <w:rFonts w:asciiTheme="majorHAnsi" w:eastAsia="Cambria" w:hAnsiTheme="majorHAnsi" w:cstheme="majorHAnsi"/>
          <w:color w:val="000000"/>
          <w:rPrChange w:id="4005" w:author="MinhHieu" w:date="2024-12-20T09:50:00Z">
            <w:rPr>
              <w:rFonts w:ascii="Cambria" w:eastAsia="Cambria" w:hAnsi="Cambria" w:cs="Cambria"/>
              <w:color w:val="000000"/>
            </w:rPr>
          </w:rPrChange>
        </w:rPr>
        <w:t>ng t</w:t>
      </w:r>
      <w:r w:rsidRPr="006869FF">
        <w:rPr>
          <w:rFonts w:asciiTheme="majorHAnsi" w:eastAsia="Cambria" w:hAnsiTheme="majorHAnsi" w:cstheme="majorHAnsi"/>
          <w:color w:val="000000"/>
          <w:rPrChange w:id="4006" w:author="MinhHieu" w:date="2024-12-20T09:50:00Z">
            <w:rPr>
              <w:rFonts w:ascii="Cambria" w:eastAsia="Cambria" w:hAnsi="Cambria" w:cs="Cambria"/>
              <w:color w:val="000000"/>
            </w:rPr>
          </w:rPrChange>
        </w:rPr>
        <w:t>ự</w:t>
      </w:r>
      <w:r w:rsidRPr="006869FF">
        <w:rPr>
          <w:rFonts w:asciiTheme="majorHAnsi" w:eastAsia="Cambria" w:hAnsiTheme="majorHAnsi" w:cstheme="majorHAnsi"/>
          <w:color w:val="000000"/>
          <w:rPrChange w:id="4007" w:author="MinhHieu" w:date="2024-12-20T09:50:00Z">
            <w:rPr>
              <w:rFonts w:ascii="Cambria" w:eastAsia="Cambria" w:hAnsi="Cambria" w:cs="Cambria"/>
              <w:color w:val="000000"/>
            </w:rPr>
          </w:rPrChange>
        </w:rPr>
        <w:t xml:space="preserve"> đ</w:t>
      </w:r>
      <w:r w:rsidRPr="006869FF">
        <w:rPr>
          <w:rFonts w:asciiTheme="majorHAnsi" w:eastAsia="Cambria" w:hAnsiTheme="majorHAnsi" w:cstheme="majorHAnsi"/>
          <w:color w:val="000000"/>
          <w:rPrChange w:id="4008" w:author="MinhHieu" w:date="2024-12-20T09:50:00Z">
            <w:rPr>
              <w:rFonts w:ascii="Cambria" w:eastAsia="Cambria" w:hAnsi="Cambria" w:cs="Cambria"/>
              <w:color w:val="000000"/>
            </w:rPr>
          </w:rPrChange>
        </w:rPr>
        <w:t>ộ</w:t>
      </w:r>
      <w:r w:rsidRPr="006869FF">
        <w:rPr>
          <w:rFonts w:asciiTheme="majorHAnsi" w:eastAsia="Cambria" w:hAnsiTheme="majorHAnsi" w:cstheme="majorHAnsi"/>
          <w:color w:val="000000"/>
          <w:rPrChange w:id="4009" w:author="MinhHieu" w:date="2024-12-20T09:50:00Z">
            <w:rPr>
              <w:rFonts w:ascii="Cambria" w:eastAsia="Cambria" w:hAnsi="Cambria" w:cs="Cambria"/>
              <w:color w:val="000000"/>
            </w:rPr>
          </w:rPrChange>
        </w:rPr>
        <w:t>ng quét các gói ch</w:t>
      </w:r>
      <w:r w:rsidRPr="006869FF">
        <w:rPr>
          <w:rFonts w:asciiTheme="majorHAnsi" w:eastAsia="Cambria" w:hAnsiTheme="majorHAnsi" w:cstheme="majorHAnsi"/>
          <w:color w:val="000000"/>
          <w:rPrChange w:id="4010" w:author="MinhHieu" w:date="2024-12-20T09:50:00Z">
            <w:rPr>
              <w:rFonts w:ascii="Cambria" w:eastAsia="Cambria" w:hAnsi="Cambria" w:cs="Cambria"/>
              <w:color w:val="000000"/>
            </w:rPr>
          </w:rPrChange>
        </w:rPr>
        <w:t>ứ</w:t>
      </w:r>
      <w:r w:rsidRPr="006869FF">
        <w:rPr>
          <w:rFonts w:asciiTheme="majorHAnsi" w:eastAsia="Cambria" w:hAnsiTheme="majorHAnsi" w:cstheme="majorHAnsi"/>
          <w:color w:val="000000"/>
          <w:rPrChange w:id="4011" w:author="MinhHieu" w:date="2024-12-20T09:50:00Z">
            <w:rPr>
              <w:rFonts w:ascii="Cambria" w:eastAsia="Cambria" w:hAnsi="Cambria" w:cs="Cambria"/>
              <w:color w:val="000000"/>
            </w:rPr>
          </w:rPrChange>
        </w:rPr>
        <w:t>a các l</w:t>
      </w:r>
      <w:r w:rsidRPr="006869FF">
        <w:rPr>
          <w:rFonts w:asciiTheme="majorHAnsi" w:eastAsia="Cambria" w:hAnsiTheme="majorHAnsi" w:cstheme="majorHAnsi"/>
          <w:color w:val="000000"/>
          <w:rPrChange w:id="4012" w:author="MinhHieu" w:date="2024-12-20T09:50:00Z">
            <w:rPr>
              <w:rFonts w:ascii="Cambria" w:eastAsia="Cambria" w:hAnsi="Cambria" w:cs="Cambria"/>
              <w:color w:val="000000"/>
            </w:rPr>
          </w:rPrChange>
        </w:rPr>
        <w:t>ớ</w:t>
      </w:r>
      <w:r w:rsidRPr="006869FF">
        <w:rPr>
          <w:rFonts w:asciiTheme="majorHAnsi" w:eastAsia="Cambria" w:hAnsiTheme="majorHAnsi" w:cstheme="majorHAnsi"/>
          <w:color w:val="000000"/>
          <w:rPrChange w:id="4013" w:author="MinhHieu" w:date="2024-12-20T09:50:00Z">
            <w:rPr>
              <w:rFonts w:ascii="Cambria" w:eastAsia="Cambria" w:hAnsi="Cambria" w:cs="Cambria"/>
              <w:color w:val="000000"/>
            </w:rPr>
          </w:rPrChange>
        </w:rPr>
        <w:t>p và component c</w:t>
      </w:r>
      <w:r w:rsidRPr="006869FF">
        <w:rPr>
          <w:rFonts w:asciiTheme="majorHAnsi" w:eastAsia="Cambria" w:hAnsiTheme="majorHAnsi" w:cstheme="majorHAnsi"/>
          <w:color w:val="000000"/>
          <w:rPrChange w:id="4014" w:author="MinhHieu" w:date="2024-12-20T09:50:00Z">
            <w:rPr>
              <w:rFonts w:ascii="Cambria" w:eastAsia="Cambria" w:hAnsi="Cambria" w:cs="Cambria"/>
              <w:color w:val="000000"/>
            </w:rPr>
          </w:rPrChange>
        </w:rPr>
        <w:t>ủ</w:t>
      </w:r>
      <w:r w:rsidRPr="006869FF">
        <w:rPr>
          <w:rFonts w:asciiTheme="majorHAnsi" w:eastAsia="Cambria" w:hAnsiTheme="majorHAnsi" w:cstheme="majorHAnsi"/>
          <w:color w:val="000000"/>
          <w:rPrChange w:id="4015" w:author="MinhHieu" w:date="2024-12-20T09:50:00Z">
            <w:rPr>
              <w:rFonts w:ascii="Cambria" w:eastAsia="Cambria" w:hAnsi="Cambria" w:cs="Cambria"/>
              <w:color w:val="000000"/>
            </w:rPr>
          </w:rPrChange>
        </w:rPr>
        <w:t xml:space="preserve">a </w:t>
      </w:r>
      <w:r w:rsidRPr="006869FF">
        <w:rPr>
          <w:rFonts w:asciiTheme="majorHAnsi" w:eastAsia="Cambria" w:hAnsiTheme="majorHAnsi" w:cstheme="majorHAnsi"/>
          <w:color w:val="000000"/>
          <w:rPrChange w:id="4016" w:author="MinhHieu" w:date="2024-12-20T09:50:00Z">
            <w:rPr>
              <w:rFonts w:ascii="Cambria" w:eastAsia="Cambria" w:hAnsi="Cambria" w:cs="Cambria"/>
              <w:color w:val="000000"/>
            </w:rPr>
          </w:rPrChange>
        </w:rPr>
        <w:t>ứ</w:t>
      </w:r>
      <w:r w:rsidRPr="006869FF">
        <w:rPr>
          <w:rFonts w:asciiTheme="majorHAnsi" w:eastAsia="Cambria" w:hAnsiTheme="majorHAnsi" w:cstheme="majorHAnsi"/>
          <w:color w:val="000000"/>
          <w:rPrChange w:id="4017" w:author="MinhHieu" w:date="2024-12-20T09:50:00Z">
            <w:rPr>
              <w:rFonts w:ascii="Cambria" w:eastAsia="Cambria" w:hAnsi="Cambria" w:cs="Cambria"/>
              <w:color w:val="000000"/>
            </w:rPr>
          </w:rPrChange>
        </w:rPr>
        <w:t>ng d</w:t>
      </w:r>
      <w:r w:rsidRPr="006869FF">
        <w:rPr>
          <w:rFonts w:asciiTheme="majorHAnsi" w:eastAsia="Cambria" w:hAnsiTheme="majorHAnsi" w:cstheme="majorHAnsi"/>
          <w:color w:val="000000"/>
          <w:rPrChange w:id="4018" w:author="MinhHieu" w:date="2024-12-20T09:50:00Z">
            <w:rPr>
              <w:rFonts w:ascii="Cambria" w:eastAsia="Cambria" w:hAnsi="Cambria" w:cs="Cambria"/>
              <w:color w:val="000000"/>
            </w:rPr>
          </w:rPrChange>
        </w:rPr>
        <w:t>ụ</w:t>
      </w:r>
      <w:r w:rsidRPr="006869FF">
        <w:rPr>
          <w:rFonts w:asciiTheme="majorHAnsi" w:eastAsia="Cambria" w:hAnsiTheme="majorHAnsi" w:cstheme="majorHAnsi"/>
          <w:color w:val="000000"/>
          <w:rPrChange w:id="4019" w:author="MinhHieu" w:date="2024-12-20T09:50:00Z">
            <w:rPr>
              <w:rFonts w:ascii="Cambria" w:eastAsia="Cambria" w:hAnsi="Cambria" w:cs="Cambria"/>
              <w:color w:val="000000"/>
            </w:rPr>
          </w:rPrChange>
        </w:rPr>
        <w:t xml:space="preserve">ng, giúp </w:t>
      </w:r>
      <w:r w:rsidRPr="006869FF">
        <w:rPr>
          <w:rFonts w:asciiTheme="majorHAnsi" w:eastAsia="Cambria" w:hAnsiTheme="majorHAnsi" w:cstheme="majorHAnsi"/>
          <w:color w:val="000000"/>
          <w:rPrChange w:id="4020" w:author="MinhHieu" w:date="2024-12-20T09:50:00Z">
            <w:rPr>
              <w:rFonts w:ascii="Cambria" w:eastAsia="Cambria" w:hAnsi="Cambria" w:cs="Cambria"/>
              <w:color w:val="000000"/>
            </w:rPr>
          </w:rPrChange>
        </w:rPr>
        <w:t>ứ</w:t>
      </w:r>
      <w:r w:rsidRPr="006869FF">
        <w:rPr>
          <w:rFonts w:asciiTheme="majorHAnsi" w:eastAsia="Cambria" w:hAnsiTheme="majorHAnsi" w:cstheme="majorHAnsi"/>
          <w:color w:val="000000"/>
          <w:rPrChange w:id="4021" w:author="MinhHieu" w:date="2024-12-20T09:50:00Z">
            <w:rPr>
              <w:rFonts w:ascii="Cambria" w:eastAsia="Cambria" w:hAnsi="Cambria" w:cs="Cambria"/>
              <w:color w:val="000000"/>
            </w:rPr>
          </w:rPrChange>
        </w:rPr>
        <w:t>ng d</w:t>
      </w:r>
      <w:r w:rsidRPr="006869FF">
        <w:rPr>
          <w:rFonts w:asciiTheme="majorHAnsi" w:eastAsia="Cambria" w:hAnsiTheme="majorHAnsi" w:cstheme="majorHAnsi"/>
          <w:color w:val="000000"/>
          <w:rPrChange w:id="4022" w:author="MinhHieu" w:date="2024-12-20T09:50:00Z">
            <w:rPr>
              <w:rFonts w:ascii="Cambria" w:eastAsia="Cambria" w:hAnsi="Cambria" w:cs="Cambria"/>
              <w:color w:val="000000"/>
            </w:rPr>
          </w:rPrChange>
        </w:rPr>
        <w:t>ụ</w:t>
      </w:r>
      <w:r w:rsidRPr="006869FF">
        <w:rPr>
          <w:rFonts w:asciiTheme="majorHAnsi" w:eastAsia="Cambria" w:hAnsiTheme="majorHAnsi" w:cstheme="majorHAnsi"/>
          <w:color w:val="000000"/>
          <w:rPrChange w:id="4023" w:author="MinhHieu" w:date="2024-12-20T09:50:00Z">
            <w:rPr>
              <w:rFonts w:ascii="Cambria" w:eastAsia="Cambria" w:hAnsi="Cambria" w:cs="Cambria"/>
              <w:color w:val="000000"/>
            </w:rPr>
          </w:rPrChange>
        </w:rPr>
        <w:t>ng t</w:t>
      </w:r>
      <w:r w:rsidRPr="006869FF">
        <w:rPr>
          <w:rFonts w:asciiTheme="majorHAnsi" w:eastAsia="Cambria" w:hAnsiTheme="majorHAnsi" w:cstheme="majorHAnsi"/>
          <w:color w:val="000000"/>
          <w:rPrChange w:id="4024" w:author="MinhHieu" w:date="2024-12-20T09:50:00Z">
            <w:rPr>
              <w:rFonts w:ascii="Cambria" w:eastAsia="Cambria" w:hAnsi="Cambria" w:cs="Cambria"/>
              <w:color w:val="000000"/>
            </w:rPr>
          </w:rPrChange>
        </w:rPr>
        <w:t>ự</w:t>
      </w:r>
      <w:r w:rsidRPr="006869FF">
        <w:rPr>
          <w:rFonts w:asciiTheme="majorHAnsi" w:eastAsia="Cambria" w:hAnsiTheme="majorHAnsi" w:cstheme="majorHAnsi"/>
          <w:color w:val="000000"/>
          <w:rPrChange w:id="4025" w:author="MinhHieu" w:date="2024-12-20T09:50:00Z">
            <w:rPr>
              <w:rFonts w:ascii="Cambria" w:eastAsia="Cambria" w:hAnsi="Cambria" w:cs="Cambria"/>
              <w:color w:val="000000"/>
            </w:rPr>
          </w:rPrChange>
        </w:rPr>
        <w:t xml:space="preserve"> đ</w:t>
      </w:r>
      <w:r w:rsidRPr="006869FF">
        <w:rPr>
          <w:rFonts w:asciiTheme="majorHAnsi" w:eastAsia="Cambria" w:hAnsiTheme="majorHAnsi" w:cstheme="majorHAnsi"/>
          <w:color w:val="000000"/>
          <w:rPrChange w:id="4026" w:author="MinhHieu" w:date="2024-12-20T09:50:00Z">
            <w:rPr>
              <w:rFonts w:ascii="Cambria" w:eastAsia="Cambria" w:hAnsi="Cambria" w:cs="Cambria"/>
              <w:color w:val="000000"/>
            </w:rPr>
          </w:rPrChange>
        </w:rPr>
        <w:t>ộ</w:t>
      </w:r>
      <w:r w:rsidRPr="006869FF">
        <w:rPr>
          <w:rFonts w:asciiTheme="majorHAnsi" w:eastAsia="Cambria" w:hAnsiTheme="majorHAnsi" w:cstheme="majorHAnsi"/>
          <w:color w:val="000000"/>
          <w:rPrChange w:id="4027" w:author="MinhHieu" w:date="2024-12-20T09:50:00Z">
            <w:rPr>
              <w:rFonts w:ascii="Cambria" w:eastAsia="Cambria" w:hAnsi="Cambria" w:cs="Cambria"/>
              <w:color w:val="000000"/>
            </w:rPr>
          </w:rPrChange>
        </w:rPr>
        <w:t>n</w:t>
      </w:r>
      <w:r w:rsidRPr="006869FF">
        <w:rPr>
          <w:rFonts w:asciiTheme="majorHAnsi" w:eastAsia="Cambria" w:hAnsiTheme="majorHAnsi" w:cstheme="majorHAnsi"/>
          <w:color w:val="000000"/>
          <w:rPrChange w:id="4028" w:author="MinhHieu" w:date="2024-12-20T09:50:00Z">
            <w:rPr>
              <w:rFonts w:ascii="Cambria" w:eastAsia="Cambria" w:hAnsi="Cambria" w:cs="Cambria"/>
              <w:color w:val="000000"/>
            </w:rPr>
          </w:rPrChange>
        </w:rPr>
        <w:t>g phát hi</w:t>
      </w:r>
      <w:r w:rsidRPr="006869FF">
        <w:rPr>
          <w:rFonts w:asciiTheme="majorHAnsi" w:eastAsia="Cambria" w:hAnsiTheme="majorHAnsi" w:cstheme="majorHAnsi"/>
          <w:color w:val="000000"/>
          <w:rPrChange w:id="4029" w:author="MinhHieu" w:date="2024-12-20T09:50:00Z">
            <w:rPr>
              <w:rFonts w:ascii="Cambria" w:eastAsia="Cambria" w:hAnsi="Cambria" w:cs="Cambria"/>
              <w:color w:val="000000"/>
            </w:rPr>
          </w:rPrChange>
        </w:rPr>
        <w:t>ệ</w:t>
      </w:r>
      <w:r w:rsidRPr="006869FF">
        <w:rPr>
          <w:rFonts w:asciiTheme="majorHAnsi" w:eastAsia="Cambria" w:hAnsiTheme="majorHAnsi" w:cstheme="majorHAnsi"/>
          <w:color w:val="000000"/>
          <w:rPrChange w:id="4030" w:author="MinhHieu" w:date="2024-12-20T09:50:00Z">
            <w:rPr>
              <w:rFonts w:ascii="Cambria" w:eastAsia="Cambria" w:hAnsi="Cambria" w:cs="Cambria"/>
              <w:color w:val="000000"/>
            </w:rPr>
          </w:rPrChange>
        </w:rPr>
        <w:t>n và c</w:t>
      </w:r>
      <w:r w:rsidRPr="006869FF">
        <w:rPr>
          <w:rFonts w:asciiTheme="majorHAnsi" w:eastAsia="Cambria" w:hAnsiTheme="majorHAnsi" w:cstheme="majorHAnsi"/>
          <w:color w:val="000000"/>
          <w:rPrChange w:id="4031" w:author="MinhHieu" w:date="2024-12-20T09:50:00Z">
            <w:rPr>
              <w:rFonts w:ascii="Cambria" w:eastAsia="Cambria" w:hAnsi="Cambria" w:cs="Cambria"/>
              <w:color w:val="000000"/>
            </w:rPr>
          </w:rPrChange>
        </w:rPr>
        <w:t>ấ</w:t>
      </w:r>
      <w:r w:rsidRPr="006869FF">
        <w:rPr>
          <w:rFonts w:asciiTheme="majorHAnsi" w:eastAsia="Cambria" w:hAnsiTheme="majorHAnsi" w:cstheme="majorHAnsi"/>
          <w:color w:val="000000"/>
          <w:rPrChange w:id="4032" w:author="MinhHieu" w:date="2024-12-20T09:50:00Z">
            <w:rPr>
              <w:rFonts w:ascii="Cambria" w:eastAsia="Cambria" w:hAnsi="Cambria" w:cs="Cambria"/>
              <w:color w:val="000000"/>
            </w:rPr>
          </w:rPrChange>
        </w:rPr>
        <w:t>u hình các bean c</w:t>
      </w:r>
      <w:r w:rsidRPr="006869FF">
        <w:rPr>
          <w:rFonts w:asciiTheme="majorHAnsi" w:eastAsia="Cambria" w:hAnsiTheme="majorHAnsi" w:cstheme="majorHAnsi"/>
          <w:color w:val="000000"/>
          <w:rPrChange w:id="4033" w:author="MinhHieu" w:date="2024-12-20T09:50:00Z">
            <w:rPr>
              <w:rFonts w:ascii="Cambria" w:eastAsia="Cambria" w:hAnsi="Cambria" w:cs="Cambria"/>
              <w:color w:val="000000"/>
            </w:rPr>
          </w:rPrChange>
        </w:rPr>
        <w:t>ầ</w:t>
      </w:r>
      <w:r w:rsidRPr="006869FF">
        <w:rPr>
          <w:rFonts w:asciiTheme="majorHAnsi" w:eastAsia="Cambria" w:hAnsiTheme="majorHAnsi" w:cstheme="majorHAnsi"/>
          <w:color w:val="000000"/>
          <w:rPrChange w:id="4034" w:author="MinhHieu" w:date="2024-12-20T09:50:00Z">
            <w:rPr>
              <w:rFonts w:ascii="Cambria" w:eastAsia="Cambria" w:hAnsi="Cambria" w:cs="Cambria"/>
              <w:color w:val="000000"/>
            </w:rPr>
          </w:rPrChange>
        </w:rPr>
        <w:t>n thi</w:t>
      </w:r>
      <w:r w:rsidRPr="006869FF">
        <w:rPr>
          <w:rFonts w:asciiTheme="majorHAnsi" w:eastAsia="Cambria" w:hAnsiTheme="majorHAnsi" w:cstheme="majorHAnsi"/>
          <w:color w:val="000000"/>
          <w:rPrChange w:id="4035" w:author="MinhHieu" w:date="2024-12-20T09:50:00Z">
            <w:rPr>
              <w:rFonts w:ascii="Cambria" w:eastAsia="Cambria" w:hAnsi="Cambria" w:cs="Cambria"/>
              <w:color w:val="000000"/>
            </w:rPr>
          </w:rPrChange>
        </w:rPr>
        <w:t>ế</w:t>
      </w:r>
      <w:r w:rsidRPr="006869FF">
        <w:rPr>
          <w:rFonts w:asciiTheme="majorHAnsi" w:eastAsia="Cambria" w:hAnsiTheme="majorHAnsi" w:cstheme="majorHAnsi"/>
          <w:color w:val="000000"/>
          <w:rPrChange w:id="4036" w:author="MinhHieu" w:date="2024-12-20T09:50:00Z">
            <w:rPr>
              <w:rFonts w:ascii="Cambria" w:eastAsia="Cambria" w:hAnsi="Cambria" w:cs="Cambria"/>
              <w:color w:val="000000"/>
            </w:rPr>
          </w:rPrChange>
        </w:rPr>
        <w:t>t.</w:t>
      </w:r>
    </w:p>
    <w:p w14:paraId="1F218DE8" w14:textId="77777777" w:rsidR="00A27D53" w:rsidRPr="006869FF" w:rsidRDefault="00D33BC1">
      <w:pPr>
        <w:numPr>
          <w:ilvl w:val="0"/>
          <w:numId w:val="16"/>
        </w:numPr>
        <w:pBdr>
          <w:top w:val="nil"/>
          <w:left w:val="nil"/>
          <w:bottom w:val="nil"/>
          <w:right w:val="nil"/>
          <w:between w:val="nil"/>
        </w:pBdr>
        <w:tabs>
          <w:tab w:val="left" w:pos="543"/>
        </w:tabs>
        <w:spacing w:before="149" w:line="360" w:lineRule="auto"/>
        <w:ind w:left="851" w:right="0" w:hanging="284"/>
        <w:rPr>
          <w:rFonts w:asciiTheme="majorHAnsi" w:eastAsia="Cambria" w:hAnsiTheme="majorHAnsi" w:cstheme="majorHAnsi"/>
          <w:color w:val="000000"/>
          <w:rPrChange w:id="4037" w:author="MinhHieu" w:date="2024-12-20T09:50:00Z">
            <w:rPr>
              <w:rFonts w:ascii="Cambria" w:eastAsia="Cambria" w:hAnsi="Cambria" w:cs="Cambria"/>
              <w:color w:val="000000"/>
            </w:rPr>
          </w:rPrChange>
        </w:rPr>
      </w:pPr>
      <w:r w:rsidRPr="006869FF">
        <w:rPr>
          <w:rFonts w:asciiTheme="majorHAnsi" w:eastAsia="Cambria" w:hAnsiTheme="majorHAnsi" w:cstheme="majorHAnsi"/>
          <w:color w:val="000000"/>
          <w:rPrChange w:id="4038" w:author="MinhHieu" w:date="2024-12-20T09:50:00Z">
            <w:rPr>
              <w:rFonts w:ascii="Cambria" w:eastAsia="Cambria" w:hAnsi="Cambria" w:cs="Cambria"/>
              <w:color w:val="000000"/>
            </w:rPr>
          </w:rPrChange>
        </w:rPr>
        <w:t>Ti</w:t>
      </w:r>
      <w:r w:rsidRPr="006869FF">
        <w:rPr>
          <w:rFonts w:asciiTheme="majorHAnsi" w:eastAsia="Cambria" w:hAnsiTheme="majorHAnsi" w:cstheme="majorHAnsi"/>
          <w:color w:val="000000"/>
          <w:rPrChange w:id="4039" w:author="MinhHieu" w:date="2024-12-20T09:50:00Z">
            <w:rPr>
              <w:rFonts w:ascii="Cambria" w:eastAsia="Cambria" w:hAnsi="Cambria" w:cs="Cambria"/>
              <w:color w:val="000000"/>
            </w:rPr>
          </w:rPrChange>
        </w:rPr>
        <w:t>ệ</w:t>
      </w:r>
      <w:r w:rsidRPr="006869FF">
        <w:rPr>
          <w:rFonts w:asciiTheme="majorHAnsi" w:eastAsia="Cambria" w:hAnsiTheme="majorHAnsi" w:cstheme="majorHAnsi"/>
          <w:color w:val="000000"/>
          <w:rPrChange w:id="4040" w:author="MinhHieu" w:date="2024-12-20T09:50:00Z">
            <w:rPr>
              <w:rFonts w:ascii="Cambria" w:eastAsia="Cambria" w:hAnsi="Cambria" w:cs="Cambria"/>
              <w:color w:val="000000"/>
            </w:rPr>
          </w:rPrChange>
        </w:rPr>
        <w:t>n ích đem l</w:t>
      </w:r>
      <w:r w:rsidRPr="006869FF">
        <w:rPr>
          <w:rFonts w:asciiTheme="majorHAnsi" w:eastAsia="Cambria" w:hAnsiTheme="majorHAnsi" w:cstheme="majorHAnsi"/>
          <w:color w:val="000000"/>
          <w:rPrChange w:id="4041" w:author="MinhHieu" w:date="2024-12-20T09:50:00Z">
            <w:rPr>
              <w:rFonts w:ascii="Cambria" w:eastAsia="Cambria" w:hAnsi="Cambria" w:cs="Cambria"/>
              <w:color w:val="000000"/>
            </w:rPr>
          </w:rPrChange>
        </w:rPr>
        <w:t>ạ</w:t>
      </w:r>
      <w:r w:rsidRPr="006869FF">
        <w:rPr>
          <w:rFonts w:asciiTheme="majorHAnsi" w:eastAsia="Cambria" w:hAnsiTheme="majorHAnsi" w:cstheme="majorHAnsi"/>
          <w:color w:val="000000"/>
          <w:rPrChange w:id="4042" w:author="MinhHieu" w:date="2024-12-20T09:50:00Z">
            <w:rPr>
              <w:rFonts w:ascii="Cambria" w:eastAsia="Cambria" w:hAnsi="Cambria" w:cs="Cambria"/>
              <w:color w:val="000000"/>
            </w:rPr>
          </w:rPrChange>
        </w:rPr>
        <w:t>i các c</w:t>
      </w:r>
      <w:r w:rsidRPr="006869FF">
        <w:rPr>
          <w:rFonts w:asciiTheme="majorHAnsi" w:eastAsia="Cambria" w:hAnsiTheme="majorHAnsi" w:cstheme="majorHAnsi"/>
          <w:color w:val="000000"/>
          <w:rPrChange w:id="4043" w:author="MinhHieu" w:date="2024-12-20T09:50:00Z">
            <w:rPr>
              <w:rFonts w:ascii="Cambria" w:eastAsia="Cambria" w:hAnsi="Cambria" w:cs="Cambria"/>
              <w:color w:val="000000"/>
            </w:rPr>
          </w:rPrChange>
        </w:rPr>
        <w:t>ấ</w:t>
      </w:r>
      <w:r w:rsidRPr="006869FF">
        <w:rPr>
          <w:rFonts w:asciiTheme="majorHAnsi" w:eastAsia="Cambria" w:hAnsiTheme="majorHAnsi" w:cstheme="majorHAnsi"/>
          <w:color w:val="000000"/>
          <w:rPrChange w:id="4044" w:author="MinhHieu" w:date="2024-12-20T09:50:00Z">
            <w:rPr>
              <w:rFonts w:ascii="Cambria" w:eastAsia="Cambria" w:hAnsi="Cambria" w:cs="Cambria"/>
              <w:color w:val="000000"/>
            </w:rPr>
          </w:rPrChange>
        </w:rPr>
        <w:t>u hình m</w:t>
      </w:r>
      <w:r w:rsidRPr="006869FF">
        <w:rPr>
          <w:rFonts w:asciiTheme="majorHAnsi" w:eastAsia="Cambria" w:hAnsiTheme="majorHAnsi" w:cstheme="majorHAnsi"/>
          <w:color w:val="000000"/>
          <w:rPrChange w:id="4045" w:author="MinhHieu" w:date="2024-12-20T09:50:00Z">
            <w:rPr>
              <w:rFonts w:ascii="Cambria" w:eastAsia="Cambria" w:hAnsi="Cambria" w:cs="Cambria"/>
              <w:color w:val="000000"/>
            </w:rPr>
          </w:rPrChange>
        </w:rPr>
        <w:t>ặ</w:t>
      </w:r>
      <w:r w:rsidRPr="006869FF">
        <w:rPr>
          <w:rFonts w:asciiTheme="majorHAnsi" w:eastAsia="Cambria" w:hAnsiTheme="majorHAnsi" w:cstheme="majorHAnsi"/>
          <w:color w:val="000000"/>
          <w:rPrChange w:id="4046" w:author="MinhHieu" w:date="2024-12-20T09:50:00Z">
            <w:rPr>
              <w:rFonts w:ascii="Cambria" w:eastAsia="Cambria" w:hAnsi="Cambria" w:cs="Cambria"/>
              <w:color w:val="000000"/>
            </w:rPr>
          </w:rPrChange>
        </w:rPr>
        <w:t>c đ</w:t>
      </w:r>
      <w:r w:rsidRPr="006869FF">
        <w:rPr>
          <w:rFonts w:asciiTheme="majorHAnsi" w:eastAsia="Cambria" w:hAnsiTheme="majorHAnsi" w:cstheme="majorHAnsi"/>
          <w:color w:val="000000"/>
          <w:rPrChange w:id="4047" w:author="MinhHieu" w:date="2024-12-20T09:50:00Z">
            <w:rPr>
              <w:rFonts w:ascii="Cambria" w:eastAsia="Cambria" w:hAnsi="Cambria" w:cs="Cambria"/>
              <w:color w:val="000000"/>
            </w:rPr>
          </w:rPrChange>
        </w:rPr>
        <w:t>ị</w:t>
      </w:r>
      <w:r w:rsidRPr="006869FF">
        <w:rPr>
          <w:rFonts w:asciiTheme="majorHAnsi" w:eastAsia="Cambria" w:hAnsiTheme="majorHAnsi" w:cstheme="majorHAnsi"/>
          <w:color w:val="000000"/>
          <w:rPrChange w:id="4048" w:author="MinhHieu" w:date="2024-12-20T09:50:00Z">
            <w:rPr>
              <w:rFonts w:ascii="Cambria" w:eastAsia="Cambria" w:hAnsi="Cambria" w:cs="Cambria"/>
              <w:color w:val="000000"/>
            </w:rPr>
          </w:rPrChange>
        </w:rPr>
        <w:t xml:space="preserve">nh cho các </w:t>
      </w:r>
      <w:r w:rsidRPr="006869FF">
        <w:rPr>
          <w:rFonts w:asciiTheme="majorHAnsi" w:eastAsia="Cambria" w:hAnsiTheme="majorHAnsi" w:cstheme="majorHAnsi"/>
          <w:color w:val="000000"/>
          <w:rPrChange w:id="4049" w:author="MinhHieu" w:date="2024-12-20T09:50:00Z">
            <w:rPr>
              <w:rFonts w:ascii="Cambria" w:eastAsia="Cambria" w:hAnsi="Cambria" w:cs="Cambria"/>
              <w:color w:val="000000"/>
            </w:rPr>
          </w:rPrChange>
        </w:rPr>
        <w:t>ứ</w:t>
      </w:r>
      <w:r w:rsidRPr="006869FF">
        <w:rPr>
          <w:rFonts w:asciiTheme="majorHAnsi" w:eastAsia="Cambria" w:hAnsiTheme="majorHAnsi" w:cstheme="majorHAnsi"/>
          <w:color w:val="000000"/>
          <w:rPrChange w:id="4050" w:author="MinhHieu" w:date="2024-12-20T09:50:00Z">
            <w:rPr>
              <w:rFonts w:ascii="Cambria" w:eastAsia="Cambria" w:hAnsi="Cambria" w:cs="Cambria"/>
              <w:color w:val="000000"/>
            </w:rPr>
          </w:rPrChange>
        </w:rPr>
        <w:t>ng d</w:t>
      </w:r>
      <w:r w:rsidRPr="006869FF">
        <w:rPr>
          <w:rFonts w:asciiTheme="majorHAnsi" w:eastAsia="Cambria" w:hAnsiTheme="majorHAnsi" w:cstheme="majorHAnsi"/>
          <w:color w:val="000000"/>
          <w:rPrChange w:id="4051" w:author="MinhHieu" w:date="2024-12-20T09:50:00Z">
            <w:rPr>
              <w:rFonts w:ascii="Cambria" w:eastAsia="Cambria" w:hAnsi="Cambria" w:cs="Cambria"/>
              <w:color w:val="000000"/>
            </w:rPr>
          </w:rPrChange>
        </w:rPr>
        <w:t>ụ</w:t>
      </w:r>
      <w:r w:rsidRPr="006869FF">
        <w:rPr>
          <w:rFonts w:asciiTheme="majorHAnsi" w:eastAsia="Cambria" w:hAnsiTheme="majorHAnsi" w:cstheme="majorHAnsi"/>
          <w:color w:val="000000"/>
          <w:rPrChange w:id="4052" w:author="MinhHieu" w:date="2024-12-20T09:50:00Z">
            <w:rPr>
              <w:rFonts w:ascii="Cambria" w:eastAsia="Cambria" w:hAnsi="Cambria" w:cs="Cambria"/>
              <w:color w:val="000000"/>
            </w:rPr>
          </w:rPrChange>
        </w:rPr>
        <w:t>ng web. Kèm theo đó là kh</w:t>
      </w:r>
      <w:r w:rsidRPr="006869FF">
        <w:rPr>
          <w:rFonts w:asciiTheme="majorHAnsi" w:eastAsia="Cambria" w:hAnsiTheme="majorHAnsi" w:cstheme="majorHAnsi"/>
          <w:color w:val="000000"/>
          <w:rPrChange w:id="4053" w:author="MinhHieu" w:date="2024-12-20T09:50:00Z">
            <w:rPr>
              <w:rFonts w:ascii="Cambria" w:eastAsia="Cambria" w:hAnsi="Cambria" w:cs="Cambria"/>
              <w:color w:val="000000"/>
            </w:rPr>
          </w:rPrChange>
        </w:rPr>
        <w:t>ả</w:t>
      </w:r>
      <w:r w:rsidRPr="006869FF">
        <w:rPr>
          <w:rFonts w:asciiTheme="majorHAnsi" w:eastAsia="Cambria" w:hAnsiTheme="majorHAnsi" w:cstheme="majorHAnsi"/>
          <w:color w:val="000000"/>
          <w:rPrChange w:id="4054" w:author="MinhHieu" w:date="2024-12-20T09:50:00Z">
            <w:rPr>
              <w:rFonts w:ascii="Cambria" w:eastAsia="Cambria" w:hAnsi="Cambria" w:cs="Cambria"/>
              <w:color w:val="000000"/>
            </w:rPr>
          </w:rPrChange>
        </w:rPr>
        <w:t xml:space="preserve"> năng kích ho</w:t>
      </w:r>
      <w:r w:rsidRPr="006869FF">
        <w:rPr>
          <w:rFonts w:asciiTheme="majorHAnsi" w:eastAsia="Cambria" w:hAnsiTheme="majorHAnsi" w:cstheme="majorHAnsi"/>
          <w:color w:val="000000"/>
          <w:rPrChange w:id="4055" w:author="MinhHieu" w:date="2024-12-20T09:50:00Z">
            <w:rPr>
              <w:rFonts w:ascii="Cambria" w:eastAsia="Cambria" w:hAnsi="Cambria" w:cs="Cambria"/>
              <w:color w:val="000000"/>
            </w:rPr>
          </w:rPrChange>
        </w:rPr>
        <w:t>ạ</w:t>
      </w:r>
      <w:r w:rsidRPr="006869FF">
        <w:rPr>
          <w:rFonts w:asciiTheme="majorHAnsi" w:eastAsia="Cambria" w:hAnsiTheme="majorHAnsi" w:cstheme="majorHAnsi"/>
          <w:color w:val="000000"/>
          <w:rPrChange w:id="4056" w:author="MinhHieu" w:date="2024-12-20T09:50:00Z">
            <w:rPr>
              <w:rFonts w:ascii="Cambria" w:eastAsia="Cambria" w:hAnsi="Cambria" w:cs="Cambria"/>
              <w:color w:val="000000"/>
            </w:rPr>
          </w:rPrChange>
        </w:rPr>
        <w:t>t kh</w:t>
      </w:r>
      <w:r w:rsidRPr="006869FF">
        <w:rPr>
          <w:rFonts w:asciiTheme="majorHAnsi" w:eastAsia="Cambria" w:hAnsiTheme="majorHAnsi" w:cstheme="majorHAnsi"/>
          <w:color w:val="000000"/>
          <w:rPrChange w:id="4057" w:author="MinhHieu" w:date="2024-12-20T09:50:00Z">
            <w:rPr>
              <w:rFonts w:ascii="Cambria" w:eastAsia="Cambria" w:hAnsi="Cambria" w:cs="Cambria"/>
              <w:color w:val="000000"/>
            </w:rPr>
          </w:rPrChange>
        </w:rPr>
        <w:t>ả</w:t>
      </w:r>
      <w:r w:rsidRPr="006869FF">
        <w:rPr>
          <w:rFonts w:asciiTheme="majorHAnsi" w:eastAsia="Cambria" w:hAnsiTheme="majorHAnsi" w:cstheme="majorHAnsi"/>
          <w:color w:val="000000"/>
          <w:rPrChange w:id="4058" w:author="MinhHieu" w:date="2024-12-20T09:50:00Z">
            <w:rPr>
              <w:rFonts w:ascii="Cambria" w:eastAsia="Cambria" w:hAnsi="Cambria" w:cs="Cambria"/>
              <w:color w:val="000000"/>
            </w:rPr>
          </w:rPrChange>
        </w:rPr>
        <w:t xml:space="preserve"> năng tích h</w:t>
      </w:r>
      <w:r w:rsidRPr="006869FF">
        <w:rPr>
          <w:rFonts w:asciiTheme="majorHAnsi" w:eastAsia="Cambria" w:hAnsiTheme="majorHAnsi" w:cstheme="majorHAnsi"/>
          <w:color w:val="000000"/>
          <w:rPrChange w:id="4059" w:author="MinhHieu" w:date="2024-12-20T09:50:00Z">
            <w:rPr>
              <w:rFonts w:ascii="Cambria" w:eastAsia="Cambria" w:hAnsi="Cambria" w:cs="Cambria"/>
              <w:color w:val="000000"/>
            </w:rPr>
          </w:rPrChange>
        </w:rPr>
        <w:t>ợ</w:t>
      </w:r>
      <w:r w:rsidRPr="006869FF">
        <w:rPr>
          <w:rFonts w:asciiTheme="majorHAnsi" w:eastAsia="Cambria" w:hAnsiTheme="majorHAnsi" w:cstheme="majorHAnsi"/>
          <w:color w:val="000000"/>
          <w:rPrChange w:id="4060" w:author="MinhHieu" w:date="2024-12-20T09:50:00Z">
            <w:rPr>
              <w:rFonts w:ascii="Cambria" w:eastAsia="Cambria" w:hAnsi="Cambria" w:cs="Cambria"/>
              <w:color w:val="000000"/>
            </w:rPr>
          </w:rPrChange>
        </w:rPr>
        <w:t>p v</w:t>
      </w:r>
      <w:r w:rsidRPr="006869FF">
        <w:rPr>
          <w:rFonts w:asciiTheme="majorHAnsi" w:eastAsia="Cambria" w:hAnsiTheme="majorHAnsi" w:cstheme="majorHAnsi"/>
          <w:color w:val="000000"/>
          <w:rPrChange w:id="4061" w:author="MinhHieu" w:date="2024-12-20T09:50:00Z">
            <w:rPr>
              <w:rFonts w:ascii="Cambria" w:eastAsia="Cambria" w:hAnsi="Cambria" w:cs="Cambria"/>
              <w:color w:val="000000"/>
            </w:rPr>
          </w:rPrChange>
        </w:rPr>
        <w:t>ớ</w:t>
      </w:r>
      <w:r w:rsidRPr="006869FF">
        <w:rPr>
          <w:rFonts w:asciiTheme="majorHAnsi" w:eastAsia="Cambria" w:hAnsiTheme="majorHAnsi" w:cstheme="majorHAnsi"/>
          <w:color w:val="000000"/>
          <w:rPrChange w:id="4062" w:author="MinhHieu" w:date="2024-12-20T09:50:00Z">
            <w:rPr>
              <w:rFonts w:ascii="Cambria" w:eastAsia="Cambria" w:hAnsi="Cambria" w:cs="Cambria"/>
              <w:color w:val="000000"/>
            </w:rPr>
          </w:rPrChange>
        </w:rPr>
        <w:t>i các máy ch</w:t>
      </w:r>
      <w:r w:rsidRPr="006869FF">
        <w:rPr>
          <w:rFonts w:asciiTheme="majorHAnsi" w:eastAsia="Cambria" w:hAnsiTheme="majorHAnsi" w:cstheme="majorHAnsi"/>
          <w:color w:val="000000"/>
          <w:rPrChange w:id="4063" w:author="MinhHieu" w:date="2024-12-20T09:50:00Z">
            <w:rPr>
              <w:rFonts w:ascii="Cambria" w:eastAsia="Cambria" w:hAnsi="Cambria" w:cs="Cambria"/>
              <w:color w:val="000000"/>
            </w:rPr>
          </w:rPrChange>
        </w:rPr>
        <w:t>ủ</w:t>
      </w:r>
      <w:r w:rsidRPr="006869FF">
        <w:rPr>
          <w:rFonts w:asciiTheme="majorHAnsi" w:eastAsia="Cambria" w:hAnsiTheme="majorHAnsi" w:cstheme="majorHAnsi"/>
          <w:color w:val="000000"/>
          <w:rPrChange w:id="4064" w:author="MinhHieu" w:date="2024-12-20T09:50:00Z">
            <w:rPr>
              <w:rFonts w:ascii="Cambria" w:eastAsia="Cambria" w:hAnsi="Cambria" w:cs="Cambria"/>
              <w:color w:val="000000"/>
            </w:rPr>
          </w:rPrChange>
        </w:rPr>
        <w:t xml:space="preserve"> nhúng như Tomcat, Jetty, ho</w:t>
      </w:r>
      <w:r w:rsidRPr="006869FF">
        <w:rPr>
          <w:rFonts w:asciiTheme="majorHAnsi" w:eastAsia="Cambria" w:hAnsiTheme="majorHAnsi" w:cstheme="majorHAnsi"/>
          <w:color w:val="000000"/>
          <w:rPrChange w:id="4065" w:author="MinhHieu" w:date="2024-12-20T09:50:00Z">
            <w:rPr>
              <w:rFonts w:ascii="Cambria" w:eastAsia="Cambria" w:hAnsi="Cambria" w:cs="Cambria"/>
              <w:color w:val="000000"/>
            </w:rPr>
          </w:rPrChange>
        </w:rPr>
        <w:t>ặ</w:t>
      </w:r>
      <w:r w:rsidRPr="006869FF">
        <w:rPr>
          <w:rFonts w:asciiTheme="majorHAnsi" w:eastAsia="Cambria" w:hAnsiTheme="majorHAnsi" w:cstheme="majorHAnsi"/>
          <w:color w:val="000000"/>
          <w:rPrChange w:id="4066" w:author="MinhHieu" w:date="2024-12-20T09:50:00Z">
            <w:rPr>
              <w:rFonts w:ascii="Cambria" w:eastAsia="Cambria" w:hAnsi="Cambria" w:cs="Cambria"/>
              <w:color w:val="000000"/>
            </w:rPr>
          </w:rPrChange>
        </w:rPr>
        <w:t>c Undertow giúp vi</w:t>
      </w:r>
      <w:r w:rsidRPr="006869FF">
        <w:rPr>
          <w:rFonts w:asciiTheme="majorHAnsi" w:eastAsia="Cambria" w:hAnsiTheme="majorHAnsi" w:cstheme="majorHAnsi"/>
          <w:color w:val="000000"/>
          <w:rPrChange w:id="4067" w:author="MinhHieu" w:date="2024-12-20T09:50:00Z">
            <w:rPr>
              <w:rFonts w:ascii="Cambria" w:eastAsia="Cambria" w:hAnsi="Cambria" w:cs="Cambria"/>
              <w:color w:val="000000"/>
            </w:rPr>
          </w:rPrChange>
        </w:rPr>
        <w:t>ệ</w:t>
      </w:r>
      <w:r w:rsidRPr="006869FF">
        <w:rPr>
          <w:rFonts w:asciiTheme="majorHAnsi" w:eastAsia="Cambria" w:hAnsiTheme="majorHAnsi" w:cstheme="majorHAnsi"/>
          <w:color w:val="000000"/>
          <w:rPrChange w:id="4068" w:author="MinhHieu" w:date="2024-12-20T09:50:00Z">
            <w:rPr>
              <w:rFonts w:ascii="Cambria" w:eastAsia="Cambria" w:hAnsi="Cambria" w:cs="Cambria"/>
              <w:color w:val="000000"/>
            </w:rPr>
          </w:rPrChange>
        </w:rPr>
        <w:t>c tri</w:t>
      </w:r>
      <w:r w:rsidRPr="006869FF">
        <w:rPr>
          <w:rFonts w:asciiTheme="majorHAnsi" w:eastAsia="Cambria" w:hAnsiTheme="majorHAnsi" w:cstheme="majorHAnsi"/>
          <w:color w:val="000000"/>
          <w:rPrChange w:id="4069" w:author="MinhHieu" w:date="2024-12-20T09:50:00Z">
            <w:rPr>
              <w:rFonts w:ascii="Cambria" w:eastAsia="Cambria" w:hAnsi="Cambria" w:cs="Cambria"/>
              <w:color w:val="000000"/>
            </w:rPr>
          </w:rPrChange>
        </w:rPr>
        <w:t>ể</w:t>
      </w:r>
      <w:r w:rsidRPr="006869FF">
        <w:rPr>
          <w:rFonts w:asciiTheme="majorHAnsi" w:eastAsia="Cambria" w:hAnsiTheme="majorHAnsi" w:cstheme="majorHAnsi"/>
          <w:color w:val="000000"/>
          <w:rPrChange w:id="4070" w:author="MinhHieu" w:date="2024-12-20T09:50:00Z">
            <w:rPr>
              <w:rFonts w:ascii="Cambria" w:eastAsia="Cambria" w:hAnsi="Cambria" w:cs="Cambria"/>
              <w:color w:val="000000"/>
            </w:rPr>
          </w:rPrChange>
        </w:rPr>
        <w:t xml:space="preserve">n khai </w:t>
      </w:r>
      <w:r w:rsidRPr="006869FF">
        <w:rPr>
          <w:rFonts w:asciiTheme="majorHAnsi" w:eastAsia="Cambria" w:hAnsiTheme="majorHAnsi" w:cstheme="majorHAnsi"/>
          <w:color w:val="000000"/>
          <w:rPrChange w:id="4071" w:author="MinhHieu" w:date="2024-12-20T09:50:00Z">
            <w:rPr>
              <w:rFonts w:ascii="Cambria" w:eastAsia="Cambria" w:hAnsi="Cambria" w:cs="Cambria"/>
              <w:color w:val="000000"/>
            </w:rPr>
          </w:rPrChange>
        </w:rPr>
        <w:t>ứ</w:t>
      </w:r>
      <w:r w:rsidRPr="006869FF">
        <w:rPr>
          <w:rFonts w:asciiTheme="majorHAnsi" w:eastAsia="Cambria" w:hAnsiTheme="majorHAnsi" w:cstheme="majorHAnsi"/>
          <w:color w:val="000000"/>
          <w:rPrChange w:id="4072" w:author="MinhHieu" w:date="2024-12-20T09:50:00Z">
            <w:rPr>
              <w:rFonts w:ascii="Cambria" w:eastAsia="Cambria" w:hAnsi="Cambria" w:cs="Cambria"/>
              <w:color w:val="000000"/>
            </w:rPr>
          </w:rPrChange>
        </w:rPr>
        <w:t>ng d</w:t>
      </w:r>
      <w:r w:rsidRPr="006869FF">
        <w:rPr>
          <w:rFonts w:asciiTheme="majorHAnsi" w:eastAsia="Cambria" w:hAnsiTheme="majorHAnsi" w:cstheme="majorHAnsi"/>
          <w:color w:val="000000"/>
          <w:rPrChange w:id="4073" w:author="MinhHieu" w:date="2024-12-20T09:50:00Z">
            <w:rPr>
              <w:rFonts w:ascii="Cambria" w:eastAsia="Cambria" w:hAnsi="Cambria" w:cs="Cambria"/>
              <w:color w:val="000000"/>
            </w:rPr>
          </w:rPrChange>
        </w:rPr>
        <w:t>ụ</w:t>
      </w:r>
      <w:r w:rsidRPr="006869FF">
        <w:rPr>
          <w:rFonts w:asciiTheme="majorHAnsi" w:eastAsia="Cambria" w:hAnsiTheme="majorHAnsi" w:cstheme="majorHAnsi"/>
          <w:color w:val="000000"/>
          <w:rPrChange w:id="4074" w:author="MinhHieu" w:date="2024-12-20T09:50:00Z">
            <w:rPr>
              <w:rFonts w:ascii="Cambria" w:eastAsia="Cambria" w:hAnsi="Cambria" w:cs="Cambria"/>
              <w:color w:val="000000"/>
            </w:rPr>
          </w:rPrChange>
        </w:rPr>
        <w:t>ng web tr</w:t>
      </w:r>
      <w:r w:rsidRPr="006869FF">
        <w:rPr>
          <w:rFonts w:asciiTheme="majorHAnsi" w:eastAsia="Cambria" w:hAnsiTheme="majorHAnsi" w:cstheme="majorHAnsi"/>
          <w:color w:val="000000"/>
          <w:rPrChange w:id="4075" w:author="MinhHieu" w:date="2024-12-20T09:50:00Z">
            <w:rPr>
              <w:rFonts w:ascii="Cambria" w:eastAsia="Cambria" w:hAnsi="Cambria" w:cs="Cambria"/>
              <w:color w:val="000000"/>
            </w:rPr>
          </w:rPrChange>
        </w:rPr>
        <w:t>ở</w:t>
      </w:r>
      <w:r w:rsidRPr="006869FF">
        <w:rPr>
          <w:rFonts w:asciiTheme="majorHAnsi" w:eastAsia="Cambria" w:hAnsiTheme="majorHAnsi" w:cstheme="majorHAnsi"/>
          <w:color w:val="000000"/>
          <w:rPrChange w:id="4076" w:author="MinhHieu" w:date="2024-12-20T09:50:00Z">
            <w:rPr>
              <w:rFonts w:ascii="Cambria" w:eastAsia="Cambria" w:hAnsi="Cambria" w:cs="Cambria"/>
              <w:color w:val="000000"/>
            </w:rPr>
          </w:rPrChange>
        </w:rPr>
        <w:t xml:space="preserve"> nên d</w:t>
      </w:r>
      <w:r w:rsidRPr="006869FF">
        <w:rPr>
          <w:rFonts w:asciiTheme="majorHAnsi" w:eastAsia="Cambria" w:hAnsiTheme="majorHAnsi" w:cstheme="majorHAnsi"/>
          <w:color w:val="000000"/>
          <w:rPrChange w:id="4077" w:author="MinhHieu" w:date="2024-12-20T09:50:00Z">
            <w:rPr>
              <w:rFonts w:ascii="Cambria" w:eastAsia="Cambria" w:hAnsi="Cambria" w:cs="Cambria"/>
              <w:color w:val="000000"/>
            </w:rPr>
          </w:rPrChange>
        </w:rPr>
        <w:t>ễ</w:t>
      </w:r>
      <w:r w:rsidRPr="006869FF">
        <w:rPr>
          <w:rFonts w:asciiTheme="majorHAnsi" w:eastAsia="Cambria" w:hAnsiTheme="majorHAnsi" w:cstheme="majorHAnsi"/>
          <w:color w:val="000000"/>
          <w:rPrChange w:id="4078" w:author="MinhHieu" w:date="2024-12-20T09:50:00Z">
            <w:rPr>
              <w:rFonts w:ascii="Cambria" w:eastAsia="Cambria" w:hAnsi="Cambria" w:cs="Cambria"/>
              <w:color w:val="000000"/>
            </w:rPr>
          </w:rPrChange>
        </w:rPr>
        <w:t xml:space="preserve"> dàng hơn.</w:t>
      </w:r>
    </w:p>
    <w:p w14:paraId="654DC416" w14:textId="77777777" w:rsidR="00A27D53" w:rsidRPr="006869FF" w:rsidRDefault="00D33BC1">
      <w:pPr>
        <w:numPr>
          <w:ilvl w:val="0"/>
          <w:numId w:val="16"/>
        </w:numPr>
        <w:pBdr>
          <w:top w:val="nil"/>
          <w:left w:val="nil"/>
          <w:bottom w:val="nil"/>
          <w:right w:val="nil"/>
          <w:between w:val="nil"/>
        </w:pBdr>
        <w:tabs>
          <w:tab w:val="left" w:pos="543"/>
        </w:tabs>
        <w:spacing w:before="149" w:line="360" w:lineRule="auto"/>
        <w:ind w:left="851" w:right="0" w:hanging="284"/>
        <w:rPr>
          <w:rFonts w:asciiTheme="majorHAnsi" w:eastAsia="Cambria" w:hAnsiTheme="majorHAnsi" w:cstheme="majorHAnsi"/>
          <w:color w:val="000000"/>
          <w:rPrChange w:id="4079" w:author="MinhHieu" w:date="2024-12-20T09:50:00Z">
            <w:rPr>
              <w:rFonts w:ascii="Cambria" w:eastAsia="Cambria" w:hAnsi="Cambria" w:cs="Cambria"/>
              <w:color w:val="000000"/>
            </w:rPr>
          </w:rPrChange>
        </w:rPr>
      </w:pPr>
      <w:r w:rsidRPr="006869FF">
        <w:rPr>
          <w:rFonts w:asciiTheme="majorHAnsi" w:eastAsia="Cambria" w:hAnsiTheme="majorHAnsi" w:cstheme="majorHAnsi"/>
          <w:color w:val="000000"/>
          <w:rPrChange w:id="4080" w:author="MinhHieu" w:date="2024-12-20T09:50:00Z">
            <w:rPr>
              <w:rFonts w:ascii="Cambria" w:eastAsia="Cambria" w:hAnsi="Cambria" w:cs="Cambria"/>
              <w:color w:val="000000"/>
            </w:rPr>
          </w:rPrChange>
        </w:rPr>
        <w:t>Bên c</w:t>
      </w:r>
      <w:r w:rsidRPr="006869FF">
        <w:rPr>
          <w:rFonts w:asciiTheme="majorHAnsi" w:eastAsia="Cambria" w:hAnsiTheme="majorHAnsi" w:cstheme="majorHAnsi"/>
          <w:color w:val="000000"/>
          <w:rPrChange w:id="4081" w:author="MinhHieu" w:date="2024-12-20T09:50:00Z">
            <w:rPr>
              <w:rFonts w:ascii="Cambria" w:eastAsia="Cambria" w:hAnsi="Cambria" w:cs="Cambria"/>
              <w:color w:val="000000"/>
            </w:rPr>
          </w:rPrChange>
        </w:rPr>
        <w:t>ạ</w:t>
      </w:r>
      <w:r w:rsidRPr="006869FF">
        <w:rPr>
          <w:rFonts w:asciiTheme="majorHAnsi" w:eastAsia="Cambria" w:hAnsiTheme="majorHAnsi" w:cstheme="majorHAnsi"/>
          <w:color w:val="000000"/>
          <w:rPrChange w:id="4082" w:author="MinhHieu" w:date="2024-12-20T09:50:00Z">
            <w:rPr>
              <w:rFonts w:ascii="Cambria" w:eastAsia="Cambria" w:hAnsi="Cambria" w:cs="Cambria"/>
              <w:color w:val="000000"/>
            </w:rPr>
          </w:rPrChange>
        </w:rPr>
        <w:t>nh đó, Spring Application cho phép t</w:t>
      </w:r>
      <w:r w:rsidRPr="006869FF">
        <w:rPr>
          <w:rFonts w:asciiTheme="majorHAnsi" w:eastAsia="Cambria" w:hAnsiTheme="majorHAnsi" w:cstheme="majorHAnsi"/>
          <w:color w:val="000000"/>
          <w:rPrChange w:id="4083" w:author="MinhHieu" w:date="2024-12-20T09:50:00Z">
            <w:rPr>
              <w:rFonts w:ascii="Cambria" w:eastAsia="Cambria" w:hAnsi="Cambria" w:cs="Cambria"/>
              <w:color w:val="000000"/>
            </w:rPr>
          </w:rPrChange>
        </w:rPr>
        <w:t>ả</w:t>
      </w:r>
      <w:r w:rsidRPr="006869FF">
        <w:rPr>
          <w:rFonts w:asciiTheme="majorHAnsi" w:eastAsia="Cambria" w:hAnsiTheme="majorHAnsi" w:cstheme="majorHAnsi"/>
          <w:color w:val="000000"/>
          <w:rPrChange w:id="4084" w:author="MinhHieu" w:date="2024-12-20T09:50:00Z">
            <w:rPr>
              <w:rFonts w:ascii="Cambria" w:eastAsia="Cambria" w:hAnsi="Cambria" w:cs="Cambria"/>
              <w:color w:val="000000"/>
            </w:rPr>
          </w:rPrChange>
        </w:rPr>
        <w:t>i c</w:t>
      </w:r>
      <w:r w:rsidRPr="006869FF">
        <w:rPr>
          <w:rFonts w:asciiTheme="majorHAnsi" w:eastAsia="Cambria" w:hAnsiTheme="majorHAnsi" w:cstheme="majorHAnsi"/>
          <w:color w:val="000000"/>
          <w:rPrChange w:id="4085" w:author="MinhHieu" w:date="2024-12-20T09:50:00Z">
            <w:rPr>
              <w:rFonts w:ascii="Cambria" w:eastAsia="Cambria" w:hAnsi="Cambria" w:cs="Cambria"/>
              <w:color w:val="000000"/>
            </w:rPr>
          </w:rPrChange>
        </w:rPr>
        <w:t>ấ</w:t>
      </w:r>
      <w:r w:rsidRPr="006869FF">
        <w:rPr>
          <w:rFonts w:asciiTheme="majorHAnsi" w:eastAsia="Cambria" w:hAnsiTheme="majorHAnsi" w:cstheme="majorHAnsi"/>
          <w:color w:val="000000"/>
          <w:rPrChange w:id="4086" w:author="MinhHieu" w:date="2024-12-20T09:50:00Z">
            <w:rPr>
              <w:rFonts w:ascii="Cambria" w:eastAsia="Cambria" w:hAnsi="Cambria" w:cs="Cambria"/>
              <w:color w:val="000000"/>
            </w:rPr>
          </w:rPrChange>
        </w:rPr>
        <w:t xml:space="preserve">u hình </w:t>
      </w:r>
      <w:r w:rsidRPr="006869FF">
        <w:rPr>
          <w:rFonts w:asciiTheme="majorHAnsi" w:eastAsia="Cambria" w:hAnsiTheme="majorHAnsi" w:cstheme="majorHAnsi"/>
          <w:color w:val="000000"/>
          <w:rPrChange w:id="4087" w:author="MinhHieu" w:date="2024-12-20T09:50:00Z">
            <w:rPr>
              <w:rFonts w:ascii="Cambria" w:eastAsia="Cambria" w:hAnsi="Cambria" w:cs="Cambria"/>
              <w:color w:val="000000"/>
            </w:rPr>
          </w:rPrChange>
        </w:rPr>
        <w:t>ứ</w:t>
      </w:r>
      <w:r w:rsidRPr="006869FF">
        <w:rPr>
          <w:rFonts w:asciiTheme="majorHAnsi" w:eastAsia="Cambria" w:hAnsiTheme="majorHAnsi" w:cstheme="majorHAnsi"/>
          <w:color w:val="000000"/>
          <w:rPrChange w:id="4088" w:author="MinhHieu" w:date="2024-12-20T09:50:00Z">
            <w:rPr>
              <w:rFonts w:ascii="Cambria" w:eastAsia="Cambria" w:hAnsi="Cambria" w:cs="Cambria"/>
              <w:color w:val="000000"/>
            </w:rPr>
          </w:rPrChange>
        </w:rPr>
        <w:t>ng d</w:t>
      </w:r>
      <w:r w:rsidRPr="006869FF">
        <w:rPr>
          <w:rFonts w:asciiTheme="majorHAnsi" w:eastAsia="Cambria" w:hAnsiTheme="majorHAnsi" w:cstheme="majorHAnsi"/>
          <w:color w:val="000000"/>
          <w:rPrChange w:id="4089" w:author="MinhHieu" w:date="2024-12-20T09:50:00Z">
            <w:rPr>
              <w:rFonts w:ascii="Cambria" w:eastAsia="Cambria" w:hAnsi="Cambria" w:cs="Cambria"/>
              <w:color w:val="000000"/>
            </w:rPr>
          </w:rPrChange>
        </w:rPr>
        <w:t>ụ</w:t>
      </w:r>
      <w:r w:rsidRPr="006869FF">
        <w:rPr>
          <w:rFonts w:asciiTheme="majorHAnsi" w:eastAsia="Cambria" w:hAnsiTheme="majorHAnsi" w:cstheme="majorHAnsi"/>
          <w:color w:val="000000"/>
          <w:rPrChange w:id="4090" w:author="MinhHieu" w:date="2024-12-20T09:50:00Z">
            <w:rPr>
              <w:rFonts w:ascii="Cambria" w:eastAsia="Cambria" w:hAnsi="Cambria" w:cs="Cambria"/>
              <w:color w:val="000000"/>
            </w:rPr>
          </w:rPrChange>
        </w:rPr>
        <w:t>ng t</w:t>
      </w:r>
      <w:r w:rsidRPr="006869FF">
        <w:rPr>
          <w:rFonts w:asciiTheme="majorHAnsi" w:eastAsia="Cambria" w:hAnsiTheme="majorHAnsi" w:cstheme="majorHAnsi"/>
          <w:color w:val="000000"/>
          <w:rPrChange w:id="4091" w:author="MinhHieu" w:date="2024-12-20T09:50:00Z">
            <w:rPr>
              <w:rFonts w:ascii="Cambria" w:eastAsia="Cambria" w:hAnsi="Cambria" w:cs="Cambria"/>
              <w:color w:val="000000"/>
            </w:rPr>
          </w:rPrChange>
        </w:rPr>
        <w:t>ừ</w:t>
      </w:r>
      <w:r w:rsidRPr="006869FF">
        <w:rPr>
          <w:rFonts w:asciiTheme="majorHAnsi" w:eastAsia="Cambria" w:hAnsiTheme="majorHAnsi" w:cstheme="majorHAnsi"/>
          <w:color w:val="000000"/>
          <w:rPrChange w:id="4092" w:author="MinhHieu" w:date="2024-12-20T09:50:00Z">
            <w:rPr>
              <w:rFonts w:ascii="Cambria" w:eastAsia="Cambria" w:hAnsi="Cambria" w:cs="Cambria"/>
              <w:color w:val="000000"/>
            </w:rPr>
          </w:rPrChange>
        </w:rPr>
        <w:t xml:space="preserve"> nhi</w:t>
      </w:r>
      <w:r w:rsidRPr="006869FF">
        <w:rPr>
          <w:rFonts w:asciiTheme="majorHAnsi" w:eastAsia="Cambria" w:hAnsiTheme="majorHAnsi" w:cstheme="majorHAnsi"/>
          <w:color w:val="000000"/>
          <w:rPrChange w:id="4093" w:author="MinhHieu" w:date="2024-12-20T09:50:00Z">
            <w:rPr>
              <w:rFonts w:ascii="Cambria" w:eastAsia="Cambria" w:hAnsi="Cambria" w:cs="Cambria"/>
              <w:color w:val="000000"/>
            </w:rPr>
          </w:rPrChange>
        </w:rPr>
        <w:t>ề</w:t>
      </w:r>
      <w:r w:rsidRPr="006869FF">
        <w:rPr>
          <w:rFonts w:asciiTheme="majorHAnsi" w:eastAsia="Cambria" w:hAnsiTheme="majorHAnsi" w:cstheme="majorHAnsi"/>
          <w:color w:val="000000"/>
          <w:rPrChange w:id="4094" w:author="MinhHieu" w:date="2024-12-20T09:50:00Z">
            <w:rPr>
              <w:rFonts w:ascii="Cambria" w:eastAsia="Cambria" w:hAnsi="Cambria" w:cs="Cambria"/>
              <w:color w:val="000000"/>
            </w:rPr>
          </w:rPrChange>
        </w:rPr>
        <w:t>u ngu</w:t>
      </w:r>
      <w:r w:rsidRPr="006869FF">
        <w:rPr>
          <w:rFonts w:asciiTheme="majorHAnsi" w:eastAsia="Cambria" w:hAnsiTheme="majorHAnsi" w:cstheme="majorHAnsi"/>
          <w:color w:val="000000"/>
          <w:rPrChange w:id="4095" w:author="MinhHieu" w:date="2024-12-20T09:50:00Z">
            <w:rPr>
              <w:rFonts w:ascii="Cambria" w:eastAsia="Cambria" w:hAnsi="Cambria" w:cs="Cambria"/>
              <w:color w:val="000000"/>
            </w:rPr>
          </w:rPrChange>
        </w:rPr>
        <w:t>ồ</w:t>
      </w:r>
      <w:r w:rsidRPr="006869FF">
        <w:rPr>
          <w:rFonts w:asciiTheme="majorHAnsi" w:eastAsia="Cambria" w:hAnsiTheme="majorHAnsi" w:cstheme="majorHAnsi"/>
          <w:color w:val="000000"/>
          <w:rPrChange w:id="4096" w:author="MinhHieu" w:date="2024-12-20T09:50:00Z">
            <w:rPr>
              <w:rFonts w:ascii="Cambria" w:eastAsia="Cambria" w:hAnsi="Cambria" w:cs="Cambria"/>
              <w:color w:val="000000"/>
            </w:rPr>
          </w:rPrChange>
        </w:rPr>
        <w:t>n khác nhau như các t</w:t>
      </w:r>
      <w:r w:rsidRPr="006869FF">
        <w:rPr>
          <w:rFonts w:asciiTheme="majorHAnsi" w:eastAsia="Cambria" w:hAnsiTheme="majorHAnsi" w:cstheme="majorHAnsi"/>
          <w:color w:val="000000"/>
          <w:rPrChange w:id="4097" w:author="MinhHieu" w:date="2024-12-20T09:50:00Z">
            <w:rPr>
              <w:rFonts w:ascii="Cambria" w:eastAsia="Cambria" w:hAnsi="Cambria" w:cs="Cambria"/>
              <w:color w:val="000000"/>
            </w:rPr>
          </w:rPrChange>
        </w:rPr>
        <w:t>ậ</w:t>
      </w:r>
      <w:r w:rsidRPr="006869FF">
        <w:rPr>
          <w:rFonts w:asciiTheme="majorHAnsi" w:eastAsia="Cambria" w:hAnsiTheme="majorHAnsi" w:cstheme="majorHAnsi"/>
          <w:color w:val="000000"/>
          <w:rPrChange w:id="4098" w:author="MinhHieu" w:date="2024-12-20T09:50:00Z">
            <w:rPr>
              <w:rFonts w:ascii="Cambria" w:eastAsia="Cambria" w:hAnsi="Cambria" w:cs="Cambria"/>
              <w:color w:val="000000"/>
            </w:rPr>
          </w:rPrChange>
        </w:rPr>
        <w:t>p tin properties, bi</w:t>
      </w:r>
      <w:r w:rsidRPr="006869FF">
        <w:rPr>
          <w:rFonts w:asciiTheme="majorHAnsi" w:eastAsia="Cambria" w:hAnsiTheme="majorHAnsi" w:cstheme="majorHAnsi"/>
          <w:color w:val="000000"/>
          <w:rPrChange w:id="4099" w:author="MinhHieu" w:date="2024-12-20T09:50:00Z">
            <w:rPr>
              <w:rFonts w:ascii="Cambria" w:eastAsia="Cambria" w:hAnsi="Cambria" w:cs="Cambria"/>
              <w:color w:val="000000"/>
            </w:rPr>
          </w:rPrChange>
        </w:rPr>
        <w:t>ế</w:t>
      </w:r>
      <w:r w:rsidRPr="006869FF">
        <w:rPr>
          <w:rFonts w:asciiTheme="majorHAnsi" w:eastAsia="Cambria" w:hAnsiTheme="majorHAnsi" w:cstheme="majorHAnsi"/>
          <w:color w:val="000000"/>
          <w:rPrChange w:id="4100" w:author="MinhHieu" w:date="2024-12-20T09:50:00Z">
            <w:rPr>
              <w:rFonts w:ascii="Cambria" w:eastAsia="Cambria" w:hAnsi="Cambria" w:cs="Cambria"/>
              <w:color w:val="000000"/>
            </w:rPr>
          </w:rPrChange>
        </w:rPr>
        <w:t>n môi trư</w:t>
      </w:r>
      <w:r w:rsidRPr="006869FF">
        <w:rPr>
          <w:rFonts w:asciiTheme="majorHAnsi" w:eastAsia="Cambria" w:hAnsiTheme="majorHAnsi" w:cstheme="majorHAnsi"/>
          <w:color w:val="000000"/>
          <w:rPrChange w:id="4101" w:author="MinhHieu" w:date="2024-12-20T09:50:00Z">
            <w:rPr>
              <w:rFonts w:ascii="Cambria" w:eastAsia="Cambria" w:hAnsi="Cambria" w:cs="Cambria"/>
              <w:color w:val="000000"/>
            </w:rPr>
          </w:rPrChange>
        </w:rPr>
        <w:t>ờ</w:t>
      </w:r>
      <w:r w:rsidRPr="006869FF">
        <w:rPr>
          <w:rFonts w:asciiTheme="majorHAnsi" w:eastAsia="Cambria" w:hAnsiTheme="majorHAnsi" w:cstheme="majorHAnsi"/>
          <w:color w:val="000000"/>
          <w:rPrChange w:id="4102" w:author="MinhHieu" w:date="2024-12-20T09:50:00Z">
            <w:rPr>
              <w:rFonts w:ascii="Cambria" w:eastAsia="Cambria" w:hAnsi="Cambria" w:cs="Cambria"/>
              <w:color w:val="000000"/>
            </w:rPr>
          </w:rPrChange>
        </w:rPr>
        <w:t>ng, c</w:t>
      </w:r>
      <w:r w:rsidRPr="006869FF">
        <w:rPr>
          <w:rFonts w:asciiTheme="majorHAnsi" w:eastAsia="Cambria" w:hAnsiTheme="majorHAnsi" w:cstheme="majorHAnsi"/>
          <w:color w:val="000000"/>
          <w:rPrChange w:id="4103" w:author="MinhHieu" w:date="2024-12-20T09:50:00Z">
            <w:rPr>
              <w:rFonts w:ascii="Cambria" w:eastAsia="Cambria" w:hAnsi="Cambria" w:cs="Cambria"/>
              <w:color w:val="000000"/>
            </w:rPr>
          </w:rPrChange>
        </w:rPr>
        <w:t>ấ</w:t>
      </w:r>
      <w:r w:rsidRPr="006869FF">
        <w:rPr>
          <w:rFonts w:asciiTheme="majorHAnsi" w:eastAsia="Cambria" w:hAnsiTheme="majorHAnsi" w:cstheme="majorHAnsi"/>
          <w:color w:val="000000"/>
          <w:rPrChange w:id="4104" w:author="MinhHieu" w:date="2024-12-20T09:50:00Z">
            <w:rPr>
              <w:rFonts w:ascii="Cambria" w:eastAsia="Cambria" w:hAnsi="Cambria" w:cs="Cambria"/>
              <w:color w:val="000000"/>
            </w:rPr>
          </w:rPrChange>
        </w:rPr>
        <w:t>u hình trên command-line và nhi</w:t>
      </w:r>
      <w:r w:rsidRPr="006869FF">
        <w:rPr>
          <w:rFonts w:asciiTheme="majorHAnsi" w:eastAsia="Cambria" w:hAnsiTheme="majorHAnsi" w:cstheme="majorHAnsi"/>
          <w:color w:val="000000"/>
          <w:rPrChange w:id="4105" w:author="MinhHieu" w:date="2024-12-20T09:50:00Z">
            <w:rPr>
              <w:rFonts w:ascii="Cambria" w:eastAsia="Cambria" w:hAnsi="Cambria" w:cs="Cambria"/>
              <w:color w:val="000000"/>
            </w:rPr>
          </w:rPrChange>
        </w:rPr>
        <w:t>ề</w:t>
      </w:r>
      <w:r w:rsidRPr="006869FF">
        <w:rPr>
          <w:rFonts w:asciiTheme="majorHAnsi" w:eastAsia="Cambria" w:hAnsiTheme="majorHAnsi" w:cstheme="majorHAnsi"/>
          <w:color w:val="000000"/>
          <w:rPrChange w:id="4106" w:author="MinhHieu" w:date="2024-12-20T09:50:00Z">
            <w:rPr>
              <w:rFonts w:ascii="Cambria" w:eastAsia="Cambria" w:hAnsi="Cambria" w:cs="Cambria"/>
              <w:color w:val="000000"/>
            </w:rPr>
          </w:rPrChange>
        </w:rPr>
        <w:t>u ngu</w:t>
      </w:r>
      <w:r w:rsidRPr="006869FF">
        <w:rPr>
          <w:rFonts w:asciiTheme="majorHAnsi" w:eastAsia="Cambria" w:hAnsiTheme="majorHAnsi" w:cstheme="majorHAnsi"/>
          <w:color w:val="000000"/>
          <w:rPrChange w:id="4107" w:author="MinhHieu" w:date="2024-12-20T09:50:00Z">
            <w:rPr>
              <w:rFonts w:ascii="Cambria" w:eastAsia="Cambria" w:hAnsi="Cambria" w:cs="Cambria"/>
              <w:color w:val="000000"/>
            </w:rPr>
          </w:rPrChange>
        </w:rPr>
        <w:t>ồ</w:t>
      </w:r>
      <w:r w:rsidRPr="006869FF">
        <w:rPr>
          <w:rFonts w:asciiTheme="majorHAnsi" w:eastAsia="Cambria" w:hAnsiTheme="majorHAnsi" w:cstheme="majorHAnsi"/>
          <w:color w:val="000000"/>
          <w:rPrChange w:id="4108" w:author="MinhHieu" w:date="2024-12-20T09:50:00Z">
            <w:rPr>
              <w:rFonts w:ascii="Cambria" w:eastAsia="Cambria" w:hAnsi="Cambria" w:cs="Cambria"/>
              <w:color w:val="000000"/>
            </w:rPr>
          </w:rPrChange>
        </w:rPr>
        <w:t>n c</w:t>
      </w:r>
      <w:r w:rsidRPr="006869FF">
        <w:rPr>
          <w:rFonts w:asciiTheme="majorHAnsi" w:eastAsia="Cambria" w:hAnsiTheme="majorHAnsi" w:cstheme="majorHAnsi"/>
          <w:color w:val="000000"/>
          <w:rPrChange w:id="4109" w:author="MinhHieu" w:date="2024-12-20T09:50:00Z">
            <w:rPr>
              <w:rFonts w:ascii="Cambria" w:eastAsia="Cambria" w:hAnsi="Cambria" w:cs="Cambria"/>
              <w:color w:val="000000"/>
            </w:rPr>
          </w:rPrChange>
        </w:rPr>
        <w:t>ấ</w:t>
      </w:r>
      <w:r w:rsidRPr="006869FF">
        <w:rPr>
          <w:rFonts w:asciiTheme="majorHAnsi" w:eastAsia="Cambria" w:hAnsiTheme="majorHAnsi" w:cstheme="majorHAnsi"/>
          <w:color w:val="000000"/>
          <w:rPrChange w:id="4110" w:author="MinhHieu" w:date="2024-12-20T09:50:00Z">
            <w:rPr>
              <w:rFonts w:ascii="Cambria" w:eastAsia="Cambria" w:hAnsi="Cambria" w:cs="Cambria"/>
              <w:color w:val="000000"/>
            </w:rPr>
          </w:rPrChange>
        </w:rPr>
        <w:t>u hình khác. Nh</w:t>
      </w:r>
      <w:r w:rsidRPr="006869FF">
        <w:rPr>
          <w:rFonts w:asciiTheme="majorHAnsi" w:eastAsia="Cambria" w:hAnsiTheme="majorHAnsi" w:cstheme="majorHAnsi"/>
          <w:color w:val="000000"/>
          <w:rPrChange w:id="4111" w:author="MinhHieu" w:date="2024-12-20T09:50:00Z">
            <w:rPr>
              <w:rFonts w:ascii="Cambria" w:eastAsia="Cambria" w:hAnsi="Cambria" w:cs="Cambria"/>
              <w:color w:val="000000"/>
            </w:rPr>
          </w:rPrChange>
        </w:rPr>
        <w:t>ờ</w:t>
      </w:r>
      <w:r w:rsidRPr="006869FF">
        <w:rPr>
          <w:rFonts w:asciiTheme="majorHAnsi" w:eastAsia="Cambria" w:hAnsiTheme="majorHAnsi" w:cstheme="majorHAnsi"/>
          <w:color w:val="000000"/>
          <w:rPrChange w:id="4112" w:author="MinhHieu" w:date="2024-12-20T09:50:00Z">
            <w:rPr>
              <w:rFonts w:ascii="Cambria" w:eastAsia="Cambria" w:hAnsi="Cambria" w:cs="Cambria"/>
              <w:color w:val="000000"/>
            </w:rPr>
          </w:rPrChange>
        </w:rPr>
        <w:t xml:space="preserve"> kh</w:t>
      </w:r>
      <w:r w:rsidRPr="006869FF">
        <w:rPr>
          <w:rFonts w:asciiTheme="majorHAnsi" w:eastAsia="Cambria" w:hAnsiTheme="majorHAnsi" w:cstheme="majorHAnsi"/>
          <w:color w:val="000000"/>
          <w:rPrChange w:id="4113" w:author="MinhHieu" w:date="2024-12-20T09:50:00Z">
            <w:rPr>
              <w:rFonts w:ascii="Cambria" w:eastAsia="Cambria" w:hAnsi="Cambria" w:cs="Cambria"/>
              <w:color w:val="000000"/>
            </w:rPr>
          </w:rPrChange>
        </w:rPr>
        <w:t>ả</w:t>
      </w:r>
      <w:r w:rsidRPr="006869FF">
        <w:rPr>
          <w:rFonts w:asciiTheme="majorHAnsi" w:eastAsia="Cambria" w:hAnsiTheme="majorHAnsi" w:cstheme="majorHAnsi"/>
          <w:color w:val="000000"/>
          <w:rPrChange w:id="4114" w:author="MinhHieu" w:date="2024-12-20T09:50:00Z">
            <w:rPr>
              <w:rFonts w:ascii="Cambria" w:eastAsia="Cambria" w:hAnsi="Cambria" w:cs="Cambria"/>
              <w:color w:val="000000"/>
            </w:rPr>
          </w:rPrChange>
        </w:rPr>
        <w:t xml:space="preserve"> năng qu</w:t>
      </w:r>
      <w:r w:rsidRPr="006869FF">
        <w:rPr>
          <w:rFonts w:asciiTheme="majorHAnsi" w:eastAsia="Cambria" w:hAnsiTheme="majorHAnsi" w:cstheme="majorHAnsi"/>
          <w:color w:val="000000"/>
          <w:rPrChange w:id="4115" w:author="MinhHieu" w:date="2024-12-20T09:50:00Z">
            <w:rPr>
              <w:rFonts w:ascii="Cambria" w:eastAsia="Cambria" w:hAnsi="Cambria" w:cs="Cambria"/>
              <w:color w:val="000000"/>
            </w:rPr>
          </w:rPrChange>
        </w:rPr>
        <w:t>ả</w:t>
      </w:r>
      <w:r w:rsidRPr="006869FF">
        <w:rPr>
          <w:rFonts w:asciiTheme="majorHAnsi" w:eastAsia="Cambria" w:hAnsiTheme="majorHAnsi" w:cstheme="majorHAnsi"/>
          <w:color w:val="000000"/>
          <w:rPrChange w:id="4116" w:author="MinhHieu" w:date="2024-12-20T09:50:00Z">
            <w:rPr>
              <w:rFonts w:ascii="Cambria" w:eastAsia="Cambria" w:hAnsi="Cambria" w:cs="Cambria"/>
              <w:color w:val="000000"/>
            </w:rPr>
          </w:rPrChange>
        </w:rPr>
        <w:t>n lý các s</w:t>
      </w:r>
      <w:r w:rsidRPr="006869FF">
        <w:rPr>
          <w:rFonts w:asciiTheme="majorHAnsi" w:eastAsia="Cambria" w:hAnsiTheme="majorHAnsi" w:cstheme="majorHAnsi"/>
          <w:color w:val="000000"/>
          <w:rPrChange w:id="4117" w:author="MinhHieu" w:date="2024-12-20T09:50:00Z">
            <w:rPr>
              <w:rFonts w:ascii="Cambria" w:eastAsia="Cambria" w:hAnsi="Cambria" w:cs="Cambria"/>
              <w:color w:val="000000"/>
            </w:rPr>
          </w:rPrChange>
        </w:rPr>
        <w:t>ự</w:t>
      </w:r>
      <w:r w:rsidRPr="006869FF">
        <w:rPr>
          <w:rFonts w:asciiTheme="majorHAnsi" w:eastAsia="Cambria" w:hAnsiTheme="majorHAnsi" w:cstheme="majorHAnsi"/>
          <w:color w:val="000000"/>
          <w:rPrChange w:id="4118" w:author="MinhHieu" w:date="2024-12-20T09:50:00Z">
            <w:rPr>
              <w:rFonts w:ascii="Cambria" w:eastAsia="Cambria" w:hAnsi="Cambria" w:cs="Cambria"/>
              <w:color w:val="000000"/>
            </w:rPr>
          </w:rPrChange>
        </w:rPr>
        <w:t xml:space="preserve"> ki</w:t>
      </w:r>
      <w:r w:rsidRPr="006869FF">
        <w:rPr>
          <w:rFonts w:asciiTheme="majorHAnsi" w:eastAsia="Cambria" w:hAnsiTheme="majorHAnsi" w:cstheme="majorHAnsi"/>
          <w:color w:val="000000"/>
          <w:rPrChange w:id="4119" w:author="MinhHieu" w:date="2024-12-20T09:50:00Z">
            <w:rPr>
              <w:rFonts w:ascii="Cambria" w:eastAsia="Cambria" w:hAnsi="Cambria" w:cs="Cambria"/>
              <w:color w:val="000000"/>
            </w:rPr>
          </w:rPrChange>
        </w:rPr>
        <w:t>ệ</w:t>
      </w:r>
      <w:r w:rsidRPr="006869FF">
        <w:rPr>
          <w:rFonts w:asciiTheme="majorHAnsi" w:eastAsia="Cambria" w:hAnsiTheme="majorHAnsi" w:cstheme="majorHAnsi"/>
          <w:color w:val="000000"/>
          <w:rPrChange w:id="4120" w:author="MinhHieu" w:date="2024-12-20T09:50:00Z">
            <w:rPr>
              <w:rFonts w:ascii="Cambria" w:eastAsia="Cambria" w:hAnsi="Cambria" w:cs="Cambria"/>
              <w:color w:val="000000"/>
            </w:rPr>
          </w:rPrChange>
        </w:rPr>
        <w:t>n lúc kh</w:t>
      </w:r>
      <w:r w:rsidRPr="006869FF">
        <w:rPr>
          <w:rFonts w:asciiTheme="majorHAnsi" w:eastAsia="Cambria" w:hAnsiTheme="majorHAnsi" w:cstheme="majorHAnsi"/>
          <w:color w:val="000000"/>
          <w:rPrChange w:id="4121" w:author="MinhHieu" w:date="2024-12-20T09:50:00Z">
            <w:rPr>
              <w:rFonts w:ascii="Cambria" w:eastAsia="Cambria" w:hAnsi="Cambria" w:cs="Cambria"/>
              <w:color w:val="000000"/>
            </w:rPr>
          </w:rPrChange>
        </w:rPr>
        <w:t>ở</w:t>
      </w:r>
      <w:r w:rsidRPr="006869FF">
        <w:rPr>
          <w:rFonts w:asciiTheme="majorHAnsi" w:eastAsia="Cambria" w:hAnsiTheme="majorHAnsi" w:cstheme="majorHAnsi"/>
          <w:color w:val="000000"/>
          <w:rPrChange w:id="4122" w:author="MinhHieu" w:date="2024-12-20T09:50:00Z">
            <w:rPr>
              <w:rFonts w:ascii="Cambria" w:eastAsia="Cambria" w:hAnsi="Cambria" w:cs="Cambria"/>
              <w:color w:val="000000"/>
            </w:rPr>
          </w:rPrChange>
        </w:rPr>
        <w:t>i đ</w:t>
      </w:r>
      <w:r w:rsidRPr="006869FF">
        <w:rPr>
          <w:rFonts w:asciiTheme="majorHAnsi" w:eastAsia="Cambria" w:hAnsiTheme="majorHAnsi" w:cstheme="majorHAnsi"/>
          <w:color w:val="000000"/>
          <w:rPrChange w:id="4123" w:author="MinhHieu" w:date="2024-12-20T09:50:00Z">
            <w:rPr>
              <w:rFonts w:ascii="Cambria" w:eastAsia="Cambria" w:hAnsi="Cambria" w:cs="Cambria"/>
              <w:color w:val="000000"/>
            </w:rPr>
          </w:rPrChange>
        </w:rPr>
        <w:t>ộ</w:t>
      </w:r>
      <w:r w:rsidRPr="006869FF">
        <w:rPr>
          <w:rFonts w:asciiTheme="majorHAnsi" w:eastAsia="Cambria" w:hAnsiTheme="majorHAnsi" w:cstheme="majorHAnsi"/>
          <w:color w:val="000000"/>
          <w:rPrChange w:id="4124" w:author="MinhHieu" w:date="2024-12-20T09:50:00Z">
            <w:rPr>
              <w:rFonts w:ascii="Cambria" w:eastAsia="Cambria" w:hAnsi="Cambria" w:cs="Cambria"/>
              <w:color w:val="000000"/>
            </w:rPr>
          </w:rPrChange>
        </w:rPr>
        <w:t>ng và kh</w:t>
      </w:r>
      <w:r w:rsidRPr="006869FF">
        <w:rPr>
          <w:rFonts w:asciiTheme="majorHAnsi" w:eastAsia="Cambria" w:hAnsiTheme="majorHAnsi" w:cstheme="majorHAnsi"/>
          <w:color w:val="000000"/>
          <w:rPrChange w:id="4125" w:author="MinhHieu" w:date="2024-12-20T09:50:00Z">
            <w:rPr>
              <w:rFonts w:ascii="Cambria" w:eastAsia="Cambria" w:hAnsi="Cambria" w:cs="Cambria"/>
              <w:color w:val="000000"/>
            </w:rPr>
          </w:rPrChange>
        </w:rPr>
        <w:t>ở</w:t>
      </w:r>
      <w:r w:rsidRPr="006869FF">
        <w:rPr>
          <w:rFonts w:asciiTheme="majorHAnsi" w:eastAsia="Cambria" w:hAnsiTheme="majorHAnsi" w:cstheme="majorHAnsi"/>
          <w:color w:val="000000"/>
          <w:rPrChange w:id="4126" w:author="MinhHieu" w:date="2024-12-20T09:50:00Z">
            <w:rPr>
              <w:rFonts w:ascii="Cambria" w:eastAsia="Cambria" w:hAnsi="Cambria" w:cs="Cambria"/>
              <w:color w:val="000000"/>
            </w:rPr>
          </w:rPrChange>
        </w:rPr>
        <w:t xml:space="preserve">i </w:t>
      </w:r>
      <w:r w:rsidRPr="006869FF">
        <w:rPr>
          <w:rFonts w:asciiTheme="majorHAnsi" w:eastAsia="Cambria" w:hAnsiTheme="majorHAnsi" w:cstheme="majorHAnsi"/>
          <w:color w:val="000000"/>
          <w:rPrChange w:id="4127" w:author="MinhHieu" w:date="2024-12-20T09:50:00Z">
            <w:rPr>
              <w:rFonts w:ascii="Cambria" w:eastAsia="Cambria" w:hAnsi="Cambria" w:cs="Cambria"/>
              <w:color w:val="000000"/>
            </w:rPr>
          </w:rPrChange>
        </w:rPr>
        <w:t>t</w:t>
      </w:r>
      <w:r w:rsidRPr="006869FF">
        <w:rPr>
          <w:rFonts w:asciiTheme="majorHAnsi" w:eastAsia="Cambria" w:hAnsiTheme="majorHAnsi" w:cstheme="majorHAnsi"/>
          <w:color w:val="000000"/>
          <w:rPrChange w:id="4128" w:author="MinhHieu" w:date="2024-12-20T09:50:00Z">
            <w:rPr>
              <w:rFonts w:ascii="Cambria" w:eastAsia="Cambria" w:hAnsi="Cambria" w:cs="Cambria"/>
              <w:color w:val="000000"/>
            </w:rPr>
          </w:rPrChange>
        </w:rPr>
        <w:t>ạ</w:t>
      </w:r>
      <w:r w:rsidRPr="006869FF">
        <w:rPr>
          <w:rFonts w:asciiTheme="majorHAnsi" w:eastAsia="Cambria" w:hAnsiTheme="majorHAnsi" w:cstheme="majorHAnsi"/>
          <w:color w:val="000000"/>
          <w:rPrChange w:id="4129" w:author="MinhHieu" w:date="2024-12-20T09:50:00Z">
            <w:rPr>
              <w:rFonts w:ascii="Cambria" w:eastAsia="Cambria" w:hAnsi="Cambria" w:cs="Cambria"/>
              <w:color w:val="000000"/>
            </w:rPr>
          </w:rPrChange>
        </w:rPr>
        <w:t xml:space="preserve">o </w:t>
      </w:r>
      <w:r w:rsidRPr="006869FF">
        <w:rPr>
          <w:rFonts w:asciiTheme="majorHAnsi" w:eastAsia="Cambria" w:hAnsiTheme="majorHAnsi" w:cstheme="majorHAnsi"/>
          <w:color w:val="000000"/>
          <w:rPrChange w:id="4130" w:author="MinhHieu" w:date="2024-12-20T09:50:00Z">
            <w:rPr>
              <w:rFonts w:ascii="Cambria" w:eastAsia="Cambria" w:hAnsi="Cambria" w:cs="Cambria"/>
              <w:color w:val="000000"/>
            </w:rPr>
          </w:rPrChange>
        </w:rPr>
        <w:t>ứ</w:t>
      </w:r>
      <w:r w:rsidRPr="006869FF">
        <w:rPr>
          <w:rFonts w:asciiTheme="majorHAnsi" w:eastAsia="Cambria" w:hAnsiTheme="majorHAnsi" w:cstheme="majorHAnsi"/>
          <w:color w:val="000000"/>
          <w:rPrChange w:id="4131" w:author="MinhHieu" w:date="2024-12-20T09:50:00Z">
            <w:rPr>
              <w:rFonts w:ascii="Cambria" w:eastAsia="Cambria" w:hAnsi="Cambria" w:cs="Cambria"/>
              <w:color w:val="000000"/>
            </w:rPr>
          </w:rPrChange>
        </w:rPr>
        <w:t>ng d</w:t>
      </w:r>
      <w:r w:rsidRPr="006869FF">
        <w:rPr>
          <w:rFonts w:asciiTheme="majorHAnsi" w:eastAsia="Cambria" w:hAnsiTheme="majorHAnsi" w:cstheme="majorHAnsi"/>
          <w:color w:val="000000"/>
          <w:rPrChange w:id="4132" w:author="MinhHieu" w:date="2024-12-20T09:50:00Z">
            <w:rPr>
              <w:rFonts w:ascii="Cambria" w:eastAsia="Cambria" w:hAnsi="Cambria" w:cs="Cambria"/>
              <w:color w:val="000000"/>
            </w:rPr>
          </w:rPrChange>
        </w:rPr>
        <w:t>ụ</w:t>
      </w:r>
      <w:r w:rsidRPr="006869FF">
        <w:rPr>
          <w:rFonts w:asciiTheme="majorHAnsi" w:eastAsia="Cambria" w:hAnsiTheme="majorHAnsi" w:cstheme="majorHAnsi"/>
          <w:color w:val="000000"/>
          <w:rPrChange w:id="4133" w:author="MinhHieu" w:date="2024-12-20T09:50:00Z">
            <w:rPr>
              <w:rFonts w:ascii="Cambria" w:eastAsia="Cambria" w:hAnsi="Cambria" w:cs="Cambria"/>
              <w:color w:val="000000"/>
            </w:rPr>
          </w:rPrChange>
        </w:rPr>
        <w:t>ng mà ti</w:t>
      </w:r>
      <w:r w:rsidRPr="006869FF">
        <w:rPr>
          <w:rFonts w:asciiTheme="majorHAnsi" w:eastAsia="Cambria" w:hAnsiTheme="majorHAnsi" w:cstheme="majorHAnsi"/>
          <w:color w:val="000000"/>
          <w:rPrChange w:id="4134" w:author="MinhHieu" w:date="2024-12-20T09:50:00Z">
            <w:rPr>
              <w:rFonts w:ascii="Cambria" w:eastAsia="Cambria" w:hAnsi="Cambria" w:cs="Cambria"/>
              <w:color w:val="000000"/>
            </w:rPr>
          </w:rPrChange>
        </w:rPr>
        <w:t>ệ</w:t>
      </w:r>
      <w:r w:rsidRPr="006869FF">
        <w:rPr>
          <w:rFonts w:asciiTheme="majorHAnsi" w:eastAsia="Cambria" w:hAnsiTheme="majorHAnsi" w:cstheme="majorHAnsi"/>
          <w:color w:val="000000"/>
          <w:rPrChange w:id="4135" w:author="MinhHieu" w:date="2024-12-20T09:50:00Z">
            <w:rPr>
              <w:rFonts w:ascii="Cambria" w:eastAsia="Cambria" w:hAnsi="Cambria" w:cs="Cambria"/>
              <w:color w:val="000000"/>
            </w:rPr>
          </w:rPrChange>
        </w:rPr>
        <w:t>n ích đã giúp ngư</w:t>
      </w:r>
      <w:r w:rsidRPr="006869FF">
        <w:rPr>
          <w:rFonts w:asciiTheme="majorHAnsi" w:eastAsia="Cambria" w:hAnsiTheme="majorHAnsi" w:cstheme="majorHAnsi"/>
          <w:color w:val="000000"/>
          <w:rPrChange w:id="4136" w:author="MinhHieu" w:date="2024-12-20T09:50:00Z">
            <w:rPr>
              <w:rFonts w:ascii="Cambria" w:eastAsia="Cambria" w:hAnsi="Cambria" w:cs="Cambria"/>
              <w:color w:val="000000"/>
            </w:rPr>
          </w:rPrChange>
        </w:rPr>
        <w:t>ờ</w:t>
      </w:r>
      <w:r w:rsidRPr="006869FF">
        <w:rPr>
          <w:rFonts w:asciiTheme="majorHAnsi" w:eastAsia="Cambria" w:hAnsiTheme="majorHAnsi" w:cstheme="majorHAnsi"/>
          <w:color w:val="000000"/>
          <w:rPrChange w:id="4137" w:author="MinhHieu" w:date="2024-12-20T09:50:00Z">
            <w:rPr>
              <w:rFonts w:ascii="Cambria" w:eastAsia="Cambria" w:hAnsi="Cambria" w:cs="Cambria"/>
              <w:color w:val="000000"/>
            </w:rPr>
          </w:rPrChange>
        </w:rPr>
        <w:t>i phát tri</w:t>
      </w:r>
      <w:r w:rsidRPr="006869FF">
        <w:rPr>
          <w:rFonts w:asciiTheme="majorHAnsi" w:eastAsia="Cambria" w:hAnsiTheme="majorHAnsi" w:cstheme="majorHAnsi"/>
          <w:color w:val="000000"/>
          <w:rPrChange w:id="4138" w:author="MinhHieu" w:date="2024-12-20T09:50:00Z">
            <w:rPr>
              <w:rFonts w:ascii="Cambria" w:eastAsia="Cambria" w:hAnsi="Cambria" w:cs="Cambria"/>
              <w:color w:val="000000"/>
            </w:rPr>
          </w:rPrChange>
        </w:rPr>
        <w:t>ể</w:t>
      </w:r>
      <w:r w:rsidRPr="006869FF">
        <w:rPr>
          <w:rFonts w:asciiTheme="majorHAnsi" w:eastAsia="Cambria" w:hAnsiTheme="majorHAnsi" w:cstheme="majorHAnsi"/>
          <w:color w:val="000000"/>
          <w:rPrChange w:id="4139" w:author="MinhHieu" w:date="2024-12-20T09:50:00Z">
            <w:rPr>
              <w:rFonts w:ascii="Cambria" w:eastAsia="Cambria" w:hAnsi="Cambria" w:cs="Cambria"/>
              <w:color w:val="000000"/>
            </w:rPr>
          </w:rPrChange>
        </w:rPr>
        <w:t>n có th</w:t>
      </w:r>
      <w:r w:rsidRPr="006869FF">
        <w:rPr>
          <w:rFonts w:asciiTheme="majorHAnsi" w:eastAsia="Cambria" w:hAnsiTheme="majorHAnsi" w:cstheme="majorHAnsi"/>
          <w:color w:val="000000"/>
          <w:rPrChange w:id="4140" w:author="MinhHieu" w:date="2024-12-20T09:50:00Z">
            <w:rPr>
              <w:rFonts w:ascii="Cambria" w:eastAsia="Cambria" w:hAnsi="Cambria" w:cs="Cambria"/>
              <w:color w:val="000000"/>
            </w:rPr>
          </w:rPrChange>
        </w:rPr>
        <w:t>ể</w:t>
      </w:r>
      <w:r w:rsidRPr="006869FF">
        <w:rPr>
          <w:rFonts w:asciiTheme="majorHAnsi" w:eastAsia="Cambria" w:hAnsiTheme="majorHAnsi" w:cstheme="majorHAnsi"/>
          <w:color w:val="000000"/>
          <w:rPrChange w:id="4141" w:author="MinhHieu" w:date="2024-12-20T09:50:00Z">
            <w:rPr>
              <w:rFonts w:ascii="Cambria" w:eastAsia="Cambria" w:hAnsi="Cambria" w:cs="Cambria"/>
              <w:color w:val="000000"/>
            </w:rPr>
          </w:rPrChange>
        </w:rPr>
        <w:t xml:space="preserve"> can thi</w:t>
      </w:r>
      <w:r w:rsidRPr="006869FF">
        <w:rPr>
          <w:rFonts w:asciiTheme="majorHAnsi" w:eastAsia="Cambria" w:hAnsiTheme="majorHAnsi" w:cstheme="majorHAnsi"/>
          <w:color w:val="000000"/>
          <w:rPrChange w:id="4142" w:author="MinhHieu" w:date="2024-12-20T09:50:00Z">
            <w:rPr>
              <w:rFonts w:ascii="Cambria" w:eastAsia="Cambria" w:hAnsi="Cambria" w:cs="Cambria"/>
              <w:color w:val="000000"/>
            </w:rPr>
          </w:rPrChange>
        </w:rPr>
        <w:t>ệ</w:t>
      </w:r>
      <w:r w:rsidRPr="006869FF">
        <w:rPr>
          <w:rFonts w:asciiTheme="majorHAnsi" w:eastAsia="Cambria" w:hAnsiTheme="majorHAnsi" w:cstheme="majorHAnsi"/>
          <w:color w:val="000000"/>
          <w:rPrChange w:id="4143" w:author="MinhHieu" w:date="2024-12-20T09:50:00Z">
            <w:rPr>
              <w:rFonts w:ascii="Cambria" w:eastAsia="Cambria" w:hAnsi="Cambria" w:cs="Cambria"/>
              <w:color w:val="000000"/>
            </w:rPr>
          </w:rPrChange>
        </w:rPr>
        <w:t>p vào quá trình kh</w:t>
      </w:r>
      <w:r w:rsidRPr="006869FF">
        <w:rPr>
          <w:rFonts w:asciiTheme="majorHAnsi" w:eastAsia="Cambria" w:hAnsiTheme="majorHAnsi" w:cstheme="majorHAnsi"/>
          <w:color w:val="000000"/>
          <w:rPrChange w:id="4144" w:author="MinhHieu" w:date="2024-12-20T09:50:00Z">
            <w:rPr>
              <w:rFonts w:ascii="Cambria" w:eastAsia="Cambria" w:hAnsi="Cambria" w:cs="Cambria"/>
              <w:color w:val="000000"/>
            </w:rPr>
          </w:rPrChange>
        </w:rPr>
        <w:t>ở</w:t>
      </w:r>
      <w:r w:rsidRPr="006869FF">
        <w:rPr>
          <w:rFonts w:asciiTheme="majorHAnsi" w:eastAsia="Cambria" w:hAnsiTheme="majorHAnsi" w:cstheme="majorHAnsi"/>
          <w:color w:val="000000"/>
          <w:rPrChange w:id="4145" w:author="MinhHieu" w:date="2024-12-20T09:50:00Z">
            <w:rPr>
              <w:rFonts w:ascii="Cambria" w:eastAsia="Cambria" w:hAnsi="Cambria" w:cs="Cambria"/>
              <w:color w:val="000000"/>
            </w:rPr>
          </w:rPrChange>
        </w:rPr>
        <w:t>i đ</w:t>
      </w:r>
      <w:r w:rsidRPr="006869FF">
        <w:rPr>
          <w:rFonts w:asciiTheme="majorHAnsi" w:eastAsia="Cambria" w:hAnsiTheme="majorHAnsi" w:cstheme="majorHAnsi"/>
          <w:color w:val="000000"/>
          <w:rPrChange w:id="4146" w:author="MinhHieu" w:date="2024-12-20T09:50:00Z">
            <w:rPr>
              <w:rFonts w:ascii="Cambria" w:eastAsia="Cambria" w:hAnsi="Cambria" w:cs="Cambria"/>
              <w:color w:val="000000"/>
            </w:rPr>
          </w:rPrChange>
        </w:rPr>
        <w:t>ộ</w:t>
      </w:r>
      <w:r w:rsidRPr="006869FF">
        <w:rPr>
          <w:rFonts w:asciiTheme="majorHAnsi" w:eastAsia="Cambria" w:hAnsiTheme="majorHAnsi" w:cstheme="majorHAnsi"/>
          <w:color w:val="000000"/>
          <w:rPrChange w:id="4147" w:author="MinhHieu" w:date="2024-12-20T09:50:00Z">
            <w:rPr>
              <w:rFonts w:ascii="Cambria" w:eastAsia="Cambria" w:hAnsi="Cambria" w:cs="Cambria"/>
              <w:color w:val="000000"/>
            </w:rPr>
          </w:rPrChange>
        </w:rPr>
        <w:t>ng c</w:t>
      </w:r>
      <w:r w:rsidRPr="006869FF">
        <w:rPr>
          <w:rFonts w:asciiTheme="majorHAnsi" w:eastAsia="Cambria" w:hAnsiTheme="majorHAnsi" w:cstheme="majorHAnsi"/>
          <w:color w:val="000000"/>
          <w:rPrChange w:id="4148" w:author="MinhHieu" w:date="2024-12-20T09:50:00Z">
            <w:rPr>
              <w:rFonts w:ascii="Cambria" w:eastAsia="Cambria" w:hAnsi="Cambria" w:cs="Cambria"/>
              <w:color w:val="000000"/>
            </w:rPr>
          </w:rPrChange>
        </w:rPr>
        <w:t>ủ</w:t>
      </w:r>
      <w:r w:rsidRPr="006869FF">
        <w:rPr>
          <w:rFonts w:asciiTheme="majorHAnsi" w:eastAsia="Cambria" w:hAnsiTheme="majorHAnsi" w:cstheme="majorHAnsi"/>
          <w:color w:val="000000"/>
          <w:rPrChange w:id="4149" w:author="MinhHieu" w:date="2024-12-20T09:50:00Z">
            <w:rPr>
              <w:rFonts w:ascii="Cambria" w:eastAsia="Cambria" w:hAnsi="Cambria" w:cs="Cambria"/>
              <w:color w:val="000000"/>
            </w:rPr>
          </w:rPrChange>
        </w:rPr>
        <w:t xml:space="preserve">a </w:t>
      </w:r>
      <w:r w:rsidRPr="006869FF">
        <w:rPr>
          <w:rFonts w:asciiTheme="majorHAnsi" w:eastAsia="Cambria" w:hAnsiTheme="majorHAnsi" w:cstheme="majorHAnsi"/>
          <w:color w:val="000000"/>
          <w:rPrChange w:id="4150" w:author="MinhHieu" w:date="2024-12-20T09:50:00Z">
            <w:rPr>
              <w:rFonts w:ascii="Cambria" w:eastAsia="Cambria" w:hAnsi="Cambria" w:cs="Cambria"/>
              <w:color w:val="000000"/>
            </w:rPr>
          </w:rPrChange>
        </w:rPr>
        <w:t>ứ</w:t>
      </w:r>
      <w:r w:rsidRPr="006869FF">
        <w:rPr>
          <w:rFonts w:asciiTheme="majorHAnsi" w:eastAsia="Cambria" w:hAnsiTheme="majorHAnsi" w:cstheme="majorHAnsi"/>
          <w:color w:val="000000"/>
          <w:rPrChange w:id="4151" w:author="MinhHieu" w:date="2024-12-20T09:50:00Z">
            <w:rPr>
              <w:rFonts w:ascii="Cambria" w:eastAsia="Cambria" w:hAnsi="Cambria" w:cs="Cambria"/>
              <w:color w:val="000000"/>
            </w:rPr>
          </w:rPrChange>
        </w:rPr>
        <w:t>ng d</w:t>
      </w:r>
      <w:r w:rsidRPr="006869FF">
        <w:rPr>
          <w:rFonts w:asciiTheme="majorHAnsi" w:eastAsia="Cambria" w:hAnsiTheme="majorHAnsi" w:cstheme="majorHAnsi"/>
          <w:color w:val="000000"/>
          <w:rPrChange w:id="4152" w:author="MinhHieu" w:date="2024-12-20T09:50:00Z">
            <w:rPr>
              <w:rFonts w:ascii="Cambria" w:eastAsia="Cambria" w:hAnsi="Cambria" w:cs="Cambria"/>
              <w:color w:val="000000"/>
            </w:rPr>
          </w:rPrChange>
        </w:rPr>
        <w:t>ụ</w:t>
      </w:r>
      <w:r w:rsidRPr="006869FF">
        <w:rPr>
          <w:rFonts w:asciiTheme="majorHAnsi" w:eastAsia="Cambria" w:hAnsiTheme="majorHAnsi" w:cstheme="majorHAnsi"/>
          <w:color w:val="000000"/>
          <w:rPrChange w:id="4153" w:author="MinhHieu" w:date="2024-12-20T09:50:00Z">
            <w:rPr>
              <w:rFonts w:ascii="Cambria" w:eastAsia="Cambria" w:hAnsi="Cambria" w:cs="Cambria"/>
              <w:color w:val="000000"/>
            </w:rPr>
          </w:rPrChange>
        </w:rPr>
        <w:t>ng.</w:t>
      </w:r>
    </w:p>
    <w:p w14:paraId="736872C8" w14:textId="77777777" w:rsidR="00A27D53" w:rsidRPr="006869FF" w:rsidRDefault="00D33BC1">
      <w:pPr>
        <w:numPr>
          <w:ilvl w:val="0"/>
          <w:numId w:val="15"/>
        </w:numPr>
        <w:pBdr>
          <w:top w:val="nil"/>
          <w:left w:val="nil"/>
          <w:bottom w:val="nil"/>
          <w:right w:val="nil"/>
          <w:between w:val="nil"/>
        </w:pBdr>
        <w:tabs>
          <w:tab w:val="left" w:pos="543"/>
        </w:tabs>
        <w:spacing w:before="149" w:line="360" w:lineRule="auto"/>
        <w:ind w:right="0"/>
        <w:rPr>
          <w:rFonts w:asciiTheme="majorHAnsi" w:eastAsia="Cambria" w:hAnsiTheme="majorHAnsi" w:cstheme="majorHAnsi"/>
          <w:color w:val="000000"/>
          <w:rPrChange w:id="4154" w:author="MinhHieu" w:date="2024-12-20T09:50:00Z">
            <w:rPr>
              <w:rFonts w:ascii="Cambria" w:eastAsia="Cambria" w:hAnsi="Cambria" w:cs="Cambria"/>
              <w:color w:val="000000"/>
            </w:rPr>
          </w:rPrChange>
        </w:rPr>
      </w:pPr>
      <w:r w:rsidRPr="006869FF">
        <w:rPr>
          <w:rFonts w:asciiTheme="majorHAnsi" w:eastAsia="Cambria" w:hAnsiTheme="majorHAnsi" w:cstheme="majorHAnsi"/>
          <w:color w:val="000000"/>
          <w:rPrChange w:id="4155" w:author="MinhHieu" w:date="2024-12-20T09:50:00Z">
            <w:rPr>
              <w:rFonts w:ascii="Cambria" w:eastAsia="Cambria" w:hAnsi="Cambria" w:cs="Cambria"/>
              <w:color w:val="000000"/>
            </w:rPr>
          </w:rPrChange>
        </w:rPr>
        <w:t>Externalized Configuration:</w:t>
      </w:r>
    </w:p>
    <w:p w14:paraId="090846FD" w14:textId="77777777" w:rsidR="00A27D53" w:rsidRPr="006869FF" w:rsidRDefault="00D33BC1">
      <w:pPr>
        <w:pBdr>
          <w:top w:val="nil"/>
          <w:left w:val="nil"/>
          <w:bottom w:val="nil"/>
          <w:right w:val="nil"/>
          <w:between w:val="nil"/>
        </w:pBdr>
        <w:tabs>
          <w:tab w:val="left" w:pos="543"/>
        </w:tabs>
        <w:spacing w:before="149" w:line="360" w:lineRule="auto"/>
        <w:ind w:left="720" w:right="0" w:firstLine="0"/>
        <w:rPr>
          <w:rFonts w:asciiTheme="majorHAnsi" w:eastAsia="Cambria" w:hAnsiTheme="majorHAnsi" w:cstheme="majorHAnsi"/>
          <w:color w:val="000000"/>
          <w:rPrChange w:id="4156" w:author="MinhHieu" w:date="2024-12-20T09:50:00Z">
            <w:rPr>
              <w:rFonts w:ascii="Cambria" w:eastAsia="Cambria" w:hAnsi="Cambria" w:cs="Cambria"/>
              <w:color w:val="000000"/>
            </w:rPr>
          </w:rPrChange>
        </w:rPr>
      </w:pPr>
      <w:r w:rsidRPr="006869FF">
        <w:rPr>
          <w:rFonts w:asciiTheme="majorHAnsi" w:eastAsia="Cambria" w:hAnsiTheme="majorHAnsi" w:cstheme="majorHAnsi"/>
          <w:color w:val="000000"/>
          <w:rPrChange w:id="4157" w:author="MinhHieu" w:date="2024-12-20T09:50:00Z">
            <w:rPr>
              <w:rFonts w:ascii="Cambria" w:eastAsia="Cambria" w:hAnsi="Cambria" w:cs="Cambria"/>
              <w:color w:val="000000"/>
            </w:rPr>
          </w:rPrChange>
        </w:rPr>
        <w:t>Trong Spring Boot, tính năng này cho phép ngư</w:t>
      </w:r>
      <w:r w:rsidRPr="006869FF">
        <w:rPr>
          <w:rFonts w:asciiTheme="majorHAnsi" w:eastAsia="Cambria" w:hAnsiTheme="majorHAnsi" w:cstheme="majorHAnsi"/>
          <w:color w:val="000000"/>
          <w:rPrChange w:id="4158" w:author="MinhHieu" w:date="2024-12-20T09:50:00Z">
            <w:rPr>
              <w:rFonts w:ascii="Cambria" w:eastAsia="Cambria" w:hAnsi="Cambria" w:cs="Cambria"/>
              <w:color w:val="000000"/>
            </w:rPr>
          </w:rPrChange>
        </w:rPr>
        <w:t>ờ</w:t>
      </w:r>
      <w:r w:rsidRPr="006869FF">
        <w:rPr>
          <w:rFonts w:asciiTheme="majorHAnsi" w:eastAsia="Cambria" w:hAnsiTheme="majorHAnsi" w:cstheme="majorHAnsi"/>
          <w:color w:val="000000"/>
          <w:rPrChange w:id="4159" w:author="MinhHieu" w:date="2024-12-20T09:50:00Z">
            <w:rPr>
              <w:rFonts w:ascii="Cambria" w:eastAsia="Cambria" w:hAnsi="Cambria" w:cs="Cambria"/>
              <w:color w:val="000000"/>
            </w:rPr>
          </w:rPrChange>
        </w:rPr>
        <w:t>i dùng th</w:t>
      </w:r>
      <w:r w:rsidRPr="006869FF">
        <w:rPr>
          <w:rFonts w:asciiTheme="majorHAnsi" w:eastAsia="Cambria" w:hAnsiTheme="majorHAnsi" w:cstheme="majorHAnsi"/>
          <w:color w:val="000000"/>
          <w:rPrChange w:id="4160" w:author="MinhHieu" w:date="2024-12-20T09:50:00Z">
            <w:rPr>
              <w:rFonts w:ascii="Cambria" w:eastAsia="Cambria" w:hAnsi="Cambria" w:cs="Cambria"/>
              <w:color w:val="000000"/>
            </w:rPr>
          </w:rPrChange>
        </w:rPr>
        <w:t>ự</w:t>
      </w:r>
      <w:r w:rsidRPr="006869FF">
        <w:rPr>
          <w:rFonts w:asciiTheme="majorHAnsi" w:eastAsia="Cambria" w:hAnsiTheme="majorHAnsi" w:cstheme="majorHAnsi"/>
          <w:color w:val="000000"/>
          <w:rPrChange w:id="4161" w:author="MinhHieu" w:date="2024-12-20T09:50:00Z">
            <w:rPr>
              <w:rFonts w:ascii="Cambria" w:eastAsia="Cambria" w:hAnsi="Cambria" w:cs="Cambria"/>
              <w:color w:val="000000"/>
            </w:rPr>
          </w:rPrChange>
        </w:rPr>
        <w:t>c thi quá trình c</w:t>
      </w:r>
      <w:r w:rsidRPr="006869FF">
        <w:rPr>
          <w:rFonts w:asciiTheme="majorHAnsi" w:eastAsia="Cambria" w:hAnsiTheme="majorHAnsi" w:cstheme="majorHAnsi"/>
          <w:color w:val="000000"/>
          <w:rPrChange w:id="4162" w:author="MinhHieu" w:date="2024-12-20T09:50:00Z">
            <w:rPr>
              <w:rFonts w:ascii="Cambria" w:eastAsia="Cambria" w:hAnsi="Cambria" w:cs="Cambria"/>
              <w:color w:val="000000"/>
            </w:rPr>
          </w:rPrChange>
        </w:rPr>
        <w:t>ấ</w:t>
      </w:r>
      <w:r w:rsidRPr="006869FF">
        <w:rPr>
          <w:rFonts w:asciiTheme="majorHAnsi" w:eastAsia="Cambria" w:hAnsiTheme="majorHAnsi" w:cstheme="majorHAnsi"/>
          <w:color w:val="000000"/>
          <w:rPrChange w:id="4163" w:author="MinhHieu" w:date="2024-12-20T09:50:00Z">
            <w:rPr>
              <w:rFonts w:ascii="Cambria" w:eastAsia="Cambria" w:hAnsi="Cambria" w:cs="Cambria"/>
              <w:color w:val="000000"/>
            </w:rPr>
          </w:rPrChange>
        </w:rPr>
        <w:t xml:space="preserve">u hình </w:t>
      </w:r>
      <w:r w:rsidRPr="006869FF">
        <w:rPr>
          <w:rFonts w:asciiTheme="majorHAnsi" w:eastAsia="Cambria" w:hAnsiTheme="majorHAnsi" w:cstheme="majorHAnsi"/>
          <w:color w:val="000000"/>
          <w:rPrChange w:id="4164" w:author="MinhHieu" w:date="2024-12-20T09:50:00Z">
            <w:rPr>
              <w:rFonts w:ascii="Cambria" w:eastAsia="Cambria" w:hAnsi="Cambria" w:cs="Cambria"/>
              <w:color w:val="000000"/>
            </w:rPr>
          </w:rPrChange>
        </w:rPr>
        <w:t>ứ</w:t>
      </w:r>
      <w:r w:rsidRPr="006869FF">
        <w:rPr>
          <w:rFonts w:asciiTheme="majorHAnsi" w:eastAsia="Cambria" w:hAnsiTheme="majorHAnsi" w:cstheme="majorHAnsi"/>
          <w:color w:val="000000"/>
          <w:rPrChange w:id="4165" w:author="MinhHieu" w:date="2024-12-20T09:50:00Z">
            <w:rPr>
              <w:rFonts w:ascii="Cambria" w:eastAsia="Cambria" w:hAnsi="Cambria" w:cs="Cambria"/>
              <w:color w:val="000000"/>
            </w:rPr>
          </w:rPrChange>
        </w:rPr>
        <w:t>ng d</w:t>
      </w:r>
      <w:r w:rsidRPr="006869FF">
        <w:rPr>
          <w:rFonts w:asciiTheme="majorHAnsi" w:eastAsia="Cambria" w:hAnsiTheme="majorHAnsi" w:cstheme="majorHAnsi"/>
          <w:color w:val="000000"/>
          <w:rPrChange w:id="4166" w:author="MinhHieu" w:date="2024-12-20T09:50:00Z">
            <w:rPr>
              <w:rFonts w:ascii="Cambria" w:eastAsia="Cambria" w:hAnsi="Cambria" w:cs="Cambria"/>
              <w:color w:val="000000"/>
            </w:rPr>
          </w:rPrChange>
        </w:rPr>
        <w:t>ụ</w:t>
      </w:r>
      <w:r w:rsidRPr="006869FF">
        <w:rPr>
          <w:rFonts w:asciiTheme="majorHAnsi" w:eastAsia="Cambria" w:hAnsiTheme="majorHAnsi" w:cstheme="majorHAnsi"/>
          <w:color w:val="000000"/>
          <w:rPrChange w:id="4167" w:author="MinhHieu" w:date="2024-12-20T09:50:00Z">
            <w:rPr>
              <w:rFonts w:ascii="Cambria" w:eastAsia="Cambria" w:hAnsi="Cambria" w:cs="Cambria"/>
              <w:color w:val="000000"/>
            </w:rPr>
          </w:rPrChange>
        </w:rPr>
        <w:t>ng b</w:t>
      </w:r>
      <w:r w:rsidRPr="006869FF">
        <w:rPr>
          <w:rFonts w:asciiTheme="majorHAnsi" w:eastAsia="Cambria" w:hAnsiTheme="majorHAnsi" w:cstheme="majorHAnsi"/>
          <w:color w:val="000000"/>
          <w:rPrChange w:id="4168" w:author="MinhHieu" w:date="2024-12-20T09:50:00Z">
            <w:rPr>
              <w:rFonts w:ascii="Cambria" w:eastAsia="Cambria" w:hAnsi="Cambria" w:cs="Cambria"/>
              <w:color w:val="000000"/>
            </w:rPr>
          </w:rPrChange>
        </w:rPr>
        <w:t>ằ</w:t>
      </w:r>
      <w:r w:rsidRPr="006869FF">
        <w:rPr>
          <w:rFonts w:asciiTheme="majorHAnsi" w:eastAsia="Cambria" w:hAnsiTheme="majorHAnsi" w:cstheme="majorHAnsi"/>
          <w:color w:val="000000"/>
          <w:rPrChange w:id="4169" w:author="MinhHieu" w:date="2024-12-20T09:50:00Z">
            <w:rPr>
              <w:rFonts w:ascii="Cambria" w:eastAsia="Cambria" w:hAnsi="Cambria" w:cs="Cambria"/>
              <w:color w:val="000000"/>
            </w:rPr>
          </w:rPrChange>
        </w:rPr>
        <w:t>ng các t</w:t>
      </w:r>
      <w:r w:rsidRPr="006869FF">
        <w:rPr>
          <w:rFonts w:asciiTheme="majorHAnsi" w:eastAsia="Cambria" w:hAnsiTheme="majorHAnsi" w:cstheme="majorHAnsi"/>
          <w:color w:val="000000"/>
          <w:rPrChange w:id="4170" w:author="MinhHieu" w:date="2024-12-20T09:50:00Z">
            <w:rPr>
              <w:rFonts w:ascii="Cambria" w:eastAsia="Cambria" w:hAnsi="Cambria" w:cs="Cambria"/>
              <w:color w:val="000000"/>
            </w:rPr>
          </w:rPrChange>
        </w:rPr>
        <w:t>ậ</w:t>
      </w:r>
      <w:r w:rsidRPr="006869FF">
        <w:rPr>
          <w:rFonts w:asciiTheme="majorHAnsi" w:eastAsia="Cambria" w:hAnsiTheme="majorHAnsi" w:cstheme="majorHAnsi"/>
          <w:color w:val="000000"/>
          <w:rPrChange w:id="4171" w:author="MinhHieu" w:date="2024-12-20T09:50:00Z">
            <w:rPr>
              <w:rFonts w:ascii="Cambria" w:eastAsia="Cambria" w:hAnsi="Cambria" w:cs="Cambria"/>
              <w:color w:val="000000"/>
            </w:rPr>
          </w:rPrChange>
        </w:rPr>
        <w:t>p tin c</w:t>
      </w:r>
      <w:r w:rsidRPr="006869FF">
        <w:rPr>
          <w:rFonts w:asciiTheme="majorHAnsi" w:eastAsia="Cambria" w:hAnsiTheme="majorHAnsi" w:cstheme="majorHAnsi"/>
          <w:color w:val="000000"/>
          <w:rPrChange w:id="4172" w:author="MinhHieu" w:date="2024-12-20T09:50:00Z">
            <w:rPr>
              <w:rFonts w:ascii="Cambria" w:eastAsia="Cambria" w:hAnsi="Cambria" w:cs="Cambria"/>
              <w:color w:val="000000"/>
            </w:rPr>
          </w:rPrChange>
        </w:rPr>
        <w:t>ấ</w:t>
      </w:r>
      <w:r w:rsidRPr="006869FF">
        <w:rPr>
          <w:rFonts w:asciiTheme="majorHAnsi" w:eastAsia="Cambria" w:hAnsiTheme="majorHAnsi" w:cstheme="majorHAnsi"/>
          <w:color w:val="000000"/>
          <w:rPrChange w:id="4173" w:author="MinhHieu" w:date="2024-12-20T09:50:00Z">
            <w:rPr>
              <w:rFonts w:ascii="Cambria" w:eastAsia="Cambria" w:hAnsi="Cambria" w:cs="Cambria"/>
              <w:color w:val="000000"/>
            </w:rPr>
          </w:rPrChange>
        </w:rPr>
        <w:t>u hình bên ngo</w:t>
      </w:r>
      <w:r w:rsidRPr="006869FF">
        <w:rPr>
          <w:rFonts w:asciiTheme="majorHAnsi" w:eastAsia="Cambria" w:hAnsiTheme="majorHAnsi" w:cstheme="majorHAnsi"/>
          <w:color w:val="000000"/>
          <w:rPrChange w:id="4174" w:author="MinhHieu" w:date="2024-12-20T09:50:00Z">
            <w:rPr>
              <w:rFonts w:ascii="Cambria" w:eastAsia="Cambria" w:hAnsi="Cambria" w:cs="Cambria"/>
              <w:color w:val="000000"/>
            </w:rPr>
          </w:rPrChange>
        </w:rPr>
        <w:t>ài, bi</w:t>
      </w:r>
      <w:r w:rsidRPr="006869FF">
        <w:rPr>
          <w:rFonts w:asciiTheme="majorHAnsi" w:eastAsia="Cambria" w:hAnsiTheme="majorHAnsi" w:cstheme="majorHAnsi"/>
          <w:color w:val="000000"/>
          <w:rPrChange w:id="4175" w:author="MinhHieu" w:date="2024-12-20T09:50:00Z">
            <w:rPr>
              <w:rFonts w:ascii="Cambria" w:eastAsia="Cambria" w:hAnsi="Cambria" w:cs="Cambria"/>
              <w:color w:val="000000"/>
            </w:rPr>
          </w:rPrChange>
        </w:rPr>
        <w:t>ế</w:t>
      </w:r>
      <w:r w:rsidRPr="006869FF">
        <w:rPr>
          <w:rFonts w:asciiTheme="majorHAnsi" w:eastAsia="Cambria" w:hAnsiTheme="majorHAnsi" w:cstheme="majorHAnsi"/>
          <w:color w:val="000000"/>
          <w:rPrChange w:id="4176" w:author="MinhHieu" w:date="2024-12-20T09:50:00Z">
            <w:rPr>
              <w:rFonts w:ascii="Cambria" w:eastAsia="Cambria" w:hAnsi="Cambria" w:cs="Cambria"/>
              <w:color w:val="000000"/>
            </w:rPr>
          </w:rPrChange>
        </w:rPr>
        <w:t>n môi trư</w:t>
      </w:r>
      <w:r w:rsidRPr="006869FF">
        <w:rPr>
          <w:rFonts w:asciiTheme="majorHAnsi" w:eastAsia="Cambria" w:hAnsiTheme="majorHAnsi" w:cstheme="majorHAnsi"/>
          <w:color w:val="000000"/>
          <w:rPrChange w:id="4177" w:author="MinhHieu" w:date="2024-12-20T09:50:00Z">
            <w:rPr>
              <w:rFonts w:ascii="Cambria" w:eastAsia="Cambria" w:hAnsi="Cambria" w:cs="Cambria"/>
              <w:color w:val="000000"/>
            </w:rPr>
          </w:rPrChange>
        </w:rPr>
        <w:t>ờ</w:t>
      </w:r>
      <w:r w:rsidRPr="006869FF">
        <w:rPr>
          <w:rFonts w:asciiTheme="majorHAnsi" w:eastAsia="Cambria" w:hAnsiTheme="majorHAnsi" w:cstheme="majorHAnsi"/>
          <w:color w:val="000000"/>
          <w:rPrChange w:id="4178" w:author="MinhHieu" w:date="2024-12-20T09:50:00Z">
            <w:rPr>
              <w:rFonts w:ascii="Cambria" w:eastAsia="Cambria" w:hAnsi="Cambria" w:cs="Cambria"/>
              <w:color w:val="000000"/>
            </w:rPr>
          </w:rPrChange>
        </w:rPr>
        <w:t>ng mà không c</w:t>
      </w:r>
      <w:r w:rsidRPr="006869FF">
        <w:rPr>
          <w:rFonts w:asciiTheme="majorHAnsi" w:eastAsia="Cambria" w:hAnsiTheme="majorHAnsi" w:cstheme="majorHAnsi"/>
          <w:color w:val="000000"/>
          <w:rPrChange w:id="4179" w:author="MinhHieu" w:date="2024-12-20T09:50:00Z">
            <w:rPr>
              <w:rFonts w:ascii="Cambria" w:eastAsia="Cambria" w:hAnsi="Cambria" w:cs="Cambria"/>
              <w:color w:val="000000"/>
            </w:rPr>
          </w:rPrChange>
        </w:rPr>
        <w:t>ầ</w:t>
      </w:r>
      <w:r w:rsidRPr="006869FF">
        <w:rPr>
          <w:rFonts w:asciiTheme="majorHAnsi" w:eastAsia="Cambria" w:hAnsiTheme="majorHAnsi" w:cstheme="majorHAnsi"/>
          <w:color w:val="000000"/>
          <w:rPrChange w:id="4180" w:author="MinhHieu" w:date="2024-12-20T09:50:00Z">
            <w:rPr>
              <w:rFonts w:ascii="Cambria" w:eastAsia="Cambria" w:hAnsi="Cambria" w:cs="Cambria"/>
              <w:color w:val="000000"/>
            </w:rPr>
          </w:rPrChange>
        </w:rPr>
        <w:t>n ph</w:t>
      </w:r>
      <w:r w:rsidRPr="006869FF">
        <w:rPr>
          <w:rFonts w:asciiTheme="majorHAnsi" w:eastAsia="Cambria" w:hAnsiTheme="majorHAnsi" w:cstheme="majorHAnsi"/>
          <w:color w:val="000000"/>
          <w:rPrChange w:id="4181" w:author="MinhHieu" w:date="2024-12-20T09:50:00Z">
            <w:rPr>
              <w:rFonts w:ascii="Cambria" w:eastAsia="Cambria" w:hAnsi="Cambria" w:cs="Cambria"/>
              <w:color w:val="000000"/>
            </w:rPr>
          </w:rPrChange>
        </w:rPr>
        <w:t>ả</w:t>
      </w:r>
      <w:r w:rsidRPr="006869FF">
        <w:rPr>
          <w:rFonts w:asciiTheme="majorHAnsi" w:eastAsia="Cambria" w:hAnsiTheme="majorHAnsi" w:cstheme="majorHAnsi"/>
          <w:color w:val="000000"/>
          <w:rPrChange w:id="4182" w:author="MinhHieu" w:date="2024-12-20T09:50:00Z">
            <w:rPr>
              <w:rFonts w:ascii="Cambria" w:eastAsia="Cambria" w:hAnsi="Cambria" w:cs="Cambria"/>
              <w:color w:val="000000"/>
            </w:rPr>
          </w:rPrChange>
        </w:rPr>
        <w:t>i ch</w:t>
      </w:r>
      <w:r w:rsidRPr="006869FF">
        <w:rPr>
          <w:rFonts w:asciiTheme="majorHAnsi" w:eastAsia="Cambria" w:hAnsiTheme="majorHAnsi" w:cstheme="majorHAnsi"/>
          <w:color w:val="000000"/>
          <w:rPrChange w:id="4183" w:author="MinhHieu" w:date="2024-12-20T09:50:00Z">
            <w:rPr>
              <w:rFonts w:ascii="Cambria" w:eastAsia="Cambria" w:hAnsi="Cambria" w:cs="Cambria"/>
              <w:color w:val="000000"/>
            </w:rPr>
          </w:rPrChange>
        </w:rPr>
        <w:t>ỉ</w:t>
      </w:r>
      <w:r w:rsidRPr="006869FF">
        <w:rPr>
          <w:rFonts w:asciiTheme="majorHAnsi" w:eastAsia="Cambria" w:hAnsiTheme="majorHAnsi" w:cstheme="majorHAnsi"/>
          <w:color w:val="000000"/>
          <w:rPrChange w:id="4184" w:author="MinhHieu" w:date="2024-12-20T09:50:00Z">
            <w:rPr>
              <w:rFonts w:ascii="Cambria" w:eastAsia="Cambria" w:hAnsi="Cambria" w:cs="Cambria"/>
              <w:color w:val="000000"/>
            </w:rPr>
          </w:rPrChange>
        </w:rPr>
        <w:t>nh s</w:t>
      </w:r>
      <w:r w:rsidRPr="006869FF">
        <w:rPr>
          <w:rFonts w:asciiTheme="majorHAnsi" w:eastAsia="Cambria" w:hAnsiTheme="majorHAnsi" w:cstheme="majorHAnsi"/>
          <w:color w:val="000000"/>
          <w:rPrChange w:id="4185" w:author="MinhHieu" w:date="2024-12-20T09:50:00Z">
            <w:rPr>
              <w:rFonts w:ascii="Cambria" w:eastAsia="Cambria" w:hAnsi="Cambria" w:cs="Cambria"/>
              <w:color w:val="000000"/>
            </w:rPr>
          </w:rPrChange>
        </w:rPr>
        <w:t>ử</w:t>
      </w:r>
      <w:r w:rsidRPr="006869FF">
        <w:rPr>
          <w:rFonts w:asciiTheme="majorHAnsi" w:eastAsia="Cambria" w:hAnsiTheme="majorHAnsi" w:cstheme="majorHAnsi"/>
          <w:color w:val="000000"/>
          <w:rPrChange w:id="4186" w:author="MinhHieu" w:date="2024-12-20T09:50:00Z">
            <w:rPr>
              <w:rFonts w:ascii="Cambria" w:eastAsia="Cambria" w:hAnsi="Cambria" w:cs="Cambria"/>
              <w:color w:val="000000"/>
            </w:rPr>
          </w:rPrChange>
        </w:rPr>
        <w:t>a mã ngu</w:t>
      </w:r>
      <w:r w:rsidRPr="006869FF">
        <w:rPr>
          <w:rFonts w:asciiTheme="majorHAnsi" w:eastAsia="Cambria" w:hAnsiTheme="majorHAnsi" w:cstheme="majorHAnsi"/>
          <w:color w:val="000000"/>
          <w:rPrChange w:id="4187" w:author="MinhHieu" w:date="2024-12-20T09:50:00Z">
            <w:rPr>
              <w:rFonts w:ascii="Cambria" w:eastAsia="Cambria" w:hAnsi="Cambria" w:cs="Cambria"/>
              <w:color w:val="000000"/>
            </w:rPr>
          </w:rPrChange>
        </w:rPr>
        <w:t>ồ</w:t>
      </w:r>
      <w:r w:rsidRPr="006869FF">
        <w:rPr>
          <w:rFonts w:asciiTheme="majorHAnsi" w:eastAsia="Cambria" w:hAnsiTheme="majorHAnsi" w:cstheme="majorHAnsi"/>
          <w:color w:val="000000"/>
          <w:rPrChange w:id="4188" w:author="MinhHieu" w:date="2024-12-20T09:50:00Z">
            <w:rPr>
              <w:rFonts w:ascii="Cambria" w:eastAsia="Cambria" w:hAnsi="Cambria" w:cs="Cambria"/>
              <w:color w:val="000000"/>
            </w:rPr>
          </w:rPrChange>
        </w:rPr>
        <w:t>n. Đây là thành ph</w:t>
      </w:r>
      <w:r w:rsidRPr="006869FF">
        <w:rPr>
          <w:rFonts w:asciiTheme="majorHAnsi" w:eastAsia="Cambria" w:hAnsiTheme="majorHAnsi" w:cstheme="majorHAnsi"/>
          <w:color w:val="000000"/>
          <w:rPrChange w:id="4189" w:author="MinhHieu" w:date="2024-12-20T09:50:00Z">
            <w:rPr>
              <w:rFonts w:ascii="Cambria" w:eastAsia="Cambria" w:hAnsi="Cambria" w:cs="Cambria"/>
              <w:color w:val="000000"/>
            </w:rPr>
          </w:rPrChange>
        </w:rPr>
        <w:t>ầ</w:t>
      </w:r>
      <w:r w:rsidRPr="006869FF">
        <w:rPr>
          <w:rFonts w:asciiTheme="majorHAnsi" w:eastAsia="Cambria" w:hAnsiTheme="majorHAnsi" w:cstheme="majorHAnsi"/>
          <w:color w:val="000000"/>
          <w:rPrChange w:id="4190" w:author="MinhHieu" w:date="2024-12-20T09:50:00Z">
            <w:rPr>
              <w:rFonts w:ascii="Cambria" w:eastAsia="Cambria" w:hAnsi="Cambria" w:cs="Cambria"/>
              <w:color w:val="000000"/>
            </w:rPr>
          </w:rPrChange>
        </w:rPr>
        <w:t>n nâng cao s</w:t>
      </w:r>
      <w:r w:rsidRPr="006869FF">
        <w:rPr>
          <w:rFonts w:asciiTheme="majorHAnsi" w:eastAsia="Cambria" w:hAnsiTheme="majorHAnsi" w:cstheme="majorHAnsi"/>
          <w:color w:val="000000"/>
          <w:rPrChange w:id="4191" w:author="MinhHieu" w:date="2024-12-20T09:50:00Z">
            <w:rPr>
              <w:rFonts w:ascii="Cambria" w:eastAsia="Cambria" w:hAnsi="Cambria" w:cs="Cambria"/>
              <w:color w:val="000000"/>
            </w:rPr>
          </w:rPrChange>
        </w:rPr>
        <w:t>ự</w:t>
      </w:r>
      <w:r w:rsidRPr="006869FF">
        <w:rPr>
          <w:rFonts w:asciiTheme="majorHAnsi" w:eastAsia="Cambria" w:hAnsiTheme="majorHAnsi" w:cstheme="majorHAnsi"/>
          <w:color w:val="000000"/>
          <w:rPrChange w:id="4192" w:author="MinhHieu" w:date="2024-12-20T09:50:00Z">
            <w:rPr>
              <w:rFonts w:ascii="Cambria" w:eastAsia="Cambria" w:hAnsi="Cambria" w:cs="Cambria"/>
              <w:color w:val="000000"/>
            </w:rPr>
          </w:rPrChange>
        </w:rPr>
        <w:t xml:space="preserve"> linh ho</w:t>
      </w:r>
      <w:r w:rsidRPr="006869FF">
        <w:rPr>
          <w:rFonts w:asciiTheme="majorHAnsi" w:eastAsia="Cambria" w:hAnsiTheme="majorHAnsi" w:cstheme="majorHAnsi"/>
          <w:color w:val="000000"/>
          <w:rPrChange w:id="4193" w:author="MinhHieu" w:date="2024-12-20T09:50:00Z">
            <w:rPr>
              <w:rFonts w:ascii="Cambria" w:eastAsia="Cambria" w:hAnsi="Cambria" w:cs="Cambria"/>
              <w:color w:val="000000"/>
            </w:rPr>
          </w:rPrChange>
        </w:rPr>
        <w:t>ạ</w:t>
      </w:r>
      <w:r w:rsidRPr="006869FF">
        <w:rPr>
          <w:rFonts w:asciiTheme="majorHAnsi" w:eastAsia="Cambria" w:hAnsiTheme="majorHAnsi" w:cstheme="majorHAnsi"/>
          <w:color w:val="000000"/>
          <w:rPrChange w:id="4194" w:author="MinhHieu" w:date="2024-12-20T09:50:00Z">
            <w:rPr>
              <w:rFonts w:ascii="Cambria" w:eastAsia="Cambria" w:hAnsi="Cambria" w:cs="Cambria"/>
              <w:color w:val="000000"/>
            </w:rPr>
          </w:rPrChange>
        </w:rPr>
        <w:t xml:space="preserve">t cho </w:t>
      </w:r>
      <w:r w:rsidRPr="006869FF">
        <w:rPr>
          <w:rFonts w:asciiTheme="majorHAnsi" w:eastAsia="Cambria" w:hAnsiTheme="majorHAnsi" w:cstheme="majorHAnsi"/>
          <w:color w:val="000000"/>
          <w:rPrChange w:id="4195" w:author="MinhHieu" w:date="2024-12-20T09:50:00Z">
            <w:rPr>
              <w:rFonts w:ascii="Cambria" w:eastAsia="Cambria" w:hAnsi="Cambria" w:cs="Cambria"/>
              <w:color w:val="000000"/>
            </w:rPr>
          </w:rPrChange>
        </w:rPr>
        <w:t>ứ</w:t>
      </w:r>
      <w:r w:rsidRPr="006869FF">
        <w:rPr>
          <w:rFonts w:asciiTheme="majorHAnsi" w:eastAsia="Cambria" w:hAnsiTheme="majorHAnsi" w:cstheme="majorHAnsi"/>
          <w:color w:val="000000"/>
          <w:rPrChange w:id="4196" w:author="MinhHieu" w:date="2024-12-20T09:50:00Z">
            <w:rPr>
              <w:rFonts w:ascii="Cambria" w:eastAsia="Cambria" w:hAnsi="Cambria" w:cs="Cambria"/>
              <w:color w:val="000000"/>
            </w:rPr>
          </w:rPrChange>
        </w:rPr>
        <w:t>ng d</w:t>
      </w:r>
      <w:r w:rsidRPr="006869FF">
        <w:rPr>
          <w:rFonts w:asciiTheme="majorHAnsi" w:eastAsia="Cambria" w:hAnsiTheme="majorHAnsi" w:cstheme="majorHAnsi"/>
          <w:color w:val="000000"/>
          <w:rPrChange w:id="4197" w:author="MinhHieu" w:date="2024-12-20T09:50:00Z">
            <w:rPr>
              <w:rFonts w:ascii="Cambria" w:eastAsia="Cambria" w:hAnsi="Cambria" w:cs="Cambria"/>
              <w:color w:val="000000"/>
            </w:rPr>
          </w:rPrChange>
        </w:rPr>
        <w:t>ụ</w:t>
      </w:r>
      <w:r w:rsidRPr="006869FF">
        <w:rPr>
          <w:rFonts w:asciiTheme="majorHAnsi" w:eastAsia="Cambria" w:hAnsiTheme="majorHAnsi" w:cstheme="majorHAnsi"/>
          <w:color w:val="000000"/>
          <w:rPrChange w:id="4198" w:author="MinhHieu" w:date="2024-12-20T09:50:00Z">
            <w:rPr>
              <w:rFonts w:ascii="Cambria" w:eastAsia="Cambria" w:hAnsi="Cambria" w:cs="Cambria"/>
              <w:color w:val="000000"/>
            </w:rPr>
          </w:rPrChange>
        </w:rPr>
        <w:t>ng, cho phép c</w:t>
      </w:r>
      <w:r w:rsidRPr="006869FF">
        <w:rPr>
          <w:rFonts w:asciiTheme="majorHAnsi" w:eastAsia="Cambria" w:hAnsiTheme="majorHAnsi" w:cstheme="majorHAnsi"/>
          <w:color w:val="000000"/>
          <w:rPrChange w:id="4199" w:author="MinhHieu" w:date="2024-12-20T09:50:00Z">
            <w:rPr>
              <w:rFonts w:ascii="Cambria" w:eastAsia="Cambria" w:hAnsi="Cambria" w:cs="Cambria"/>
              <w:color w:val="000000"/>
            </w:rPr>
          </w:rPrChange>
        </w:rPr>
        <w:t>ấ</w:t>
      </w:r>
      <w:r w:rsidRPr="006869FF">
        <w:rPr>
          <w:rFonts w:asciiTheme="majorHAnsi" w:eastAsia="Cambria" w:hAnsiTheme="majorHAnsi" w:cstheme="majorHAnsi"/>
          <w:color w:val="000000"/>
          <w:rPrChange w:id="4200" w:author="MinhHieu" w:date="2024-12-20T09:50:00Z">
            <w:rPr>
              <w:rFonts w:ascii="Cambria" w:eastAsia="Cambria" w:hAnsi="Cambria" w:cs="Cambria"/>
              <w:color w:val="000000"/>
            </w:rPr>
          </w:rPrChange>
        </w:rPr>
        <w:t>u hình thay đ</w:t>
      </w:r>
      <w:r w:rsidRPr="006869FF">
        <w:rPr>
          <w:rFonts w:asciiTheme="majorHAnsi" w:eastAsia="Cambria" w:hAnsiTheme="majorHAnsi" w:cstheme="majorHAnsi"/>
          <w:color w:val="000000"/>
          <w:rPrChange w:id="4201" w:author="MinhHieu" w:date="2024-12-20T09:50:00Z">
            <w:rPr>
              <w:rFonts w:ascii="Cambria" w:eastAsia="Cambria" w:hAnsi="Cambria" w:cs="Cambria"/>
              <w:color w:val="000000"/>
            </w:rPr>
          </w:rPrChange>
        </w:rPr>
        <w:t>ổ</w:t>
      </w:r>
      <w:r w:rsidRPr="006869FF">
        <w:rPr>
          <w:rFonts w:asciiTheme="majorHAnsi" w:eastAsia="Cambria" w:hAnsiTheme="majorHAnsi" w:cstheme="majorHAnsi"/>
          <w:color w:val="000000"/>
          <w:rPrChange w:id="4202" w:author="MinhHieu" w:date="2024-12-20T09:50:00Z">
            <w:rPr>
              <w:rFonts w:ascii="Cambria" w:eastAsia="Cambria" w:hAnsi="Cambria" w:cs="Cambria"/>
              <w:color w:val="000000"/>
            </w:rPr>
          </w:rPrChange>
        </w:rPr>
        <w:t>i mà không c</w:t>
      </w:r>
      <w:r w:rsidRPr="006869FF">
        <w:rPr>
          <w:rFonts w:asciiTheme="majorHAnsi" w:eastAsia="Cambria" w:hAnsiTheme="majorHAnsi" w:cstheme="majorHAnsi"/>
          <w:color w:val="000000"/>
          <w:rPrChange w:id="4203" w:author="MinhHieu" w:date="2024-12-20T09:50:00Z">
            <w:rPr>
              <w:rFonts w:ascii="Cambria" w:eastAsia="Cambria" w:hAnsi="Cambria" w:cs="Cambria"/>
              <w:color w:val="000000"/>
            </w:rPr>
          </w:rPrChange>
        </w:rPr>
        <w:t>ầ</w:t>
      </w:r>
      <w:r w:rsidRPr="006869FF">
        <w:rPr>
          <w:rFonts w:asciiTheme="majorHAnsi" w:eastAsia="Cambria" w:hAnsiTheme="majorHAnsi" w:cstheme="majorHAnsi"/>
          <w:color w:val="000000"/>
          <w:rPrChange w:id="4204" w:author="MinhHieu" w:date="2024-12-20T09:50:00Z">
            <w:rPr>
              <w:rFonts w:ascii="Cambria" w:eastAsia="Cambria" w:hAnsi="Cambria" w:cs="Cambria"/>
              <w:color w:val="000000"/>
            </w:rPr>
          </w:rPrChange>
        </w:rPr>
        <w:t>n ph</w:t>
      </w:r>
      <w:r w:rsidRPr="006869FF">
        <w:rPr>
          <w:rFonts w:asciiTheme="majorHAnsi" w:eastAsia="Cambria" w:hAnsiTheme="majorHAnsi" w:cstheme="majorHAnsi"/>
          <w:color w:val="000000"/>
          <w:rPrChange w:id="4205" w:author="MinhHieu" w:date="2024-12-20T09:50:00Z">
            <w:rPr>
              <w:rFonts w:ascii="Cambria" w:eastAsia="Cambria" w:hAnsi="Cambria" w:cs="Cambria"/>
              <w:color w:val="000000"/>
            </w:rPr>
          </w:rPrChange>
        </w:rPr>
        <w:t>ả</w:t>
      </w:r>
      <w:r w:rsidRPr="006869FF">
        <w:rPr>
          <w:rFonts w:asciiTheme="majorHAnsi" w:eastAsia="Cambria" w:hAnsiTheme="majorHAnsi" w:cstheme="majorHAnsi"/>
          <w:color w:val="000000"/>
          <w:rPrChange w:id="4206" w:author="MinhHieu" w:date="2024-12-20T09:50:00Z">
            <w:rPr>
              <w:rFonts w:ascii="Cambria" w:eastAsia="Cambria" w:hAnsi="Cambria" w:cs="Cambria"/>
              <w:color w:val="000000"/>
            </w:rPr>
          </w:rPrChange>
        </w:rPr>
        <w:t>i biên d</w:t>
      </w:r>
      <w:r w:rsidRPr="006869FF">
        <w:rPr>
          <w:rFonts w:asciiTheme="majorHAnsi" w:eastAsia="Cambria" w:hAnsiTheme="majorHAnsi" w:cstheme="majorHAnsi"/>
          <w:color w:val="000000"/>
          <w:rPrChange w:id="4207" w:author="MinhHieu" w:date="2024-12-20T09:50:00Z">
            <w:rPr>
              <w:rFonts w:ascii="Cambria" w:eastAsia="Cambria" w:hAnsi="Cambria" w:cs="Cambria"/>
              <w:color w:val="000000"/>
            </w:rPr>
          </w:rPrChange>
        </w:rPr>
        <w:t>ị</w:t>
      </w:r>
      <w:r w:rsidRPr="006869FF">
        <w:rPr>
          <w:rFonts w:asciiTheme="majorHAnsi" w:eastAsia="Cambria" w:hAnsiTheme="majorHAnsi" w:cstheme="majorHAnsi"/>
          <w:color w:val="000000"/>
          <w:rPrChange w:id="4208" w:author="MinhHieu" w:date="2024-12-20T09:50:00Z">
            <w:rPr>
              <w:rFonts w:ascii="Cambria" w:eastAsia="Cambria" w:hAnsi="Cambria" w:cs="Cambria"/>
              <w:color w:val="000000"/>
            </w:rPr>
          </w:rPrChange>
        </w:rPr>
        <w:t>ch l</w:t>
      </w:r>
      <w:r w:rsidRPr="006869FF">
        <w:rPr>
          <w:rFonts w:asciiTheme="majorHAnsi" w:eastAsia="Cambria" w:hAnsiTheme="majorHAnsi" w:cstheme="majorHAnsi"/>
          <w:color w:val="000000"/>
          <w:rPrChange w:id="4209" w:author="MinhHieu" w:date="2024-12-20T09:50:00Z">
            <w:rPr>
              <w:rFonts w:ascii="Cambria" w:eastAsia="Cambria" w:hAnsi="Cambria" w:cs="Cambria"/>
              <w:color w:val="000000"/>
            </w:rPr>
          </w:rPrChange>
        </w:rPr>
        <w:t>ạ</w:t>
      </w:r>
      <w:r w:rsidRPr="006869FF">
        <w:rPr>
          <w:rFonts w:asciiTheme="majorHAnsi" w:eastAsia="Cambria" w:hAnsiTheme="majorHAnsi" w:cstheme="majorHAnsi"/>
          <w:color w:val="000000"/>
          <w:rPrChange w:id="4210" w:author="MinhHieu" w:date="2024-12-20T09:50:00Z">
            <w:rPr>
              <w:rFonts w:ascii="Cambria" w:eastAsia="Cambria" w:hAnsi="Cambria" w:cs="Cambria"/>
              <w:color w:val="000000"/>
            </w:rPr>
          </w:rPrChange>
        </w:rPr>
        <w:t>i mã ngu</w:t>
      </w:r>
      <w:r w:rsidRPr="006869FF">
        <w:rPr>
          <w:rFonts w:asciiTheme="majorHAnsi" w:eastAsia="Cambria" w:hAnsiTheme="majorHAnsi" w:cstheme="majorHAnsi"/>
          <w:color w:val="000000"/>
          <w:rPrChange w:id="4211" w:author="MinhHieu" w:date="2024-12-20T09:50:00Z">
            <w:rPr>
              <w:rFonts w:ascii="Cambria" w:eastAsia="Cambria" w:hAnsi="Cambria" w:cs="Cambria"/>
              <w:color w:val="000000"/>
            </w:rPr>
          </w:rPrChange>
        </w:rPr>
        <w:t>ồ</w:t>
      </w:r>
      <w:r w:rsidRPr="006869FF">
        <w:rPr>
          <w:rFonts w:asciiTheme="majorHAnsi" w:eastAsia="Cambria" w:hAnsiTheme="majorHAnsi" w:cstheme="majorHAnsi"/>
          <w:color w:val="000000"/>
          <w:rPrChange w:id="4212" w:author="MinhHieu" w:date="2024-12-20T09:50:00Z">
            <w:rPr>
              <w:rFonts w:ascii="Cambria" w:eastAsia="Cambria" w:hAnsi="Cambria" w:cs="Cambria"/>
              <w:color w:val="000000"/>
            </w:rPr>
          </w:rPrChange>
        </w:rPr>
        <w:t>n. M</w:t>
      </w:r>
      <w:r w:rsidRPr="006869FF">
        <w:rPr>
          <w:rFonts w:asciiTheme="majorHAnsi" w:eastAsia="Cambria" w:hAnsiTheme="majorHAnsi" w:cstheme="majorHAnsi"/>
          <w:color w:val="000000"/>
          <w:rPrChange w:id="4213" w:author="MinhHieu" w:date="2024-12-20T09:50:00Z">
            <w:rPr>
              <w:rFonts w:ascii="Cambria" w:eastAsia="Cambria" w:hAnsi="Cambria" w:cs="Cambria"/>
              <w:color w:val="000000"/>
            </w:rPr>
          </w:rPrChange>
        </w:rPr>
        <w:t>ộ</w:t>
      </w:r>
      <w:r w:rsidRPr="006869FF">
        <w:rPr>
          <w:rFonts w:asciiTheme="majorHAnsi" w:eastAsia="Cambria" w:hAnsiTheme="majorHAnsi" w:cstheme="majorHAnsi"/>
          <w:color w:val="000000"/>
          <w:rPrChange w:id="4214" w:author="MinhHieu" w:date="2024-12-20T09:50:00Z">
            <w:rPr>
              <w:rFonts w:ascii="Cambria" w:eastAsia="Cambria" w:hAnsi="Cambria" w:cs="Cambria"/>
              <w:color w:val="000000"/>
            </w:rPr>
          </w:rPrChange>
        </w:rPr>
        <w:t>t s</w:t>
      </w:r>
      <w:r w:rsidRPr="006869FF">
        <w:rPr>
          <w:rFonts w:asciiTheme="majorHAnsi" w:eastAsia="Cambria" w:hAnsiTheme="majorHAnsi" w:cstheme="majorHAnsi"/>
          <w:color w:val="000000"/>
          <w:rPrChange w:id="4215" w:author="MinhHieu" w:date="2024-12-20T09:50:00Z">
            <w:rPr>
              <w:rFonts w:ascii="Cambria" w:eastAsia="Cambria" w:hAnsi="Cambria" w:cs="Cambria"/>
              <w:color w:val="000000"/>
            </w:rPr>
          </w:rPrChange>
        </w:rPr>
        <w:t>ố</w:t>
      </w:r>
      <w:r w:rsidRPr="006869FF">
        <w:rPr>
          <w:rFonts w:asciiTheme="majorHAnsi" w:eastAsia="Cambria" w:hAnsiTheme="majorHAnsi" w:cstheme="majorHAnsi"/>
          <w:color w:val="000000"/>
          <w:rPrChange w:id="4216" w:author="MinhHieu" w:date="2024-12-20T09:50:00Z">
            <w:rPr>
              <w:rFonts w:ascii="Cambria" w:eastAsia="Cambria" w:hAnsi="Cambria" w:cs="Cambria"/>
              <w:color w:val="000000"/>
            </w:rPr>
          </w:rPrChange>
        </w:rPr>
        <w:t xml:space="preserve"> ti</w:t>
      </w:r>
      <w:r w:rsidRPr="006869FF">
        <w:rPr>
          <w:rFonts w:asciiTheme="majorHAnsi" w:eastAsia="Cambria" w:hAnsiTheme="majorHAnsi" w:cstheme="majorHAnsi"/>
          <w:color w:val="000000"/>
          <w:rPrChange w:id="4217" w:author="MinhHieu" w:date="2024-12-20T09:50:00Z">
            <w:rPr>
              <w:rFonts w:ascii="Cambria" w:eastAsia="Cambria" w:hAnsi="Cambria" w:cs="Cambria"/>
              <w:color w:val="000000"/>
            </w:rPr>
          </w:rPrChange>
        </w:rPr>
        <w:t>ệ</w:t>
      </w:r>
      <w:r w:rsidRPr="006869FF">
        <w:rPr>
          <w:rFonts w:asciiTheme="majorHAnsi" w:eastAsia="Cambria" w:hAnsiTheme="majorHAnsi" w:cstheme="majorHAnsi"/>
          <w:color w:val="000000"/>
          <w:rPrChange w:id="4218" w:author="MinhHieu" w:date="2024-12-20T09:50:00Z">
            <w:rPr>
              <w:rFonts w:ascii="Cambria" w:eastAsia="Cambria" w:hAnsi="Cambria" w:cs="Cambria"/>
              <w:color w:val="000000"/>
            </w:rPr>
          </w:rPrChange>
        </w:rPr>
        <w:t xml:space="preserve">n ích </w:t>
      </w:r>
      <w:r w:rsidRPr="006869FF">
        <w:rPr>
          <w:rFonts w:asciiTheme="majorHAnsi" w:eastAsia="Cambria" w:hAnsiTheme="majorHAnsi" w:cstheme="majorHAnsi"/>
          <w:color w:val="000000"/>
          <w:rPrChange w:id="4219" w:author="MinhHieu" w:date="2024-12-20T09:50:00Z">
            <w:rPr>
              <w:rFonts w:ascii="Cambria" w:eastAsia="Cambria" w:hAnsi="Cambria" w:cs="Cambria"/>
              <w:color w:val="000000"/>
            </w:rPr>
          </w:rPrChange>
        </w:rPr>
        <w:lastRenderedPageBreak/>
        <w:t>trên công c</w:t>
      </w:r>
      <w:r w:rsidRPr="006869FF">
        <w:rPr>
          <w:rFonts w:asciiTheme="majorHAnsi" w:eastAsia="Cambria" w:hAnsiTheme="majorHAnsi" w:cstheme="majorHAnsi"/>
          <w:color w:val="000000"/>
          <w:rPrChange w:id="4220" w:author="MinhHieu" w:date="2024-12-20T09:50:00Z">
            <w:rPr>
              <w:rFonts w:ascii="Cambria" w:eastAsia="Cambria" w:hAnsi="Cambria" w:cs="Cambria"/>
              <w:color w:val="000000"/>
            </w:rPr>
          </w:rPrChange>
        </w:rPr>
        <w:t>ụ</w:t>
      </w:r>
      <w:r w:rsidRPr="006869FF">
        <w:rPr>
          <w:rFonts w:asciiTheme="majorHAnsi" w:eastAsia="Cambria" w:hAnsiTheme="majorHAnsi" w:cstheme="majorHAnsi"/>
          <w:color w:val="000000"/>
          <w:rPrChange w:id="4221" w:author="MinhHieu" w:date="2024-12-20T09:50:00Z">
            <w:rPr>
              <w:rFonts w:ascii="Cambria" w:eastAsia="Cambria" w:hAnsi="Cambria" w:cs="Cambria"/>
              <w:color w:val="000000"/>
            </w:rPr>
          </w:rPrChange>
        </w:rPr>
        <w:t xml:space="preserve"> c</w:t>
      </w:r>
      <w:r w:rsidRPr="006869FF">
        <w:rPr>
          <w:rFonts w:asciiTheme="majorHAnsi" w:eastAsia="Cambria" w:hAnsiTheme="majorHAnsi" w:cstheme="majorHAnsi"/>
          <w:color w:val="000000"/>
          <w:rPrChange w:id="4222" w:author="MinhHieu" w:date="2024-12-20T09:50:00Z">
            <w:rPr>
              <w:rFonts w:ascii="Cambria" w:eastAsia="Cambria" w:hAnsi="Cambria" w:cs="Cambria"/>
              <w:color w:val="000000"/>
            </w:rPr>
          </w:rPrChange>
        </w:rPr>
        <w:t>ầ</w:t>
      </w:r>
      <w:r w:rsidRPr="006869FF">
        <w:rPr>
          <w:rFonts w:asciiTheme="majorHAnsi" w:eastAsia="Cambria" w:hAnsiTheme="majorHAnsi" w:cstheme="majorHAnsi"/>
          <w:color w:val="000000"/>
          <w:rPrChange w:id="4223" w:author="MinhHieu" w:date="2024-12-20T09:50:00Z">
            <w:rPr>
              <w:rFonts w:ascii="Cambria" w:eastAsia="Cambria" w:hAnsi="Cambria" w:cs="Cambria"/>
              <w:color w:val="000000"/>
            </w:rPr>
          </w:rPrChange>
        </w:rPr>
        <w:t>n đư</w:t>
      </w:r>
      <w:r w:rsidRPr="006869FF">
        <w:rPr>
          <w:rFonts w:asciiTheme="majorHAnsi" w:eastAsia="Cambria" w:hAnsiTheme="majorHAnsi" w:cstheme="majorHAnsi"/>
          <w:color w:val="000000"/>
          <w:rPrChange w:id="4224" w:author="MinhHieu" w:date="2024-12-20T09:50:00Z">
            <w:rPr>
              <w:rFonts w:ascii="Cambria" w:eastAsia="Cambria" w:hAnsi="Cambria" w:cs="Cambria"/>
              <w:color w:val="000000"/>
            </w:rPr>
          </w:rPrChange>
        </w:rPr>
        <w:t>ợ</w:t>
      </w:r>
      <w:r w:rsidRPr="006869FF">
        <w:rPr>
          <w:rFonts w:asciiTheme="majorHAnsi" w:eastAsia="Cambria" w:hAnsiTheme="majorHAnsi" w:cstheme="majorHAnsi"/>
          <w:color w:val="000000"/>
          <w:rPrChange w:id="4225" w:author="MinhHieu" w:date="2024-12-20T09:50:00Z">
            <w:rPr>
              <w:rFonts w:ascii="Cambria" w:eastAsia="Cambria" w:hAnsi="Cambria" w:cs="Cambria"/>
              <w:color w:val="000000"/>
            </w:rPr>
          </w:rPrChange>
        </w:rPr>
        <w:t>c k</w:t>
      </w:r>
      <w:r w:rsidRPr="006869FF">
        <w:rPr>
          <w:rFonts w:asciiTheme="majorHAnsi" w:eastAsia="Cambria" w:hAnsiTheme="majorHAnsi" w:cstheme="majorHAnsi"/>
          <w:color w:val="000000"/>
          <w:rPrChange w:id="4226" w:author="MinhHieu" w:date="2024-12-20T09:50:00Z">
            <w:rPr>
              <w:rFonts w:ascii="Cambria" w:eastAsia="Cambria" w:hAnsi="Cambria" w:cs="Cambria"/>
              <w:color w:val="000000"/>
            </w:rPr>
          </w:rPrChange>
        </w:rPr>
        <w:t>ể</w:t>
      </w:r>
      <w:r w:rsidRPr="006869FF">
        <w:rPr>
          <w:rFonts w:asciiTheme="majorHAnsi" w:eastAsia="Cambria" w:hAnsiTheme="majorHAnsi" w:cstheme="majorHAnsi"/>
          <w:color w:val="000000"/>
          <w:rPrChange w:id="4227" w:author="MinhHieu" w:date="2024-12-20T09:50:00Z">
            <w:rPr>
              <w:rFonts w:ascii="Cambria" w:eastAsia="Cambria" w:hAnsi="Cambria" w:cs="Cambria"/>
              <w:color w:val="000000"/>
            </w:rPr>
          </w:rPrChange>
        </w:rPr>
        <w:t xml:space="preserve"> đ</w:t>
      </w:r>
      <w:r w:rsidRPr="006869FF">
        <w:rPr>
          <w:rFonts w:asciiTheme="majorHAnsi" w:eastAsia="Cambria" w:hAnsiTheme="majorHAnsi" w:cstheme="majorHAnsi"/>
          <w:color w:val="000000"/>
          <w:rPrChange w:id="4228" w:author="MinhHieu" w:date="2024-12-20T09:50:00Z">
            <w:rPr>
              <w:rFonts w:ascii="Cambria" w:eastAsia="Cambria" w:hAnsi="Cambria" w:cs="Cambria"/>
              <w:color w:val="000000"/>
            </w:rPr>
          </w:rPrChange>
        </w:rPr>
        <w:t>ế</w:t>
      </w:r>
      <w:r w:rsidRPr="006869FF">
        <w:rPr>
          <w:rFonts w:asciiTheme="majorHAnsi" w:eastAsia="Cambria" w:hAnsiTheme="majorHAnsi" w:cstheme="majorHAnsi"/>
          <w:color w:val="000000"/>
          <w:rPrChange w:id="4229" w:author="MinhHieu" w:date="2024-12-20T09:50:00Z">
            <w:rPr>
              <w:rFonts w:ascii="Cambria" w:eastAsia="Cambria" w:hAnsi="Cambria" w:cs="Cambria"/>
              <w:color w:val="000000"/>
            </w:rPr>
          </w:rPrChange>
        </w:rPr>
        <w:t>n chính là:</w:t>
      </w:r>
    </w:p>
    <w:p w14:paraId="1D9813C8" w14:textId="77777777" w:rsidR="00A27D53" w:rsidRPr="006869FF" w:rsidRDefault="00D33BC1">
      <w:pPr>
        <w:numPr>
          <w:ilvl w:val="0"/>
          <w:numId w:val="17"/>
        </w:numPr>
        <w:pBdr>
          <w:top w:val="nil"/>
          <w:left w:val="nil"/>
          <w:bottom w:val="nil"/>
          <w:right w:val="nil"/>
          <w:between w:val="nil"/>
        </w:pBdr>
        <w:tabs>
          <w:tab w:val="left" w:pos="543"/>
        </w:tabs>
        <w:spacing w:before="149" w:line="360" w:lineRule="auto"/>
        <w:ind w:left="851" w:right="0" w:hanging="349"/>
        <w:rPr>
          <w:rFonts w:asciiTheme="majorHAnsi" w:eastAsia="Cambria" w:hAnsiTheme="majorHAnsi" w:cstheme="majorHAnsi"/>
          <w:color w:val="000000"/>
          <w:rPrChange w:id="4230" w:author="MinhHieu" w:date="2024-12-20T09:50:00Z">
            <w:rPr>
              <w:rFonts w:ascii="Cambria" w:eastAsia="Cambria" w:hAnsi="Cambria" w:cs="Cambria"/>
              <w:color w:val="000000"/>
            </w:rPr>
          </w:rPrChange>
        </w:rPr>
      </w:pPr>
      <w:r w:rsidRPr="006869FF">
        <w:rPr>
          <w:rFonts w:asciiTheme="majorHAnsi" w:eastAsia="Cambria" w:hAnsiTheme="majorHAnsi" w:cstheme="majorHAnsi"/>
          <w:color w:val="000000"/>
          <w:rPrChange w:id="4231" w:author="MinhHieu" w:date="2024-12-20T09:50:00Z">
            <w:rPr>
              <w:rFonts w:ascii="Cambria" w:eastAsia="Cambria" w:hAnsi="Cambria" w:cs="Cambria"/>
              <w:color w:val="000000"/>
            </w:rPr>
          </w:rPrChange>
        </w:rPr>
        <w:t xml:space="preserve">External </w:t>
      </w:r>
      <w:r w:rsidRPr="006869FF">
        <w:rPr>
          <w:rFonts w:asciiTheme="majorHAnsi" w:eastAsia="Cambria" w:hAnsiTheme="majorHAnsi" w:cstheme="majorHAnsi"/>
          <w:color w:val="000000"/>
          <w:rPrChange w:id="4232" w:author="MinhHieu" w:date="2024-12-20T09:50:00Z">
            <w:rPr>
              <w:rFonts w:ascii="Cambria" w:eastAsia="Cambria" w:hAnsi="Cambria" w:cs="Cambria"/>
              <w:color w:val="000000"/>
            </w:rPr>
          </w:rPrChange>
        </w:rPr>
        <w:t>Configuration Files: Spring Boot cho phép b</w:t>
      </w:r>
      <w:r w:rsidRPr="006869FF">
        <w:rPr>
          <w:rFonts w:asciiTheme="majorHAnsi" w:eastAsia="Cambria" w:hAnsiTheme="majorHAnsi" w:cstheme="majorHAnsi"/>
          <w:color w:val="000000"/>
          <w:rPrChange w:id="4233" w:author="MinhHieu" w:date="2024-12-20T09:50:00Z">
            <w:rPr>
              <w:rFonts w:ascii="Cambria" w:eastAsia="Cambria" w:hAnsi="Cambria" w:cs="Cambria"/>
              <w:color w:val="000000"/>
            </w:rPr>
          </w:rPrChange>
        </w:rPr>
        <w:t>ạ</w:t>
      </w:r>
      <w:r w:rsidRPr="006869FF">
        <w:rPr>
          <w:rFonts w:asciiTheme="majorHAnsi" w:eastAsia="Cambria" w:hAnsiTheme="majorHAnsi" w:cstheme="majorHAnsi"/>
          <w:color w:val="000000"/>
          <w:rPrChange w:id="4234" w:author="MinhHieu" w:date="2024-12-20T09:50:00Z">
            <w:rPr>
              <w:rFonts w:ascii="Cambria" w:eastAsia="Cambria" w:hAnsi="Cambria" w:cs="Cambria"/>
              <w:color w:val="000000"/>
            </w:rPr>
          </w:rPrChange>
        </w:rPr>
        <w:t>n c</w:t>
      </w:r>
      <w:r w:rsidRPr="006869FF">
        <w:rPr>
          <w:rFonts w:asciiTheme="majorHAnsi" w:eastAsia="Cambria" w:hAnsiTheme="majorHAnsi" w:cstheme="majorHAnsi"/>
          <w:color w:val="000000"/>
          <w:rPrChange w:id="4235" w:author="MinhHieu" w:date="2024-12-20T09:50:00Z">
            <w:rPr>
              <w:rFonts w:ascii="Cambria" w:eastAsia="Cambria" w:hAnsi="Cambria" w:cs="Cambria"/>
              <w:color w:val="000000"/>
            </w:rPr>
          </w:rPrChange>
        </w:rPr>
        <w:t>ấ</w:t>
      </w:r>
      <w:r w:rsidRPr="006869FF">
        <w:rPr>
          <w:rFonts w:asciiTheme="majorHAnsi" w:eastAsia="Cambria" w:hAnsiTheme="majorHAnsi" w:cstheme="majorHAnsi"/>
          <w:color w:val="000000"/>
          <w:rPrChange w:id="4236" w:author="MinhHieu" w:date="2024-12-20T09:50:00Z">
            <w:rPr>
              <w:rFonts w:ascii="Cambria" w:eastAsia="Cambria" w:hAnsi="Cambria" w:cs="Cambria"/>
              <w:color w:val="000000"/>
            </w:rPr>
          </w:rPrChange>
        </w:rPr>
        <w:t xml:space="preserve">u hình </w:t>
      </w:r>
      <w:r w:rsidRPr="006869FF">
        <w:rPr>
          <w:rFonts w:asciiTheme="majorHAnsi" w:eastAsia="Cambria" w:hAnsiTheme="majorHAnsi" w:cstheme="majorHAnsi"/>
          <w:color w:val="000000"/>
          <w:rPrChange w:id="4237" w:author="MinhHieu" w:date="2024-12-20T09:50:00Z">
            <w:rPr>
              <w:rFonts w:ascii="Cambria" w:eastAsia="Cambria" w:hAnsi="Cambria" w:cs="Cambria"/>
              <w:color w:val="000000"/>
            </w:rPr>
          </w:rPrChange>
        </w:rPr>
        <w:t>ứ</w:t>
      </w:r>
      <w:r w:rsidRPr="006869FF">
        <w:rPr>
          <w:rFonts w:asciiTheme="majorHAnsi" w:eastAsia="Cambria" w:hAnsiTheme="majorHAnsi" w:cstheme="majorHAnsi"/>
          <w:color w:val="000000"/>
          <w:rPrChange w:id="4238" w:author="MinhHieu" w:date="2024-12-20T09:50:00Z">
            <w:rPr>
              <w:rFonts w:ascii="Cambria" w:eastAsia="Cambria" w:hAnsi="Cambria" w:cs="Cambria"/>
              <w:color w:val="000000"/>
            </w:rPr>
          </w:rPrChange>
        </w:rPr>
        <w:t>ng d</w:t>
      </w:r>
      <w:r w:rsidRPr="006869FF">
        <w:rPr>
          <w:rFonts w:asciiTheme="majorHAnsi" w:eastAsia="Cambria" w:hAnsiTheme="majorHAnsi" w:cstheme="majorHAnsi"/>
          <w:color w:val="000000"/>
          <w:rPrChange w:id="4239" w:author="MinhHieu" w:date="2024-12-20T09:50:00Z">
            <w:rPr>
              <w:rFonts w:ascii="Cambria" w:eastAsia="Cambria" w:hAnsi="Cambria" w:cs="Cambria"/>
              <w:color w:val="000000"/>
            </w:rPr>
          </w:rPrChange>
        </w:rPr>
        <w:t>ụ</w:t>
      </w:r>
      <w:r w:rsidRPr="006869FF">
        <w:rPr>
          <w:rFonts w:asciiTheme="majorHAnsi" w:eastAsia="Cambria" w:hAnsiTheme="majorHAnsi" w:cstheme="majorHAnsi"/>
          <w:color w:val="000000"/>
          <w:rPrChange w:id="4240" w:author="MinhHieu" w:date="2024-12-20T09:50:00Z">
            <w:rPr>
              <w:rFonts w:ascii="Cambria" w:eastAsia="Cambria" w:hAnsi="Cambria" w:cs="Cambria"/>
              <w:color w:val="000000"/>
            </w:rPr>
          </w:rPrChange>
        </w:rPr>
        <w:t>ng b</w:t>
      </w:r>
      <w:r w:rsidRPr="006869FF">
        <w:rPr>
          <w:rFonts w:asciiTheme="majorHAnsi" w:eastAsia="Cambria" w:hAnsiTheme="majorHAnsi" w:cstheme="majorHAnsi"/>
          <w:color w:val="000000"/>
          <w:rPrChange w:id="4241" w:author="MinhHieu" w:date="2024-12-20T09:50:00Z">
            <w:rPr>
              <w:rFonts w:ascii="Cambria" w:eastAsia="Cambria" w:hAnsi="Cambria" w:cs="Cambria"/>
              <w:color w:val="000000"/>
            </w:rPr>
          </w:rPrChange>
        </w:rPr>
        <w:t>ằ</w:t>
      </w:r>
      <w:r w:rsidRPr="006869FF">
        <w:rPr>
          <w:rFonts w:asciiTheme="majorHAnsi" w:eastAsia="Cambria" w:hAnsiTheme="majorHAnsi" w:cstheme="majorHAnsi"/>
          <w:color w:val="000000"/>
          <w:rPrChange w:id="4242" w:author="MinhHieu" w:date="2024-12-20T09:50:00Z">
            <w:rPr>
              <w:rFonts w:ascii="Cambria" w:eastAsia="Cambria" w:hAnsi="Cambria" w:cs="Cambria"/>
              <w:color w:val="000000"/>
            </w:rPr>
          </w:rPrChange>
        </w:rPr>
        <w:t>ng cách s</w:t>
      </w:r>
      <w:r w:rsidRPr="006869FF">
        <w:rPr>
          <w:rFonts w:asciiTheme="majorHAnsi" w:eastAsia="Cambria" w:hAnsiTheme="majorHAnsi" w:cstheme="majorHAnsi"/>
          <w:color w:val="000000"/>
          <w:rPrChange w:id="4243" w:author="MinhHieu" w:date="2024-12-20T09:50:00Z">
            <w:rPr>
              <w:rFonts w:ascii="Cambria" w:eastAsia="Cambria" w:hAnsi="Cambria" w:cs="Cambria"/>
              <w:color w:val="000000"/>
            </w:rPr>
          </w:rPrChange>
        </w:rPr>
        <w:t>ử</w:t>
      </w:r>
      <w:r w:rsidRPr="006869FF">
        <w:rPr>
          <w:rFonts w:asciiTheme="majorHAnsi" w:eastAsia="Cambria" w:hAnsiTheme="majorHAnsi" w:cstheme="majorHAnsi"/>
          <w:color w:val="000000"/>
          <w:rPrChange w:id="4244" w:author="MinhHieu" w:date="2024-12-20T09:50:00Z">
            <w:rPr>
              <w:rFonts w:ascii="Cambria" w:eastAsia="Cambria" w:hAnsi="Cambria" w:cs="Cambria"/>
              <w:color w:val="000000"/>
            </w:rPr>
          </w:rPrChange>
        </w:rPr>
        <w:t xml:space="preserve"> d</w:t>
      </w:r>
      <w:r w:rsidRPr="006869FF">
        <w:rPr>
          <w:rFonts w:asciiTheme="majorHAnsi" w:eastAsia="Cambria" w:hAnsiTheme="majorHAnsi" w:cstheme="majorHAnsi"/>
          <w:color w:val="000000"/>
          <w:rPrChange w:id="4245" w:author="MinhHieu" w:date="2024-12-20T09:50:00Z">
            <w:rPr>
              <w:rFonts w:ascii="Cambria" w:eastAsia="Cambria" w:hAnsi="Cambria" w:cs="Cambria"/>
              <w:color w:val="000000"/>
            </w:rPr>
          </w:rPrChange>
        </w:rPr>
        <w:t>ụ</w:t>
      </w:r>
      <w:r w:rsidRPr="006869FF">
        <w:rPr>
          <w:rFonts w:asciiTheme="majorHAnsi" w:eastAsia="Cambria" w:hAnsiTheme="majorHAnsi" w:cstheme="majorHAnsi"/>
          <w:color w:val="000000"/>
          <w:rPrChange w:id="4246" w:author="MinhHieu" w:date="2024-12-20T09:50:00Z">
            <w:rPr>
              <w:rFonts w:ascii="Cambria" w:eastAsia="Cambria" w:hAnsi="Cambria" w:cs="Cambria"/>
              <w:color w:val="000000"/>
            </w:rPr>
          </w:rPrChange>
        </w:rPr>
        <w:t>ng các t</w:t>
      </w:r>
      <w:r w:rsidRPr="006869FF">
        <w:rPr>
          <w:rFonts w:asciiTheme="majorHAnsi" w:eastAsia="Cambria" w:hAnsiTheme="majorHAnsi" w:cstheme="majorHAnsi"/>
          <w:color w:val="000000"/>
          <w:rPrChange w:id="4247" w:author="MinhHieu" w:date="2024-12-20T09:50:00Z">
            <w:rPr>
              <w:rFonts w:ascii="Cambria" w:eastAsia="Cambria" w:hAnsi="Cambria" w:cs="Cambria"/>
              <w:color w:val="000000"/>
            </w:rPr>
          </w:rPrChange>
        </w:rPr>
        <w:t>ệ</w:t>
      </w:r>
      <w:r w:rsidRPr="006869FF">
        <w:rPr>
          <w:rFonts w:asciiTheme="majorHAnsi" w:eastAsia="Cambria" w:hAnsiTheme="majorHAnsi" w:cstheme="majorHAnsi"/>
          <w:color w:val="000000"/>
          <w:rPrChange w:id="4248" w:author="MinhHieu" w:date="2024-12-20T09:50:00Z">
            <w:rPr>
              <w:rFonts w:ascii="Cambria" w:eastAsia="Cambria" w:hAnsi="Cambria" w:cs="Cambria"/>
              <w:color w:val="000000"/>
            </w:rPr>
          </w:rPrChange>
        </w:rPr>
        <w:t>p tin c</w:t>
      </w:r>
      <w:r w:rsidRPr="006869FF">
        <w:rPr>
          <w:rFonts w:asciiTheme="majorHAnsi" w:eastAsia="Cambria" w:hAnsiTheme="majorHAnsi" w:cstheme="majorHAnsi"/>
          <w:color w:val="000000"/>
          <w:rPrChange w:id="4249" w:author="MinhHieu" w:date="2024-12-20T09:50:00Z">
            <w:rPr>
              <w:rFonts w:ascii="Cambria" w:eastAsia="Cambria" w:hAnsi="Cambria" w:cs="Cambria"/>
              <w:color w:val="000000"/>
            </w:rPr>
          </w:rPrChange>
        </w:rPr>
        <w:t>ấ</w:t>
      </w:r>
      <w:r w:rsidRPr="006869FF">
        <w:rPr>
          <w:rFonts w:asciiTheme="majorHAnsi" w:eastAsia="Cambria" w:hAnsiTheme="majorHAnsi" w:cstheme="majorHAnsi"/>
          <w:color w:val="000000"/>
          <w:rPrChange w:id="4250" w:author="MinhHieu" w:date="2024-12-20T09:50:00Z">
            <w:rPr>
              <w:rFonts w:ascii="Cambria" w:eastAsia="Cambria" w:hAnsi="Cambria" w:cs="Cambria"/>
              <w:color w:val="000000"/>
            </w:rPr>
          </w:rPrChange>
        </w:rPr>
        <w:t>u hình như YAML, Properties, ho</w:t>
      </w:r>
      <w:r w:rsidRPr="006869FF">
        <w:rPr>
          <w:rFonts w:asciiTheme="majorHAnsi" w:eastAsia="Cambria" w:hAnsiTheme="majorHAnsi" w:cstheme="majorHAnsi"/>
          <w:color w:val="000000"/>
          <w:rPrChange w:id="4251" w:author="MinhHieu" w:date="2024-12-20T09:50:00Z">
            <w:rPr>
              <w:rFonts w:ascii="Cambria" w:eastAsia="Cambria" w:hAnsi="Cambria" w:cs="Cambria"/>
              <w:color w:val="000000"/>
            </w:rPr>
          </w:rPrChange>
        </w:rPr>
        <w:t>ặ</w:t>
      </w:r>
      <w:r w:rsidRPr="006869FF">
        <w:rPr>
          <w:rFonts w:asciiTheme="majorHAnsi" w:eastAsia="Cambria" w:hAnsiTheme="majorHAnsi" w:cstheme="majorHAnsi"/>
          <w:color w:val="000000"/>
          <w:rPrChange w:id="4252" w:author="MinhHieu" w:date="2024-12-20T09:50:00Z">
            <w:rPr>
              <w:rFonts w:ascii="Cambria" w:eastAsia="Cambria" w:hAnsi="Cambria" w:cs="Cambria"/>
              <w:color w:val="000000"/>
            </w:rPr>
          </w:rPrChange>
        </w:rPr>
        <w:t>c JSON. Ngư</w:t>
      </w:r>
      <w:r w:rsidRPr="006869FF">
        <w:rPr>
          <w:rFonts w:asciiTheme="majorHAnsi" w:eastAsia="Cambria" w:hAnsiTheme="majorHAnsi" w:cstheme="majorHAnsi"/>
          <w:color w:val="000000"/>
          <w:rPrChange w:id="4253" w:author="MinhHieu" w:date="2024-12-20T09:50:00Z">
            <w:rPr>
              <w:rFonts w:ascii="Cambria" w:eastAsia="Cambria" w:hAnsi="Cambria" w:cs="Cambria"/>
              <w:color w:val="000000"/>
            </w:rPr>
          </w:rPrChange>
        </w:rPr>
        <w:t>ờ</w:t>
      </w:r>
      <w:r w:rsidRPr="006869FF">
        <w:rPr>
          <w:rFonts w:asciiTheme="majorHAnsi" w:eastAsia="Cambria" w:hAnsiTheme="majorHAnsi" w:cstheme="majorHAnsi"/>
          <w:color w:val="000000"/>
          <w:rPrChange w:id="4254" w:author="MinhHieu" w:date="2024-12-20T09:50:00Z">
            <w:rPr>
              <w:rFonts w:ascii="Cambria" w:eastAsia="Cambria" w:hAnsi="Cambria" w:cs="Cambria"/>
              <w:color w:val="000000"/>
            </w:rPr>
          </w:rPrChange>
        </w:rPr>
        <w:t>i dùng có th</w:t>
      </w:r>
      <w:r w:rsidRPr="006869FF">
        <w:rPr>
          <w:rFonts w:asciiTheme="majorHAnsi" w:eastAsia="Cambria" w:hAnsiTheme="majorHAnsi" w:cstheme="majorHAnsi"/>
          <w:color w:val="000000"/>
          <w:rPrChange w:id="4255" w:author="MinhHieu" w:date="2024-12-20T09:50:00Z">
            <w:rPr>
              <w:rFonts w:ascii="Cambria" w:eastAsia="Cambria" w:hAnsi="Cambria" w:cs="Cambria"/>
              <w:color w:val="000000"/>
            </w:rPr>
          </w:rPrChange>
        </w:rPr>
        <w:t>ể</w:t>
      </w:r>
      <w:r w:rsidRPr="006869FF">
        <w:rPr>
          <w:rFonts w:asciiTheme="majorHAnsi" w:eastAsia="Cambria" w:hAnsiTheme="majorHAnsi" w:cstheme="majorHAnsi"/>
          <w:color w:val="000000"/>
          <w:rPrChange w:id="4256" w:author="MinhHieu" w:date="2024-12-20T09:50:00Z">
            <w:rPr>
              <w:rFonts w:ascii="Cambria" w:eastAsia="Cambria" w:hAnsi="Cambria" w:cs="Cambria"/>
              <w:color w:val="000000"/>
            </w:rPr>
          </w:rPrChange>
        </w:rPr>
        <w:t xml:space="preserve"> ch</w:t>
      </w:r>
      <w:r w:rsidRPr="006869FF">
        <w:rPr>
          <w:rFonts w:asciiTheme="majorHAnsi" w:eastAsia="Cambria" w:hAnsiTheme="majorHAnsi" w:cstheme="majorHAnsi"/>
          <w:color w:val="000000"/>
          <w:rPrChange w:id="4257" w:author="MinhHieu" w:date="2024-12-20T09:50:00Z">
            <w:rPr>
              <w:rFonts w:ascii="Cambria" w:eastAsia="Cambria" w:hAnsi="Cambria" w:cs="Cambria"/>
              <w:color w:val="000000"/>
            </w:rPr>
          </w:rPrChange>
        </w:rPr>
        <w:t>ỉ</w:t>
      </w:r>
      <w:r w:rsidRPr="006869FF">
        <w:rPr>
          <w:rFonts w:asciiTheme="majorHAnsi" w:eastAsia="Cambria" w:hAnsiTheme="majorHAnsi" w:cstheme="majorHAnsi"/>
          <w:color w:val="000000"/>
          <w:rPrChange w:id="4258" w:author="MinhHieu" w:date="2024-12-20T09:50:00Z">
            <w:rPr>
              <w:rFonts w:ascii="Cambria" w:eastAsia="Cambria" w:hAnsi="Cambria" w:cs="Cambria"/>
              <w:color w:val="000000"/>
            </w:rPr>
          </w:rPrChange>
        </w:rPr>
        <w:t xml:space="preserve"> đ</w:t>
      </w:r>
      <w:r w:rsidRPr="006869FF">
        <w:rPr>
          <w:rFonts w:asciiTheme="majorHAnsi" w:eastAsia="Cambria" w:hAnsiTheme="majorHAnsi" w:cstheme="majorHAnsi"/>
          <w:color w:val="000000"/>
          <w:rPrChange w:id="4259" w:author="MinhHieu" w:date="2024-12-20T09:50:00Z">
            <w:rPr>
              <w:rFonts w:ascii="Cambria" w:eastAsia="Cambria" w:hAnsi="Cambria" w:cs="Cambria"/>
              <w:color w:val="000000"/>
            </w:rPr>
          </w:rPrChange>
        </w:rPr>
        <w:t>ị</w:t>
      </w:r>
      <w:r w:rsidRPr="006869FF">
        <w:rPr>
          <w:rFonts w:asciiTheme="majorHAnsi" w:eastAsia="Cambria" w:hAnsiTheme="majorHAnsi" w:cstheme="majorHAnsi"/>
          <w:color w:val="000000"/>
          <w:rPrChange w:id="4260" w:author="MinhHieu" w:date="2024-12-20T09:50:00Z">
            <w:rPr>
              <w:rFonts w:ascii="Cambria" w:eastAsia="Cambria" w:hAnsi="Cambria" w:cs="Cambria"/>
              <w:color w:val="000000"/>
            </w:rPr>
          </w:rPrChange>
        </w:rPr>
        <w:t>nh v</w:t>
      </w:r>
      <w:r w:rsidRPr="006869FF">
        <w:rPr>
          <w:rFonts w:asciiTheme="majorHAnsi" w:eastAsia="Cambria" w:hAnsiTheme="majorHAnsi" w:cstheme="majorHAnsi"/>
          <w:color w:val="000000"/>
          <w:rPrChange w:id="4261" w:author="MinhHieu" w:date="2024-12-20T09:50:00Z">
            <w:rPr>
              <w:rFonts w:ascii="Cambria" w:eastAsia="Cambria" w:hAnsi="Cambria" w:cs="Cambria"/>
              <w:color w:val="000000"/>
            </w:rPr>
          </w:rPrChange>
        </w:rPr>
        <w:t>ị</w:t>
      </w:r>
      <w:r w:rsidRPr="006869FF">
        <w:rPr>
          <w:rFonts w:asciiTheme="majorHAnsi" w:eastAsia="Cambria" w:hAnsiTheme="majorHAnsi" w:cstheme="majorHAnsi"/>
          <w:color w:val="000000"/>
          <w:rPrChange w:id="4262" w:author="MinhHieu" w:date="2024-12-20T09:50:00Z">
            <w:rPr>
              <w:rFonts w:ascii="Cambria" w:eastAsia="Cambria" w:hAnsi="Cambria" w:cs="Cambria"/>
              <w:color w:val="000000"/>
            </w:rPr>
          </w:rPrChange>
        </w:rPr>
        <w:t xml:space="preserve"> trí c</w:t>
      </w:r>
      <w:r w:rsidRPr="006869FF">
        <w:rPr>
          <w:rFonts w:asciiTheme="majorHAnsi" w:eastAsia="Cambria" w:hAnsiTheme="majorHAnsi" w:cstheme="majorHAnsi"/>
          <w:color w:val="000000"/>
          <w:rPrChange w:id="4263" w:author="MinhHieu" w:date="2024-12-20T09:50:00Z">
            <w:rPr>
              <w:rFonts w:ascii="Cambria" w:eastAsia="Cambria" w:hAnsi="Cambria" w:cs="Cambria"/>
              <w:color w:val="000000"/>
            </w:rPr>
          </w:rPrChange>
        </w:rPr>
        <w:t>ủ</w:t>
      </w:r>
      <w:r w:rsidRPr="006869FF">
        <w:rPr>
          <w:rFonts w:asciiTheme="majorHAnsi" w:eastAsia="Cambria" w:hAnsiTheme="majorHAnsi" w:cstheme="majorHAnsi"/>
          <w:color w:val="000000"/>
          <w:rPrChange w:id="4264" w:author="MinhHieu" w:date="2024-12-20T09:50:00Z">
            <w:rPr>
              <w:rFonts w:ascii="Cambria" w:eastAsia="Cambria" w:hAnsi="Cambria" w:cs="Cambria"/>
              <w:color w:val="000000"/>
            </w:rPr>
          </w:rPrChange>
        </w:rPr>
        <w:t>a các t</w:t>
      </w:r>
      <w:r w:rsidRPr="006869FF">
        <w:rPr>
          <w:rFonts w:asciiTheme="majorHAnsi" w:eastAsia="Cambria" w:hAnsiTheme="majorHAnsi" w:cstheme="majorHAnsi"/>
          <w:color w:val="000000"/>
          <w:rPrChange w:id="4265" w:author="MinhHieu" w:date="2024-12-20T09:50:00Z">
            <w:rPr>
              <w:rFonts w:ascii="Cambria" w:eastAsia="Cambria" w:hAnsi="Cambria" w:cs="Cambria"/>
              <w:color w:val="000000"/>
            </w:rPr>
          </w:rPrChange>
        </w:rPr>
        <w:t>ệ</w:t>
      </w:r>
      <w:r w:rsidRPr="006869FF">
        <w:rPr>
          <w:rFonts w:asciiTheme="majorHAnsi" w:eastAsia="Cambria" w:hAnsiTheme="majorHAnsi" w:cstheme="majorHAnsi"/>
          <w:color w:val="000000"/>
          <w:rPrChange w:id="4266" w:author="MinhHieu" w:date="2024-12-20T09:50:00Z">
            <w:rPr>
              <w:rFonts w:ascii="Cambria" w:eastAsia="Cambria" w:hAnsi="Cambria" w:cs="Cambria"/>
              <w:color w:val="000000"/>
            </w:rPr>
          </w:rPrChange>
        </w:rPr>
        <w:t>p tin này b</w:t>
      </w:r>
      <w:r w:rsidRPr="006869FF">
        <w:rPr>
          <w:rFonts w:asciiTheme="majorHAnsi" w:eastAsia="Cambria" w:hAnsiTheme="majorHAnsi" w:cstheme="majorHAnsi"/>
          <w:color w:val="000000"/>
          <w:rPrChange w:id="4267" w:author="MinhHieu" w:date="2024-12-20T09:50:00Z">
            <w:rPr>
              <w:rFonts w:ascii="Cambria" w:eastAsia="Cambria" w:hAnsi="Cambria" w:cs="Cambria"/>
              <w:color w:val="000000"/>
            </w:rPr>
          </w:rPrChange>
        </w:rPr>
        <w:t>ằ</w:t>
      </w:r>
      <w:r w:rsidRPr="006869FF">
        <w:rPr>
          <w:rFonts w:asciiTheme="majorHAnsi" w:eastAsia="Cambria" w:hAnsiTheme="majorHAnsi" w:cstheme="majorHAnsi"/>
          <w:color w:val="000000"/>
          <w:rPrChange w:id="4268" w:author="MinhHieu" w:date="2024-12-20T09:50:00Z">
            <w:rPr>
              <w:rFonts w:ascii="Cambria" w:eastAsia="Cambria" w:hAnsi="Cambria" w:cs="Cambria"/>
              <w:color w:val="000000"/>
            </w:rPr>
          </w:rPrChange>
        </w:rPr>
        <w:t>ng cách s</w:t>
      </w:r>
      <w:r w:rsidRPr="006869FF">
        <w:rPr>
          <w:rFonts w:asciiTheme="majorHAnsi" w:eastAsia="Cambria" w:hAnsiTheme="majorHAnsi" w:cstheme="majorHAnsi"/>
          <w:color w:val="000000"/>
          <w:rPrChange w:id="4269" w:author="MinhHieu" w:date="2024-12-20T09:50:00Z">
            <w:rPr>
              <w:rFonts w:ascii="Cambria" w:eastAsia="Cambria" w:hAnsi="Cambria" w:cs="Cambria"/>
              <w:color w:val="000000"/>
            </w:rPr>
          </w:rPrChange>
        </w:rPr>
        <w:t>ử</w:t>
      </w:r>
      <w:r w:rsidRPr="006869FF">
        <w:rPr>
          <w:rFonts w:asciiTheme="majorHAnsi" w:eastAsia="Cambria" w:hAnsiTheme="majorHAnsi" w:cstheme="majorHAnsi"/>
          <w:color w:val="000000"/>
          <w:rPrChange w:id="4270" w:author="MinhHieu" w:date="2024-12-20T09:50:00Z">
            <w:rPr>
              <w:rFonts w:ascii="Cambria" w:eastAsia="Cambria" w:hAnsi="Cambria" w:cs="Cambria"/>
              <w:color w:val="000000"/>
            </w:rPr>
          </w:rPrChange>
        </w:rPr>
        <w:t xml:space="preserve"> d</w:t>
      </w:r>
      <w:r w:rsidRPr="006869FF">
        <w:rPr>
          <w:rFonts w:asciiTheme="majorHAnsi" w:eastAsia="Cambria" w:hAnsiTheme="majorHAnsi" w:cstheme="majorHAnsi"/>
          <w:color w:val="000000"/>
          <w:rPrChange w:id="4271" w:author="MinhHieu" w:date="2024-12-20T09:50:00Z">
            <w:rPr>
              <w:rFonts w:ascii="Cambria" w:eastAsia="Cambria" w:hAnsi="Cambria" w:cs="Cambria"/>
              <w:color w:val="000000"/>
            </w:rPr>
          </w:rPrChange>
        </w:rPr>
        <w:t>ụ</w:t>
      </w:r>
      <w:r w:rsidRPr="006869FF">
        <w:rPr>
          <w:rFonts w:asciiTheme="majorHAnsi" w:eastAsia="Cambria" w:hAnsiTheme="majorHAnsi" w:cstheme="majorHAnsi"/>
          <w:color w:val="000000"/>
          <w:rPrChange w:id="4272" w:author="MinhHieu" w:date="2024-12-20T09:50:00Z">
            <w:rPr>
              <w:rFonts w:ascii="Cambria" w:eastAsia="Cambria" w:hAnsi="Cambria" w:cs="Cambria"/>
              <w:color w:val="000000"/>
            </w:rPr>
          </w:rPrChange>
        </w:rPr>
        <w:t>ng tham s</w:t>
      </w:r>
      <w:r w:rsidRPr="006869FF">
        <w:rPr>
          <w:rFonts w:asciiTheme="majorHAnsi" w:eastAsia="Cambria" w:hAnsiTheme="majorHAnsi" w:cstheme="majorHAnsi"/>
          <w:color w:val="000000"/>
          <w:rPrChange w:id="4273" w:author="MinhHieu" w:date="2024-12-20T09:50:00Z">
            <w:rPr>
              <w:rFonts w:ascii="Cambria" w:eastAsia="Cambria" w:hAnsi="Cambria" w:cs="Cambria"/>
              <w:color w:val="000000"/>
            </w:rPr>
          </w:rPrChange>
        </w:rPr>
        <w:t>ố</w:t>
      </w:r>
      <w:r w:rsidRPr="006869FF">
        <w:rPr>
          <w:rFonts w:asciiTheme="majorHAnsi" w:eastAsia="Cambria" w:hAnsiTheme="majorHAnsi" w:cstheme="majorHAnsi"/>
          <w:color w:val="000000"/>
          <w:rPrChange w:id="4274" w:author="MinhHieu" w:date="2024-12-20T09:50:00Z">
            <w:rPr>
              <w:rFonts w:ascii="Cambria" w:eastAsia="Cambria" w:hAnsi="Cambria" w:cs="Cambria"/>
              <w:color w:val="000000"/>
            </w:rPr>
          </w:rPrChange>
        </w:rPr>
        <w:t xml:space="preserve"> dòng l</w:t>
      </w:r>
      <w:r w:rsidRPr="006869FF">
        <w:rPr>
          <w:rFonts w:asciiTheme="majorHAnsi" w:eastAsia="Cambria" w:hAnsiTheme="majorHAnsi" w:cstheme="majorHAnsi"/>
          <w:color w:val="000000"/>
          <w:rPrChange w:id="4275" w:author="MinhHieu" w:date="2024-12-20T09:50:00Z">
            <w:rPr>
              <w:rFonts w:ascii="Cambria" w:eastAsia="Cambria" w:hAnsi="Cambria" w:cs="Cambria"/>
              <w:color w:val="000000"/>
            </w:rPr>
          </w:rPrChange>
        </w:rPr>
        <w:t>ệ</w:t>
      </w:r>
      <w:r w:rsidRPr="006869FF">
        <w:rPr>
          <w:rFonts w:asciiTheme="majorHAnsi" w:eastAsia="Cambria" w:hAnsiTheme="majorHAnsi" w:cstheme="majorHAnsi"/>
          <w:color w:val="000000"/>
          <w:rPrChange w:id="4276" w:author="MinhHieu" w:date="2024-12-20T09:50:00Z">
            <w:rPr>
              <w:rFonts w:ascii="Cambria" w:eastAsia="Cambria" w:hAnsi="Cambria" w:cs="Cambria"/>
              <w:color w:val="000000"/>
            </w:rPr>
          </w:rPrChange>
        </w:rPr>
        <w:t>nh, bi</w:t>
      </w:r>
      <w:r w:rsidRPr="006869FF">
        <w:rPr>
          <w:rFonts w:asciiTheme="majorHAnsi" w:eastAsia="Cambria" w:hAnsiTheme="majorHAnsi" w:cstheme="majorHAnsi"/>
          <w:color w:val="000000"/>
          <w:rPrChange w:id="4277" w:author="MinhHieu" w:date="2024-12-20T09:50:00Z">
            <w:rPr>
              <w:rFonts w:ascii="Cambria" w:eastAsia="Cambria" w:hAnsi="Cambria" w:cs="Cambria"/>
              <w:color w:val="000000"/>
            </w:rPr>
          </w:rPrChange>
        </w:rPr>
        <w:t>ế</w:t>
      </w:r>
      <w:r w:rsidRPr="006869FF">
        <w:rPr>
          <w:rFonts w:asciiTheme="majorHAnsi" w:eastAsia="Cambria" w:hAnsiTheme="majorHAnsi" w:cstheme="majorHAnsi"/>
          <w:color w:val="000000"/>
          <w:rPrChange w:id="4278" w:author="MinhHieu" w:date="2024-12-20T09:50:00Z">
            <w:rPr>
              <w:rFonts w:ascii="Cambria" w:eastAsia="Cambria" w:hAnsi="Cambria" w:cs="Cambria"/>
              <w:color w:val="000000"/>
            </w:rPr>
          </w:rPrChange>
        </w:rPr>
        <w:t>n môi trư</w:t>
      </w:r>
      <w:r w:rsidRPr="006869FF">
        <w:rPr>
          <w:rFonts w:asciiTheme="majorHAnsi" w:eastAsia="Cambria" w:hAnsiTheme="majorHAnsi" w:cstheme="majorHAnsi"/>
          <w:color w:val="000000"/>
          <w:rPrChange w:id="4279" w:author="MinhHieu" w:date="2024-12-20T09:50:00Z">
            <w:rPr>
              <w:rFonts w:ascii="Cambria" w:eastAsia="Cambria" w:hAnsi="Cambria" w:cs="Cambria"/>
              <w:color w:val="000000"/>
            </w:rPr>
          </w:rPrChange>
        </w:rPr>
        <w:t>ờ</w:t>
      </w:r>
      <w:r w:rsidRPr="006869FF">
        <w:rPr>
          <w:rFonts w:asciiTheme="majorHAnsi" w:eastAsia="Cambria" w:hAnsiTheme="majorHAnsi" w:cstheme="majorHAnsi"/>
          <w:color w:val="000000"/>
          <w:rPrChange w:id="4280" w:author="MinhHieu" w:date="2024-12-20T09:50:00Z">
            <w:rPr>
              <w:rFonts w:ascii="Cambria" w:eastAsia="Cambria" w:hAnsi="Cambria" w:cs="Cambria"/>
              <w:color w:val="000000"/>
            </w:rPr>
          </w:rPrChange>
        </w:rPr>
        <w:t>ng ho</w:t>
      </w:r>
      <w:r w:rsidRPr="006869FF">
        <w:rPr>
          <w:rFonts w:asciiTheme="majorHAnsi" w:eastAsia="Cambria" w:hAnsiTheme="majorHAnsi" w:cstheme="majorHAnsi"/>
          <w:color w:val="000000"/>
          <w:rPrChange w:id="4281" w:author="MinhHieu" w:date="2024-12-20T09:50:00Z">
            <w:rPr>
              <w:rFonts w:ascii="Cambria" w:eastAsia="Cambria" w:hAnsi="Cambria" w:cs="Cambria"/>
              <w:color w:val="000000"/>
            </w:rPr>
          </w:rPrChange>
        </w:rPr>
        <w:t>ặ</w:t>
      </w:r>
      <w:r w:rsidRPr="006869FF">
        <w:rPr>
          <w:rFonts w:asciiTheme="majorHAnsi" w:eastAsia="Cambria" w:hAnsiTheme="majorHAnsi" w:cstheme="majorHAnsi"/>
          <w:color w:val="000000"/>
          <w:rPrChange w:id="4282" w:author="MinhHieu" w:date="2024-12-20T09:50:00Z">
            <w:rPr>
              <w:rFonts w:ascii="Cambria" w:eastAsia="Cambria" w:hAnsi="Cambria" w:cs="Cambria"/>
              <w:color w:val="000000"/>
            </w:rPr>
          </w:rPrChange>
        </w:rPr>
        <w:t>c v</w:t>
      </w:r>
      <w:r w:rsidRPr="006869FF">
        <w:rPr>
          <w:rFonts w:asciiTheme="majorHAnsi" w:eastAsia="Cambria" w:hAnsiTheme="majorHAnsi" w:cstheme="majorHAnsi"/>
          <w:color w:val="000000"/>
          <w:rPrChange w:id="4283" w:author="MinhHieu" w:date="2024-12-20T09:50:00Z">
            <w:rPr>
              <w:rFonts w:ascii="Cambria" w:eastAsia="Cambria" w:hAnsi="Cambria" w:cs="Cambria"/>
              <w:color w:val="000000"/>
            </w:rPr>
          </w:rPrChange>
        </w:rPr>
        <w:t>ị</w:t>
      </w:r>
      <w:r w:rsidRPr="006869FF">
        <w:rPr>
          <w:rFonts w:asciiTheme="majorHAnsi" w:eastAsia="Cambria" w:hAnsiTheme="majorHAnsi" w:cstheme="majorHAnsi"/>
          <w:color w:val="000000"/>
          <w:rPrChange w:id="4284" w:author="MinhHieu" w:date="2024-12-20T09:50:00Z">
            <w:rPr>
              <w:rFonts w:ascii="Cambria" w:eastAsia="Cambria" w:hAnsi="Cambria" w:cs="Cambria"/>
              <w:color w:val="000000"/>
            </w:rPr>
          </w:rPrChange>
        </w:rPr>
        <w:t xml:space="preserve"> trí m</w:t>
      </w:r>
      <w:r w:rsidRPr="006869FF">
        <w:rPr>
          <w:rFonts w:asciiTheme="majorHAnsi" w:eastAsia="Cambria" w:hAnsiTheme="majorHAnsi" w:cstheme="majorHAnsi"/>
          <w:color w:val="000000"/>
          <w:rPrChange w:id="4285" w:author="MinhHieu" w:date="2024-12-20T09:50:00Z">
            <w:rPr>
              <w:rFonts w:ascii="Cambria" w:eastAsia="Cambria" w:hAnsi="Cambria" w:cs="Cambria"/>
              <w:color w:val="000000"/>
            </w:rPr>
          </w:rPrChange>
        </w:rPr>
        <w:t>ặ</w:t>
      </w:r>
      <w:r w:rsidRPr="006869FF">
        <w:rPr>
          <w:rFonts w:asciiTheme="majorHAnsi" w:eastAsia="Cambria" w:hAnsiTheme="majorHAnsi" w:cstheme="majorHAnsi"/>
          <w:color w:val="000000"/>
          <w:rPrChange w:id="4286" w:author="MinhHieu" w:date="2024-12-20T09:50:00Z">
            <w:rPr>
              <w:rFonts w:ascii="Cambria" w:eastAsia="Cambria" w:hAnsi="Cambria" w:cs="Cambria"/>
              <w:color w:val="000000"/>
            </w:rPr>
          </w:rPrChange>
        </w:rPr>
        <w:t>c đ</w:t>
      </w:r>
      <w:r w:rsidRPr="006869FF">
        <w:rPr>
          <w:rFonts w:asciiTheme="majorHAnsi" w:eastAsia="Cambria" w:hAnsiTheme="majorHAnsi" w:cstheme="majorHAnsi"/>
          <w:color w:val="000000"/>
          <w:rPrChange w:id="4287" w:author="MinhHieu" w:date="2024-12-20T09:50:00Z">
            <w:rPr>
              <w:rFonts w:ascii="Cambria" w:eastAsia="Cambria" w:hAnsi="Cambria" w:cs="Cambria"/>
              <w:color w:val="000000"/>
            </w:rPr>
          </w:rPrChange>
        </w:rPr>
        <w:t>ị</w:t>
      </w:r>
      <w:r w:rsidRPr="006869FF">
        <w:rPr>
          <w:rFonts w:asciiTheme="majorHAnsi" w:eastAsia="Cambria" w:hAnsiTheme="majorHAnsi" w:cstheme="majorHAnsi"/>
          <w:color w:val="000000"/>
          <w:rPrChange w:id="4288" w:author="MinhHieu" w:date="2024-12-20T09:50:00Z">
            <w:rPr>
              <w:rFonts w:ascii="Cambria" w:eastAsia="Cambria" w:hAnsi="Cambria" w:cs="Cambria"/>
              <w:color w:val="000000"/>
            </w:rPr>
          </w:rPrChange>
        </w:rPr>
        <w:t>nh.</w:t>
      </w:r>
    </w:p>
    <w:p w14:paraId="6E3B9826" w14:textId="77777777" w:rsidR="00A27D53" w:rsidRPr="006869FF" w:rsidRDefault="00D33BC1">
      <w:pPr>
        <w:numPr>
          <w:ilvl w:val="0"/>
          <w:numId w:val="17"/>
        </w:numPr>
        <w:pBdr>
          <w:top w:val="nil"/>
          <w:left w:val="nil"/>
          <w:bottom w:val="nil"/>
          <w:right w:val="nil"/>
          <w:between w:val="nil"/>
        </w:pBdr>
        <w:tabs>
          <w:tab w:val="left" w:pos="543"/>
        </w:tabs>
        <w:spacing w:before="149" w:line="360" w:lineRule="auto"/>
        <w:ind w:left="993" w:right="0" w:hanging="348"/>
        <w:rPr>
          <w:rFonts w:asciiTheme="majorHAnsi" w:eastAsia="Cambria" w:hAnsiTheme="majorHAnsi" w:cstheme="majorHAnsi"/>
          <w:color w:val="000000"/>
          <w:rPrChange w:id="4289" w:author="MinhHieu" w:date="2024-12-20T09:50:00Z">
            <w:rPr>
              <w:rFonts w:ascii="Cambria" w:eastAsia="Cambria" w:hAnsi="Cambria" w:cs="Cambria"/>
              <w:color w:val="000000"/>
            </w:rPr>
          </w:rPrChange>
        </w:rPr>
      </w:pPr>
      <w:r w:rsidRPr="006869FF">
        <w:rPr>
          <w:rFonts w:asciiTheme="majorHAnsi" w:eastAsia="Cambria" w:hAnsiTheme="majorHAnsi" w:cstheme="majorHAnsi"/>
          <w:color w:val="000000"/>
          <w:rPrChange w:id="4290" w:author="MinhHieu" w:date="2024-12-20T09:50:00Z">
            <w:rPr>
              <w:rFonts w:ascii="Cambria" w:eastAsia="Cambria" w:hAnsi="Cambria" w:cs="Cambria"/>
              <w:color w:val="000000"/>
            </w:rPr>
          </w:rPrChange>
        </w:rPr>
        <w:t>Setting Profiles: B</w:t>
      </w:r>
      <w:r w:rsidRPr="006869FF">
        <w:rPr>
          <w:rFonts w:asciiTheme="majorHAnsi" w:eastAsia="Cambria" w:hAnsiTheme="majorHAnsi" w:cstheme="majorHAnsi"/>
          <w:color w:val="000000"/>
          <w:rPrChange w:id="4291" w:author="MinhHieu" w:date="2024-12-20T09:50:00Z">
            <w:rPr>
              <w:rFonts w:ascii="Cambria" w:eastAsia="Cambria" w:hAnsi="Cambria" w:cs="Cambria"/>
              <w:color w:val="000000"/>
            </w:rPr>
          </w:rPrChange>
        </w:rPr>
        <w:t>ạ</w:t>
      </w:r>
      <w:r w:rsidRPr="006869FF">
        <w:rPr>
          <w:rFonts w:asciiTheme="majorHAnsi" w:eastAsia="Cambria" w:hAnsiTheme="majorHAnsi" w:cstheme="majorHAnsi"/>
          <w:color w:val="000000"/>
          <w:rPrChange w:id="4292" w:author="MinhHieu" w:date="2024-12-20T09:50:00Z">
            <w:rPr>
              <w:rFonts w:ascii="Cambria" w:eastAsia="Cambria" w:hAnsi="Cambria" w:cs="Cambria"/>
              <w:color w:val="000000"/>
            </w:rPr>
          </w:rPrChange>
        </w:rPr>
        <w:t>n có th</w:t>
      </w:r>
      <w:r w:rsidRPr="006869FF">
        <w:rPr>
          <w:rFonts w:asciiTheme="majorHAnsi" w:eastAsia="Cambria" w:hAnsiTheme="majorHAnsi" w:cstheme="majorHAnsi"/>
          <w:color w:val="000000"/>
          <w:rPrChange w:id="4293" w:author="MinhHieu" w:date="2024-12-20T09:50:00Z">
            <w:rPr>
              <w:rFonts w:ascii="Cambria" w:eastAsia="Cambria" w:hAnsi="Cambria" w:cs="Cambria"/>
              <w:color w:val="000000"/>
            </w:rPr>
          </w:rPrChange>
        </w:rPr>
        <w:t>ể</w:t>
      </w:r>
      <w:r w:rsidRPr="006869FF">
        <w:rPr>
          <w:rFonts w:asciiTheme="majorHAnsi" w:eastAsia="Cambria" w:hAnsiTheme="majorHAnsi" w:cstheme="majorHAnsi"/>
          <w:color w:val="000000"/>
          <w:rPrChange w:id="4294" w:author="MinhHieu" w:date="2024-12-20T09:50:00Z">
            <w:rPr>
              <w:rFonts w:ascii="Cambria" w:eastAsia="Cambria" w:hAnsi="Cambria" w:cs="Cambria"/>
              <w:color w:val="000000"/>
            </w:rPr>
          </w:rPrChange>
        </w:rPr>
        <w:t xml:space="preserve"> s</w:t>
      </w:r>
      <w:r w:rsidRPr="006869FF">
        <w:rPr>
          <w:rFonts w:asciiTheme="majorHAnsi" w:eastAsia="Cambria" w:hAnsiTheme="majorHAnsi" w:cstheme="majorHAnsi"/>
          <w:color w:val="000000"/>
          <w:rPrChange w:id="4295" w:author="MinhHieu" w:date="2024-12-20T09:50:00Z">
            <w:rPr>
              <w:rFonts w:ascii="Cambria" w:eastAsia="Cambria" w:hAnsi="Cambria" w:cs="Cambria"/>
              <w:color w:val="000000"/>
            </w:rPr>
          </w:rPrChange>
        </w:rPr>
        <w:t>ử</w:t>
      </w:r>
      <w:r w:rsidRPr="006869FF">
        <w:rPr>
          <w:rFonts w:asciiTheme="majorHAnsi" w:eastAsia="Cambria" w:hAnsiTheme="majorHAnsi" w:cstheme="majorHAnsi"/>
          <w:color w:val="000000"/>
          <w:rPrChange w:id="4296" w:author="MinhHieu" w:date="2024-12-20T09:50:00Z">
            <w:rPr>
              <w:rFonts w:ascii="Cambria" w:eastAsia="Cambria" w:hAnsi="Cambria" w:cs="Cambria"/>
              <w:color w:val="000000"/>
            </w:rPr>
          </w:rPrChange>
        </w:rPr>
        <w:t xml:space="preserve"> d</w:t>
      </w:r>
      <w:r w:rsidRPr="006869FF">
        <w:rPr>
          <w:rFonts w:asciiTheme="majorHAnsi" w:eastAsia="Cambria" w:hAnsiTheme="majorHAnsi" w:cstheme="majorHAnsi"/>
          <w:color w:val="000000"/>
          <w:rPrChange w:id="4297" w:author="MinhHieu" w:date="2024-12-20T09:50:00Z">
            <w:rPr>
              <w:rFonts w:ascii="Cambria" w:eastAsia="Cambria" w:hAnsi="Cambria" w:cs="Cambria"/>
              <w:color w:val="000000"/>
            </w:rPr>
          </w:rPrChange>
        </w:rPr>
        <w:t>ụ</w:t>
      </w:r>
      <w:r w:rsidRPr="006869FF">
        <w:rPr>
          <w:rFonts w:asciiTheme="majorHAnsi" w:eastAsia="Cambria" w:hAnsiTheme="majorHAnsi" w:cstheme="majorHAnsi"/>
          <w:color w:val="000000"/>
          <w:rPrChange w:id="4298" w:author="MinhHieu" w:date="2024-12-20T09:50:00Z">
            <w:rPr>
              <w:rFonts w:ascii="Cambria" w:eastAsia="Cambria" w:hAnsi="Cambria" w:cs="Cambria"/>
              <w:color w:val="000000"/>
            </w:rPr>
          </w:rPrChange>
        </w:rPr>
        <w:t>ng các profiles đ</w:t>
      </w:r>
      <w:r w:rsidRPr="006869FF">
        <w:rPr>
          <w:rFonts w:asciiTheme="majorHAnsi" w:eastAsia="Cambria" w:hAnsiTheme="majorHAnsi" w:cstheme="majorHAnsi"/>
          <w:color w:val="000000"/>
          <w:rPrChange w:id="4299" w:author="MinhHieu" w:date="2024-12-20T09:50:00Z">
            <w:rPr>
              <w:rFonts w:ascii="Cambria" w:eastAsia="Cambria" w:hAnsi="Cambria" w:cs="Cambria"/>
              <w:color w:val="000000"/>
            </w:rPr>
          </w:rPrChange>
        </w:rPr>
        <w:t>ể</w:t>
      </w:r>
      <w:r w:rsidRPr="006869FF">
        <w:rPr>
          <w:rFonts w:asciiTheme="majorHAnsi" w:eastAsia="Cambria" w:hAnsiTheme="majorHAnsi" w:cstheme="majorHAnsi"/>
          <w:color w:val="000000"/>
          <w:rPrChange w:id="4300" w:author="MinhHieu" w:date="2024-12-20T09:50:00Z">
            <w:rPr>
              <w:rFonts w:ascii="Cambria" w:eastAsia="Cambria" w:hAnsi="Cambria" w:cs="Cambria"/>
              <w:color w:val="000000"/>
            </w:rPr>
          </w:rPrChange>
        </w:rPr>
        <w:t xml:space="preserve"> c</w:t>
      </w:r>
      <w:r w:rsidRPr="006869FF">
        <w:rPr>
          <w:rFonts w:asciiTheme="majorHAnsi" w:eastAsia="Cambria" w:hAnsiTheme="majorHAnsi" w:cstheme="majorHAnsi"/>
          <w:color w:val="000000"/>
          <w:rPrChange w:id="4301" w:author="MinhHieu" w:date="2024-12-20T09:50:00Z">
            <w:rPr>
              <w:rFonts w:ascii="Cambria" w:eastAsia="Cambria" w:hAnsi="Cambria" w:cs="Cambria"/>
              <w:color w:val="000000"/>
            </w:rPr>
          </w:rPrChange>
        </w:rPr>
        <w:t>ấ</w:t>
      </w:r>
      <w:r w:rsidRPr="006869FF">
        <w:rPr>
          <w:rFonts w:asciiTheme="majorHAnsi" w:eastAsia="Cambria" w:hAnsiTheme="majorHAnsi" w:cstheme="majorHAnsi"/>
          <w:color w:val="000000"/>
          <w:rPrChange w:id="4302" w:author="MinhHieu" w:date="2024-12-20T09:50:00Z">
            <w:rPr>
              <w:rFonts w:ascii="Cambria" w:eastAsia="Cambria" w:hAnsi="Cambria" w:cs="Cambria"/>
              <w:color w:val="000000"/>
            </w:rPr>
          </w:rPrChange>
        </w:rPr>
        <w:t xml:space="preserve">u hình </w:t>
      </w:r>
      <w:r w:rsidRPr="006869FF">
        <w:rPr>
          <w:rFonts w:asciiTheme="majorHAnsi" w:eastAsia="Cambria" w:hAnsiTheme="majorHAnsi" w:cstheme="majorHAnsi"/>
          <w:color w:val="000000"/>
          <w:rPrChange w:id="4303" w:author="MinhHieu" w:date="2024-12-20T09:50:00Z">
            <w:rPr>
              <w:rFonts w:ascii="Cambria" w:eastAsia="Cambria" w:hAnsi="Cambria" w:cs="Cambria"/>
              <w:color w:val="000000"/>
            </w:rPr>
          </w:rPrChange>
        </w:rPr>
        <w:t>ứ</w:t>
      </w:r>
      <w:r w:rsidRPr="006869FF">
        <w:rPr>
          <w:rFonts w:asciiTheme="majorHAnsi" w:eastAsia="Cambria" w:hAnsiTheme="majorHAnsi" w:cstheme="majorHAnsi"/>
          <w:color w:val="000000"/>
          <w:rPrChange w:id="4304" w:author="MinhHieu" w:date="2024-12-20T09:50:00Z">
            <w:rPr>
              <w:rFonts w:ascii="Cambria" w:eastAsia="Cambria" w:hAnsi="Cambria" w:cs="Cambria"/>
              <w:color w:val="000000"/>
            </w:rPr>
          </w:rPrChange>
        </w:rPr>
        <w:t>ng d</w:t>
      </w:r>
      <w:r w:rsidRPr="006869FF">
        <w:rPr>
          <w:rFonts w:asciiTheme="majorHAnsi" w:eastAsia="Cambria" w:hAnsiTheme="majorHAnsi" w:cstheme="majorHAnsi"/>
          <w:color w:val="000000"/>
          <w:rPrChange w:id="4305" w:author="MinhHieu" w:date="2024-12-20T09:50:00Z">
            <w:rPr>
              <w:rFonts w:ascii="Cambria" w:eastAsia="Cambria" w:hAnsi="Cambria" w:cs="Cambria"/>
              <w:color w:val="000000"/>
            </w:rPr>
          </w:rPrChange>
        </w:rPr>
        <w:t>ụ</w:t>
      </w:r>
      <w:r w:rsidRPr="006869FF">
        <w:rPr>
          <w:rFonts w:asciiTheme="majorHAnsi" w:eastAsia="Cambria" w:hAnsiTheme="majorHAnsi" w:cstheme="majorHAnsi"/>
          <w:color w:val="000000"/>
          <w:rPrChange w:id="4306" w:author="MinhHieu" w:date="2024-12-20T09:50:00Z">
            <w:rPr>
              <w:rFonts w:ascii="Cambria" w:eastAsia="Cambria" w:hAnsi="Cambria" w:cs="Cambria"/>
              <w:color w:val="000000"/>
            </w:rPr>
          </w:rPrChange>
        </w:rPr>
        <w:t>ng cho các môi trư</w:t>
      </w:r>
      <w:r w:rsidRPr="006869FF">
        <w:rPr>
          <w:rFonts w:asciiTheme="majorHAnsi" w:eastAsia="Cambria" w:hAnsiTheme="majorHAnsi" w:cstheme="majorHAnsi"/>
          <w:color w:val="000000"/>
          <w:rPrChange w:id="4307" w:author="MinhHieu" w:date="2024-12-20T09:50:00Z">
            <w:rPr>
              <w:rFonts w:ascii="Cambria" w:eastAsia="Cambria" w:hAnsi="Cambria" w:cs="Cambria"/>
              <w:color w:val="000000"/>
            </w:rPr>
          </w:rPrChange>
        </w:rPr>
        <w:t>ờ</w:t>
      </w:r>
      <w:r w:rsidRPr="006869FF">
        <w:rPr>
          <w:rFonts w:asciiTheme="majorHAnsi" w:eastAsia="Cambria" w:hAnsiTheme="majorHAnsi" w:cstheme="majorHAnsi"/>
          <w:color w:val="000000"/>
          <w:rPrChange w:id="4308" w:author="MinhHieu" w:date="2024-12-20T09:50:00Z">
            <w:rPr>
              <w:rFonts w:ascii="Cambria" w:eastAsia="Cambria" w:hAnsi="Cambria" w:cs="Cambria"/>
              <w:color w:val="000000"/>
            </w:rPr>
          </w:rPrChange>
        </w:rPr>
        <w:t>ng khác nhau như development, testing, staging và production. Profiles cho phép b</w:t>
      </w:r>
      <w:r w:rsidRPr="006869FF">
        <w:rPr>
          <w:rFonts w:asciiTheme="majorHAnsi" w:eastAsia="Cambria" w:hAnsiTheme="majorHAnsi" w:cstheme="majorHAnsi"/>
          <w:color w:val="000000"/>
          <w:rPrChange w:id="4309" w:author="MinhHieu" w:date="2024-12-20T09:50:00Z">
            <w:rPr>
              <w:rFonts w:ascii="Cambria" w:eastAsia="Cambria" w:hAnsi="Cambria" w:cs="Cambria"/>
              <w:color w:val="000000"/>
            </w:rPr>
          </w:rPrChange>
        </w:rPr>
        <w:t>ạ</w:t>
      </w:r>
      <w:r w:rsidRPr="006869FF">
        <w:rPr>
          <w:rFonts w:asciiTheme="majorHAnsi" w:eastAsia="Cambria" w:hAnsiTheme="majorHAnsi" w:cstheme="majorHAnsi"/>
          <w:color w:val="000000"/>
          <w:rPrChange w:id="4310" w:author="MinhHieu" w:date="2024-12-20T09:50:00Z">
            <w:rPr>
              <w:rFonts w:ascii="Cambria" w:eastAsia="Cambria" w:hAnsi="Cambria" w:cs="Cambria"/>
              <w:color w:val="000000"/>
            </w:rPr>
          </w:rPrChange>
        </w:rPr>
        <w:t>n ch</w:t>
      </w:r>
      <w:r w:rsidRPr="006869FF">
        <w:rPr>
          <w:rFonts w:asciiTheme="majorHAnsi" w:eastAsia="Cambria" w:hAnsiTheme="majorHAnsi" w:cstheme="majorHAnsi"/>
          <w:color w:val="000000"/>
          <w:rPrChange w:id="4311" w:author="MinhHieu" w:date="2024-12-20T09:50:00Z">
            <w:rPr>
              <w:rFonts w:ascii="Cambria" w:eastAsia="Cambria" w:hAnsi="Cambria" w:cs="Cambria"/>
              <w:color w:val="000000"/>
            </w:rPr>
          </w:rPrChange>
        </w:rPr>
        <w:t>ỉ</w:t>
      </w:r>
      <w:r w:rsidRPr="006869FF">
        <w:rPr>
          <w:rFonts w:asciiTheme="majorHAnsi" w:eastAsia="Cambria" w:hAnsiTheme="majorHAnsi" w:cstheme="majorHAnsi"/>
          <w:color w:val="000000"/>
          <w:rPrChange w:id="4312" w:author="MinhHieu" w:date="2024-12-20T09:50:00Z">
            <w:rPr>
              <w:rFonts w:ascii="Cambria" w:eastAsia="Cambria" w:hAnsi="Cambria" w:cs="Cambria"/>
              <w:color w:val="000000"/>
            </w:rPr>
          </w:rPrChange>
        </w:rPr>
        <w:t xml:space="preserve"> đ</w:t>
      </w:r>
      <w:r w:rsidRPr="006869FF">
        <w:rPr>
          <w:rFonts w:asciiTheme="majorHAnsi" w:eastAsia="Cambria" w:hAnsiTheme="majorHAnsi" w:cstheme="majorHAnsi"/>
          <w:color w:val="000000"/>
          <w:rPrChange w:id="4313" w:author="MinhHieu" w:date="2024-12-20T09:50:00Z">
            <w:rPr>
              <w:rFonts w:ascii="Cambria" w:eastAsia="Cambria" w:hAnsi="Cambria" w:cs="Cambria"/>
              <w:color w:val="000000"/>
            </w:rPr>
          </w:rPrChange>
        </w:rPr>
        <w:t>ị</w:t>
      </w:r>
      <w:r w:rsidRPr="006869FF">
        <w:rPr>
          <w:rFonts w:asciiTheme="majorHAnsi" w:eastAsia="Cambria" w:hAnsiTheme="majorHAnsi" w:cstheme="majorHAnsi"/>
          <w:color w:val="000000"/>
          <w:rPrChange w:id="4314" w:author="MinhHieu" w:date="2024-12-20T09:50:00Z">
            <w:rPr>
              <w:rFonts w:ascii="Cambria" w:eastAsia="Cambria" w:hAnsi="Cambria" w:cs="Cambria"/>
              <w:color w:val="000000"/>
            </w:rPr>
          </w:rPrChange>
        </w:rPr>
        <w:t>nh c</w:t>
      </w:r>
      <w:r w:rsidRPr="006869FF">
        <w:rPr>
          <w:rFonts w:asciiTheme="majorHAnsi" w:eastAsia="Cambria" w:hAnsiTheme="majorHAnsi" w:cstheme="majorHAnsi"/>
          <w:color w:val="000000"/>
          <w:rPrChange w:id="4315" w:author="MinhHieu" w:date="2024-12-20T09:50:00Z">
            <w:rPr>
              <w:rFonts w:ascii="Cambria" w:eastAsia="Cambria" w:hAnsi="Cambria" w:cs="Cambria"/>
              <w:color w:val="000000"/>
            </w:rPr>
          </w:rPrChange>
        </w:rPr>
        <w:t>ấ</w:t>
      </w:r>
      <w:r w:rsidRPr="006869FF">
        <w:rPr>
          <w:rFonts w:asciiTheme="majorHAnsi" w:eastAsia="Cambria" w:hAnsiTheme="majorHAnsi" w:cstheme="majorHAnsi"/>
          <w:color w:val="000000"/>
          <w:rPrChange w:id="4316" w:author="MinhHieu" w:date="2024-12-20T09:50:00Z">
            <w:rPr>
              <w:rFonts w:ascii="Cambria" w:eastAsia="Cambria" w:hAnsi="Cambria" w:cs="Cambria"/>
              <w:color w:val="000000"/>
            </w:rPr>
          </w:rPrChange>
        </w:rPr>
        <w:t>u hình riêng bi</w:t>
      </w:r>
      <w:r w:rsidRPr="006869FF">
        <w:rPr>
          <w:rFonts w:asciiTheme="majorHAnsi" w:eastAsia="Cambria" w:hAnsiTheme="majorHAnsi" w:cstheme="majorHAnsi"/>
          <w:color w:val="000000"/>
          <w:rPrChange w:id="4317" w:author="MinhHieu" w:date="2024-12-20T09:50:00Z">
            <w:rPr>
              <w:rFonts w:ascii="Cambria" w:eastAsia="Cambria" w:hAnsi="Cambria" w:cs="Cambria"/>
              <w:color w:val="000000"/>
            </w:rPr>
          </w:rPrChange>
        </w:rPr>
        <w:t>ệ</w:t>
      </w:r>
      <w:r w:rsidRPr="006869FF">
        <w:rPr>
          <w:rFonts w:asciiTheme="majorHAnsi" w:eastAsia="Cambria" w:hAnsiTheme="majorHAnsi" w:cstheme="majorHAnsi"/>
          <w:color w:val="000000"/>
          <w:rPrChange w:id="4318" w:author="MinhHieu" w:date="2024-12-20T09:50:00Z">
            <w:rPr>
              <w:rFonts w:ascii="Cambria" w:eastAsia="Cambria" w:hAnsi="Cambria" w:cs="Cambria"/>
              <w:color w:val="000000"/>
            </w:rPr>
          </w:rPrChange>
        </w:rPr>
        <w:t>t cho t</w:t>
      </w:r>
      <w:r w:rsidRPr="006869FF">
        <w:rPr>
          <w:rFonts w:asciiTheme="majorHAnsi" w:eastAsia="Cambria" w:hAnsiTheme="majorHAnsi" w:cstheme="majorHAnsi"/>
          <w:color w:val="000000"/>
          <w:rPrChange w:id="4319" w:author="MinhHieu" w:date="2024-12-20T09:50:00Z">
            <w:rPr>
              <w:rFonts w:ascii="Cambria" w:eastAsia="Cambria" w:hAnsi="Cambria" w:cs="Cambria"/>
              <w:color w:val="000000"/>
            </w:rPr>
          </w:rPrChange>
        </w:rPr>
        <w:t>ừ</w:t>
      </w:r>
      <w:r w:rsidRPr="006869FF">
        <w:rPr>
          <w:rFonts w:asciiTheme="majorHAnsi" w:eastAsia="Cambria" w:hAnsiTheme="majorHAnsi" w:cstheme="majorHAnsi"/>
          <w:color w:val="000000"/>
          <w:rPrChange w:id="4320" w:author="MinhHieu" w:date="2024-12-20T09:50:00Z">
            <w:rPr>
              <w:rFonts w:ascii="Cambria" w:eastAsia="Cambria" w:hAnsi="Cambria" w:cs="Cambria"/>
              <w:color w:val="000000"/>
            </w:rPr>
          </w:rPrChange>
        </w:rPr>
        <w:t>ng môi trư</w:t>
      </w:r>
      <w:r w:rsidRPr="006869FF">
        <w:rPr>
          <w:rFonts w:asciiTheme="majorHAnsi" w:eastAsia="Cambria" w:hAnsiTheme="majorHAnsi" w:cstheme="majorHAnsi"/>
          <w:color w:val="000000"/>
          <w:rPrChange w:id="4321" w:author="MinhHieu" w:date="2024-12-20T09:50:00Z">
            <w:rPr>
              <w:rFonts w:ascii="Cambria" w:eastAsia="Cambria" w:hAnsi="Cambria" w:cs="Cambria"/>
              <w:color w:val="000000"/>
            </w:rPr>
          </w:rPrChange>
        </w:rPr>
        <w:t>ờ</w:t>
      </w:r>
      <w:r w:rsidRPr="006869FF">
        <w:rPr>
          <w:rFonts w:asciiTheme="majorHAnsi" w:eastAsia="Cambria" w:hAnsiTheme="majorHAnsi" w:cstheme="majorHAnsi"/>
          <w:color w:val="000000"/>
          <w:rPrChange w:id="4322" w:author="MinhHieu" w:date="2024-12-20T09:50:00Z">
            <w:rPr>
              <w:rFonts w:ascii="Cambria" w:eastAsia="Cambria" w:hAnsi="Cambria" w:cs="Cambria"/>
              <w:color w:val="000000"/>
            </w:rPr>
          </w:rPrChange>
        </w:rPr>
        <w:t>ng mà không c</w:t>
      </w:r>
      <w:r w:rsidRPr="006869FF">
        <w:rPr>
          <w:rFonts w:asciiTheme="majorHAnsi" w:eastAsia="Cambria" w:hAnsiTheme="majorHAnsi" w:cstheme="majorHAnsi"/>
          <w:color w:val="000000"/>
          <w:rPrChange w:id="4323" w:author="MinhHieu" w:date="2024-12-20T09:50:00Z">
            <w:rPr>
              <w:rFonts w:ascii="Cambria" w:eastAsia="Cambria" w:hAnsi="Cambria" w:cs="Cambria"/>
              <w:color w:val="000000"/>
            </w:rPr>
          </w:rPrChange>
        </w:rPr>
        <w:t>ầ</w:t>
      </w:r>
      <w:r w:rsidRPr="006869FF">
        <w:rPr>
          <w:rFonts w:asciiTheme="majorHAnsi" w:eastAsia="Cambria" w:hAnsiTheme="majorHAnsi" w:cstheme="majorHAnsi"/>
          <w:color w:val="000000"/>
          <w:rPrChange w:id="4324" w:author="MinhHieu" w:date="2024-12-20T09:50:00Z">
            <w:rPr>
              <w:rFonts w:ascii="Cambria" w:eastAsia="Cambria" w:hAnsi="Cambria" w:cs="Cambria"/>
              <w:color w:val="000000"/>
            </w:rPr>
          </w:rPrChange>
        </w:rPr>
        <w:t>n ph</w:t>
      </w:r>
      <w:r w:rsidRPr="006869FF">
        <w:rPr>
          <w:rFonts w:asciiTheme="majorHAnsi" w:eastAsia="Cambria" w:hAnsiTheme="majorHAnsi" w:cstheme="majorHAnsi"/>
          <w:color w:val="000000"/>
          <w:rPrChange w:id="4325" w:author="MinhHieu" w:date="2024-12-20T09:50:00Z">
            <w:rPr>
              <w:rFonts w:ascii="Cambria" w:eastAsia="Cambria" w:hAnsi="Cambria" w:cs="Cambria"/>
              <w:color w:val="000000"/>
            </w:rPr>
          </w:rPrChange>
        </w:rPr>
        <w:t>ả</w:t>
      </w:r>
      <w:r w:rsidRPr="006869FF">
        <w:rPr>
          <w:rFonts w:asciiTheme="majorHAnsi" w:eastAsia="Cambria" w:hAnsiTheme="majorHAnsi" w:cstheme="majorHAnsi"/>
          <w:color w:val="000000"/>
          <w:rPrChange w:id="4326" w:author="MinhHieu" w:date="2024-12-20T09:50:00Z">
            <w:rPr>
              <w:rFonts w:ascii="Cambria" w:eastAsia="Cambria" w:hAnsi="Cambria" w:cs="Cambria"/>
              <w:color w:val="000000"/>
            </w:rPr>
          </w:rPrChange>
        </w:rPr>
        <w:t>i thay đ</w:t>
      </w:r>
      <w:r w:rsidRPr="006869FF">
        <w:rPr>
          <w:rFonts w:asciiTheme="majorHAnsi" w:eastAsia="Cambria" w:hAnsiTheme="majorHAnsi" w:cstheme="majorHAnsi"/>
          <w:color w:val="000000"/>
          <w:rPrChange w:id="4327" w:author="MinhHieu" w:date="2024-12-20T09:50:00Z">
            <w:rPr>
              <w:rFonts w:ascii="Cambria" w:eastAsia="Cambria" w:hAnsi="Cambria" w:cs="Cambria"/>
              <w:color w:val="000000"/>
            </w:rPr>
          </w:rPrChange>
        </w:rPr>
        <w:t>ổ</w:t>
      </w:r>
      <w:r w:rsidRPr="006869FF">
        <w:rPr>
          <w:rFonts w:asciiTheme="majorHAnsi" w:eastAsia="Cambria" w:hAnsiTheme="majorHAnsi" w:cstheme="majorHAnsi"/>
          <w:color w:val="000000"/>
          <w:rPrChange w:id="4328" w:author="MinhHieu" w:date="2024-12-20T09:50:00Z">
            <w:rPr>
              <w:rFonts w:ascii="Cambria" w:eastAsia="Cambria" w:hAnsi="Cambria" w:cs="Cambria"/>
              <w:color w:val="000000"/>
            </w:rPr>
          </w:rPrChange>
        </w:rPr>
        <w:t xml:space="preserve">i </w:t>
      </w:r>
      <w:r w:rsidRPr="006869FF">
        <w:rPr>
          <w:rFonts w:asciiTheme="majorHAnsi" w:eastAsia="Cambria" w:hAnsiTheme="majorHAnsi" w:cstheme="majorHAnsi"/>
          <w:color w:val="000000"/>
          <w:rPrChange w:id="4329" w:author="MinhHieu" w:date="2024-12-20T09:50:00Z">
            <w:rPr>
              <w:rFonts w:ascii="Cambria" w:eastAsia="Cambria" w:hAnsi="Cambria" w:cs="Cambria"/>
              <w:color w:val="000000"/>
            </w:rPr>
          </w:rPrChange>
        </w:rPr>
        <w:t>mã ngu</w:t>
      </w:r>
      <w:r w:rsidRPr="006869FF">
        <w:rPr>
          <w:rFonts w:asciiTheme="majorHAnsi" w:eastAsia="Cambria" w:hAnsiTheme="majorHAnsi" w:cstheme="majorHAnsi"/>
          <w:color w:val="000000"/>
          <w:rPrChange w:id="4330" w:author="MinhHieu" w:date="2024-12-20T09:50:00Z">
            <w:rPr>
              <w:rFonts w:ascii="Cambria" w:eastAsia="Cambria" w:hAnsi="Cambria" w:cs="Cambria"/>
              <w:color w:val="000000"/>
            </w:rPr>
          </w:rPrChange>
        </w:rPr>
        <w:t>ồ</w:t>
      </w:r>
      <w:r w:rsidRPr="006869FF">
        <w:rPr>
          <w:rFonts w:asciiTheme="majorHAnsi" w:eastAsia="Cambria" w:hAnsiTheme="majorHAnsi" w:cstheme="majorHAnsi"/>
          <w:color w:val="000000"/>
          <w:rPrChange w:id="4331" w:author="MinhHieu" w:date="2024-12-20T09:50:00Z">
            <w:rPr>
              <w:rFonts w:ascii="Cambria" w:eastAsia="Cambria" w:hAnsi="Cambria" w:cs="Cambria"/>
              <w:color w:val="000000"/>
            </w:rPr>
          </w:rPrChange>
        </w:rPr>
        <w:t>n.</w:t>
      </w:r>
    </w:p>
    <w:p w14:paraId="7F48E85B" w14:textId="77777777" w:rsidR="00A27D53" w:rsidRPr="006869FF" w:rsidRDefault="00D33BC1">
      <w:pPr>
        <w:numPr>
          <w:ilvl w:val="0"/>
          <w:numId w:val="17"/>
        </w:numPr>
        <w:pBdr>
          <w:top w:val="nil"/>
          <w:left w:val="nil"/>
          <w:bottom w:val="nil"/>
          <w:right w:val="nil"/>
          <w:between w:val="nil"/>
        </w:pBdr>
        <w:tabs>
          <w:tab w:val="left" w:pos="543"/>
        </w:tabs>
        <w:spacing w:before="149" w:line="360" w:lineRule="auto"/>
        <w:ind w:left="993" w:right="0" w:hanging="348"/>
        <w:rPr>
          <w:rFonts w:asciiTheme="majorHAnsi" w:eastAsia="Cambria" w:hAnsiTheme="majorHAnsi" w:cstheme="majorHAnsi"/>
          <w:color w:val="000000"/>
          <w:rPrChange w:id="4332" w:author="MinhHieu" w:date="2024-12-20T09:50:00Z">
            <w:rPr>
              <w:rFonts w:ascii="Cambria" w:eastAsia="Cambria" w:hAnsi="Cambria" w:cs="Cambria"/>
              <w:color w:val="000000"/>
            </w:rPr>
          </w:rPrChange>
        </w:rPr>
      </w:pPr>
      <w:r w:rsidRPr="006869FF">
        <w:rPr>
          <w:rFonts w:asciiTheme="majorHAnsi" w:eastAsia="Cambria" w:hAnsiTheme="majorHAnsi" w:cstheme="majorHAnsi"/>
          <w:color w:val="000000"/>
          <w:rPrChange w:id="4333" w:author="MinhHieu" w:date="2024-12-20T09:50:00Z">
            <w:rPr>
              <w:rFonts w:ascii="Cambria" w:eastAsia="Cambria" w:hAnsi="Cambria" w:cs="Cambria"/>
              <w:color w:val="000000"/>
            </w:rPr>
          </w:rPrChange>
        </w:rPr>
        <w:t>Environment Variables: Spring Boot h</w:t>
      </w:r>
      <w:r w:rsidRPr="006869FF">
        <w:rPr>
          <w:rFonts w:asciiTheme="majorHAnsi" w:eastAsia="Cambria" w:hAnsiTheme="majorHAnsi" w:cstheme="majorHAnsi"/>
          <w:color w:val="000000"/>
          <w:rPrChange w:id="4334" w:author="MinhHieu" w:date="2024-12-20T09:50:00Z">
            <w:rPr>
              <w:rFonts w:ascii="Cambria" w:eastAsia="Cambria" w:hAnsi="Cambria" w:cs="Cambria"/>
              <w:color w:val="000000"/>
            </w:rPr>
          </w:rPrChange>
        </w:rPr>
        <w:t>ỗ</w:t>
      </w:r>
      <w:r w:rsidRPr="006869FF">
        <w:rPr>
          <w:rFonts w:asciiTheme="majorHAnsi" w:eastAsia="Cambria" w:hAnsiTheme="majorHAnsi" w:cstheme="majorHAnsi"/>
          <w:color w:val="000000"/>
          <w:rPrChange w:id="4335" w:author="MinhHieu" w:date="2024-12-20T09:50:00Z">
            <w:rPr>
              <w:rFonts w:ascii="Cambria" w:eastAsia="Cambria" w:hAnsi="Cambria" w:cs="Cambria"/>
              <w:color w:val="000000"/>
            </w:rPr>
          </w:rPrChange>
        </w:rPr>
        <w:t xml:space="preserve"> tr</w:t>
      </w:r>
      <w:r w:rsidRPr="006869FF">
        <w:rPr>
          <w:rFonts w:asciiTheme="majorHAnsi" w:eastAsia="Cambria" w:hAnsiTheme="majorHAnsi" w:cstheme="majorHAnsi"/>
          <w:color w:val="000000"/>
          <w:rPrChange w:id="4336" w:author="MinhHieu" w:date="2024-12-20T09:50:00Z">
            <w:rPr>
              <w:rFonts w:ascii="Cambria" w:eastAsia="Cambria" w:hAnsi="Cambria" w:cs="Cambria"/>
              <w:color w:val="000000"/>
            </w:rPr>
          </w:rPrChange>
        </w:rPr>
        <w:t>ợ</w:t>
      </w:r>
      <w:r w:rsidRPr="006869FF">
        <w:rPr>
          <w:rFonts w:asciiTheme="majorHAnsi" w:eastAsia="Cambria" w:hAnsiTheme="majorHAnsi" w:cstheme="majorHAnsi"/>
          <w:color w:val="000000"/>
          <w:rPrChange w:id="4337" w:author="MinhHieu" w:date="2024-12-20T09:50:00Z">
            <w:rPr>
              <w:rFonts w:ascii="Cambria" w:eastAsia="Cambria" w:hAnsi="Cambria" w:cs="Cambria"/>
              <w:color w:val="000000"/>
            </w:rPr>
          </w:rPrChange>
        </w:rPr>
        <w:t xml:space="preserve"> c</w:t>
      </w:r>
      <w:r w:rsidRPr="006869FF">
        <w:rPr>
          <w:rFonts w:asciiTheme="majorHAnsi" w:eastAsia="Cambria" w:hAnsiTheme="majorHAnsi" w:cstheme="majorHAnsi"/>
          <w:color w:val="000000"/>
          <w:rPrChange w:id="4338" w:author="MinhHieu" w:date="2024-12-20T09:50:00Z">
            <w:rPr>
              <w:rFonts w:ascii="Cambria" w:eastAsia="Cambria" w:hAnsi="Cambria" w:cs="Cambria"/>
              <w:color w:val="000000"/>
            </w:rPr>
          </w:rPrChange>
        </w:rPr>
        <w:t>ấ</w:t>
      </w:r>
      <w:r w:rsidRPr="006869FF">
        <w:rPr>
          <w:rFonts w:asciiTheme="majorHAnsi" w:eastAsia="Cambria" w:hAnsiTheme="majorHAnsi" w:cstheme="majorHAnsi"/>
          <w:color w:val="000000"/>
          <w:rPrChange w:id="4339" w:author="MinhHieu" w:date="2024-12-20T09:50:00Z">
            <w:rPr>
              <w:rFonts w:ascii="Cambria" w:eastAsia="Cambria" w:hAnsi="Cambria" w:cs="Cambria"/>
              <w:color w:val="000000"/>
            </w:rPr>
          </w:rPrChange>
        </w:rPr>
        <w:t>u hình b</w:t>
      </w:r>
      <w:r w:rsidRPr="006869FF">
        <w:rPr>
          <w:rFonts w:asciiTheme="majorHAnsi" w:eastAsia="Cambria" w:hAnsiTheme="majorHAnsi" w:cstheme="majorHAnsi"/>
          <w:color w:val="000000"/>
          <w:rPrChange w:id="4340" w:author="MinhHieu" w:date="2024-12-20T09:50:00Z">
            <w:rPr>
              <w:rFonts w:ascii="Cambria" w:eastAsia="Cambria" w:hAnsi="Cambria" w:cs="Cambria"/>
              <w:color w:val="000000"/>
            </w:rPr>
          </w:rPrChange>
        </w:rPr>
        <w:t>ằ</w:t>
      </w:r>
      <w:r w:rsidRPr="006869FF">
        <w:rPr>
          <w:rFonts w:asciiTheme="majorHAnsi" w:eastAsia="Cambria" w:hAnsiTheme="majorHAnsi" w:cstheme="majorHAnsi"/>
          <w:color w:val="000000"/>
          <w:rPrChange w:id="4341" w:author="MinhHieu" w:date="2024-12-20T09:50:00Z">
            <w:rPr>
              <w:rFonts w:ascii="Cambria" w:eastAsia="Cambria" w:hAnsi="Cambria" w:cs="Cambria"/>
              <w:color w:val="000000"/>
            </w:rPr>
          </w:rPrChange>
        </w:rPr>
        <w:t>ng bi</w:t>
      </w:r>
      <w:r w:rsidRPr="006869FF">
        <w:rPr>
          <w:rFonts w:asciiTheme="majorHAnsi" w:eastAsia="Cambria" w:hAnsiTheme="majorHAnsi" w:cstheme="majorHAnsi"/>
          <w:color w:val="000000"/>
          <w:rPrChange w:id="4342" w:author="MinhHieu" w:date="2024-12-20T09:50:00Z">
            <w:rPr>
              <w:rFonts w:ascii="Cambria" w:eastAsia="Cambria" w:hAnsi="Cambria" w:cs="Cambria"/>
              <w:color w:val="000000"/>
            </w:rPr>
          </w:rPrChange>
        </w:rPr>
        <w:t>ế</w:t>
      </w:r>
      <w:r w:rsidRPr="006869FF">
        <w:rPr>
          <w:rFonts w:asciiTheme="majorHAnsi" w:eastAsia="Cambria" w:hAnsiTheme="majorHAnsi" w:cstheme="majorHAnsi"/>
          <w:color w:val="000000"/>
          <w:rPrChange w:id="4343" w:author="MinhHieu" w:date="2024-12-20T09:50:00Z">
            <w:rPr>
              <w:rFonts w:ascii="Cambria" w:eastAsia="Cambria" w:hAnsi="Cambria" w:cs="Cambria"/>
              <w:color w:val="000000"/>
            </w:rPr>
          </w:rPrChange>
        </w:rPr>
        <w:t>n môi trư</w:t>
      </w:r>
      <w:r w:rsidRPr="006869FF">
        <w:rPr>
          <w:rFonts w:asciiTheme="majorHAnsi" w:eastAsia="Cambria" w:hAnsiTheme="majorHAnsi" w:cstheme="majorHAnsi"/>
          <w:color w:val="000000"/>
          <w:rPrChange w:id="4344" w:author="MinhHieu" w:date="2024-12-20T09:50:00Z">
            <w:rPr>
              <w:rFonts w:ascii="Cambria" w:eastAsia="Cambria" w:hAnsi="Cambria" w:cs="Cambria"/>
              <w:color w:val="000000"/>
            </w:rPr>
          </w:rPrChange>
        </w:rPr>
        <w:t>ờ</w:t>
      </w:r>
      <w:r w:rsidRPr="006869FF">
        <w:rPr>
          <w:rFonts w:asciiTheme="majorHAnsi" w:eastAsia="Cambria" w:hAnsiTheme="majorHAnsi" w:cstheme="majorHAnsi"/>
          <w:color w:val="000000"/>
          <w:rPrChange w:id="4345" w:author="MinhHieu" w:date="2024-12-20T09:50:00Z">
            <w:rPr>
              <w:rFonts w:ascii="Cambria" w:eastAsia="Cambria" w:hAnsi="Cambria" w:cs="Cambria"/>
              <w:color w:val="000000"/>
            </w:rPr>
          </w:rPrChange>
        </w:rPr>
        <w:t>ng, cho phép b</w:t>
      </w:r>
      <w:r w:rsidRPr="006869FF">
        <w:rPr>
          <w:rFonts w:asciiTheme="majorHAnsi" w:eastAsia="Cambria" w:hAnsiTheme="majorHAnsi" w:cstheme="majorHAnsi"/>
          <w:color w:val="000000"/>
          <w:rPrChange w:id="4346" w:author="MinhHieu" w:date="2024-12-20T09:50:00Z">
            <w:rPr>
              <w:rFonts w:ascii="Cambria" w:eastAsia="Cambria" w:hAnsi="Cambria" w:cs="Cambria"/>
              <w:color w:val="000000"/>
            </w:rPr>
          </w:rPrChange>
        </w:rPr>
        <w:t>ạ</w:t>
      </w:r>
      <w:r w:rsidRPr="006869FF">
        <w:rPr>
          <w:rFonts w:asciiTheme="majorHAnsi" w:eastAsia="Cambria" w:hAnsiTheme="majorHAnsi" w:cstheme="majorHAnsi"/>
          <w:color w:val="000000"/>
          <w:rPrChange w:id="4347" w:author="MinhHieu" w:date="2024-12-20T09:50:00Z">
            <w:rPr>
              <w:rFonts w:ascii="Cambria" w:eastAsia="Cambria" w:hAnsi="Cambria" w:cs="Cambria"/>
              <w:color w:val="000000"/>
            </w:rPr>
          </w:rPrChange>
        </w:rPr>
        <w:t>n đi</w:t>
      </w:r>
      <w:r w:rsidRPr="006869FF">
        <w:rPr>
          <w:rFonts w:asciiTheme="majorHAnsi" w:eastAsia="Cambria" w:hAnsiTheme="majorHAnsi" w:cstheme="majorHAnsi"/>
          <w:color w:val="000000"/>
          <w:rPrChange w:id="4348" w:author="MinhHieu" w:date="2024-12-20T09:50:00Z">
            <w:rPr>
              <w:rFonts w:ascii="Cambria" w:eastAsia="Cambria" w:hAnsi="Cambria" w:cs="Cambria"/>
              <w:color w:val="000000"/>
            </w:rPr>
          </w:rPrChange>
        </w:rPr>
        <w:t>ề</w:t>
      </w:r>
      <w:r w:rsidRPr="006869FF">
        <w:rPr>
          <w:rFonts w:asciiTheme="majorHAnsi" w:eastAsia="Cambria" w:hAnsiTheme="majorHAnsi" w:cstheme="majorHAnsi"/>
          <w:color w:val="000000"/>
          <w:rPrChange w:id="4349" w:author="MinhHieu" w:date="2024-12-20T09:50:00Z">
            <w:rPr>
              <w:rFonts w:ascii="Cambria" w:eastAsia="Cambria" w:hAnsi="Cambria" w:cs="Cambria"/>
              <w:color w:val="000000"/>
            </w:rPr>
          </w:rPrChange>
        </w:rPr>
        <w:t>u ch</w:t>
      </w:r>
      <w:r w:rsidRPr="006869FF">
        <w:rPr>
          <w:rFonts w:asciiTheme="majorHAnsi" w:eastAsia="Cambria" w:hAnsiTheme="majorHAnsi" w:cstheme="majorHAnsi"/>
          <w:color w:val="000000"/>
          <w:rPrChange w:id="4350" w:author="MinhHieu" w:date="2024-12-20T09:50:00Z">
            <w:rPr>
              <w:rFonts w:ascii="Cambria" w:eastAsia="Cambria" w:hAnsi="Cambria" w:cs="Cambria"/>
              <w:color w:val="000000"/>
            </w:rPr>
          </w:rPrChange>
        </w:rPr>
        <w:t>ỉ</w:t>
      </w:r>
      <w:r w:rsidRPr="006869FF">
        <w:rPr>
          <w:rFonts w:asciiTheme="majorHAnsi" w:eastAsia="Cambria" w:hAnsiTheme="majorHAnsi" w:cstheme="majorHAnsi"/>
          <w:color w:val="000000"/>
          <w:rPrChange w:id="4351" w:author="MinhHieu" w:date="2024-12-20T09:50:00Z">
            <w:rPr>
              <w:rFonts w:ascii="Cambria" w:eastAsia="Cambria" w:hAnsi="Cambria" w:cs="Cambria"/>
              <w:color w:val="000000"/>
            </w:rPr>
          </w:rPrChange>
        </w:rPr>
        <w:t xml:space="preserve">nh </w:t>
      </w:r>
      <w:r w:rsidRPr="006869FF">
        <w:rPr>
          <w:rFonts w:asciiTheme="majorHAnsi" w:eastAsia="Cambria" w:hAnsiTheme="majorHAnsi" w:cstheme="majorHAnsi"/>
          <w:color w:val="000000"/>
          <w:rPrChange w:id="4352" w:author="MinhHieu" w:date="2024-12-20T09:50:00Z">
            <w:rPr>
              <w:rFonts w:ascii="Cambria" w:eastAsia="Cambria" w:hAnsi="Cambria" w:cs="Cambria"/>
              <w:color w:val="000000"/>
            </w:rPr>
          </w:rPrChange>
        </w:rPr>
        <w:t>ứ</w:t>
      </w:r>
      <w:r w:rsidRPr="006869FF">
        <w:rPr>
          <w:rFonts w:asciiTheme="majorHAnsi" w:eastAsia="Cambria" w:hAnsiTheme="majorHAnsi" w:cstheme="majorHAnsi"/>
          <w:color w:val="000000"/>
          <w:rPrChange w:id="4353" w:author="MinhHieu" w:date="2024-12-20T09:50:00Z">
            <w:rPr>
              <w:rFonts w:ascii="Cambria" w:eastAsia="Cambria" w:hAnsi="Cambria" w:cs="Cambria"/>
              <w:color w:val="000000"/>
            </w:rPr>
          </w:rPrChange>
        </w:rPr>
        <w:t>ng d</w:t>
      </w:r>
      <w:r w:rsidRPr="006869FF">
        <w:rPr>
          <w:rFonts w:asciiTheme="majorHAnsi" w:eastAsia="Cambria" w:hAnsiTheme="majorHAnsi" w:cstheme="majorHAnsi"/>
          <w:color w:val="000000"/>
          <w:rPrChange w:id="4354" w:author="MinhHieu" w:date="2024-12-20T09:50:00Z">
            <w:rPr>
              <w:rFonts w:ascii="Cambria" w:eastAsia="Cambria" w:hAnsi="Cambria" w:cs="Cambria"/>
              <w:color w:val="000000"/>
            </w:rPr>
          </w:rPrChange>
        </w:rPr>
        <w:t>ụ</w:t>
      </w:r>
      <w:r w:rsidRPr="006869FF">
        <w:rPr>
          <w:rFonts w:asciiTheme="majorHAnsi" w:eastAsia="Cambria" w:hAnsiTheme="majorHAnsi" w:cstheme="majorHAnsi"/>
          <w:color w:val="000000"/>
          <w:rPrChange w:id="4355" w:author="MinhHieu" w:date="2024-12-20T09:50:00Z">
            <w:rPr>
              <w:rFonts w:ascii="Cambria" w:eastAsia="Cambria" w:hAnsi="Cambria" w:cs="Cambria"/>
              <w:color w:val="000000"/>
            </w:rPr>
          </w:rPrChange>
        </w:rPr>
        <w:t>ng m</w:t>
      </w:r>
      <w:r w:rsidRPr="006869FF">
        <w:rPr>
          <w:rFonts w:asciiTheme="majorHAnsi" w:eastAsia="Cambria" w:hAnsiTheme="majorHAnsi" w:cstheme="majorHAnsi"/>
          <w:color w:val="000000"/>
          <w:rPrChange w:id="4356" w:author="MinhHieu" w:date="2024-12-20T09:50:00Z">
            <w:rPr>
              <w:rFonts w:ascii="Cambria" w:eastAsia="Cambria" w:hAnsi="Cambria" w:cs="Cambria"/>
              <w:color w:val="000000"/>
            </w:rPr>
          </w:rPrChange>
        </w:rPr>
        <w:t>ộ</w:t>
      </w:r>
      <w:r w:rsidRPr="006869FF">
        <w:rPr>
          <w:rFonts w:asciiTheme="majorHAnsi" w:eastAsia="Cambria" w:hAnsiTheme="majorHAnsi" w:cstheme="majorHAnsi"/>
          <w:color w:val="000000"/>
          <w:rPrChange w:id="4357" w:author="MinhHieu" w:date="2024-12-20T09:50:00Z">
            <w:rPr>
              <w:rFonts w:ascii="Cambria" w:eastAsia="Cambria" w:hAnsi="Cambria" w:cs="Cambria"/>
              <w:color w:val="000000"/>
            </w:rPr>
          </w:rPrChange>
        </w:rPr>
        <w:t>t cách d</w:t>
      </w:r>
      <w:r w:rsidRPr="006869FF">
        <w:rPr>
          <w:rFonts w:asciiTheme="majorHAnsi" w:eastAsia="Cambria" w:hAnsiTheme="majorHAnsi" w:cstheme="majorHAnsi"/>
          <w:color w:val="000000"/>
          <w:rPrChange w:id="4358" w:author="MinhHieu" w:date="2024-12-20T09:50:00Z">
            <w:rPr>
              <w:rFonts w:ascii="Cambria" w:eastAsia="Cambria" w:hAnsi="Cambria" w:cs="Cambria"/>
              <w:color w:val="000000"/>
            </w:rPr>
          </w:rPrChange>
        </w:rPr>
        <w:t>ễ</w:t>
      </w:r>
      <w:r w:rsidRPr="006869FF">
        <w:rPr>
          <w:rFonts w:asciiTheme="majorHAnsi" w:eastAsia="Cambria" w:hAnsiTheme="majorHAnsi" w:cstheme="majorHAnsi"/>
          <w:color w:val="000000"/>
          <w:rPrChange w:id="4359" w:author="MinhHieu" w:date="2024-12-20T09:50:00Z">
            <w:rPr>
              <w:rFonts w:ascii="Cambria" w:eastAsia="Cambria" w:hAnsi="Cambria" w:cs="Cambria"/>
              <w:color w:val="000000"/>
            </w:rPr>
          </w:rPrChange>
        </w:rPr>
        <w:t xml:space="preserve"> dàng mà không c</w:t>
      </w:r>
      <w:r w:rsidRPr="006869FF">
        <w:rPr>
          <w:rFonts w:asciiTheme="majorHAnsi" w:eastAsia="Cambria" w:hAnsiTheme="majorHAnsi" w:cstheme="majorHAnsi"/>
          <w:color w:val="000000"/>
          <w:rPrChange w:id="4360" w:author="MinhHieu" w:date="2024-12-20T09:50:00Z">
            <w:rPr>
              <w:rFonts w:ascii="Cambria" w:eastAsia="Cambria" w:hAnsi="Cambria" w:cs="Cambria"/>
              <w:color w:val="000000"/>
            </w:rPr>
          </w:rPrChange>
        </w:rPr>
        <w:t>ầ</w:t>
      </w:r>
      <w:r w:rsidRPr="006869FF">
        <w:rPr>
          <w:rFonts w:asciiTheme="majorHAnsi" w:eastAsia="Cambria" w:hAnsiTheme="majorHAnsi" w:cstheme="majorHAnsi"/>
          <w:color w:val="000000"/>
          <w:rPrChange w:id="4361" w:author="MinhHieu" w:date="2024-12-20T09:50:00Z">
            <w:rPr>
              <w:rFonts w:ascii="Cambria" w:eastAsia="Cambria" w:hAnsi="Cambria" w:cs="Cambria"/>
              <w:color w:val="000000"/>
            </w:rPr>
          </w:rPrChange>
        </w:rPr>
        <w:t>n ph</w:t>
      </w:r>
      <w:r w:rsidRPr="006869FF">
        <w:rPr>
          <w:rFonts w:asciiTheme="majorHAnsi" w:eastAsia="Cambria" w:hAnsiTheme="majorHAnsi" w:cstheme="majorHAnsi"/>
          <w:color w:val="000000"/>
          <w:rPrChange w:id="4362" w:author="MinhHieu" w:date="2024-12-20T09:50:00Z">
            <w:rPr>
              <w:rFonts w:ascii="Cambria" w:eastAsia="Cambria" w:hAnsi="Cambria" w:cs="Cambria"/>
              <w:color w:val="000000"/>
            </w:rPr>
          </w:rPrChange>
        </w:rPr>
        <w:t>ả</w:t>
      </w:r>
      <w:r w:rsidRPr="006869FF">
        <w:rPr>
          <w:rFonts w:asciiTheme="majorHAnsi" w:eastAsia="Cambria" w:hAnsiTheme="majorHAnsi" w:cstheme="majorHAnsi"/>
          <w:color w:val="000000"/>
          <w:rPrChange w:id="4363" w:author="MinhHieu" w:date="2024-12-20T09:50:00Z">
            <w:rPr>
              <w:rFonts w:ascii="Cambria" w:eastAsia="Cambria" w:hAnsi="Cambria" w:cs="Cambria"/>
              <w:color w:val="000000"/>
            </w:rPr>
          </w:rPrChange>
        </w:rPr>
        <w:t>i s</w:t>
      </w:r>
      <w:r w:rsidRPr="006869FF">
        <w:rPr>
          <w:rFonts w:asciiTheme="majorHAnsi" w:eastAsia="Cambria" w:hAnsiTheme="majorHAnsi" w:cstheme="majorHAnsi"/>
          <w:color w:val="000000"/>
          <w:rPrChange w:id="4364" w:author="MinhHieu" w:date="2024-12-20T09:50:00Z">
            <w:rPr>
              <w:rFonts w:ascii="Cambria" w:eastAsia="Cambria" w:hAnsi="Cambria" w:cs="Cambria"/>
              <w:color w:val="000000"/>
            </w:rPr>
          </w:rPrChange>
        </w:rPr>
        <w:t>ử</w:t>
      </w:r>
      <w:r w:rsidRPr="006869FF">
        <w:rPr>
          <w:rFonts w:asciiTheme="majorHAnsi" w:eastAsia="Cambria" w:hAnsiTheme="majorHAnsi" w:cstheme="majorHAnsi"/>
          <w:color w:val="000000"/>
          <w:rPrChange w:id="4365" w:author="MinhHieu" w:date="2024-12-20T09:50:00Z">
            <w:rPr>
              <w:rFonts w:ascii="Cambria" w:eastAsia="Cambria" w:hAnsi="Cambria" w:cs="Cambria"/>
              <w:color w:val="000000"/>
            </w:rPr>
          </w:rPrChange>
        </w:rPr>
        <w:t>a đ</w:t>
      </w:r>
      <w:r w:rsidRPr="006869FF">
        <w:rPr>
          <w:rFonts w:asciiTheme="majorHAnsi" w:eastAsia="Cambria" w:hAnsiTheme="majorHAnsi" w:cstheme="majorHAnsi"/>
          <w:color w:val="000000"/>
          <w:rPrChange w:id="4366" w:author="MinhHieu" w:date="2024-12-20T09:50:00Z">
            <w:rPr>
              <w:rFonts w:ascii="Cambria" w:eastAsia="Cambria" w:hAnsi="Cambria" w:cs="Cambria"/>
              <w:color w:val="000000"/>
            </w:rPr>
          </w:rPrChange>
        </w:rPr>
        <w:t>ổ</w:t>
      </w:r>
      <w:r w:rsidRPr="006869FF">
        <w:rPr>
          <w:rFonts w:asciiTheme="majorHAnsi" w:eastAsia="Cambria" w:hAnsiTheme="majorHAnsi" w:cstheme="majorHAnsi"/>
          <w:color w:val="000000"/>
          <w:rPrChange w:id="4367" w:author="MinhHieu" w:date="2024-12-20T09:50:00Z">
            <w:rPr>
              <w:rFonts w:ascii="Cambria" w:eastAsia="Cambria" w:hAnsi="Cambria" w:cs="Cambria"/>
              <w:color w:val="000000"/>
            </w:rPr>
          </w:rPrChange>
        </w:rPr>
        <w:t>i t</w:t>
      </w:r>
      <w:r w:rsidRPr="006869FF">
        <w:rPr>
          <w:rFonts w:asciiTheme="majorHAnsi" w:eastAsia="Cambria" w:hAnsiTheme="majorHAnsi" w:cstheme="majorHAnsi"/>
          <w:color w:val="000000"/>
          <w:rPrChange w:id="4368" w:author="MinhHieu" w:date="2024-12-20T09:50:00Z">
            <w:rPr>
              <w:rFonts w:ascii="Cambria" w:eastAsia="Cambria" w:hAnsi="Cambria" w:cs="Cambria"/>
              <w:color w:val="000000"/>
            </w:rPr>
          </w:rPrChange>
        </w:rPr>
        <w:t>ậ</w:t>
      </w:r>
      <w:r w:rsidRPr="006869FF">
        <w:rPr>
          <w:rFonts w:asciiTheme="majorHAnsi" w:eastAsia="Cambria" w:hAnsiTheme="majorHAnsi" w:cstheme="majorHAnsi"/>
          <w:color w:val="000000"/>
          <w:rPrChange w:id="4369" w:author="MinhHieu" w:date="2024-12-20T09:50:00Z">
            <w:rPr>
              <w:rFonts w:ascii="Cambria" w:eastAsia="Cambria" w:hAnsi="Cambria" w:cs="Cambria"/>
              <w:color w:val="000000"/>
            </w:rPr>
          </w:rPrChange>
        </w:rPr>
        <w:t>p tin c</w:t>
      </w:r>
      <w:r w:rsidRPr="006869FF">
        <w:rPr>
          <w:rFonts w:asciiTheme="majorHAnsi" w:eastAsia="Cambria" w:hAnsiTheme="majorHAnsi" w:cstheme="majorHAnsi"/>
          <w:color w:val="000000"/>
          <w:rPrChange w:id="4370" w:author="MinhHieu" w:date="2024-12-20T09:50:00Z">
            <w:rPr>
              <w:rFonts w:ascii="Cambria" w:eastAsia="Cambria" w:hAnsi="Cambria" w:cs="Cambria"/>
              <w:color w:val="000000"/>
            </w:rPr>
          </w:rPrChange>
        </w:rPr>
        <w:t>ấ</w:t>
      </w:r>
      <w:r w:rsidRPr="006869FF">
        <w:rPr>
          <w:rFonts w:asciiTheme="majorHAnsi" w:eastAsia="Cambria" w:hAnsiTheme="majorHAnsi" w:cstheme="majorHAnsi"/>
          <w:color w:val="000000"/>
          <w:rPrChange w:id="4371" w:author="MinhHieu" w:date="2024-12-20T09:50:00Z">
            <w:rPr>
              <w:rFonts w:ascii="Cambria" w:eastAsia="Cambria" w:hAnsi="Cambria" w:cs="Cambria"/>
              <w:color w:val="000000"/>
            </w:rPr>
          </w:rPrChange>
        </w:rPr>
        <w:t>u hình.</w:t>
      </w:r>
    </w:p>
    <w:p w14:paraId="2B06E352" w14:textId="77777777" w:rsidR="00A27D53" w:rsidRPr="006869FF" w:rsidRDefault="00D33BC1">
      <w:pPr>
        <w:numPr>
          <w:ilvl w:val="0"/>
          <w:numId w:val="15"/>
        </w:numPr>
        <w:pBdr>
          <w:top w:val="nil"/>
          <w:left w:val="nil"/>
          <w:bottom w:val="nil"/>
          <w:right w:val="nil"/>
          <w:between w:val="nil"/>
        </w:pBdr>
        <w:tabs>
          <w:tab w:val="left" w:pos="543"/>
        </w:tabs>
        <w:spacing w:before="149" w:line="360" w:lineRule="auto"/>
        <w:ind w:right="0"/>
        <w:rPr>
          <w:rFonts w:asciiTheme="majorHAnsi" w:eastAsia="Cambria" w:hAnsiTheme="majorHAnsi" w:cstheme="majorHAnsi"/>
          <w:color w:val="000000"/>
          <w:rPrChange w:id="4372" w:author="MinhHieu" w:date="2024-12-20T09:50:00Z">
            <w:rPr>
              <w:rFonts w:ascii="Cambria" w:eastAsia="Cambria" w:hAnsi="Cambria" w:cs="Cambria"/>
              <w:color w:val="000000"/>
            </w:rPr>
          </w:rPrChange>
        </w:rPr>
      </w:pPr>
      <w:r w:rsidRPr="006869FF">
        <w:rPr>
          <w:rFonts w:asciiTheme="majorHAnsi" w:eastAsia="Cambria" w:hAnsiTheme="majorHAnsi" w:cstheme="majorHAnsi"/>
          <w:color w:val="000000"/>
          <w:rPrChange w:id="4373" w:author="MinhHieu" w:date="2024-12-20T09:50:00Z">
            <w:rPr>
              <w:rFonts w:ascii="Cambria" w:eastAsia="Cambria" w:hAnsi="Cambria" w:cs="Cambria"/>
              <w:color w:val="000000"/>
            </w:rPr>
          </w:rPrChange>
        </w:rPr>
        <w:t>Profiles:</w:t>
      </w:r>
    </w:p>
    <w:p w14:paraId="424B88CC" w14:textId="77777777" w:rsidR="00A27D53" w:rsidRPr="006869FF" w:rsidRDefault="00D33BC1">
      <w:pPr>
        <w:pBdr>
          <w:top w:val="nil"/>
          <w:left w:val="nil"/>
          <w:bottom w:val="nil"/>
          <w:right w:val="nil"/>
          <w:between w:val="nil"/>
        </w:pBdr>
        <w:tabs>
          <w:tab w:val="left" w:pos="543"/>
        </w:tabs>
        <w:spacing w:before="149" w:line="360" w:lineRule="auto"/>
        <w:ind w:left="720" w:right="0" w:firstLine="0"/>
        <w:rPr>
          <w:rFonts w:asciiTheme="majorHAnsi" w:eastAsia="Cambria" w:hAnsiTheme="majorHAnsi" w:cstheme="majorHAnsi"/>
          <w:color w:val="000000"/>
          <w:rPrChange w:id="4374" w:author="MinhHieu" w:date="2024-12-20T09:50:00Z">
            <w:rPr>
              <w:rFonts w:ascii="Cambria" w:eastAsia="Cambria" w:hAnsi="Cambria" w:cs="Cambria"/>
              <w:color w:val="000000"/>
            </w:rPr>
          </w:rPrChange>
        </w:rPr>
      </w:pPr>
      <w:r w:rsidRPr="006869FF">
        <w:rPr>
          <w:rFonts w:asciiTheme="majorHAnsi" w:eastAsia="Cambria" w:hAnsiTheme="majorHAnsi" w:cstheme="majorHAnsi"/>
          <w:color w:val="000000"/>
          <w:rPrChange w:id="4375" w:author="MinhHieu" w:date="2024-12-20T09:50:00Z">
            <w:rPr>
              <w:rFonts w:ascii="Cambria" w:eastAsia="Cambria" w:hAnsi="Cambria" w:cs="Cambria"/>
              <w:color w:val="000000"/>
            </w:rPr>
          </w:rPrChange>
        </w:rPr>
        <w:t>Profiles trong Spring Boot cho phép b</w:t>
      </w:r>
      <w:r w:rsidRPr="006869FF">
        <w:rPr>
          <w:rFonts w:asciiTheme="majorHAnsi" w:eastAsia="Cambria" w:hAnsiTheme="majorHAnsi" w:cstheme="majorHAnsi"/>
          <w:color w:val="000000"/>
          <w:rPrChange w:id="4376" w:author="MinhHieu" w:date="2024-12-20T09:50:00Z">
            <w:rPr>
              <w:rFonts w:ascii="Cambria" w:eastAsia="Cambria" w:hAnsi="Cambria" w:cs="Cambria"/>
              <w:color w:val="000000"/>
            </w:rPr>
          </w:rPrChange>
        </w:rPr>
        <w:t>ạ</w:t>
      </w:r>
      <w:r w:rsidRPr="006869FF">
        <w:rPr>
          <w:rFonts w:asciiTheme="majorHAnsi" w:eastAsia="Cambria" w:hAnsiTheme="majorHAnsi" w:cstheme="majorHAnsi"/>
          <w:color w:val="000000"/>
          <w:rPrChange w:id="4377" w:author="MinhHieu" w:date="2024-12-20T09:50:00Z">
            <w:rPr>
              <w:rFonts w:ascii="Cambria" w:eastAsia="Cambria" w:hAnsi="Cambria" w:cs="Cambria"/>
              <w:color w:val="000000"/>
            </w:rPr>
          </w:rPrChange>
        </w:rPr>
        <w:t>n đ</w:t>
      </w:r>
      <w:r w:rsidRPr="006869FF">
        <w:rPr>
          <w:rFonts w:asciiTheme="majorHAnsi" w:eastAsia="Cambria" w:hAnsiTheme="majorHAnsi" w:cstheme="majorHAnsi"/>
          <w:color w:val="000000"/>
          <w:rPrChange w:id="4378" w:author="MinhHieu" w:date="2024-12-20T09:50:00Z">
            <w:rPr>
              <w:rFonts w:ascii="Cambria" w:eastAsia="Cambria" w:hAnsi="Cambria" w:cs="Cambria"/>
              <w:color w:val="000000"/>
            </w:rPr>
          </w:rPrChange>
        </w:rPr>
        <w:t>ị</w:t>
      </w:r>
      <w:r w:rsidRPr="006869FF">
        <w:rPr>
          <w:rFonts w:asciiTheme="majorHAnsi" w:eastAsia="Cambria" w:hAnsiTheme="majorHAnsi" w:cstheme="majorHAnsi"/>
          <w:color w:val="000000"/>
          <w:rPrChange w:id="4379" w:author="MinhHieu" w:date="2024-12-20T09:50:00Z">
            <w:rPr>
              <w:rFonts w:ascii="Cambria" w:eastAsia="Cambria" w:hAnsi="Cambria" w:cs="Cambria"/>
              <w:color w:val="000000"/>
            </w:rPr>
          </w:rPrChange>
        </w:rPr>
        <w:t>nh nghĩa và qu</w:t>
      </w:r>
      <w:r w:rsidRPr="006869FF">
        <w:rPr>
          <w:rFonts w:asciiTheme="majorHAnsi" w:eastAsia="Cambria" w:hAnsiTheme="majorHAnsi" w:cstheme="majorHAnsi"/>
          <w:color w:val="000000"/>
          <w:rPrChange w:id="4380" w:author="MinhHieu" w:date="2024-12-20T09:50:00Z">
            <w:rPr>
              <w:rFonts w:ascii="Cambria" w:eastAsia="Cambria" w:hAnsi="Cambria" w:cs="Cambria"/>
              <w:color w:val="000000"/>
            </w:rPr>
          </w:rPrChange>
        </w:rPr>
        <w:t>ả</w:t>
      </w:r>
      <w:r w:rsidRPr="006869FF">
        <w:rPr>
          <w:rFonts w:asciiTheme="majorHAnsi" w:eastAsia="Cambria" w:hAnsiTheme="majorHAnsi" w:cstheme="majorHAnsi"/>
          <w:color w:val="000000"/>
          <w:rPrChange w:id="4381" w:author="MinhHieu" w:date="2024-12-20T09:50:00Z">
            <w:rPr>
              <w:rFonts w:ascii="Cambria" w:eastAsia="Cambria" w:hAnsi="Cambria" w:cs="Cambria"/>
              <w:color w:val="000000"/>
            </w:rPr>
          </w:rPrChange>
        </w:rPr>
        <w:t>n lý c</w:t>
      </w:r>
      <w:r w:rsidRPr="006869FF">
        <w:rPr>
          <w:rFonts w:asciiTheme="majorHAnsi" w:eastAsia="Cambria" w:hAnsiTheme="majorHAnsi" w:cstheme="majorHAnsi"/>
          <w:color w:val="000000"/>
          <w:rPrChange w:id="4382" w:author="MinhHieu" w:date="2024-12-20T09:50:00Z">
            <w:rPr>
              <w:rFonts w:ascii="Cambria" w:eastAsia="Cambria" w:hAnsi="Cambria" w:cs="Cambria"/>
              <w:color w:val="000000"/>
            </w:rPr>
          </w:rPrChange>
        </w:rPr>
        <w:t>ấ</w:t>
      </w:r>
      <w:r w:rsidRPr="006869FF">
        <w:rPr>
          <w:rFonts w:asciiTheme="majorHAnsi" w:eastAsia="Cambria" w:hAnsiTheme="majorHAnsi" w:cstheme="majorHAnsi"/>
          <w:color w:val="000000"/>
          <w:rPrChange w:id="4383" w:author="MinhHieu" w:date="2024-12-20T09:50:00Z">
            <w:rPr>
              <w:rFonts w:ascii="Cambria" w:eastAsia="Cambria" w:hAnsi="Cambria" w:cs="Cambria"/>
              <w:color w:val="000000"/>
            </w:rPr>
          </w:rPrChange>
        </w:rPr>
        <w:t xml:space="preserve">u </w:t>
      </w:r>
      <w:r w:rsidRPr="006869FF">
        <w:rPr>
          <w:rFonts w:asciiTheme="majorHAnsi" w:eastAsia="Cambria" w:hAnsiTheme="majorHAnsi" w:cstheme="majorHAnsi"/>
          <w:color w:val="000000"/>
          <w:rPrChange w:id="4384" w:author="MinhHieu" w:date="2024-12-20T09:50:00Z">
            <w:rPr>
              <w:rFonts w:ascii="Cambria" w:eastAsia="Cambria" w:hAnsi="Cambria" w:cs="Cambria"/>
              <w:color w:val="000000"/>
            </w:rPr>
          </w:rPrChange>
        </w:rPr>
        <w:t xml:space="preserve">hình </w:t>
      </w:r>
      <w:r w:rsidRPr="006869FF">
        <w:rPr>
          <w:rFonts w:asciiTheme="majorHAnsi" w:eastAsia="Cambria" w:hAnsiTheme="majorHAnsi" w:cstheme="majorHAnsi"/>
          <w:color w:val="000000"/>
          <w:rPrChange w:id="4385" w:author="MinhHieu" w:date="2024-12-20T09:50:00Z">
            <w:rPr>
              <w:rFonts w:ascii="Cambria" w:eastAsia="Cambria" w:hAnsi="Cambria" w:cs="Cambria"/>
              <w:color w:val="000000"/>
            </w:rPr>
          </w:rPrChange>
        </w:rPr>
        <w:t>ứ</w:t>
      </w:r>
      <w:r w:rsidRPr="006869FF">
        <w:rPr>
          <w:rFonts w:asciiTheme="majorHAnsi" w:eastAsia="Cambria" w:hAnsiTheme="majorHAnsi" w:cstheme="majorHAnsi"/>
          <w:color w:val="000000"/>
          <w:rPrChange w:id="4386" w:author="MinhHieu" w:date="2024-12-20T09:50:00Z">
            <w:rPr>
              <w:rFonts w:ascii="Cambria" w:eastAsia="Cambria" w:hAnsi="Cambria" w:cs="Cambria"/>
              <w:color w:val="000000"/>
            </w:rPr>
          </w:rPrChange>
        </w:rPr>
        <w:t>ng d</w:t>
      </w:r>
      <w:r w:rsidRPr="006869FF">
        <w:rPr>
          <w:rFonts w:asciiTheme="majorHAnsi" w:eastAsia="Cambria" w:hAnsiTheme="majorHAnsi" w:cstheme="majorHAnsi"/>
          <w:color w:val="000000"/>
          <w:rPrChange w:id="4387" w:author="MinhHieu" w:date="2024-12-20T09:50:00Z">
            <w:rPr>
              <w:rFonts w:ascii="Cambria" w:eastAsia="Cambria" w:hAnsi="Cambria" w:cs="Cambria"/>
              <w:color w:val="000000"/>
            </w:rPr>
          </w:rPrChange>
        </w:rPr>
        <w:t>ụ</w:t>
      </w:r>
      <w:r w:rsidRPr="006869FF">
        <w:rPr>
          <w:rFonts w:asciiTheme="majorHAnsi" w:eastAsia="Cambria" w:hAnsiTheme="majorHAnsi" w:cstheme="majorHAnsi"/>
          <w:color w:val="000000"/>
          <w:rPrChange w:id="4388" w:author="MinhHieu" w:date="2024-12-20T09:50:00Z">
            <w:rPr>
              <w:rFonts w:ascii="Cambria" w:eastAsia="Cambria" w:hAnsi="Cambria" w:cs="Cambria"/>
              <w:color w:val="000000"/>
            </w:rPr>
          </w:rPrChange>
        </w:rPr>
        <w:t>ng d</w:t>
      </w:r>
      <w:r w:rsidRPr="006869FF">
        <w:rPr>
          <w:rFonts w:asciiTheme="majorHAnsi" w:eastAsia="Cambria" w:hAnsiTheme="majorHAnsi" w:cstheme="majorHAnsi"/>
          <w:color w:val="000000"/>
          <w:rPrChange w:id="4389" w:author="MinhHieu" w:date="2024-12-20T09:50:00Z">
            <w:rPr>
              <w:rFonts w:ascii="Cambria" w:eastAsia="Cambria" w:hAnsi="Cambria" w:cs="Cambria"/>
              <w:color w:val="000000"/>
            </w:rPr>
          </w:rPrChange>
        </w:rPr>
        <w:t>ự</w:t>
      </w:r>
      <w:r w:rsidRPr="006869FF">
        <w:rPr>
          <w:rFonts w:asciiTheme="majorHAnsi" w:eastAsia="Cambria" w:hAnsiTheme="majorHAnsi" w:cstheme="majorHAnsi"/>
          <w:color w:val="000000"/>
          <w:rPrChange w:id="4390" w:author="MinhHieu" w:date="2024-12-20T09:50:00Z">
            <w:rPr>
              <w:rFonts w:ascii="Cambria" w:eastAsia="Cambria" w:hAnsi="Cambria" w:cs="Cambria"/>
              <w:color w:val="000000"/>
            </w:rPr>
          </w:rPrChange>
        </w:rPr>
        <w:t>a trên các môi trư</w:t>
      </w:r>
      <w:r w:rsidRPr="006869FF">
        <w:rPr>
          <w:rFonts w:asciiTheme="majorHAnsi" w:eastAsia="Cambria" w:hAnsiTheme="majorHAnsi" w:cstheme="majorHAnsi"/>
          <w:color w:val="000000"/>
          <w:rPrChange w:id="4391" w:author="MinhHieu" w:date="2024-12-20T09:50:00Z">
            <w:rPr>
              <w:rFonts w:ascii="Cambria" w:eastAsia="Cambria" w:hAnsi="Cambria" w:cs="Cambria"/>
              <w:color w:val="000000"/>
            </w:rPr>
          </w:rPrChange>
        </w:rPr>
        <w:t>ờ</w:t>
      </w:r>
      <w:r w:rsidRPr="006869FF">
        <w:rPr>
          <w:rFonts w:asciiTheme="majorHAnsi" w:eastAsia="Cambria" w:hAnsiTheme="majorHAnsi" w:cstheme="majorHAnsi"/>
          <w:color w:val="000000"/>
          <w:rPrChange w:id="4392" w:author="MinhHieu" w:date="2024-12-20T09:50:00Z">
            <w:rPr>
              <w:rFonts w:ascii="Cambria" w:eastAsia="Cambria" w:hAnsi="Cambria" w:cs="Cambria"/>
              <w:color w:val="000000"/>
            </w:rPr>
          </w:rPrChange>
        </w:rPr>
        <w:t>ng khác nhau. Ch</w:t>
      </w:r>
      <w:r w:rsidRPr="006869FF">
        <w:rPr>
          <w:rFonts w:asciiTheme="majorHAnsi" w:eastAsia="Cambria" w:hAnsiTheme="majorHAnsi" w:cstheme="majorHAnsi"/>
          <w:color w:val="000000"/>
          <w:rPrChange w:id="4393" w:author="MinhHieu" w:date="2024-12-20T09:50:00Z">
            <w:rPr>
              <w:rFonts w:ascii="Cambria" w:eastAsia="Cambria" w:hAnsi="Cambria" w:cs="Cambria"/>
              <w:color w:val="000000"/>
            </w:rPr>
          </w:rPrChange>
        </w:rPr>
        <w:t>ẳ</w:t>
      </w:r>
      <w:r w:rsidRPr="006869FF">
        <w:rPr>
          <w:rFonts w:asciiTheme="majorHAnsi" w:eastAsia="Cambria" w:hAnsiTheme="majorHAnsi" w:cstheme="majorHAnsi"/>
          <w:color w:val="000000"/>
          <w:rPrChange w:id="4394" w:author="MinhHieu" w:date="2024-12-20T09:50:00Z">
            <w:rPr>
              <w:rFonts w:ascii="Cambria" w:eastAsia="Cambria" w:hAnsi="Cambria" w:cs="Cambria"/>
              <w:color w:val="000000"/>
            </w:rPr>
          </w:rPrChange>
        </w:rPr>
        <w:t>ng h</w:t>
      </w:r>
      <w:r w:rsidRPr="006869FF">
        <w:rPr>
          <w:rFonts w:asciiTheme="majorHAnsi" w:eastAsia="Cambria" w:hAnsiTheme="majorHAnsi" w:cstheme="majorHAnsi"/>
          <w:color w:val="000000"/>
          <w:rPrChange w:id="4395" w:author="MinhHieu" w:date="2024-12-20T09:50:00Z">
            <w:rPr>
              <w:rFonts w:ascii="Cambria" w:eastAsia="Cambria" w:hAnsi="Cambria" w:cs="Cambria"/>
              <w:color w:val="000000"/>
            </w:rPr>
          </w:rPrChange>
        </w:rPr>
        <w:t>ạ</w:t>
      </w:r>
      <w:r w:rsidRPr="006869FF">
        <w:rPr>
          <w:rFonts w:asciiTheme="majorHAnsi" w:eastAsia="Cambria" w:hAnsiTheme="majorHAnsi" w:cstheme="majorHAnsi"/>
          <w:color w:val="000000"/>
          <w:rPrChange w:id="4396" w:author="MinhHieu" w:date="2024-12-20T09:50:00Z">
            <w:rPr>
              <w:rFonts w:ascii="Cambria" w:eastAsia="Cambria" w:hAnsi="Cambria" w:cs="Cambria"/>
              <w:color w:val="000000"/>
            </w:rPr>
          </w:rPrChange>
        </w:rPr>
        <w:t>n như development, testing, staging và production mà không c</w:t>
      </w:r>
      <w:r w:rsidRPr="006869FF">
        <w:rPr>
          <w:rFonts w:asciiTheme="majorHAnsi" w:eastAsia="Cambria" w:hAnsiTheme="majorHAnsi" w:cstheme="majorHAnsi"/>
          <w:color w:val="000000"/>
          <w:rPrChange w:id="4397" w:author="MinhHieu" w:date="2024-12-20T09:50:00Z">
            <w:rPr>
              <w:rFonts w:ascii="Cambria" w:eastAsia="Cambria" w:hAnsi="Cambria" w:cs="Cambria"/>
              <w:color w:val="000000"/>
            </w:rPr>
          </w:rPrChange>
        </w:rPr>
        <w:t>ầ</w:t>
      </w:r>
      <w:r w:rsidRPr="006869FF">
        <w:rPr>
          <w:rFonts w:asciiTheme="majorHAnsi" w:eastAsia="Cambria" w:hAnsiTheme="majorHAnsi" w:cstheme="majorHAnsi"/>
          <w:color w:val="000000"/>
          <w:rPrChange w:id="4398" w:author="MinhHieu" w:date="2024-12-20T09:50:00Z">
            <w:rPr>
              <w:rFonts w:ascii="Cambria" w:eastAsia="Cambria" w:hAnsi="Cambria" w:cs="Cambria"/>
              <w:color w:val="000000"/>
            </w:rPr>
          </w:rPrChange>
        </w:rPr>
        <w:t>n ph</w:t>
      </w:r>
      <w:r w:rsidRPr="006869FF">
        <w:rPr>
          <w:rFonts w:asciiTheme="majorHAnsi" w:eastAsia="Cambria" w:hAnsiTheme="majorHAnsi" w:cstheme="majorHAnsi"/>
          <w:color w:val="000000"/>
          <w:rPrChange w:id="4399" w:author="MinhHieu" w:date="2024-12-20T09:50:00Z">
            <w:rPr>
              <w:rFonts w:ascii="Cambria" w:eastAsia="Cambria" w:hAnsi="Cambria" w:cs="Cambria"/>
              <w:color w:val="000000"/>
            </w:rPr>
          </w:rPrChange>
        </w:rPr>
        <w:t>ả</w:t>
      </w:r>
      <w:r w:rsidRPr="006869FF">
        <w:rPr>
          <w:rFonts w:asciiTheme="majorHAnsi" w:eastAsia="Cambria" w:hAnsiTheme="majorHAnsi" w:cstheme="majorHAnsi"/>
          <w:color w:val="000000"/>
          <w:rPrChange w:id="4400" w:author="MinhHieu" w:date="2024-12-20T09:50:00Z">
            <w:rPr>
              <w:rFonts w:ascii="Cambria" w:eastAsia="Cambria" w:hAnsi="Cambria" w:cs="Cambria"/>
              <w:color w:val="000000"/>
            </w:rPr>
          </w:rPrChange>
        </w:rPr>
        <w:t>i thay đ</w:t>
      </w:r>
      <w:r w:rsidRPr="006869FF">
        <w:rPr>
          <w:rFonts w:asciiTheme="majorHAnsi" w:eastAsia="Cambria" w:hAnsiTheme="majorHAnsi" w:cstheme="majorHAnsi"/>
          <w:color w:val="000000"/>
          <w:rPrChange w:id="4401" w:author="MinhHieu" w:date="2024-12-20T09:50:00Z">
            <w:rPr>
              <w:rFonts w:ascii="Cambria" w:eastAsia="Cambria" w:hAnsi="Cambria" w:cs="Cambria"/>
              <w:color w:val="000000"/>
            </w:rPr>
          </w:rPrChange>
        </w:rPr>
        <w:t>ổ</w:t>
      </w:r>
      <w:r w:rsidRPr="006869FF">
        <w:rPr>
          <w:rFonts w:asciiTheme="majorHAnsi" w:eastAsia="Cambria" w:hAnsiTheme="majorHAnsi" w:cstheme="majorHAnsi"/>
          <w:color w:val="000000"/>
          <w:rPrChange w:id="4402" w:author="MinhHieu" w:date="2024-12-20T09:50:00Z">
            <w:rPr>
              <w:rFonts w:ascii="Cambria" w:eastAsia="Cambria" w:hAnsi="Cambria" w:cs="Cambria"/>
              <w:color w:val="000000"/>
            </w:rPr>
          </w:rPrChange>
        </w:rPr>
        <w:t>i mã ngu</w:t>
      </w:r>
      <w:r w:rsidRPr="006869FF">
        <w:rPr>
          <w:rFonts w:asciiTheme="majorHAnsi" w:eastAsia="Cambria" w:hAnsiTheme="majorHAnsi" w:cstheme="majorHAnsi"/>
          <w:color w:val="000000"/>
          <w:rPrChange w:id="4403" w:author="MinhHieu" w:date="2024-12-20T09:50:00Z">
            <w:rPr>
              <w:rFonts w:ascii="Cambria" w:eastAsia="Cambria" w:hAnsi="Cambria" w:cs="Cambria"/>
              <w:color w:val="000000"/>
            </w:rPr>
          </w:rPrChange>
        </w:rPr>
        <w:t>ồ</w:t>
      </w:r>
      <w:r w:rsidRPr="006869FF">
        <w:rPr>
          <w:rFonts w:asciiTheme="majorHAnsi" w:eastAsia="Cambria" w:hAnsiTheme="majorHAnsi" w:cstheme="majorHAnsi"/>
          <w:color w:val="000000"/>
          <w:rPrChange w:id="4404" w:author="MinhHieu" w:date="2024-12-20T09:50:00Z">
            <w:rPr>
              <w:rFonts w:ascii="Cambria" w:eastAsia="Cambria" w:hAnsi="Cambria" w:cs="Cambria"/>
              <w:color w:val="000000"/>
            </w:rPr>
          </w:rPrChange>
        </w:rPr>
        <w:t>n. Y</w:t>
      </w:r>
      <w:r w:rsidRPr="006869FF">
        <w:rPr>
          <w:rFonts w:asciiTheme="majorHAnsi" w:eastAsia="Cambria" w:hAnsiTheme="majorHAnsi" w:cstheme="majorHAnsi"/>
          <w:color w:val="000000"/>
          <w:rPrChange w:id="4405" w:author="MinhHieu" w:date="2024-12-20T09:50:00Z">
            <w:rPr>
              <w:rFonts w:ascii="Cambria" w:eastAsia="Cambria" w:hAnsi="Cambria" w:cs="Cambria"/>
              <w:color w:val="000000"/>
            </w:rPr>
          </w:rPrChange>
        </w:rPr>
        <w:t>ế</w:t>
      </w:r>
      <w:r w:rsidRPr="006869FF">
        <w:rPr>
          <w:rFonts w:asciiTheme="majorHAnsi" w:eastAsia="Cambria" w:hAnsiTheme="majorHAnsi" w:cstheme="majorHAnsi"/>
          <w:color w:val="000000"/>
          <w:rPrChange w:id="4406" w:author="MinhHieu" w:date="2024-12-20T09:50:00Z">
            <w:rPr>
              <w:rFonts w:ascii="Cambria" w:eastAsia="Cambria" w:hAnsi="Cambria" w:cs="Cambria"/>
              <w:color w:val="000000"/>
            </w:rPr>
          </w:rPrChange>
        </w:rPr>
        <w:t>u t</w:t>
      </w:r>
      <w:r w:rsidRPr="006869FF">
        <w:rPr>
          <w:rFonts w:asciiTheme="majorHAnsi" w:eastAsia="Cambria" w:hAnsiTheme="majorHAnsi" w:cstheme="majorHAnsi"/>
          <w:color w:val="000000"/>
          <w:rPrChange w:id="4407" w:author="MinhHieu" w:date="2024-12-20T09:50:00Z">
            <w:rPr>
              <w:rFonts w:ascii="Cambria" w:eastAsia="Cambria" w:hAnsi="Cambria" w:cs="Cambria"/>
              <w:color w:val="000000"/>
            </w:rPr>
          </w:rPrChange>
        </w:rPr>
        <w:t>ố</w:t>
      </w:r>
      <w:r w:rsidRPr="006869FF">
        <w:rPr>
          <w:rFonts w:asciiTheme="majorHAnsi" w:eastAsia="Cambria" w:hAnsiTheme="majorHAnsi" w:cstheme="majorHAnsi"/>
          <w:color w:val="000000"/>
          <w:rPrChange w:id="4408" w:author="MinhHieu" w:date="2024-12-20T09:50:00Z">
            <w:rPr>
              <w:rFonts w:ascii="Cambria" w:eastAsia="Cambria" w:hAnsi="Cambria" w:cs="Cambria"/>
              <w:color w:val="000000"/>
            </w:rPr>
          </w:rPrChange>
        </w:rPr>
        <w:t xml:space="preserve"> này đã giúp </w:t>
      </w:r>
      <w:r w:rsidRPr="006869FF">
        <w:rPr>
          <w:rFonts w:asciiTheme="majorHAnsi" w:eastAsia="Cambria" w:hAnsiTheme="majorHAnsi" w:cstheme="majorHAnsi"/>
          <w:color w:val="000000"/>
          <w:rPrChange w:id="4409" w:author="MinhHieu" w:date="2024-12-20T09:50:00Z">
            <w:rPr>
              <w:rFonts w:ascii="Cambria" w:eastAsia="Cambria" w:hAnsi="Cambria" w:cs="Cambria"/>
              <w:color w:val="000000"/>
            </w:rPr>
          </w:rPrChange>
        </w:rPr>
        <w:t>ứ</w:t>
      </w:r>
      <w:r w:rsidRPr="006869FF">
        <w:rPr>
          <w:rFonts w:asciiTheme="majorHAnsi" w:eastAsia="Cambria" w:hAnsiTheme="majorHAnsi" w:cstheme="majorHAnsi"/>
          <w:color w:val="000000"/>
          <w:rPrChange w:id="4410" w:author="MinhHieu" w:date="2024-12-20T09:50:00Z">
            <w:rPr>
              <w:rFonts w:ascii="Cambria" w:eastAsia="Cambria" w:hAnsi="Cambria" w:cs="Cambria"/>
              <w:color w:val="000000"/>
            </w:rPr>
          </w:rPrChange>
        </w:rPr>
        <w:t>ng d</w:t>
      </w:r>
      <w:r w:rsidRPr="006869FF">
        <w:rPr>
          <w:rFonts w:asciiTheme="majorHAnsi" w:eastAsia="Cambria" w:hAnsiTheme="majorHAnsi" w:cstheme="majorHAnsi"/>
          <w:color w:val="000000"/>
          <w:rPrChange w:id="4411" w:author="MinhHieu" w:date="2024-12-20T09:50:00Z">
            <w:rPr>
              <w:rFonts w:ascii="Cambria" w:eastAsia="Cambria" w:hAnsi="Cambria" w:cs="Cambria"/>
              <w:color w:val="000000"/>
            </w:rPr>
          </w:rPrChange>
        </w:rPr>
        <w:t>ụ</w:t>
      </w:r>
      <w:r w:rsidRPr="006869FF">
        <w:rPr>
          <w:rFonts w:asciiTheme="majorHAnsi" w:eastAsia="Cambria" w:hAnsiTheme="majorHAnsi" w:cstheme="majorHAnsi"/>
          <w:color w:val="000000"/>
          <w:rPrChange w:id="4412" w:author="MinhHieu" w:date="2024-12-20T09:50:00Z">
            <w:rPr>
              <w:rFonts w:ascii="Cambria" w:eastAsia="Cambria" w:hAnsi="Cambria" w:cs="Cambria"/>
              <w:color w:val="000000"/>
            </w:rPr>
          </w:rPrChange>
        </w:rPr>
        <w:t>ng hoàn toàn có th</w:t>
      </w:r>
      <w:r w:rsidRPr="006869FF">
        <w:rPr>
          <w:rFonts w:asciiTheme="majorHAnsi" w:eastAsia="Cambria" w:hAnsiTheme="majorHAnsi" w:cstheme="majorHAnsi"/>
          <w:color w:val="000000"/>
          <w:rPrChange w:id="4413" w:author="MinhHieu" w:date="2024-12-20T09:50:00Z">
            <w:rPr>
              <w:rFonts w:ascii="Cambria" w:eastAsia="Cambria" w:hAnsi="Cambria" w:cs="Cambria"/>
              <w:color w:val="000000"/>
            </w:rPr>
          </w:rPrChange>
        </w:rPr>
        <w:t>ể</w:t>
      </w:r>
      <w:r w:rsidRPr="006869FF">
        <w:rPr>
          <w:rFonts w:asciiTheme="majorHAnsi" w:eastAsia="Cambria" w:hAnsiTheme="majorHAnsi" w:cstheme="majorHAnsi"/>
          <w:color w:val="000000"/>
          <w:rPrChange w:id="4414" w:author="MinhHieu" w:date="2024-12-20T09:50:00Z">
            <w:rPr>
              <w:rFonts w:ascii="Cambria" w:eastAsia="Cambria" w:hAnsi="Cambria" w:cs="Cambria"/>
              <w:color w:val="000000"/>
            </w:rPr>
          </w:rPrChange>
        </w:rPr>
        <w:t xml:space="preserve"> chuy</w:t>
      </w:r>
      <w:r w:rsidRPr="006869FF">
        <w:rPr>
          <w:rFonts w:asciiTheme="majorHAnsi" w:eastAsia="Cambria" w:hAnsiTheme="majorHAnsi" w:cstheme="majorHAnsi"/>
          <w:color w:val="000000"/>
          <w:rPrChange w:id="4415" w:author="MinhHieu" w:date="2024-12-20T09:50:00Z">
            <w:rPr>
              <w:rFonts w:ascii="Cambria" w:eastAsia="Cambria" w:hAnsi="Cambria" w:cs="Cambria"/>
              <w:color w:val="000000"/>
            </w:rPr>
          </w:rPrChange>
        </w:rPr>
        <w:t>ể</w:t>
      </w:r>
      <w:r w:rsidRPr="006869FF">
        <w:rPr>
          <w:rFonts w:asciiTheme="majorHAnsi" w:eastAsia="Cambria" w:hAnsiTheme="majorHAnsi" w:cstheme="majorHAnsi"/>
          <w:color w:val="000000"/>
          <w:rPrChange w:id="4416" w:author="MinhHieu" w:date="2024-12-20T09:50:00Z">
            <w:rPr>
              <w:rFonts w:ascii="Cambria" w:eastAsia="Cambria" w:hAnsi="Cambria" w:cs="Cambria"/>
              <w:color w:val="000000"/>
            </w:rPr>
          </w:rPrChange>
        </w:rPr>
        <w:t>n đ</w:t>
      </w:r>
      <w:r w:rsidRPr="006869FF">
        <w:rPr>
          <w:rFonts w:asciiTheme="majorHAnsi" w:eastAsia="Cambria" w:hAnsiTheme="majorHAnsi" w:cstheme="majorHAnsi"/>
          <w:color w:val="000000"/>
          <w:rPrChange w:id="4417" w:author="MinhHieu" w:date="2024-12-20T09:50:00Z">
            <w:rPr>
              <w:rFonts w:ascii="Cambria" w:eastAsia="Cambria" w:hAnsi="Cambria" w:cs="Cambria"/>
              <w:color w:val="000000"/>
            </w:rPr>
          </w:rPrChange>
        </w:rPr>
        <w:t>ổ</w:t>
      </w:r>
      <w:r w:rsidRPr="006869FF">
        <w:rPr>
          <w:rFonts w:asciiTheme="majorHAnsi" w:eastAsia="Cambria" w:hAnsiTheme="majorHAnsi" w:cstheme="majorHAnsi"/>
          <w:color w:val="000000"/>
          <w:rPrChange w:id="4418" w:author="MinhHieu" w:date="2024-12-20T09:50:00Z">
            <w:rPr>
              <w:rFonts w:ascii="Cambria" w:eastAsia="Cambria" w:hAnsi="Cambria" w:cs="Cambria"/>
              <w:color w:val="000000"/>
            </w:rPr>
          </w:rPrChange>
        </w:rPr>
        <w:t>i vi</w:t>
      </w:r>
      <w:r w:rsidRPr="006869FF">
        <w:rPr>
          <w:rFonts w:asciiTheme="majorHAnsi" w:eastAsia="Cambria" w:hAnsiTheme="majorHAnsi" w:cstheme="majorHAnsi"/>
          <w:color w:val="000000"/>
          <w:rPrChange w:id="4419" w:author="MinhHieu" w:date="2024-12-20T09:50:00Z">
            <w:rPr>
              <w:rFonts w:ascii="Cambria" w:eastAsia="Cambria" w:hAnsi="Cambria" w:cs="Cambria"/>
              <w:color w:val="000000"/>
            </w:rPr>
          </w:rPrChange>
        </w:rPr>
        <w:t>ệ</w:t>
      </w:r>
      <w:r w:rsidRPr="006869FF">
        <w:rPr>
          <w:rFonts w:asciiTheme="majorHAnsi" w:eastAsia="Cambria" w:hAnsiTheme="majorHAnsi" w:cstheme="majorHAnsi"/>
          <w:color w:val="000000"/>
          <w:rPrChange w:id="4420" w:author="MinhHieu" w:date="2024-12-20T09:50:00Z">
            <w:rPr>
              <w:rFonts w:ascii="Cambria" w:eastAsia="Cambria" w:hAnsi="Cambria" w:cs="Cambria"/>
              <w:color w:val="000000"/>
            </w:rPr>
          </w:rPrChange>
        </w:rPr>
        <w:t>c tri</w:t>
      </w:r>
      <w:r w:rsidRPr="006869FF">
        <w:rPr>
          <w:rFonts w:asciiTheme="majorHAnsi" w:eastAsia="Cambria" w:hAnsiTheme="majorHAnsi" w:cstheme="majorHAnsi"/>
          <w:color w:val="000000"/>
          <w:rPrChange w:id="4421" w:author="MinhHieu" w:date="2024-12-20T09:50:00Z">
            <w:rPr>
              <w:rFonts w:ascii="Cambria" w:eastAsia="Cambria" w:hAnsi="Cambria" w:cs="Cambria"/>
              <w:color w:val="000000"/>
            </w:rPr>
          </w:rPrChange>
        </w:rPr>
        <w:t>ể</w:t>
      </w:r>
      <w:r w:rsidRPr="006869FF">
        <w:rPr>
          <w:rFonts w:asciiTheme="majorHAnsi" w:eastAsia="Cambria" w:hAnsiTheme="majorHAnsi" w:cstheme="majorHAnsi"/>
          <w:color w:val="000000"/>
          <w:rPrChange w:id="4422" w:author="MinhHieu" w:date="2024-12-20T09:50:00Z">
            <w:rPr>
              <w:rFonts w:ascii="Cambria" w:eastAsia="Cambria" w:hAnsi="Cambria" w:cs="Cambria"/>
              <w:color w:val="000000"/>
            </w:rPr>
          </w:rPrChange>
        </w:rPr>
        <w:t xml:space="preserve">n khai </w:t>
      </w:r>
      <w:r w:rsidRPr="006869FF">
        <w:rPr>
          <w:rFonts w:asciiTheme="majorHAnsi" w:eastAsia="Cambria" w:hAnsiTheme="majorHAnsi" w:cstheme="majorHAnsi"/>
          <w:color w:val="000000"/>
          <w:rPrChange w:id="4423" w:author="MinhHieu" w:date="2024-12-20T09:50:00Z">
            <w:rPr>
              <w:rFonts w:ascii="Cambria" w:eastAsia="Cambria" w:hAnsi="Cambria" w:cs="Cambria"/>
              <w:color w:val="000000"/>
            </w:rPr>
          </w:rPrChange>
        </w:rPr>
        <w:t>ở</w:t>
      </w:r>
      <w:r w:rsidRPr="006869FF">
        <w:rPr>
          <w:rFonts w:asciiTheme="majorHAnsi" w:eastAsia="Cambria" w:hAnsiTheme="majorHAnsi" w:cstheme="majorHAnsi"/>
          <w:color w:val="000000"/>
          <w:rPrChange w:id="4424" w:author="MinhHieu" w:date="2024-12-20T09:50:00Z">
            <w:rPr>
              <w:rFonts w:ascii="Cambria" w:eastAsia="Cambria" w:hAnsi="Cambria" w:cs="Cambria"/>
              <w:color w:val="000000"/>
            </w:rPr>
          </w:rPrChange>
        </w:rPr>
        <w:t xml:space="preserve"> các môi trư</w:t>
      </w:r>
      <w:r w:rsidRPr="006869FF">
        <w:rPr>
          <w:rFonts w:asciiTheme="majorHAnsi" w:eastAsia="Cambria" w:hAnsiTheme="majorHAnsi" w:cstheme="majorHAnsi"/>
          <w:color w:val="000000"/>
          <w:rPrChange w:id="4425" w:author="MinhHieu" w:date="2024-12-20T09:50:00Z">
            <w:rPr>
              <w:rFonts w:ascii="Cambria" w:eastAsia="Cambria" w:hAnsi="Cambria" w:cs="Cambria"/>
              <w:color w:val="000000"/>
            </w:rPr>
          </w:rPrChange>
        </w:rPr>
        <w:t>ờ</w:t>
      </w:r>
      <w:r w:rsidRPr="006869FF">
        <w:rPr>
          <w:rFonts w:asciiTheme="majorHAnsi" w:eastAsia="Cambria" w:hAnsiTheme="majorHAnsi" w:cstheme="majorHAnsi"/>
          <w:color w:val="000000"/>
          <w:rPrChange w:id="4426" w:author="MinhHieu" w:date="2024-12-20T09:50:00Z">
            <w:rPr>
              <w:rFonts w:ascii="Cambria" w:eastAsia="Cambria" w:hAnsi="Cambria" w:cs="Cambria"/>
              <w:color w:val="000000"/>
            </w:rPr>
          </w:rPrChange>
        </w:rPr>
        <w:t>ng khác nhau. Các tính năn</w:t>
      </w:r>
      <w:r w:rsidRPr="006869FF">
        <w:rPr>
          <w:rFonts w:asciiTheme="majorHAnsi" w:eastAsia="Cambria" w:hAnsiTheme="majorHAnsi" w:cstheme="majorHAnsi"/>
          <w:color w:val="000000"/>
          <w:rPrChange w:id="4427" w:author="MinhHieu" w:date="2024-12-20T09:50:00Z">
            <w:rPr>
              <w:rFonts w:ascii="Cambria" w:eastAsia="Cambria" w:hAnsi="Cambria" w:cs="Cambria"/>
              <w:color w:val="000000"/>
            </w:rPr>
          </w:rPrChange>
        </w:rPr>
        <w:t>g chính c</w:t>
      </w:r>
      <w:r w:rsidRPr="006869FF">
        <w:rPr>
          <w:rFonts w:asciiTheme="majorHAnsi" w:eastAsia="Cambria" w:hAnsiTheme="majorHAnsi" w:cstheme="majorHAnsi"/>
          <w:color w:val="000000"/>
          <w:rPrChange w:id="4428" w:author="MinhHieu" w:date="2024-12-20T09:50:00Z">
            <w:rPr>
              <w:rFonts w:ascii="Cambria" w:eastAsia="Cambria" w:hAnsi="Cambria" w:cs="Cambria"/>
              <w:color w:val="000000"/>
            </w:rPr>
          </w:rPrChange>
        </w:rPr>
        <w:t>ủ</w:t>
      </w:r>
      <w:r w:rsidRPr="006869FF">
        <w:rPr>
          <w:rFonts w:asciiTheme="majorHAnsi" w:eastAsia="Cambria" w:hAnsiTheme="majorHAnsi" w:cstheme="majorHAnsi"/>
          <w:color w:val="000000"/>
          <w:rPrChange w:id="4429" w:author="MinhHieu" w:date="2024-12-20T09:50:00Z">
            <w:rPr>
              <w:rFonts w:ascii="Cambria" w:eastAsia="Cambria" w:hAnsi="Cambria" w:cs="Cambria"/>
              <w:color w:val="000000"/>
            </w:rPr>
          </w:rPrChange>
        </w:rPr>
        <w:t>a Profiles trong Spring Boot bao g</w:t>
      </w:r>
      <w:r w:rsidRPr="006869FF">
        <w:rPr>
          <w:rFonts w:asciiTheme="majorHAnsi" w:eastAsia="Cambria" w:hAnsiTheme="majorHAnsi" w:cstheme="majorHAnsi"/>
          <w:color w:val="000000"/>
          <w:rPrChange w:id="4430" w:author="MinhHieu" w:date="2024-12-20T09:50:00Z">
            <w:rPr>
              <w:rFonts w:ascii="Cambria" w:eastAsia="Cambria" w:hAnsi="Cambria" w:cs="Cambria"/>
              <w:color w:val="000000"/>
            </w:rPr>
          </w:rPrChange>
        </w:rPr>
        <w:t>ồ</w:t>
      </w:r>
      <w:r w:rsidRPr="006869FF">
        <w:rPr>
          <w:rFonts w:asciiTheme="majorHAnsi" w:eastAsia="Cambria" w:hAnsiTheme="majorHAnsi" w:cstheme="majorHAnsi"/>
          <w:color w:val="000000"/>
          <w:rPrChange w:id="4431" w:author="MinhHieu" w:date="2024-12-20T09:50:00Z">
            <w:rPr>
              <w:rFonts w:ascii="Cambria" w:eastAsia="Cambria" w:hAnsi="Cambria" w:cs="Cambria"/>
              <w:color w:val="000000"/>
            </w:rPr>
          </w:rPrChange>
        </w:rPr>
        <w:t>m:</w:t>
      </w:r>
    </w:p>
    <w:p w14:paraId="66CBC2F0" w14:textId="77777777" w:rsidR="00A27D53" w:rsidRPr="006869FF" w:rsidRDefault="00D33BC1">
      <w:pPr>
        <w:numPr>
          <w:ilvl w:val="0"/>
          <w:numId w:val="18"/>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Change w:id="4432" w:author="MinhHieu" w:date="2024-12-20T09:50:00Z">
            <w:rPr>
              <w:rFonts w:ascii="Cambria" w:eastAsia="Cambria" w:hAnsi="Cambria" w:cs="Cambria"/>
              <w:color w:val="000000"/>
            </w:rPr>
          </w:rPrChange>
        </w:rPr>
      </w:pPr>
      <w:r w:rsidRPr="006869FF">
        <w:rPr>
          <w:rFonts w:asciiTheme="majorHAnsi" w:eastAsia="Cambria" w:hAnsiTheme="majorHAnsi" w:cstheme="majorHAnsi"/>
          <w:color w:val="000000"/>
          <w:rPrChange w:id="4433" w:author="MinhHieu" w:date="2024-12-20T09:50:00Z">
            <w:rPr>
              <w:rFonts w:ascii="Cambria" w:eastAsia="Cambria" w:hAnsi="Cambria" w:cs="Cambria"/>
              <w:color w:val="000000"/>
            </w:rPr>
          </w:rPrChange>
        </w:rPr>
        <w:t>Đ</w:t>
      </w:r>
      <w:r w:rsidRPr="006869FF">
        <w:rPr>
          <w:rFonts w:asciiTheme="majorHAnsi" w:eastAsia="Cambria" w:hAnsiTheme="majorHAnsi" w:cstheme="majorHAnsi"/>
          <w:color w:val="000000"/>
          <w:rPrChange w:id="4434" w:author="MinhHieu" w:date="2024-12-20T09:50:00Z">
            <w:rPr>
              <w:rFonts w:ascii="Cambria" w:eastAsia="Cambria" w:hAnsi="Cambria" w:cs="Cambria"/>
              <w:color w:val="000000"/>
            </w:rPr>
          </w:rPrChange>
        </w:rPr>
        <w:t>ị</w:t>
      </w:r>
      <w:r w:rsidRPr="006869FF">
        <w:rPr>
          <w:rFonts w:asciiTheme="majorHAnsi" w:eastAsia="Cambria" w:hAnsiTheme="majorHAnsi" w:cstheme="majorHAnsi"/>
          <w:color w:val="000000"/>
          <w:rPrChange w:id="4435" w:author="MinhHieu" w:date="2024-12-20T09:50:00Z">
            <w:rPr>
              <w:rFonts w:ascii="Cambria" w:eastAsia="Cambria" w:hAnsi="Cambria" w:cs="Cambria"/>
              <w:color w:val="000000"/>
            </w:rPr>
          </w:rPrChange>
        </w:rPr>
        <w:t>nh nghĩa Profiles: B</w:t>
      </w:r>
      <w:r w:rsidRPr="006869FF">
        <w:rPr>
          <w:rFonts w:asciiTheme="majorHAnsi" w:eastAsia="Cambria" w:hAnsiTheme="majorHAnsi" w:cstheme="majorHAnsi"/>
          <w:color w:val="000000"/>
          <w:rPrChange w:id="4436" w:author="MinhHieu" w:date="2024-12-20T09:50:00Z">
            <w:rPr>
              <w:rFonts w:ascii="Cambria" w:eastAsia="Cambria" w:hAnsi="Cambria" w:cs="Cambria"/>
              <w:color w:val="000000"/>
            </w:rPr>
          </w:rPrChange>
        </w:rPr>
        <w:t>ằ</w:t>
      </w:r>
      <w:r w:rsidRPr="006869FF">
        <w:rPr>
          <w:rFonts w:asciiTheme="majorHAnsi" w:eastAsia="Cambria" w:hAnsiTheme="majorHAnsi" w:cstheme="majorHAnsi"/>
          <w:color w:val="000000"/>
          <w:rPrChange w:id="4437" w:author="MinhHieu" w:date="2024-12-20T09:50:00Z">
            <w:rPr>
              <w:rFonts w:ascii="Cambria" w:eastAsia="Cambria" w:hAnsi="Cambria" w:cs="Cambria"/>
              <w:color w:val="000000"/>
            </w:rPr>
          </w:rPrChange>
        </w:rPr>
        <w:t>ng cách s</w:t>
      </w:r>
      <w:r w:rsidRPr="006869FF">
        <w:rPr>
          <w:rFonts w:asciiTheme="majorHAnsi" w:eastAsia="Cambria" w:hAnsiTheme="majorHAnsi" w:cstheme="majorHAnsi"/>
          <w:color w:val="000000"/>
          <w:rPrChange w:id="4438" w:author="MinhHieu" w:date="2024-12-20T09:50:00Z">
            <w:rPr>
              <w:rFonts w:ascii="Cambria" w:eastAsia="Cambria" w:hAnsi="Cambria" w:cs="Cambria"/>
              <w:color w:val="000000"/>
            </w:rPr>
          </w:rPrChange>
        </w:rPr>
        <w:t>ử</w:t>
      </w:r>
      <w:r w:rsidRPr="006869FF">
        <w:rPr>
          <w:rFonts w:asciiTheme="majorHAnsi" w:eastAsia="Cambria" w:hAnsiTheme="majorHAnsi" w:cstheme="majorHAnsi"/>
          <w:color w:val="000000"/>
          <w:rPrChange w:id="4439" w:author="MinhHieu" w:date="2024-12-20T09:50:00Z">
            <w:rPr>
              <w:rFonts w:ascii="Cambria" w:eastAsia="Cambria" w:hAnsi="Cambria" w:cs="Cambria"/>
              <w:color w:val="000000"/>
            </w:rPr>
          </w:rPrChange>
        </w:rPr>
        <w:t xml:space="preserve"> d</w:t>
      </w:r>
      <w:r w:rsidRPr="006869FF">
        <w:rPr>
          <w:rFonts w:asciiTheme="majorHAnsi" w:eastAsia="Cambria" w:hAnsiTheme="majorHAnsi" w:cstheme="majorHAnsi"/>
          <w:color w:val="000000"/>
          <w:rPrChange w:id="4440" w:author="MinhHieu" w:date="2024-12-20T09:50:00Z">
            <w:rPr>
              <w:rFonts w:ascii="Cambria" w:eastAsia="Cambria" w:hAnsi="Cambria" w:cs="Cambria"/>
              <w:color w:val="000000"/>
            </w:rPr>
          </w:rPrChange>
        </w:rPr>
        <w:t>ụ</w:t>
      </w:r>
      <w:r w:rsidRPr="006869FF">
        <w:rPr>
          <w:rFonts w:asciiTheme="majorHAnsi" w:eastAsia="Cambria" w:hAnsiTheme="majorHAnsi" w:cstheme="majorHAnsi"/>
          <w:color w:val="000000"/>
          <w:rPrChange w:id="4441" w:author="MinhHieu" w:date="2024-12-20T09:50:00Z">
            <w:rPr>
              <w:rFonts w:ascii="Cambria" w:eastAsia="Cambria" w:hAnsi="Cambria" w:cs="Cambria"/>
              <w:color w:val="000000"/>
            </w:rPr>
          </w:rPrChange>
        </w:rPr>
        <w:t>ng ti</w:t>
      </w:r>
      <w:r w:rsidRPr="006869FF">
        <w:rPr>
          <w:rFonts w:asciiTheme="majorHAnsi" w:eastAsia="Cambria" w:hAnsiTheme="majorHAnsi" w:cstheme="majorHAnsi"/>
          <w:color w:val="000000"/>
          <w:rPrChange w:id="4442" w:author="MinhHieu" w:date="2024-12-20T09:50:00Z">
            <w:rPr>
              <w:rFonts w:ascii="Cambria" w:eastAsia="Cambria" w:hAnsi="Cambria" w:cs="Cambria"/>
              <w:color w:val="000000"/>
            </w:rPr>
          </w:rPrChange>
        </w:rPr>
        <w:t>ề</w:t>
      </w:r>
      <w:r w:rsidRPr="006869FF">
        <w:rPr>
          <w:rFonts w:asciiTheme="majorHAnsi" w:eastAsia="Cambria" w:hAnsiTheme="majorHAnsi" w:cstheme="majorHAnsi"/>
          <w:color w:val="000000"/>
          <w:rPrChange w:id="4443" w:author="MinhHieu" w:date="2024-12-20T09:50:00Z">
            <w:rPr>
              <w:rFonts w:ascii="Cambria" w:eastAsia="Cambria" w:hAnsi="Cambria" w:cs="Cambria"/>
              <w:color w:val="000000"/>
            </w:rPr>
          </w:rPrChange>
        </w:rPr>
        <w:t>n t</w:t>
      </w:r>
      <w:r w:rsidRPr="006869FF">
        <w:rPr>
          <w:rFonts w:asciiTheme="majorHAnsi" w:eastAsia="Cambria" w:hAnsiTheme="majorHAnsi" w:cstheme="majorHAnsi"/>
          <w:color w:val="000000"/>
          <w:rPrChange w:id="4444" w:author="MinhHieu" w:date="2024-12-20T09:50:00Z">
            <w:rPr>
              <w:rFonts w:ascii="Cambria" w:eastAsia="Cambria" w:hAnsi="Cambria" w:cs="Cambria"/>
              <w:color w:val="000000"/>
            </w:rPr>
          </w:rPrChange>
        </w:rPr>
        <w:t>ố</w:t>
      </w:r>
      <w:r w:rsidRPr="006869FF">
        <w:rPr>
          <w:rFonts w:asciiTheme="majorHAnsi" w:eastAsia="Cambria" w:hAnsiTheme="majorHAnsi" w:cstheme="majorHAnsi"/>
          <w:color w:val="000000"/>
          <w:rPrChange w:id="4445" w:author="MinhHieu" w:date="2024-12-20T09:50:00Z">
            <w:rPr>
              <w:rFonts w:ascii="Cambria" w:eastAsia="Cambria" w:hAnsi="Cambria" w:cs="Cambria"/>
              <w:color w:val="000000"/>
            </w:rPr>
          </w:rPrChange>
        </w:rPr>
        <w:t xml:space="preserve"> "application-" kèm theo tên profile, b</w:t>
      </w:r>
      <w:r w:rsidRPr="006869FF">
        <w:rPr>
          <w:rFonts w:asciiTheme="majorHAnsi" w:eastAsia="Cambria" w:hAnsiTheme="majorHAnsi" w:cstheme="majorHAnsi"/>
          <w:color w:val="000000"/>
          <w:rPrChange w:id="4446" w:author="MinhHieu" w:date="2024-12-20T09:50:00Z">
            <w:rPr>
              <w:rFonts w:ascii="Cambria" w:eastAsia="Cambria" w:hAnsi="Cambria" w:cs="Cambria"/>
              <w:color w:val="000000"/>
            </w:rPr>
          </w:rPrChange>
        </w:rPr>
        <w:t>ạ</w:t>
      </w:r>
      <w:r w:rsidRPr="006869FF">
        <w:rPr>
          <w:rFonts w:asciiTheme="majorHAnsi" w:eastAsia="Cambria" w:hAnsiTheme="majorHAnsi" w:cstheme="majorHAnsi"/>
          <w:color w:val="000000"/>
          <w:rPrChange w:id="4447" w:author="MinhHieu" w:date="2024-12-20T09:50:00Z">
            <w:rPr>
              <w:rFonts w:ascii="Cambria" w:eastAsia="Cambria" w:hAnsi="Cambria" w:cs="Cambria"/>
              <w:color w:val="000000"/>
            </w:rPr>
          </w:rPrChange>
        </w:rPr>
        <w:t>n có th</w:t>
      </w:r>
      <w:r w:rsidRPr="006869FF">
        <w:rPr>
          <w:rFonts w:asciiTheme="majorHAnsi" w:eastAsia="Cambria" w:hAnsiTheme="majorHAnsi" w:cstheme="majorHAnsi"/>
          <w:color w:val="000000"/>
          <w:rPrChange w:id="4448" w:author="MinhHieu" w:date="2024-12-20T09:50:00Z">
            <w:rPr>
              <w:rFonts w:ascii="Cambria" w:eastAsia="Cambria" w:hAnsi="Cambria" w:cs="Cambria"/>
              <w:color w:val="000000"/>
            </w:rPr>
          </w:rPrChange>
        </w:rPr>
        <w:t>ể</w:t>
      </w:r>
      <w:r w:rsidRPr="006869FF">
        <w:rPr>
          <w:rFonts w:asciiTheme="majorHAnsi" w:eastAsia="Cambria" w:hAnsiTheme="majorHAnsi" w:cstheme="majorHAnsi"/>
          <w:color w:val="000000"/>
          <w:rPrChange w:id="4449" w:author="MinhHieu" w:date="2024-12-20T09:50:00Z">
            <w:rPr>
              <w:rFonts w:ascii="Cambria" w:eastAsia="Cambria" w:hAnsi="Cambria" w:cs="Cambria"/>
              <w:color w:val="000000"/>
            </w:rPr>
          </w:rPrChange>
        </w:rPr>
        <w:t xml:space="preserve"> đ</w:t>
      </w:r>
      <w:r w:rsidRPr="006869FF">
        <w:rPr>
          <w:rFonts w:asciiTheme="majorHAnsi" w:eastAsia="Cambria" w:hAnsiTheme="majorHAnsi" w:cstheme="majorHAnsi"/>
          <w:color w:val="000000"/>
          <w:rPrChange w:id="4450" w:author="MinhHieu" w:date="2024-12-20T09:50:00Z">
            <w:rPr>
              <w:rFonts w:ascii="Cambria" w:eastAsia="Cambria" w:hAnsi="Cambria" w:cs="Cambria"/>
              <w:color w:val="000000"/>
            </w:rPr>
          </w:rPrChange>
        </w:rPr>
        <w:t>ị</w:t>
      </w:r>
      <w:r w:rsidRPr="006869FF">
        <w:rPr>
          <w:rFonts w:asciiTheme="majorHAnsi" w:eastAsia="Cambria" w:hAnsiTheme="majorHAnsi" w:cstheme="majorHAnsi"/>
          <w:color w:val="000000"/>
          <w:rPrChange w:id="4451" w:author="MinhHieu" w:date="2024-12-20T09:50:00Z">
            <w:rPr>
              <w:rFonts w:ascii="Cambria" w:eastAsia="Cambria" w:hAnsi="Cambria" w:cs="Cambria"/>
              <w:color w:val="000000"/>
            </w:rPr>
          </w:rPrChange>
        </w:rPr>
        <w:t>nh nghĩa các t</w:t>
      </w:r>
      <w:r w:rsidRPr="006869FF">
        <w:rPr>
          <w:rFonts w:asciiTheme="majorHAnsi" w:eastAsia="Cambria" w:hAnsiTheme="majorHAnsi" w:cstheme="majorHAnsi"/>
          <w:color w:val="000000"/>
          <w:rPrChange w:id="4452" w:author="MinhHieu" w:date="2024-12-20T09:50:00Z">
            <w:rPr>
              <w:rFonts w:ascii="Cambria" w:eastAsia="Cambria" w:hAnsi="Cambria" w:cs="Cambria"/>
              <w:color w:val="000000"/>
            </w:rPr>
          </w:rPrChange>
        </w:rPr>
        <w:t>ệ</w:t>
      </w:r>
      <w:r w:rsidRPr="006869FF">
        <w:rPr>
          <w:rFonts w:asciiTheme="majorHAnsi" w:eastAsia="Cambria" w:hAnsiTheme="majorHAnsi" w:cstheme="majorHAnsi"/>
          <w:color w:val="000000"/>
          <w:rPrChange w:id="4453" w:author="MinhHieu" w:date="2024-12-20T09:50:00Z">
            <w:rPr>
              <w:rFonts w:ascii="Cambria" w:eastAsia="Cambria" w:hAnsi="Cambria" w:cs="Cambria"/>
              <w:color w:val="000000"/>
            </w:rPr>
          </w:rPrChange>
        </w:rPr>
        <w:t>p c</w:t>
      </w:r>
      <w:r w:rsidRPr="006869FF">
        <w:rPr>
          <w:rFonts w:asciiTheme="majorHAnsi" w:eastAsia="Cambria" w:hAnsiTheme="majorHAnsi" w:cstheme="majorHAnsi"/>
          <w:color w:val="000000"/>
          <w:rPrChange w:id="4454" w:author="MinhHieu" w:date="2024-12-20T09:50:00Z">
            <w:rPr>
              <w:rFonts w:ascii="Cambria" w:eastAsia="Cambria" w:hAnsi="Cambria" w:cs="Cambria"/>
              <w:color w:val="000000"/>
            </w:rPr>
          </w:rPrChange>
        </w:rPr>
        <w:t>ấ</w:t>
      </w:r>
      <w:r w:rsidRPr="006869FF">
        <w:rPr>
          <w:rFonts w:asciiTheme="majorHAnsi" w:eastAsia="Cambria" w:hAnsiTheme="majorHAnsi" w:cstheme="majorHAnsi"/>
          <w:color w:val="000000"/>
          <w:rPrChange w:id="4455" w:author="MinhHieu" w:date="2024-12-20T09:50:00Z">
            <w:rPr>
              <w:rFonts w:ascii="Cambria" w:eastAsia="Cambria" w:hAnsi="Cambria" w:cs="Cambria"/>
              <w:color w:val="000000"/>
            </w:rPr>
          </w:rPrChange>
        </w:rPr>
        <w:t>u hình riêng bi</w:t>
      </w:r>
      <w:r w:rsidRPr="006869FF">
        <w:rPr>
          <w:rFonts w:asciiTheme="majorHAnsi" w:eastAsia="Cambria" w:hAnsiTheme="majorHAnsi" w:cstheme="majorHAnsi"/>
          <w:color w:val="000000"/>
          <w:rPrChange w:id="4456" w:author="MinhHieu" w:date="2024-12-20T09:50:00Z">
            <w:rPr>
              <w:rFonts w:ascii="Cambria" w:eastAsia="Cambria" w:hAnsi="Cambria" w:cs="Cambria"/>
              <w:color w:val="000000"/>
            </w:rPr>
          </w:rPrChange>
        </w:rPr>
        <w:t>ệ</w:t>
      </w:r>
      <w:r w:rsidRPr="006869FF">
        <w:rPr>
          <w:rFonts w:asciiTheme="majorHAnsi" w:eastAsia="Cambria" w:hAnsiTheme="majorHAnsi" w:cstheme="majorHAnsi"/>
          <w:color w:val="000000"/>
          <w:rPrChange w:id="4457" w:author="MinhHieu" w:date="2024-12-20T09:50:00Z">
            <w:rPr>
              <w:rFonts w:ascii="Cambria" w:eastAsia="Cambria" w:hAnsi="Cambria" w:cs="Cambria"/>
              <w:color w:val="000000"/>
            </w:rPr>
          </w:rPrChange>
        </w:rPr>
        <w:t>t cho t</w:t>
      </w:r>
      <w:r w:rsidRPr="006869FF">
        <w:rPr>
          <w:rFonts w:asciiTheme="majorHAnsi" w:eastAsia="Cambria" w:hAnsiTheme="majorHAnsi" w:cstheme="majorHAnsi"/>
          <w:color w:val="000000"/>
          <w:rPrChange w:id="4458" w:author="MinhHieu" w:date="2024-12-20T09:50:00Z">
            <w:rPr>
              <w:rFonts w:ascii="Cambria" w:eastAsia="Cambria" w:hAnsi="Cambria" w:cs="Cambria"/>
              <w:color w:val="000000"/>
            </w:rPr>
          </w:rPrChange>
        </w:rPr>
        <w:t>ừ</w:t>
      </w:r>
      <w:r w:rsidRPr="006869FF">
        <w:rPr>
          <w:rFonts w:asciiTheme="majorHAnsi" w:eastAsia="Cambria" w:hAnsiTheme="majorHAnsi" w:cstheme="majorHAnsi"/>
          <w:color w:val="000000"/>
          <w:rPrChange w:id="4459" w:author="MinhHieu" w:date="2024-12-20T09:50:00Z">
            <w:rPr>
              <w:rFonts w:ascii="Cambria" w:eastAsia="Cambria" w:hAnsi="Cambria" w:cs="Cambria"/>
              <w:color w:val="000000"/>
            </w:rPr>
          </w:rPrChange>
        </w:rPr>
        <w:t>ng profile. Ví d</w:t>
      </w:r>
      <w:r w:rsidRPr="006869FF">
        <w:rPr>
          <w:rFonts w:asciiTheme="majorHAnsi" w:eastAsia="Cambria" w:hAnsiTheme="majorHAnsi" w:cstheme="majorHAnsi"/>
          <w:color w:val="000000"/>
          <w:rPrChange w:id="4460" w:author="MinhHieu" w:date="2024-12-20T09:50:00Z">
            <w:rPr>
              <w:rFonts w:ascii="Cambria" w:eastAsia="Cambria" w:hAnsi="Cambria" w:cs="Cambria"/>
              <w:color w:val="000000"/>
            </w:rPr>
          </w:rPrChange>
        </w:rPr>
        <w:t>ụ</w:t>
      </w:r>
      <w:r w:rsidRPr="006869FF">
        <w:rPr>
          <w:rFonts w:asciiTheme="majorHAnsi" w:eastAsia="Cambria" w:hAnsiTheme="majorHAnsi" w:cstheme="majorHAnsi"/>
          <w:color w:val="000000"/>
          <w:rPrChange w:id="4461" w:author="MinhHieu" w:date="2024-12-20T09:50:00Z">
            <w:rPr>
              <w:rFonts w:ascii="Cambria" w:eastAsia="Cambria" w:hAnsi="Cambria" w:cs="Cambria"/>
              <w:color w:val="000000"/>
            </w:rPr>
          </w:rPrChange>
        </w:rPr>
        <w:t>: "application-dev.yml" cho môi trư</w:t>
      </w:r>
      <w:r w:rsidRPr="006869FF">
        <w:rPr>
          <w:rFonts w:asciiTheme="majorHAnsi" w:eastAsia="Cambria" w:hAnsiTheme="majorHAnsi" w:cstheme="majorHAnsi"/>
          <w:color w:val="000000"/>
          <w:rPrChange w:id="4462" w:author="MinhHieu" w:date="2024-12-20T09:50:00Z">
            <w:rPr>
              <w:rFonts w:ascii="Cambria" w:eastAsia="Cambria" w:hAnsi="Cambria" w:cs="Cambria"/>
              <w:color w:val="000000"/>
            </w:rPr>
          </w:rPrChange>
        </w:rPr>
        <w:t>ờ</w:t>
      </w:r>
      <w:r w:rsidRPr="006869FF">
        <w:rPr>
          <w:rFonts w:asciiTheme="majorHAnsi" w:eastAsia="Cambria" w:hAnsiTheme="majorHAnsi" w:cstheme="majorHAnsi"/>
          <w:color w:val="000000"/>
          <w:rPrChange w:id="4463" w:author="MinhHieu" w:date="2024-12-20T09:50:00Z">
            <w:rPr>
              <w:rFonts w:ascii="Cambria" w:eastAsia="Cambria" w:hAnsi="Cambria" w:cs="Cambria"/>
              <w:color w:val="000000"/>
            </w:rPr>
          </w:rPrChange>
        </w:rPr>
        <w:t>ng development,</w:t>
      </w:r>
      <w:r w:rsidRPr="006869FF">
        <w:rPr>
          <w:rFonts w:asciiTheme="majorHAnsi" w:eastAsia="Cambria" w:hAnsiTheme="majorHAnsi" w:cstheme="majorHAnsi"/>
          <w:color w:val="000000"/>
          <w:rPrChange w:id="4464" w:author="MinhHieu" w:date="2024-12-20T09:50:00Z">
            <w:rPr>
              <w:rFonts w:ascii="Cambria" w:eastAsia="Cambria" w:hAnsi="Cambria" w:cs="Cambria"/>
              <w:color w:val="000000"/>
            </w:rPr>
          </w:rPrChange>
        </w:rPr>
        <w:t xml:space="preserve"> "application-prod.yml" cho môi trư</w:t>
      </w:r>
      <w:r w:rsidRPr="006869FF">
        <w:rPr>
          <w:rFonts w:asciiTheme="majorHAnsi" w:eastAsia="Cambria" w:hAnsiTheme="majorHAnsi" w:cstheme="majorHAnsi"/>
          <w:color w:val="000000"/>
          <w:rPrChange w:id="4465" w:author="MinhHieu" w:date="2024-12-20T09:50:00Z">
            <w:rPr>
              <w:rFonts w:ascii="Cambria" w:eastAsia="Cambria" w:hAnsi="Cambria" w:cs="Cambria"/>
              <w:color w:val="000000"/>
            </w:rPr>
          </w:rPrChange>
        </w:rPr>
        <w:t>ờ</w:t>
      </w:r>
      <w:r w:rsidRPr="006869FF">
        <w:rPr>
          <w:rFonts w:asciiTheme="majorHAnsi" w:eastAsia="Cambria" w:hAnsiTheme="majorHAnsi" w:cstheme="majorHAnsi"/>
          <w:color w:val="000000"/>
          <w:rPrChange w:id="4466" w:author="MinhHieu" w:date="2024-12-20T09:50:00Z">
            <w:rPr>
              <w:rFonts w:ascii="Cambria" w:eastAsia="Cambria" w:hAnsi="Cambria" w:cs="Cambria"/>
              <w:color w:val="000000"/>
            </w:rPr>
          </w:rPrChange>
        </w:rPr>
        <w:t>ng production và cũng có th</w:t>
      </w:r>
      <w:r w:rsidRPr="006869FF">
        <w:rPr>
          <w:rFonts w:asciiTheme="majorHAnsi" w:eastAsia="Cambria" w:hAnsiTheme="majorHAnsi" w:cstheme="majorHAnsi"/>
          <w:color w:val="000000"/>
          <w:rPrChange w:id="4467" w:author="MinhHieu" w:date="2024-12-20T09:50:00Z">
            <w:rPr>
              <w:rFonts w:ascii="Cambria" w:eastAsia="Cambria" w:hAnsi="Cambria" w:cs="Cambria"/>
              <w:color w:val="000000"/>
            </w:rPr>
          </w:rPrChange>
        </w:rPr>
        <w:t>ể</w:t>
      </w:r>
      <w:r w:rsidRPr="006869FF">
        <w:rPr>
          <w:rFonts w:asciiTheme="majorHAnsi" w:eastAsia="Cambria" w:hAnsiTheme="majorHAnsi" w:cstheme="majorHAnsi"/>
          <w:color w:val="000000"/>
          <w:rPrChange w:id="4468" w:author="MinhHieu" w:date="2024-12-20T09:50:00Z">
            <w:rPr>
              <w:rFonts w:ascii="Cambria" w:eastAsia="Cambria" w:hAnsi="Cambria" w:cs="Cambria"/>
              <w:color w:val="000000"/>
            </w:rPr>
          </w:rPrChange>
        </w:rPr>
        <w:t xml:space="preserve"> s</w:t>
      </w:r>
      <w:r w:rsidRPr="006869FF">
        <w:rPr>
          <w:rFonts w:asciiTheme="majorHAnsi" w:eastAsia="Cambria" w:hAnsiTheme="majorHAnsi" w:cstheme="majorHAnsi"/>
          <w:color w:val="000000"/>
          <w:rPrChange w:id="4469" w:author="MinhHieu" w:date="2024-12-20T09:50:00Z">
            <w:rPr>
              <w:rFonts w:ascii="Cambria" w:eastAsia="Cambria" w:hAnsi="Cambria" w:cs="Cambria"/>
              <w:color w:val="000000"/>
            </w:rPr>
          </w:rPrChange>
        </w:rPr>
        <w:t>ử</w:t>
      </w:r>
      <w:r w:rsidRPr="006869FF">
        <w:rPr>
          <w:rFonts w:asciiTheme="majorHAnsi" w:eastAsia="Cambria" w:hAnsiTheme="majorHAnsi" w:cstheme="majorHAnsi"/>
          <w:color w:val="000000"/>
          <w:rPrChange w:id="4470" w:author="MinhHieu" w:date="2024-12-20T09:50:00Z">
            <w:rPr>
              <w:rFonts w:ascii="Cambria" w:eastAsia="Cambria" w:hAnsi="Cambria" w:cs="Cambria"/>
              <w:color w:val="000000"/>
            </w:rPr>
          </w:rPrChange>
        </w:rPr>
        <w:t xml:space="preserve"> d</w:t>
      </w:r>
      <w:r w:rsidRPr="006869FF">
        <w:rPr>
          <w:rFonts w:asciiTheme="majorHAnsi" w:eastAsia="Cambria" w:hAnsiTheme="majorHAnsi" w:cstheme="majorHAnsi"/>
          <w:color w:val="000000"/>
          <w:rPrChange w:id="4471" w:author="MinhHieu" w:date="2024-12-20T09:50:00Z">
            <w:rPr>
              <w:rFonts w:ascii="Cambria" w:eastAsia="Cambria" w:hAnsi="Cambria" w:cs="Cambria"/>
              <w:color w:val="000000"/>
            </w:rPr>
          </w:rPrChange>
        </w:rPr>
        <w:t>ụ</w:t>
      </w:r>
      <w:r w:rsidRPr="006869FF">
        <w:rPr>
          <w:rFonts w:asciiTheme="majorHAnsi" w:eastAsia="Cambria" w:hAnsiTheme="majorHAnsi" w:cstheme="majorHAnsi"/>
          <w:color w:val="000000"/>
          <w:rPrChange w:id="4472" w:author="MinhHieu" w:date="2024-12-20T09:50:00Z">
            <w:rPr>
              <w:rFonts w:ascii="Cambria" w:eastAsia="Cambria" w:hAnsi="Cambria" w:cs="Cambria"/>
              <w:color w:val="000000"/>
            </w:rPr>
          </w:rPrChange>
        </w:rPr>
        <w:t xml:space="preserve">ng các properties tương </w:t>
      </w:r>
      <w:r w:rsidRPr="006869FF">
        <w:rPr>
          <w:rFonts w:asciiTheme="majorHAnsi" w:eastAsia="Cambria" w:hAnsiTheme="majorHAnsi" w:cstheme="majorHAnsi"/>
          <w:color w:val="000000"/>
          <w:rPrChange w:id="4473" w:author="MinhHieu" w:date="2024-12-20T09:50:00Z">
            <w:rPr>
              <w:rFonts w:ascii="Cambria" w:eastAsia="Cambria" w:hAnsi="Cambria" w:cs="Cambria"/>
              <w:color w:val="000000"/>
            </w:rPr>
          </w:rPrChange>
        </w:rPr>
        <w:t>ứ</w:t>
      </w:r>
      <w:r w:rsidRPr="006869FF">
        <w:rPr>
          <w:rFonts w:asciiTheme="majorHAnsi" w:eastAsia="Cambria" w:hAnsiTheme="majorHAnsi" w:cstheme="majorHAnsi"/>
          <w:color w:val="000000"/>
          <w:rPrChange w:id="4474" w:author="MinhHieu" w:date="2024-12-20T09:50:00Z">
            <w:rPr>
              <w:rFonts w:ascii="Cambria" w:eastAsia="Cambria" w:hAnsi="Cambria" w:cs="Cambria"/>
              <w:color w:val="000000"/>
            </w:rPr>
          </w:rPrChange>
        </w:rPr>
        <w:t>ng.</w:t>
      </w:r>
    </w:p>
    <w:p w14:paraId="3202604F" w14:textId="77777777" w:rsidR="00A27D53" w:rsidRPr="006869FF" w:rsidRDefault="00D33BC1">
      <w:pPr>
        <w:numPr>
          <w:ilvl w:val="0"/>
          <w:numId w:val="18"/>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Change w:id="4475" w:author="MinhHieu" w:date="2024-12-20T09:50:00Z">
            <w:rPr>
              <w:rFonts w:ascii="Cambria" w:eastAsia="Cambria" w:hAnsi="Cambria" w:cs="Cambria"/>
              <w:color w:val="000000"/>
            </w:rPr>
          </w:rPrChange>
        </w:rPr>
      </w:pPr>
      <w:r w:rsidRPr="006869FF">
        <w:rPr>
          <w:rFonts w:asciiTheme="majorHAnsi" w:eastAsia="Cambria" w:hAnsiTheme="majorHAnsi" w:cstheme="majorHAnsi"/>
          <w:color w:val="000000"/>
          <w:rPrChange w:id="4476" w:author="MinhHieu" w:date="2024-12-20T09:50:00Z">
            <w:rPr>
              <w:rFonts w:ascii="Cambria" w:eastAsia="Cambria" w:hAnsi="Cambria" w:cs="Cambria"/>
              <w:color w:val="000000"/>
            </w:rPr>
          </w:rPrChange>
        </w:rPr>
        <w:t>Áp d</w:t>
      </w:r>
      <w:r w:rsidRPr="006869FF">
        <w:rPr>
          <w:rFonts w:asciiTheme="majorHAnsi" w:eastAsia="Cambria" w:hAnsiTheme="majorHAnsi" w:cstheme="majorHAnsi"/>
          <w:color w:val="000000"/>
          <w:rPrChange w:id="4477" w:author="MinhHieu" w:date="2024-12-20T09:50:00Z">
            <w:rPr>
              <w:rFonts w:ascii="Cambria" w:eastAsia="Cambria" w:hAnsi="Cambria" w:cs="Cambria"/>
              <w:color w:val="000000"/>
            </w:rPr>
          </w:rPrChange>
        </w:rPr>
        <w:t>ụ</w:t>
      </w:r>
      <w:r w:rsidRPr="006869FF">
        <w:rPr>
          <w:rFonts w:asciiTheme="majorHAnsi" w:eastAsia="Cambria" w:hAnsiTheme="majorHAnsi" w:cstheme="majorHAnsi"/>
          <w:color w:val="000000"/>
          <w:rPrChange w:id="4478" w:author="MinhHieu" w:date="2024-12-20T09:50:00Z">
            <w:rPr>
              <w:rFonts w:ascii="Cambria" w:eastAsia="Cambria" w:hAnsi="Cambria" w:cs="Cambria"/>
              <w:color w:val="000000"/>
            </w:rPr>
          </w:rPrChange>
        </w:rPr>
        <w:t>ng Profiles: B</w:t>
      </w:r>
      <w:r w:rsidRPr="006869FF">
        <w:rPr>
          <w:rFonts w:asciiTheme="majorHAnsi" w:eastAsia="Cambria" w:hAnsiTheme="majorHAnsi" w:cstheme="majorHAnsi"/>
          <w:color w:val="000000"/>
          <w:rPrChange w:id="4479" w:author="MinhHieu" w:date="2024-12-20T09:50:00Z">
            <w:rPr>
              <w:rFonts w:ascii="Cambria" w:eastAsia="Cambria" w:hAnsi="Cambria" w:cs="Cambria"/>
              <w:color w:val="000000"/>
            </w:rPr>
          </w:rPrChange>
        </w:rPr>
        <w:t>ạ</w:t>
      </w:r>
      <w:r w:rsidRPr="006869FF">
        <w:rPr>
          <w:rFonts w:asciiTheme="majorHAnsi" w:eastAsia="Cambria" w:hAnsiTheme="majorHAnsi" w:cstheme="majorHAnsi"/>
          <w:color w:val="000000"/>
          <w:rPrChange w:id="4480" w:author="MinhHieu" w:date="2024-12-20T09:50:00Z">
            <w:rPr>
              <w:rFonts w:ascii="Cambria" w:eastAsia="Cambria" w:hAnsi="Cambria" w:cs="Cambria"/>
              <w:color w:val="000000"/>
            </w:rPr>
          </w:rPrChange>
        </w:rPr>
        <w:t>n có th</w:t>
      </w:r>
      <w:r w:rsidRPr="006869FF">
        <w:rPr>
          <w:rFonts w:asciiTheme="majorHAnsi" w:eastAsia="Cambria" w:hAnsiTheme="majorHAnsi" w:cstheme="majorHAnsi"/>
          <w:color w:val="000000"/>
          <w:rPrChange w:id="4481" w:author="MinhHieu" w:date="2024-12-20T09:50:00Z">
            <w:rPr>
              <w:rFonts w:ascii="Cambria" w:eastAsia="Cambria" w:hAnsi="Cambria" w:cs="Cambria"/>
              <w:color w:val="000000"/>
            </w:rPr>
          </w:rPrChange>
        </w:rPr>
        <w:t>ể</w:t>
      </w:r>
      <w:r w:rsidRPr="006869FF">
        <w:rPr>
          <w:rFonts w:asciiTheme="majorHAnsi" w:eastAsia="Cambria" w:hAnsiTheme="majorHAnsi" w:cstheme="majorHAnsi"/>
          <w:color w:val="000000"/>
          <w:rPrChange w:id="4482" w:author="MinhHieu" w:date="2024-12-20T09:50:00Z">
            <w:rPr>
              <w:rFonts w:ascii="Cambria" w:eastAsia="Cambria" w:hAnsi="Cambria" w:cs="Cambria"/>
              <w:color w:val="000000"/>
            </w:rPr>
          </w:rPrChange>
        </w:rPr>
        <w:t xml:space="preserve"> ch</w:t>
      </w:r>
      <w:r w:rsidRPr="006869FF">
        <w:rPr>
          <w:rFonts w:asciiTheme="majorHAnsi" w:eastAsia="Cambria" w:hAnsiTheme="majorHAnsi" w:cstheme="majorHAnsi"/>
          <w:color w:val="000000"/>
          <w:rPrChange w:id="4483" w:author="MinhHieu" w:date="2024-12-20T09:50:00Z">
            <w:rPr>
              <w:rFonts w:ascii="Cambria" w:eastAsia="Cambria" w:hAnsi="Cambria" w:cs="Cambria"/>
              <w:color w:val="000000"/>
            </w:rPr>
          </w:rPrChange>
        </w:rPr>
        <w:t>ỉ</w:t>
      </w:r>
      <w:r w:rsidRPr="006869FF">
        <w:rPr>
          <w:rFonts w:asciiTheme="majorHAnsi" w:eastAsia="Cambria" w:hAnsiTheme="majorHAnsi" w:cstheme="majorHAnsi"/>
          <w:color w:val="000000"/>
          <w:rPrChange w:id="4484" w:author="MinhHieu" w:date="2024-12-20T09:50:00Z">
            <w:rPr>
              <w:rFonts w:ascii="Cambria" w:eastAsia="Cambria" w:hAnsi="Cambria" w:cs="Cambria"/>
              <w:color w:val="000000"/>
            </w:rPr>
          </w:rPrChange>
        </w:rPr>
        <w:t xml:space="preserve"> đ</w:t>
      </w:r>
      <w:r w:rsidRPr="006869FF">
        <w:rPr>
          <w:rFonts w:asciiTheme="majorHAnsi" w:eastAsia="Cambria" w:hAnsiTheme="majorHAnsi" w:cstheme="majorHAnsi"/>
          <w:color w:val="000000"/>
          <w:rPrChange w:id="4485" w:author="MinhHieu" w:date="2024-12-20T09:50:00Z">
            <w:rPr>
              <w:rFonts w:ascii="Cambria" w:eastAsia="Cambria" w:hAnsi="Cambria" w:cs="Cambria"/>
              <w:color w:val="000000"/>
            </w:rPr>
          </w:rPrChange>
        </w:rPr>
        <w:t>ị</w:t>
      </w:r>
      <w:r w:rsidRPr="006869FF">
        <w:rPr>
          <w:rFonts w:asciiTheme="majorHAnsi" w:eastAsia="Cambria" w:hAnsiTheme="majorHAnsi" w:cstheme="majorHAnsi"/>
          <w:color w:val="000000"/>
          <w:rPrChange w:id="4486" w:author="MinhHieu" w:date="2024-12-20T09:50:00Z">
            <w:rPr>
              <w:rFonts w:ascii="Cambria" w:eastAsia="Cambria" w:hAnsi="Cambria" w:cs="Cambria"/>
              <w:color w:val="000000"/>
            </w:rPr>
          </w:rPrChange>
        </w:rPr>
        <w:t>nh profile đư</w:t>
      </w:r>
      <w:r w:rsidRPr="006869FF">
        <w:rPr>
          <w:rFonts w:asciiTheme="majorHAnsi" w:eastAsia="Cambria" w:hAnsiTheme="majorHAnsi" w:cstheme="majorHAnsi"/>
          <w:color w:val="000000"/>
          <w:rPrChange w:id="4487" w:author="MinhHieu" w:date="2024-12-20T09:50:00Z">
            <w:rPr>
              <w:rFonts w:ascii="Cambria" w:eastAsia="Cambria" w:hAnsi="Cambria" w:cs="Cambria"/>
              <w:color w:val="000000"/>
            </w:rPr>
          </w:rPrChange>
        </w:rPr>
        <w:t>ợ</w:t>
      </w:r>
      <w:r w:rsidRPr="006869FF">
        <w:rPr>
          <w:rFonts w:asciiTheme="majorHAnsi" w:eastAsia="Cambria" w:hAnsiTheme="majorHAnsi" w:cstheme="majorHAnsi"/>
          <w:color w:val="000000"/>
          <w:rPrChange w:id="4488" w:author="MinhHieu" w:date="2024-12-20T09:50:00Z">
            <w:rPr>
              <w:rFonts w:ascii="Cambria" w:eastAsia="Cambria" w:hAnsi="Cambria" w:cs="Cambria"/>
              <w:color w:val="000000"/>
            </w:rPr>
          </w:rPrChange>
        </w:rPr>
        <w:t>c s</w:t>
      </w:r>
      <w:r w:rsidRPr="006869FF">
        <w:rPr>
          <w:rFonts w:asciiTheme="majorHAnsi" w:eastAsia="Cambria" w:hAnsiTheme="majorHAnsi" w:cstheme="majorHAnsi"/>
          <w:color w:val="000000"/>
          <w:rPrChange w:id="4489" w:author="MinhHieu" w:date="2024-12-20T09:50:00Z">
            <w:rPr>
              <w:rFonts w:ascii="Cambria" w:eastAsia="Cambria" w:hAnsi="Cambria" w:cs="Cambria"/>
              <w:color w:val="000000"/>
            </w:rPr>
          </w:rPrChange>
        </w:rPr>
        <w:t>ử</w:t>
      </w:r>
      <w:r w:rsidRPr="006869FF">
        <w:rPr>
          <w:rFonts w:asciiTheme="majorHAnsi" w:eastAsia="Cambria" w:hAnsiTheme="majorHAnsi" w:cstheme="majorHAnsi"/>
          <w:color w:val="000000"/>
          <w:rPrChange w:id="4490" w:author="MinhHieu" w:date="2024-12-20T09:50:00Z">
            <w:rPr>
              <w:rFonts w:ascii="Cambria" w:eastAsia="Cambria" w:hAnsi="Cambria" w:cs="Cambria"/>
              <w:color w:val="000000"/>
            </w:rPr>
          </w:rPrChange>
        </w:rPr>
        <w:t xml:space="preserve"> d</w:t>
      </w:r>
      <w:r w:rsidRPr="006869FF">
        <w:rPr>
          <w:rFonts w:asciiTheme="majorHAnsi" w:eastAsia="Cambria" w:hAnsiTheme="majorHAnsi" w:cstheme="majorHAnsi"/>
          <w:color w:val="000000"/>
          <w:rPrChange w:id="4491" w:author="MinhHieu" w:date="2024-12-20T09:50:00Z">
            <w:rPr>
              <w:rFonts w:ascii="Cambria" w:eastAsia="Cambria" w:hAnsi="Cambria" w:cs="Cambria"/>
              <w:color w:val="000000"/>
            </w:rPr>
          </w:rPrChange>
        </w:rPr>
        <w:t>ụ</w:t>
      </w:r>
      <w:r w:rsidRPr="006869FF">
        <w:rPr>
          <w:rFonts w:asciiTheme="majorHAnsi" w:eastAsia="Cambria" w:hAnsiTheme="majorHAnsi" w:cstheme="majorHAnsi"/>
          <w:color w:val="000000"/>
          <w:rPrChange w:id="4492" w:author="MinhHieu" w:date="2024-12-20T09:50:00Z">
            <w:rPr>
              <w:rFonts w:ascii="Cambria" w:eastAsia="Cambria" w:hAnsi="Cambria" w:cs="Cambria"/>
              <w:color w:val="000000"/>
            </w:rPr>
          </w:rPrChange>
        </w:rPr>
        <w:t>ng thông qua các c</w:t>
      </w:r>
      <w:r w:rsidRPr="006869FF">
        <w:rPr>
          <w:rFonts w:asciiTheme="majorHAnsi" w:eastAsia="Cambria" w:hAnsiTheme="majorHAnsi" w:cstheme="majorHAnsi"/>
          <w:color w:val="000000"/>
          <w:rPrChange w:id="4493" w:author="MinhHieu" w:date="2024-12-20T09:50:00Z">
            <w:rPr>
              <w:rFonts w:ascii="Cambria" w:eastAsia="Cambria" w:hAnsi="Cambria" w:cs="Cambria"/>
              <w:color w:val="000000"/>
            </w:rPr>
          </w:rPrChange>
        </w:rPr>
        <w:t>ấ</w:t>
      </w:r>
      <w:r w:rsidRPr="006869FF">
        <w:rPr>
          <w:rFonts w:asciiTheme="majorHAnsi" w:eastAsia="Cambria" w:hAnsiTheme="majorHAnsi" w:cstheme="majorHAnsi"/>
          <w:color w:val="000000"/>
          <w:rPrChange w:id="4494" w:author="MinhHieu" w:date="2024-12-20T09:50:00Z">
            <w:rPr>
              <w:rFonts w:ascii="Cambria" w:eastAsia="Cambria" w:hAnsi="Cambria" w:cs="Cambria"/>
              <w:color w:val="000000"/>
            </w:rPr>
          </w:rPrChange>
        </w:rPr>
        <w:t>u hình ho</w:t>
      </w:r>
      <w:r w:rsidRPr="006869FF">
        <w:rPr>
          <w:rFonts w:asciiTheme="majorHAnsi" w:eastAsia="Cambria" w:hAnsiTheme="majorHAnsi" w:cstheme="majorHAnsi"/>
          <w:color w:val="000000"/>
          <w:rPrChange w:id="4495" w:author="MinhHieu" w:date="2024-12-20T09:50:00Z">
            <w:rPr>
              <w:rFonts w:ascii="Cambria" w:eastAsia="Cambria" w:hAnsi="Cambria" w:cs="Cambria"/>
              <w:color w:val="000000"/>
            </w:rPr>
          </w:rPrChange>
        </w:rPr>
        <w:t>ặ</w:t>
      </w:r>
      <w:r w:rsidRPr="006869FF">
        <w:rPr>
          <w:rFonts w:asciiTheme="majorHAnsi" w:eastAsia="Cambria" w:hAnsiTheme="majorHAnsi" w:cstheme="majorHAnsi"/>
          <w:color w:val="000000"/>
          <w:rPrChange w:id="4496" w:author="MinhHieu" w:date="2024-12-20T09:50:00Z">
            <w:rPr>
              <w:rFonts w:ascii="Cambria" w:eastAsia="Cambria" w:hAnsi="Cambria" w:cs="Cambria"/>
              <w:color w:val="000000"/>
            </w:rPr>
          </w:rPrChange>
        </w:rPr>
        <w:t>c tham s</w:t>
      </w:r>
      <w:r w:rsidRPr="006869FF">
        <w:rPr>
          <w:rFonts w:asciiTheme="majorHAnsi" w:eastAsia="Cambria" w:hAnsiTheme="majorHAnsi" w:cstheme="majorHAnsi"/>
          <w:color w:val="000000"/>
          <w:rPrChange w:id="4497" w:author="MinhHieu" w:date="2024-12-20T09:50:00Z">
            <w:rPr>
              <w:rFonts w:ascii="Cambria" w:eastAsia="Cambria" w:hAnsi="Cambria" w:cs="Cambria"/>
              <w:color w:val="000000"/>
            </w:rPr>
          </w:rPrChange>
        </w:rPr>
        <w:t>ố</w:t>
      </w:r>
      <w:r w:rsidRPr="006869FF">
        <w:rPr>
          <w:rFonts w:asciiTheme="majorHAnsi" w:eastAsia="Cambria" w:hAnsiTheme="majorHAnsi" w:cstheme="majorHAnsi"/>
          <w:color w:val="000000"/>
          <w:rPrChange w:id="4498" w:author="MinhHieu" w:date="2024-12-20T09:50:00Z">
            <w:rPr>
              <w:rFonts w:ascii="Cambria" w:eastAsia="Cambria" w:hAnsi="Cambria" w:cs="Cambria"/>
              <w:color w:val="000000"/>
            </w:rPr>
          </w:rPrChange>
        </w:rPr>
        <w:t xml:space="preserve"> dòng l</w:t>
      </w:r>
      <w:r w:rsidRPr="006869FF">
        <w:rPr>
          <w:rFonts w:asciiTheme="majorHAnsi" w:eastAsia="Cambria" w:hAnsiTheme="majorHAnsi" w:cstheme="majorHAnsi"/>
          <w:color w:val="000000"/>
          <w:rPrChange w:id="4499" w:author="MinhHieu" w:date="2024-12-20T09:50:00Z">
            <w:rPr>
              <w:rFonts w:ascii="Cambria" w:eastAsia="Cambria" w:hAnsi="Cambria" w:cs="Cambria"/>
              <w:color w:val="000000"/>
            </w:rPr>
          </w:rPrChange>
        </w:rPr>
        <w:t>ệ</w:t>
      </w:r>
      <w:r w:rsidRPr="006869FF">
        <w:rPr>
          <w:rFonts w:asciiTheme="majorHAnsi" w:eastAsia="Cambria" w:hAnsiTheme="majorHAnsi" w:cstheme="majorHAnsi"/>
          <w:color w:val="000000"/>
          <w:rPrChange w:id="4500" w:author="MinhHieu" w:date="2024-12-20T09:50:00Z">
            <w:rPr>
              <w:rFonts w:ascii="Cambria" w:eastAsia="Cambria" w:hAnsi="Cambria" w:cs="Cambria"/>
              <w:color w:val="000000"/>
            </w:rPr>
          </w:rPrChange>
        </w:rPr>
        <w:t>nh khi kh</w:t>
      </w:r>
      <w:r w:rsidRPr="006869FF">
        <w:rPr>
          <w:rFonts w:asciiTheme="majorHAnsi" w:eastAsia="Cambria" w:hAnsiTheme="majorHAnsi" w:cstheme="majorHAnsi"/>
          <w:color w:val="000000"/>
          <w:rPrChange w:id="4501" w:author="MinhHieu" w:date="2024-12-20T09:50:00Z">
            <w:rPr>
              <w:rFonts w:ascii="Cambria" w:eastAsia="Cambria" w:hAnsi="Cambria" w:cs="Cambria"/>
              <w:color w:val="000000"/>
            </w:rPr>
          </w:rPrChange>
        </w:rPr>
        <w:t>ở</w:t>
      </w:r>
      <w:r w:rsidRPr="006869FF">
        <w:rPr>
          <w:rFonts w:asciiTheme="majorHAnsi" w:eastAsia="Cambria" w:hAnsiTheme="majorHAnsi" w:cstheme="majorHAnsi"/>
          <w:color w:val="000000"/>
          <w:rPrChange w:id="4502" w:author="MinhHieu" w:date="2024-12-20T09:50:00Z">
            <w:rPr>
              <w:rFonts w:ascii="Cambria" w:eastAsia="Cambria" w:hAnsi="Cambria" w:cs="Cambria"/>
              <w:color w:val="000000"/>
            </w:rPr>
          </w:rPrChange>
        </w:rPr>
        <w:t>i ch</w:t>
      </w:r>
      <w:r w:rsidRPr="006869FF">
        <w:rPr>
          <w:rFonts w:asciiTheme="majorHAnsi" w:eastAsia="Cambria" w:hAnsiTheme="majorHAnsi" w:cstheme="majorHAnsi"/>
          <w:color w:val="000000"/>
          <w:rPrChange w:id="4503" w:author="MinhHieu" w:date="2024-12-20T09:50:00Z">
            <w:rPr>
              <w:rFonts w:ascii="Cambria" w:eastAsia="Cambria" w:hAnsi="Cambria" w:cs="Cambria"/>
              <w:color w:val="000000"/>
            </w:rPr>
          </w:rPrChange>
        </w:rPr>
        <w:t>ạ</w:t>
      </w:r>
      <w:r w:rsidRPr="006869FF">
        <w:rPr>
          <w:rFonts w:asciiTheme="majorHAnsi" w:eastAsia="Cambria" w:hAnsiTheme="majorHAnsi" w:cstheme="majorHAnsi"/>
          <w:color w:val="000000"/>
          <w:rPrChange w:id="4504" w:author="MinhHieu" w:date="2024-12-20T09:50:00Z">
            <w:rPr>
              <w:rFonts w:ascii="Cambria" w:eastAsia="Cambria" w:hAnsi="Cambria" w:cs="Cambria"/>
              <w:color w:val="000000"/>
            </w:rPr>
          </w:rPrChange>
        </w:rPr>
        <w:t xml:space="preserve">y </w:t>
      </w:r>
      <w:r w:rsidRPr="006869FF">
        <w:rPr>
          <w:rFonts w:asciiTheme="majorHAnsi" w:eastAsia="Cambria" w:hAnsiTheme="majorHAnsi" w:cstheme="majorHAnsi"/>
          <w:color w:val="000000"/>
          <w:rPrChange w:id="4505" w:author="MinhHieu" w:date="2024-12-20T09:50:00Z">
            <w:rPr>
              <w:rFonts w:ascii="Cambria" w:eastAsia="Cambria" w:hAnsi="Cambria" w:cs="Cambria"/>
              <w:color w:val="000000"/>
            </w:rPr>
          </w:rPrChange>
        </w:rPr>
        <w:t>ứ</w:t>
      </w:r>
      <w:r w:rsidRPr="006869FF">
        <w:rPr>
          <w:rFonts w:asciiTheme="majorHAnsi" w:eastAsia="Cambria" w:hAnsiTheme="majorHAnsi" w:cstheme="majorHAnsi"/>
          <w:color w:val="000000"/>
          <w:rPrChange w:id="4506" w:author="MinhHieu" w:date="2024-12-20T09:50:00Z">
            <w:rPr>
              <w:rFonts w:ascii="Cambria" w:eastAsia="Cambria" w:hAnsi="Cambria" w:cs="Cambria"/>
              <w:color w:val="000000"/>
            </w:rPr>
          </w:rPrChange>
        </w:rPr>
        <w:t>ng d</w:t>
      </w:r>
      <w:r w:rsidRPr="006869FF">
        <w:rPr>
          <w:rFonts w:asciiTheme="majorHAnsi" w:eastAsia="Cambria" w:hAnsiTheme="majorHAnsi" w:cstheme="majorHAnsi"/>
          <w:color w:val="000000"/>
          <w:rPrChange w:id="4507" w:author="MinhHieu" w:date="2024-12-20T09:50:00Z">
            <w:rPr>
              <w:rFonts w:ascii="Cambria" w:eastAsia="Cambria" w:hAnsi="Cambria" w:cs="Cambria"/>
              <w:color w:val="000000"/>
            </w:rPr>
          </w:rPrChange>
        </w:rPr>
        <w:t>ụ</w:t>
      </w:r>
      <w:r w:rsidRPr="006869FF">
        <w:rPr>
          <w:rFonts w:asciiTheme="majorHAnsi" w:eastAsia="Cambria" w:hAnsiTheme="majorHAnsi" w:cstheme="majorHAnsi"/>
          <w:color w:val="000000"/>
          <w:rPrChange w:id="4508" w:author="MinhHieu" w:date="2024-12-20T09:50:00Z">
            <w:rPr>
              <w:rFonts w:ascii="Cambria" w:eastAsia="Cambria" w:hAnsi="Cambria" w:cs="Cambria"/>
              <w:color w:val="000000"/>
            </w:rPr>
          </w:rPrChange>
        </w:rPr>
        <w:t>ng. Spring Boot s</w:t>
      </w:r>
      <w:r w:rsidRPr="006869FF">
        <w:rPr>
          <w:rFonts w:asciiTheme="majorHAnsi" w:eastAsia="Cambria" w:hAnsiTheme="majorHAnsi" w:cstheme="majorHAnsi"/>
          <w:color w:val="000000"/>
          <w:rPrChange w:id="4509" w:author="MinhHieu" w:date="2024-12-20T09:50:00Z">
            <w:rPr>
              <w:rFonts w:ascii="Cambria" w:eastAsia="Cambria" w:hAnsi="Cambria" w:cs="Cambria"/>
              <w:color w:val="000000"/>
            </w:rPr>
          </w:rPrChange>
        </w:rPr>
        <w:t>ẽ</w:t>
      </w:r>
      <w:r w:rsidRPr="006869FF">
        <w:rPr>
          <w:rFonts w:asciiTheme="majorHAnsi" w:eastAsia="Cambria" w:hAnsiTheme="majorHAnsi" w:cstheme="majorHAnsi"/>
          <w:color w:val="000000"/>
          <w:rPrChange w:id="4510" w:author="MinhHieu" w:date="2024-12-20T09:50:00Z">
            <w:rPr>
              <w:rFonts w:ascii="Cambria" w:eastAsia="Cambria" w:hAnsi="Cambria" w:cs="Cambria"/>
              <w:color w:val="000000"/>
            </w:rPr>
          </w:rPrChange>
        </w:rPr>
        <w:t xml:space="preserve"> t</w:t>
      </w:r>
      <w:r w:rsidRPr="006869FF">
        <w:rPr>
          <w:rFonts w:asciiTheme="majorHAnsi" w:eastAsia="Cambria" w:hAnsiTheme="majorHAnsi" w:cstheme="majorHAnsi"/>
          <w:color w:val="000000"/>
          <w:rPrChange w:id="4511" w:author="MinhHieu" w:date="2024-12-20T09:50:00Z">
            <w:rPr>
              <w:rFonts w:ascii="Cambria" w:eastAsia="Cambria" w:hAnsi="Cambria" w:cs="Cambria"/>
              <w:color w:val="000000"/>
            </w:rPr>
          </w:rPrChange>
        </w:rPr>
        <w:t>ả</w:t>
      </w:r>
      <w:r w:rsidRPr="006869FF">
        <w:rPr>
          <w:rFonts w:asciiTheme="majorHAnsi" w:eastAsia="Cambria" w:hAnsiTheme="majorHAnsi" w:cstheme="majorHAnsi"/>
          <w:color w:val="000000"/>
          <w:rPrChange w:id="4512" w:author="MinhHieu" w:date="2024-12-20T09:50:00Z">
            <w:rPr>
              <w:rFonts w:ascii="Cambria" w:eastAsia="Cambria" w:hAnsi="Cambria" w:cs="Cambria"/>
              <w:color w:val="000000"/>
            </w:rPr>
          </w:rPrChange>
        </w:rPr>
        <w:t>i c</w:t>
      </w:r>
      <w:r w:rsidRPr="006869FF">
        <w:rPr>
          <w:rFonts w:asciiTheme="majorHAnsi" w:eastAsia="Cambria" w:hAnsiTheme="majorHAnsi" w:cstheme="majorHAnsi"/>
          <w:color w:val="000000"/>
          <w:rPrChange w:id="4513" w:author="MinhHieu" w:date="2024-12-20T09:50:00Z">
            <w:rPr>
              <w:rFonts w:ascii="Cambria" w:eastAsia="Cambria" w:hAnsi="Cambria" w:cs="Cambria"/>
              <w:color w:val="000000"/>
            </w:rPr>
          </w:rPrChange>
        </w:rPr>
        <w:t>ấ</w:t>
      </w:r>
      <w:r w:rsidRPr="006869FF">
        <w:rPr>
          <w:rFonts w:asciiTheme="majorHAnsi" w:eastAsia="Cambria" w:hAnsiTheme="majorHAnsi" w:cstheme="majorHAnsi"/>
          <w:color w:val="000000"/>
          <w:rPrChange w:id="4514" w:author="MinhHieu" w:date="2024-12-20T09:50:00Z">
            <w:rPr>
              <w:rFonts w:ascii="Cambria" w:eastAsia="Cambria" w:hAnsi="Cambria" w:cs="Cambria"/>
              <w:color w:val="000000"/>
            </w:rPr>
          </w:rPrChange>
        </w:rPr>
        <w:t xml:space="preserve">u hình </w:t>
      </w:r>
      <w:r w:rsidRPr="006869FF">
        <w:rPr>
          <w:rFonts w:asciiTheme="majorHAnsi" w:eastAsia="Cambria" w:hAnsiTheme="majorHAnsi" w:cstheme="majorHAnsi"/>
          <w:color w:val="000000"/>
          <w:rPrChange w:id="4515" w:author="MinhHieu" w:date="2024-12-20T09:50:00Z">
            <w:rPr>
              <w:rFonts w:ascii="Cambria" w:eastAsia="Cambria" w:hAnsi="Cambria" w:cs="Cambria"/>
              <w:color w:val="000000"/>
            </w:rPr>
          </w:rPrChange>
        </w:rPr>
        <w:t>t</w:t>
      </w:r>
      <w:r w:rsidRPr="006869FF">
        <w:rPr>
          <w:rFonts w:asciiTheme="majorHAnsi" w:eastAsia="Cambria" w:hAnsiTheme="majorHAnsi" w:cstheme="majorHAnsi"/>
          <w:color w:val="000000"/>
          <w:rPrChange w:id="4516" w:author="MinhHieu" w:date="2024-12-20T09:50:00Z">
            <w:rPr>
              <w:rFonts w:ascii="Cambria" w:eastAsia="Cambria" w:hAnsi="Cambria" w:cs="Cambria"/>
              <w:color w:val="000000"/>
            </w:rPr>
          </w:rPrChange>
        </w:rPr>
        <w:t>ừ</w:t>
      </w:r>
      <w:r w:rsidRPr="006869FF">
        <w:rPr>
          <w:rFonts w:asciiTheme="majorHAnsi" w:eastAsia="Cambria" w:hAnsiTheme="majorHAnsi" w:cstheme="majorHAnsi"/>
          <w:color w:val="000000"/>
          <w:rPrChange w:id="4517" w:author="MinhHieu" w:date="2024-12-20T09:50:00Z">
            <w:rPr>
              <w:rFonts w:ascii="Cambria" w:eastAsia="Cambria" w:hAnsi="Cambria" w:cs="Cambria"/>
              <w:color w:val="000000"/>
            </w:rPr>
          </w:rPrChange>
        </w:rPr>
        <w:t xml:space="preserve"> t</w:t>
      </w:r>
      <w:r w:rsidRPr="006869FF">
        <w:rPr>
          <w:rFonts w:asciiTheme="majorHAnsi" w:eastAsia="Cambria" w:hAnsiTheme="majorHAnsi" w:cstheme="majorHAnsi"/>
          <w:color w:val="000000"/>
          <w:rPrChange w:id="4518" w:author="MinhHieu" w:date="2024-12-20T09:50:00Z">
            <w:rPr>
              <w:rFonts w:ascii="Cambria" w:eastAsia="Cambria" w:hAnsi="Cambria" w:cs="Cambria"/>
              <w:color w:val="000000"/>
            </w:rPr>
          </w:rPrChange>
        </w:rPr>
        <w:t>ậ</w:t>
      </w:r>
      <w:r w:rsidRPr="006869FF">
        <w:rPr>
          <w:rFonts w:asciiTheme="majorHAnsi" w:eastAsia="Cambria" w:hAnsiTheme="majorHAnsi" w:cstheme="majorHAnsi"/>
          <w:color w:val="000000"/>
          <w:rPrChange w:id="4519" w:author="MinhHieu" w:date="2024-12-20T09:50:00Z">
            <w:rPr>
              <w:rFonts w:ascii="Cambria" w:eastAsia="Cambria" w:hAnsi="Cambria" w:cs="Cambria"/>
              <w:color w:val="000000"/>
            </w:rPr>
          </w:rPrChange>
        </w:rPr>
        <w:t>p tin phù h</w:t>
      </w:r>
      <w:r w:rsidRPr="006869FF">
        <w:rPr>
          <w:rFonts w:asciiTheme="majorHAnsi" w:eastAsia="Cambria" w:hAnsiTheme="majorHAnsi" w:cstheme="majorHAnsi"/>
          <w:color w:val="000000"/>
          <w:rPrChange w:id="4520" w:author="MinhHieu" w:date="2024-12-20T09:50:00Z">
            <w:rPr>
              <w:rFonts w:ascii="Cambria" w:eastAsia="Cambria" w:hAnsi="Cambria" w:cs="Cambria"/>
              <w:color w:val="000000"/>
            </w:rPr>
          </w:rPrChange>
        </w:rPr>
        <w:t>ợ</w:t>
      </w:r>
      <w:r w:rsidRPr="006869FF">
        <w:rPr>
          <w:rFonts w:asciiTheme="majorHAnsi" w:eastAsia="Cambria" w:hAnsiTheme="majorHAnsi" w:cstheme="majorHAnsi"/>
          <w:color w:val="000000"/>
          <w:rPrChange w:id="4521" w:author="MinhHieu" w:date="2024-12-20T09:50:00Z">
            <w:rPr>
              <w:rFonts w:ascii="Cambria" w:eastAsia="Cambria" w:hAnsi="Cambria" w:cs="Cambria"/>
              <w:color w:val="000000"/>
            </w:rPr>
          </w:rPrChange>
        </w:rPr>
        <w:t>p v</w:t>
      </w:r>
      <w:r w:rsidRPr="006869FF">
        <w:rPr>
          <w:rFonts w:asciiTheme="majorHAnsi" w:eastAsia="Cambria" w:hAnsiTheme="majorHAnsi" w:cstheme="majorHAnsi"/>
          <w:color w:val="000000"/>
          <w:rPrChange w:id="4522" w:author="MinhHieu" w:date="2024-12-20T09:50:00Z">
            <w:rPr>
              <w:rFonts w:ascii="Cambria" w:eastAsia="Cambria" w:hAnsi="Cambria" w:cs="Cambria"/>
              <w:color w:val="000000"/>
            </w:rPr>
          </w:rPrChange>
        </w:rPr>
        <w:t>ớ</w:t>
      </w:r>
      <w:r w:rsidRPr="006869FF">
        <w:rPr>
          <w:rFonts w:asciiTheme="majorHAnsi" w:eastAsia="Cambria" w:hAnsiTheme="majorHAnsi" w:cstheme="majorHAnsi"/>
          <w:color w:val="000000"/>
          <w:rPrChange w:id="4523" w:author="MinhHieu" w:date="2024-12-20T09:50:00Z">
            <w:rPr>
              <w:rFonts w:ascii="Cambria" w:eastAsia="Cambria" w:hAnsi="Cambria" w:cs="Cambria"/>
              <w:color w:val="000000"/>
            </w:rPr>
          </w:rPrChange>
        </w:rPr>
        <w:t>i profile đư</w:t>
      </w:r>
      <w:r w:rsidRPr="006869FF">
        <w:rPr>
          <w:rFonts w:asciiTheme="majorHAnsi" w:eastAsia="Cambria" w:hAnsiTheme="majorHAnsi" w:cstheme="majorHAnsi"/>
          <w:color w:val="000000"/>
          <w:rPrChange w:id="4524" w:author="MinhHieu" w:date="2024-12-20T09:50:00Z">
            <w:rPr>
              <w:rFonts w:ascii="Cambria" w:eastAsia="Cambria" w:hAnsi="Cambria" w:cs="Cambria"/>
              <w:color w:val="000000"/>
            </w:rPr>
          </w:rPrChange>
        </w:rPr>
        <w:t>ợ</w:t>
      </w:r>
      <w:r w:rsidRPr="006869FF">
        <w:rPr>
          <w:rFonts w:asciiTheme="majorHAnsi" w:eastAsia="Cambria" w:hAnsiTheme="majorHAnsi" w:cstheme="majorHAnsi"/>
          <w:color w:val="000000"/>
          <w:rPrChange w:id="4525" w:author="MinhHieu" w:date="2024-12-20T09:50:00Z">
            <w:rPr>
              <w:rFonts w:ascii="Cambria" w:eastAsia="Cambria" w:hAnsi="Cambria" w:cs="Cambria"/>
              <w:color w:val="000000"/>
            </w:rPr>
          </w:rPrChange>
        </w:rPr>
        <w:t>c ch</w:t>
      </w:r>
      <w:r w:rsidRPr="006869FF">
        <w:rPr>
          <w:rFonts w:asciiTheme="majorHAnsi" w:eastAsia="Cambria" w:hAnsiTheme="majorHAnsi" w:cstheme="majorHAnsi"/>
          <w:color w:val="000000"/>
          <w:rPrChange w:id="4526" w:author="MinhHieu" w:date="2024-12-20T09:50:00Z">
            <w:rPr>
              <w:rFonts w:ascii="Cambria" w:eastAsia="Cambria" w:hAnsi="Cambria" w:cs="Cambria"/>
              <w:color w:val="000000"/>
            </w:rPr>
          </w:rPrChange>
        </w:rPr>
        <w:t>ỉ</w:t>
      </w:r>
      <w:r w:rsidRPr="006869FF">
        <w:rPr>
          <w:rFonts w:asciiTheme="majorHAnsi" w:eastAsia="Cambria" w:hAnsiTheme="majorHAnsi" w:cstheme="majorHAnsi"/>
          <w:color w:val="000000"/>
          <w:rPrChange w:id="4527" w:author="MinhHieu" w:date="2024-12-20T09:50:00Z">
            <w:rPr>
              <w:rFonts w:ascii="Cambria" w:eastAsia="Cambria" w:hAnsi="Cambria" w:cs="Cambria"/>
              <w:color w:val="000000"/>
            </w:rPr>
          </w:rPrChange>
        </w:rPr>
        <w:t xml:space="preserve"> đ</w:t>
      </w:r>
      <w:r w:rsidRPr="006869FF">
        <w:rPr>
          <w:rFonts w:asciiTheme="majorHAnsi" w:eastAsia="Cambria" w:hAnsiTheme="majorHAnsi" w:cstheme="majorHAnsi"/>
          <w:color w:val="000000"/>
          <w:rPrChange w:id="4528" w:author="MinhHieu" w:date="2024-12-20T09:50:00Z">
            <w:rPr>
              <w:rFonts w:ascii="Cambria" w:eastAsia="Cambria" w:hAnsi="Cambria" w:cs="Cambria"/>
              <w:color w:val="000000"/>
            </w:rPr>
          </w:rPrChange>
        </w:rPr>
        <w:t>ị</w:t>
      </w:r>
      <w:r w:rsidRPr="006869FF">
        <w:rPr>
          <w:rFonts w:asciiTheme="majorHAnsi" w:eastAsia="Cambria" w:hAnsiTheme="majorHAnsi" w:cstheme="majorHAnsi"/>
          <w:color w:val="000000"/>
          <w:rPrChange w:id="4529" w:author="MinhHieu" w:date="2024-12-20T09:50:00Z">
            <w:rPr>
              <w:rFonts w:ascii="Cambria" w:eastAsia="Cambria" w:hAnsi="Cambria" w:cs="Cambria"/>
              <w:color w:val="000000"/>
            </w:rPr>
          </w:rPrChange>
        </w:rPr>
        <w:t>nh.</w:t>
      </w:r>
    </w:p>
    <w:p w14:paraId="2035787D" w14:textId="77777777" w:rsidR="00A27D53" w:rsidRPr="006869FF" w:rsidRDefault="00D33BC1">
      <w:pPr>
        <w:numPr>
          <w:ilvl w:val="0"/>
          <w:numId w:val="18"/>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Change w:id="4530" w:author="MinhHieu" w:date="2024-12-20T09:50:00Z">
            <w:rPr>
              <w:rFonts w:ascii="Cambria" w:eastAsia="Cambria" w:hAnsi="Cambria" w:cs="Cambria"/>
              <w:color w:val="000000"/>
            </w:rPr>
          </w:rPrChange>
        </w:rPr>
      </w:pPr>
      <w:r w:rsidRPr="006869FF">
        <w:rPr>
          <w:rFonts w:asciiTheme="majorHAnsi" w:eastAsia="Cambria" w:hAnsiTheme="majorHAnsi" w:cstheme="majorHAnsi"/>
          <w:color w:val="000000"/>
          <w:rPrChange w:id="4531" w:author="MinhHieu" w:date="2024-12-20T09:50:00Z">
            <w:rPr>
              <w:rFonts w:ascii="Cambria" w:eastAsia="Cambria" w:hAnsi="Cambria" w:cs="Cambria"/>
              <w:color w:val="000000"/>
            </w:rPr>
          </w:rPrChange>
        </w:rPr>
        <w:t>Overriding: Profiles cho phép override các c</w:t>
      </w:r>
      <w:r w:rsidRPr="006869FF">
        <w:rPr>
          <w:rFonts w:asciiTheme="majorHAnsi" w:eastAsia="Cambria" w:hAnsiTheme="majorHAnsi" w:cstheme="majorHAnsi"/>
          <w:color w:val="000000"/>
          <w:rPrChange w:id="4532" w:author="MinhHieu" w:date="2024-12-20T09:50:00Z">
            <w:rPr>
              <w:rFonts w:ascii="Cambria" w:eastAsia="Cambria" w:hAnsi="Cambria" w:cs="Cambria"/>
              <w:color w:val="000000"/>
            </w:rPr>
          </w:rPrChange>
        </w:rPr>
        <w:t>ấ</w:t>
      </w:r>
      <w:r w:rsidRPr="006869FF">
        <w:rPr>
          <w:rFonts w:asciiTheme="majorHAnsi" w:eastAsia="Cambria" w:hAnsiTheme="majorHAnsi" w:cstheme="majorHAnsi"/>
          <w:color w:val="000000"/>
          <w:rPrChange w:id="4533" w:author="MinhHieu" w:date="2024-12-20T09:50:00Z">
            <w:rPr>
              <w:rFonts w:ascii="Cambria" w:eastAsia="Cambria" w:hAnsi="Cambria" w:cs="Cambria"/>
              <w:color w:val="000000"/>
            </w:rPr>
          </w:rPrChange>
        </w:rPr>
        <w:t>u hình m</w:t>
      </w:r>
      <w:r w:rsidRPr="006869FF">
        <w:rPr>
          <w:rFonts w:asciiTheme="majorHAnsi" w:eastAsia="Cambria" w:hAnsiTheme="majorHAnsi" w:cstheme="majorHAnsi"/>
          <w:color w:val="000000"/>
          <w:rPrChange w:id="4534" w:author="MinhHieu" w:date="2024-12-20T09:50:00Z">
            <w:rPr>
              <w:rFonts w:ascii="Cambria" w:eastAsia="Cambria" w:hAnsi="Cambria" w:cs="Cambria"/>
              <w:color w:val="000000"/>
            </w:rPr>
          </w:rPrChange>
        </w:rPr>
        <w:t>ặ</w:t>
      </w:r>
      <w:r w:rsidRPr="006869FF">
        <w:rPr>
          <w:rFonts w:asciiTheme="majorHAnsi" w:eastAsia="Cambria" w:hAnsiTheme="majorHAnsi" w:cstheme="majorHAnsi"/>
          <w:color w:val="000000"/>
          <w:rPrChange w:id="4535" w:author="MinhHieu" w:date="2024-12-20T09:50:00Z">
            <w:rPr>
              <w:rFonts w:ascii="Cambria" w:eastAsia="Cambria" w:hAnsi="Cambria" w:cs="Cambria"/>
              <w:color w:val="000000"/>
            </w:rPr>
          </w:rPrChange>
        </w:rPr>
        <w:t>c đ</w:t>
      </w:r>
      <w:r w:rsidRPr="006869FF">
        <w:rPr>
          <w:rFonts w:asciiTheme="majorHAnsi" w:eastAsia="Cambria" w:hAnsiTheme="majorHAnsi" w:cstheme="majorHAnsi"/>
          <w:color w:val="000000"/>
          <w:rPrChange w:id="4536" w:author="MinhHieu" w:date="2024-12-20T09:50:00Z">
            <w:rPr>
              <w:rFonts w:ascii="Cambria" w:eastAsia="Cambria" w:hAnsi="Cambria" w:cs="Cambria"/>
              <w:color w:val="000000"/>
            </w:rPr>
          </w:rPrChange>
        </w:rPr>
        <w:t>ị</w:t>
      </w:r>
      <w:r w:rsidRPr="006869FF">
        <w:rPr>
          <w:rFonts w:asciiTheme="majorHAnsi" w:eastAsia="Cambria" w:hAnsiTheme="majorHAnsi" w:cstheme="majorHAnsi"/>
          <w:color w:val="000000"/>
          <w:rPrChange w:id="4537" w:author="MinhHieu" w:date="2024-12-20T09:50:00Z">
            <w:rPr>
              <w:rFonts w:ascii="Cambria" w:eastAsia="Cambria" w:hAnsi="Cambria" w:cs="Cambria"/>
              <w:color w:val="000000"/>
            </w:rPr>
          </w:rPrChange>
        </w:rPr>
        <w:t>nh đư</w:t>
      </w:r>
      <w:r w:rsidRPr="006869FF">
        <w:rPr>
          <w:rFonts w:asciiTheme="majorHAnsi" w:eastAsia="Cambria" w:hAnsiTheme="majorHAnsi" w:cstheme="majorHAnsi"/>
          <w:color w:val="000000"/>
          <w:rPrChange w:id="4538" w:author="MinhHieu" w:date="2024-12-20T09:50:00Z">
            <w:rPr>
              <w:rFonts w:ascii="Cambria" w:eastAsia="Cambria" w:hAnsi="Cambria" w:cs="Cambria"/>
              <w:color w:val="000000"/>
            </w:rPr>
          </w:rPrChange>
        </w:rPr>
        <w:t>ợ</w:t>
      </w:r>
      <w:r w:rsidRPr="006869FF">
        <w:rPr>
          <w:rFonts w:asciiTheme="majorHAnsi" w:eastAsia="Cambria" w:hAnsiTheme="majorHAnsi" w:cstheme="majorHAnsi"/>
          <w:color w:val="000000"/>
          <w:rPrChange w:id="4539" w:author="MinhHieu" w:date="2024-12-20T09:50:00Z">
            <w:rPr>
              <w:rFonts w:ascii="Cambria" w:eastAsia="Cambria" w:hAnsi="Cambria" w:cs="Cambria"/>
              <w:color w:val="000000"/>
            </w:rPr>
          </w:rPrChange>
        </w:rPr>
        <w:t>c ch</w:t>
      </w:r>
      <w:r w:rsidRPr="006869FF">
        <w:rPr>
          <w:rFonts w:asciiTheme="majorHAnsi" w:eastAsia="Cambria" w:hAnsiTheme="majorHAnsi" w:cstheme="majorHAnsi"/>
          <w:color w:val="000000"/>
          <w:rPrChange w:id="4540" w:author="MinhHieu" w:date="2024-12-20T09:50:00Z">
            <w:rPr>
              <w:rFonts w:ascii="Cambria" w:eastAsia="Cambria" w:hAnsi="Cambria" w:cs="Cambria"/>
              <w:color w:val="000000"/>
            </w:rPr>
          </w:rPrChange>
        </w:rPr>
        <w:t>ỉ</w:t>
      </w:r>
      <w:r w:rsidRPr="006869FF">
        <w:rPr>
          <w:rFonts w:asciiTheme="majorHAnsi" w:eastAsia="Cambria" w:hAnsiTheme="majorHAnsi" w:cstheme="majorHAnsi"/>
          <w:color w:val="000000"/>
          <w:rPrChange w:id="4541" w:author="MinhHieu" w:date="2024-12-20T09:50:00Z">
            <w:rPr>
              <w:rFonts w:ascii="Cambria" w:eastAsia="Cambria" w:hAnsi="Cambria" w:cs="Cambria"/>
              <w:color w:val="000000"/>
            </w:rPr>
          </w:rPrChange>
        </w:rPr>
        <w:t xml:space="preserve"> đ</w:t>
      </w:r>
      <w:r w:rsidRPr="006869FF">
        <w:rPr>
          <w:rFonts w:asciiTheme="majorHAnsi" w:eastAsia="Cambria" w:hAnsiTheme="majorHAnsi" w:cstheme="majorHAnsi"/>
          <w:color w:val="000000"/>
          <w:rPrChange w:id="4542" w:author="MinhHieu" w:date="2024-12-20T09:50:00Z">
            <w:rPr>
              <w:rFonts w:ascii="Cambria" w:eastAsia="Cambria" w:hAnsi="Cambria" w:cs="Cambria"/>
              <w:color w:val="000000"/>
            </w:rPr>
          </w:rPrChange>
        </w:rPr>
        <w:t>ị</w:t>
      </w:r>
      <w:r w:rsidRPr="006869FF">
        <w:rPr>
          <w:rFonts w:asciiTheme="majorHAnsi" w:eastAsia="Cambria" w:hAnsiTheme="majorHAnsi" w:cstheme="majorHAnsi"/>
          <w:color w:val="000000"/>
          <w:rPrChange w:id="4543" w:author="MinhHieu" w:date="2024-12-20T09:50:00Z">
            <w:rPr>
              <w:rFonts w:ascii="Cambria" w:eastAsia="Cambria" w:hAnsi="Cambria" w:cs="Cambria"/>
              <w:color w:val="000000"/>
            </w:rPr>
          </w:rPrChange>
        </w:rPr>
        <w:t>nh trong t</w:t>
      </w:r>
      <w:r w:rsidRPr="006869FF">
        <w:rPr>
          <w:rFonts w:asciiTheme="majorHAnsi" w:eastAsia="Cambria" w:hAnsiTheme="majorHAnsi" w:cstheme="majorHAnsi"/>
          <w:color w:val="000000"/>
          <w:rPrChange w:id="4544" w:author="MinhHieu" w:date="2024-12-20T09:50:00Z">
            <w:rPr>
              <w:rFonts w:ascii="Cambria" w:eastAsia="Cambria" w:hAnsi="Cambria" w:cs="Cambria"/>
              <w:color w:val="000000"/>
            </w:rPr>
          </w:rPrChange>
        </w:rPr>
        <w:t>ệ</w:t>
      </w:r>
      <w:r w:rsidRPr="006869FF">
        <w:rPr>
          <w:rFonts w:asciiTheme="majorHAnsi" w:eastAsia="Cambria" w:hAnsiTheme="majorHAnsi" w:cstheme="majorHAnsi"/>
          <w:color w:val="000000"/>
          <w:rPrChange w:id="4545" w:author="MinhHieu" w:date="2024-12-20T09:50:00Z">
            <w:rPr>
              <w:rFonts w:ascii="Cambria" w:eastAsia="Cambria" w:hAnsi="Cambria" w:cs="Cambria"/>
              <w:color w:val="000000"/>
            </w:rPr>
          </w:rPrChange>
        </w:rPr>
        <w:t>p c</w:t>
      </w:r>
      <w:r w:rsidRPr="006869FF">
        <w:rPr>
          <w:rFonts w:asciiTheme="majorHAnsi" w:eastAsia="Cambria" w:hAnsiTheme="majorHAnsi" w:cstheme="majorHAnsi"/>
          <w:color w:val="000000"/>
          <w:rPrChange w:id="4546" w:author="MinhHieu" w:date="2024-12-20T09:50:00Z">
            <w:rPr>
              <w:rFonts w:ascii="Cambria" w:eastAsia="Cambria" w:hAnsi="Cambria" w:cs="Cambria"/>
              <w:color w:val="000000"/>
            </w:rPr>
          </w:rPrChange>
        </w:rPr>
        <w:t>ấ</w:t>
      </w:r>
      <w:r w:rsidRPr="006869FF">
        <w:rPr>
          <w:rFonts w:asciiTheme="majorHAnsi" w:eastAsia="Cambria" w:hAnsiTheme="majorHAnsi" w:cstheme="majorHAnsi"/>
          <w:color w:val="000000"/>
          <w:rPrChange w:id="4547" w:author="MinhHieu" w:date="2024-12-20T09:50:00Z">
            <w:rPr>
              <w:rFonts w:ascii="Cambria" w:eastAsia="Cambria" w:hAnsi="Cambria" w:cs="Cambria"/>
              <w:color w:val="000000"/>
            </w:rPr>
          </w:rPrChange>
        </w:rPr>
        <w:t>u hình chung. Đi</w:t>
      </w:r>
      <w:r w:rsidRPr="006869FF">
        <w:rPr>
          <w:rFonts w:asciiTheme="majorHAnsi" w:eastAsia="Cambria" w:hAnsiTheme="majorHAnsi" w:cstheme="majorHAnsi"/>
          <w:color w:val="000000"/>
          <w:rPrChange w:id="4548" w:author="MinhHieu" w:date="2024-12-20T09:50:00Z">
            <w:rPr>
              <w:rFonts w:ascii="Cambria" w:eastAsia="Cambria" w:hAnsi="Cambria" w:cs="Cambria"/>
              <w:color w:val="000000"/>
            </w:rPr>
          </w:rPrChange>
        </w:rPr>
        <w:t>ề</w:t>
      </w:r>
      <w:r w:rsidRPr="006869FF">
        <w:rPr>
          <w:rFonts w:asciiTheme="majorHAnsi" w:eastAsia="Cambria" w:hAnsiTheme="majorHAnsi" w:cstheme="majorHAnsi"/>
          <w:color w:val="000000"/>
          <w:rPrChange w:id="4549" w:author="MinhHieu" w:date="2024-12-20T09:50:00Z">
            <w:rPr>
              <w:rFonts w:ascii="Cambria" w:eastAsia="Cambria" w:hAnsi="Cambria" w:cs="Cambria"/>
              <w:color w:val="000000"/>
            </w:rPr>
          </w:rPrChange>
        </w:rPr>
        <w:t>u này giúp b</w:t>
      </w:r>
      <w:r w:rsidRPr="006869FF">
        <w:rPr>
          <w:rFonts w:asciiTheme="majorHAnsi" w:eastAsia="Cambria" w:hAnsiTheme="majorHAnsi" w:cstheme="majorHAnsi"/>
          <w:color w:val="000000"/>
          <w:rPrChange w:id="4550" w:author="MinhHieu" w:date="2024-12-20T09:50:00Z">
            <w:rPr>
              <w:rFonts w:ascii="Cambria" w:eastAsia="Cambria" w:hAnsi="Cambria" w:cs="Cambria"/>
              <w:color w:val="000000"/>
            </w:rPr>
          </w:rPrChange>
        </w:rPr>
        <w:t>ạ</w:t>
      </w:r>
      <w:r w:rsidRPr="006869FF">
        <w:rPr>
          <w:rFonts w:asciiTheme="majorHAnsi" w:eastAsia="Cambria" w:hAnsiTheme="majorHAnsi" w:cstheme="majorHAnsi"/>
          <w:color w:val="000000"/>
          <w:rPrChange w:id="4551" w:author="MinhHieu" w:date="2024-12-20T09:50:00Z">
            <w:rPr>
              <w:rFonts w:ascii="Cambria" w:eastAsia="Cambria" w:hAnsi="Cambria" w:cs="Cambria"/>
              <w:color w:val="000000"/>
            </w:rPr>
          </w:rPrChange>
        </w:rPr>
        <w:t>n tu</w:t>
      </w:r>
      <w:r w:rsidRPr="006869FF">
        <w:rPr>
          <w:rFonts w:asciiTheme="majorHAnsi" w:eastAsia="Cambria" w:hAnsiTheme="majorHAnsi" w:cstheme="majorHAnsi"/>
          <w:color w:val="000000"/>
          <w:rPrChange w:id="4552" w:author="MinhHieu" w:date="2024-12-20T09:50:00Z">
            <w:rPr>
              <w:rFonts w:ascii="Cambria" w:eastAsia="Cambria" w:hAnsi="Cambria" w:cs="Cambria"/>
              <w:color w:val="000000"/>
            </w:rPr>
          </w:rPrChange>
        </w:rPr>
        <w:t>ỳ</w:t>
      </w:r>
      <w:r w:rsidRPr="006869FF">
        <w:rPr>
          <w:rFonts w:asciiTheme="majorHAnsi" w:eastAsia="Cambria" w:hAnsiTheme="majorHAnsi" w:cstheme="majorHAnsi"/>
          <w:color w:val="000000"/>
          <w:rPrChange w:id="4553" w:author="MinhHieu" w:date="2024-12-20T09:50:00Z">
            <w:rPr>
              <w:rFonts w:ascii="Cambria" w:eastAsia="Cambria" w:hAnsi="Cambria" w:cs="Cambria"/>
              <w:color w:val="000000"/>
            </w:rPr>
          </w:rPrChange>
        </w:rPr>
        <w:t xml:space="preserve"> ch</w:t>
      </w:r>
      <w:r w:rsidRPr="006869FF">
        <w:rPr>
          <w:rFonts w:asciiTheme="majorHAnsi" w:eastAsia="Cambria" w:hAnsiTheme="majorHAnsi" w:cstheme="majorHAnsi"/>
          <w:color w:val="000000"/>
          <w:rPrChange w:id="4554" w:author="MinhHieu" w:date="2024-12-20T09:50:00Z">
            <w:rPr>
              <w:rFonts w:ascii="Cambria" w:eastAsia="Cambria" w:hAnsi="Cambria" w:cs="Cambria"/>
              <w:color w:val="000000"/>
            </w:rPr>
          </w:rPrChange>
        </w:rPr>
        <w:t>ỉ</w:t>
      </w:r>
      <w:r w:rsidRPr="006869FF">
        <w:rPr>
          <w:rFonts w:asciiTheme="majorHAnsi" w:eastAsia="Cambria" w:hAnsiTheme="majorHAnsi" w:cstheme="majorHAnsi"/>
          <w:color w:val="000000"/>
          <w:rPrChange w:id="4555" w:author="MinhHieu" w:date="2024-12-20T09:50:00Z">
            <w:rPr>
              <w:rFonts w:ascii="Cambria" w:eastAsia="Cambria" w:hAnsi="Cambria" w:cs="Cambria"/>
              <w:color w:val="000000"/>
            </w:rPr>
          </w:rPrChange>
        </w:rPr>
        <w:t>nh c</w:t>
      </w:r>
      <w:r w:rsidRPr="006869FF">
        <w:rPr>
          <w:rFonts w:asciiTheme="majorHAnsi" w:eastAsia="Cambria" w:hAnsiTheme="majorHAnsi" w:cstheme="majorHAnsi"/>
          <w:color w:val="000000"/>
          <w:rPrChange w:id="4556" w:author="MinhHieu" w:date="2024-12-20T09:50:00Z">
            <w:rPr>
              <w:rFonts w:ascii="Cambria" w:eastAsia="Cambria" w:hAnsi="Cambria" w:cs="Cambria"/>
              <w:color w:val="000000"/>
            </w:rPr>
          </w:rPrChange>
        </w:rPr>
        <w:t>ấ</w:t>
      </w:r>
      <w:r w:rsidRPr="006869FF">
        <w:rPr>
          <w:rFonts w:asciiTheme="majorHAnsi" w:eastAsia="Cambria" w:hAnsiTheme="majorHAnsi" w:cstheme="majorHAnsi"/>
          <w:color w:val="000000"/>
          <w:rPrChange w:id="4557" w:author="MinhHieu" w:date="2024-12-20T09:50:00Z">
            <w:rPr>
              <w:rFonts w:ascii="Cambria" w:eastAsia="Cambria" w:hAnsi="Cambria" w:cs="Cambria"/>
              <w:color w:val="000000"/>
            </w:rPr>
          </w:rPrChange>
        </w:rPr>
        <w:t>u hình mà không c</w:t>
      </w:r>
      <w:r w:rsidRPr="006869FF">
        <w:rPr>
          <w:rFonts w:asciiTheme="majorHAnsi" w:eastAsia="Cambria" w:hAnsiTheme="majorHAnsi" w:cstheme="majorHAnsi"/>
          <w:color w:val="000000"/>
          <w:rPrChange w:id="4558" w:author="MinhHieu" w:date="2024-12-20T09:50:00Z">
            <w:rPr>
              <w:rFonts w:ascii="Cambria" w:eastAsia="Cambria" w:hAnsi="Cambria" w:cs="Cambria"/>
              <w:color w:val="000000"/>
            </w:rPr>
          </w:rPrChange>
        </w:rPr>
        <w:t>ầ</w:t>
      </w:r>
      <w:r w:rsidRPr="006869FF">
        <w:rPr>
          <w:rFonts w:asciiTheme="majorHAnsi" w:eastAsia="Cambria" w:hAnsiTheme="majorHAnsi" w:cstheme="majorHAnsi"/>
          <w:color w:val="000000"/>
          <w:rPrChange w:id="4559" w:author="MinhHieu" w:date="2024-12-20T09:50:00Z">
            <w:rPr>
              <w:rFonts w:ascii="Cambria" w:eastAsia="Cambria" w:hAnsi="Cambria" w:cs="Cambria"/>
              <w:color w:val="000000"/>
            </w:rPr>
          </w:rPrChange>
        </w:rPr>
        <w:t>n ph</w:t>
      </w:r>
      <w:r w:rsidRPr="006869FF">
        <w:rPr>
          <w:rFonts w:asciiTheme="majorHAnsi" w:eastAsia="Cambria" w:hAnsiTheme="majorHAnsi" w:cstheme="majorHAnsi"/>
          <w:color w:val="000000"/>
          <w:rPrChange w:id="4560" w:author="MinhHieu" w:date="2024-12-20T09:50:00Z">
            <w:rPr>
              <w:rFonts w:ascii="Cambria" w:eastAsia="Cambria" w:hAnsi="Cambria" w:cs="Cambria"/>
              <w:color w:val="000000"/>
            </w:rPr>
          </w:rPrChange>
        </w:rPr>
        <w:t>ả</w:t>
      </w:r>
      <w:r w:rsidRPr="006869FF">
        <w:rPr>
          <w:rFonts w:asciiTheme="majorHAnsi" w:eastAsia="Cambria" w:hAnsiTheme="majorHAnsi" w:cstheme="majorHAnsi"/>
          <w:color w:val="000000"/>
          <w:rPrChange w:id="4561" w:author="MinhHieu" w:date="2024-12-20T09:50:00Z">
            <w:rPr>
              <w:rFonts w:ascii="Cambria" w:eastAsia="Cambria" w:hAnsi="Cambria" w:cs="Cambria"/>
              <w:color w:val="000000"/>
            </w:rPr>
          </w:rPrChange>
        </w:rPr>
        <w:t>i s</w:t>
      </w:r>
      <w:r w:rsidRPr="006869FF">
        <w:rPr>
          <w:rFonts w:asciiTheme="majorHAnsi" w:eastAsia="Cambria" w:hAnsiTheme="majorHAnsi" w:cstheme="majorHAnsi"/>
          <w:color w:val="000000"/>
          <w:rPrChange w:id="4562" w:author="MinhHieu" w:date="2024-12-20T09:50:00Z">
            <w:rPr>
              <w:rFonts w:ascii="Cambria" w:eastAsia="Cambria" w:hAnsi="Cambria" w:cs="Cambria"/>
              <w:color w:val="000000"/>
            </w:rPr>
          </w:rPrChange>
        </w:rPr>
        <w:t>ử</w:t>
      </w:r>
      <w:r w:rsidRPr="006869FF">
        <w:rPr>
          <w:rFonts w:asciiTheme="majorHAnsi" w:eastAsia="Cambria" w:hAnsiTheme="majorHAnsi" w:cstheme="majorHAnsi"/>
          <w:color w:val="000000"/>
          <w:rPrChange w:id="4563" w:author="MinhHieu" w:date="2024-12-20T09:50:00Z">
            <w:rPr>
              <w:rFonts w:ascii="Cambria" w:eastAsia="Cambria" w:hAnsi="Cambria" w:cs="Cambria"/>
              <w:color w:val="000000"/>
            </w:rPr>
          </w:rPrChange>
        </w:rPr>
        <w:t>a đ</w:t>
      </w:r>
      <w:r w:rsidRPr="006869FF">
        <w:rPr>
          <w:rFonts w:asciiTheme="majorHAnsi" w:eastAsia="Cambria" w:hAnsiTheme="majorHAnsi" w:cstheme="majorHAnsi"/>
          <w:color w:val="000000"/>
          <w:rPrChange w:id="4564" w:author="MinhHieu" w:date="2024-12-20T09:50:00Z">
            <w:rPr>
              <w:rFonts w:ascii="Cambria" w:eastAsia="Cambria" w:hAnsi="Cambria" w:cs="Cambria"/>
              <w:color w:val="000000"/>
            </w:rPr>
          </w:rPrChange>
        </w:rPr>
        <w:t>ổ</w:t>
      </w:r>
      <w:r w:rsidRPr="006869FF">
        <w:rPr>
          <w:rFonts w:asciiTheme="majorHAnsi" w:eastAsia="Cambria" w:hAnsiTheme="majorHAnsi" w:cstheme="majorHAnsi"/>
          <w:color w:val="000000"/>
          <w:rPrChange w:id="4565" w:author="MinhHieu" w:date="2024-12-20T09:50:00Z">
            <w:rPr>
              <w:rFonts w:ascii="Cambria" w:eastAsia="Cambria" w:hAnsi="Cambria" w:cs="Cambria"/>
              <w:color w:val="000000"/>
            </w:rPr>
          </w:rPrChange>
        </w:rPr>
        <w:t>i t</w:t>
      </w:r>
      <w:r w:rsidRPr="006869FF">
        <w:rPr>
          <w:rFonts w:asciiTheme="majorHAnsi" w:eastAsia="Cambria" w:hAnsiTheme="majorHAnsi" w:cstheme="majorHAnsi"/>
          <w:color w:val="000000"/>
          <w:rPrChange w:id="4566" w:author="MinhHieu" w:date="2024-12-20T09:50:00Z">
            <w:rPr>
              <w:rFonts w:ascii="Cambria" w:eastAsia="Cambria" w:hAnsi="Cambria" w:cs="Cambria"/>
              <w:color w:val="000000"/>
            </w:rPr>
          </w:rPrChange>
        </w:rPr>
        <w:t>ậ</w:t>
      </w:r>
      <w:r w:rsidRPr="006869FF">
        <w:rPr>
          <w:rFonts w:asciiTheme="majorHAnsi" w:eastAsia="Cambria" w:hAnsiTheme="majorHAnsi" w:cstheme="majorHAnsi"/>
          <w:color w:val="000000"/>
          <w:rPrChange w:id="4567" w:author="MinhHieu" w:date="2024-12-20T09:50:00Z">
            <w:rPr>
              <w:rFonts w:ascii="Cambria" w:eastAsia="Cambria" w:hAnsi="Cambria" w:cs="Cambria"/>
              <w:color w:val="000000"/>
            </w:rPr>
          </w:rPrChange>
        </w:rPr>
        <w:t>p tin g</w:t>
      </w:r>
      <w:r w:rsidRPr="006869FF">
        <w:rPr>
          <w:rFonts w:asciiTheme="majorHAnsi" w:eastAsia="Cambria" w:hAnsiTheme="majorHAnsi" w:cstheme="majorHAnsi"/>
          <w:color w:val="000000"/>
          <w:rPrChange w:id="4568" w:author="MinhHieu" w:date="2024-12-20T09:50:00Z">
            <w:rPr>
              <w:rFonts w:ascii="Cambria" w:eastAsia="Cambria" w:hAnsi="Cambria" w:cs="Cambria"/>
              <w:color w:val="000000"/>
            </w:rPr>
          </w:rPrChange>
        </w:rPr>
        <w:t>ố</w:t>
      </w:r>
      <w:r w:rsidRPr="006869FF">
        <w:rPr>
          <w:rFonts w:asciiTheme="majorHAnsi" w:eastAsia="Cambria" w:hAnsiTheme="majorHAnsi" w:cstheme="majorHAnsi"/>
          <w:color w:val="000000"/>
          <w:rPrChange w:id="4569" w:author="MinhHieu" w:date="2024-12-20T09:50:00Z">
            <w:rPr>
              <w:rFonts w:ascii="Cambria" w:eastAsia="Cambria" w:hAnsi="Cambria" w:cs="Cambria"/>
              <w:color w:val="000000"/>
            </w:rPr>
          </w:rPrChange>
        </w:rPr>
        <w:t>c.</w:t>
      </w:r>
    </w:p>
    <w:p w14:paraId="3E5C1952" w14:textId="77777777" w:rsidR="00A27D53" w:rsidRPr="006869FF" w:rsidRDefault="00D33BC1">
      <w:pPr>
        <w:numPr>
          <w:ilvl w:val="0"/>
          <w:numId w:val="15"/>
        </w:numPr>
        <w:pBdr>
          <w:top w:val="nil"/>
          <w:left w:val="nil"/>
          <w:bottom w:val="nil"/>
          <w:right w:val="nil"/>
          <w:between w:val="nil"/>
        </w:pBdr>
        <w:tabs>
          <w:tab w:val="left" w:pos="543"/>
        </w:tabs>
        <w:spacing w:before="149" w:line="360" w:lineRule="auto"/>
        <w:ind w:right="0"/>
        <w:rPr>
          <w:rFonts w:asciiTheme="majorHAnsi" w:eastAsia="Cambria" w:hAnsiTheme="majorHAnsi" w:cstheme="majorHAnsi"/>
          <w:color w:val="000000"/>
          <w:rPrChange w:id="4570" w:author="MinhHieu" w:date="2024-12-20T09:50:00Z">
            <w:rPr>
              <w:rFonts w:ascii="Cambria" w:eastAsia="Cambria" w:hAnsi="Cambria" w:cs="Cambria"/>
              <w:color w:val="000000"/>
            </w:rPr>
          </w:rPrChange>
        </w:rPr>
      </w:pPr>
      <w:r w:rsidRPr="006869FF">
        <w:rPr>
          <w:rFonts w:asciiTheme="majorHAnsi" w:eastAsia="Cambria" w:hAnsiTheme="majorHAnsi" w:cstheme="majorHAnsi"/>
          <w:color w:val="000000"/>
          <w:rPrChange w:id="4571" w:author="MinhHieu" w:date="2024-12-20T09:50:00Z">
            <w:rPr>
              <w:rFonts w:ascii="Cambria" w:eastAsia="Cambria" w:hAnsi="Cambria" w:cs="Cambria"/>
              <w:color w:val="000000"/>
            </w:rPr>
          </w:rPrChange>
        </w:rPr>
        <w:lastRenderedPageBreak/>
        <w:t>Logging:</w:t>
      </w:r>
    </w:p>
    <w:p w14:paraId="6E442452" w14:textId="77777777" w:rsidR="00A27D53" w:rsidRPr="006869FF" w:rsidRDefault="00D33BC1">
      <w:pPr>
        <w:pBdr>
          <w:top w:val="nil"/>
          <w:left w:val="nil"/>
          <w:bottom w:val="nil"/>
          <w:right w:val="nil"/>
          <w:between w:val="nil"/>
        </w:pBdr>
        <w:tabs>
          <w:tab w:val="left" w:pos="543"/>
        </w:tabs>
        <w:spacing w:before="149" w:line="360" w:lineRule="auto"/>
        <w:ind w:left="720" w:right="0" w:firstLine="0"/>
        <w:rPr>
          <w:rFonts w:asciiTheme="majorHAnsi" w:eastAsia="Cambria" w:hAnsiTheme="majorHAnsi" w:cstheme="majorHAnsi"/>
          <w:color w:val="000000"/>
          <w:rPrChange w:id="4572" w:author="MinhHieu" w:date="2024-12-20T09:50:00Z">
            <w:rPr>
              <w:rFonts w:ascii="Cambria" w:eastAsia="Cambria" w:hAnsi="Cambria" w:cs="Cambria"/>
              <w:color w:val="000000"/>
            </w:rPr>
          </w:rPrChange>
        </w:rPr>
      </w:pPr>
      <w:r w:rsidRPr="006869FF">
        <w:rPr>
          <w:rFonts w:asciiTheme="majorHAnsi" w:eastAsia="Cambria" w:hAnsiTheme="majorHAnsi" w:cstheme="majorHAnsi"/>
          <w:color w:val="000000"/>
          <w:rPrChange w:id="4573" w:author="MinhHieu" w:date="2024-12-20T09:50:00Z">
            <w:rPr>
              <w:rFonts w:ascii="Cambria" w:eastAsia="Cambria" w:hAnsi="Cambria" w:cs="Cambria"/>
              <w:color w:val="000000"/>
            </w:rPr>
          </w:rPrChange>
        </w:rPr>
        <w:t>Tính năng Logging cung c</w:t>
      </w:r>
      <w:r w:rsidRPr="006869FF">
        <w:rPr>
          <w:rFonts w:asciiTheme="majorHAnsi" w:eastAsia="Cambria" w:hAnsiTheme="majorHAnsi" w:cstheme="majorHAnsi"/>
          <w:color w:val="000000"/>
          <w:rPrChange w:id="4574" w:author="MinhHieu" w:date="2024-12-20T09:50:00Z">
            <w:rPr>
              <w:rFonts w:ascii="Cambria" w:eastAsia="Cambria" w:hAnsi="Cambria" w:cs="Cambria"/>
              <w:color w:val="000000"/>
            </w:rPr>
          </w:rPrChange>
        </w:rPr>
        <w:t>ấ</w:t>
      </w:r>
      <w:r w:rsidRPr="006869FF">
        <w:rPr>
          <w:rFonts w:asciiTheme="majorHAnsi" w:eastAsia="Cambria" w:hAnsiTheme="majorHAnsi" w:cstheme="majorHAnsi"/>
          <w:color w:val="000000"/>
          <w:rPrChange w:id="4575" w:author="MinhHieu" w:date="2024-12-20T09:50:00Z">
            <w:rPr>
              <w:rFonts w:ascii="Cambria" w:eastAsia="Cambria" w:hAnsi="Cambria" w:cs="Cambria"/>
              <w:color w:val="000000"/>
            </w:rPr>
          </w:rPrChange>
        </w:rPr>
        <w:t>p kh</w:t>
      </w:r>
      <w:r w:rsidRPr="006869FF">
        <w:rPr>
          <w:rFonts w:asciiTheme="majorHAnsi" w:eastAsia="Cambria" w:hAnsiTheme="majorHAnsi" w:cstheme="majorHAnsi"/>
          <w:color w:val="000000"/>
          <w:rPrChange w:id="4576" w:author="MinhHieu" w:date="2024-12-20T09:50:00Z">
            <w:rPr>
              <w:rFonts w:ascii="Cambria" w:eastAsia="Cambria" w:hAnsi="Cambria" w:cs="Cambria"/>
              <w:color w:val="000000"/>
            </w:rPr>
          </w:rPrChange>
        </w:rPr>
        <w:t>ả</w:t>
      </w:r>
      <w:r w:rsidRPr="006869FF">
        <w:rPr>
          <w:rFonts w:asciiTheme="majorHAnsi" w:eastAsia="Cambria" w:hAnsiTheme="majorHAnsi" w:cstheme="majorHAnsi"/>
          <w:color w:val="000000"/>
          <w:rPrChange w:id="4577" w:author="MinhHieu" w:date="2024-12-20T09:50:00Z">
            <w:rPr>
              <w:rFonts w:ascii="Cambria" w:eastAsia="Cambria" w:hAnsi="Cambria" w:cs="Cambria"/>
              <w:color w:val="000000"/>
            </w:rPr>
          </w:rPrChange>
        </w:rPr>
        <w:t xml:space="preserve"> năng qu</w:t>
      </w:r>
      <w:r w:rsidRPr="006869FF">
        <w:rPr>
          <w:rFonts w:asciiTheme="majorHAnsi" w:eastAsia="Cambria" w:hAnsiTheme="majorHAnsi" w:cstheme="majorHAnsi"/>
          <w:color w:val="000000"/>
          <w:rPrChange w:id="4578" w:author="MinhHieu" w:date="2024-12-20T09:50:00Z">
            <w:rPr>
              <w:rFonts w:ascii="Cambria" w:eastAsia="Cambria" w:hAnsi="Cambria" w:cs="Cambria"/>
              <w:color w:val="000000"/>
            </w:rPr>
          </w:rPrChange>
        </w:rPr>
        <w:t>ả</w:t>
      </w:r>
      <w:r w:rsidRPr="006869FF">
        <w:rPr>
          <w:rFonts w:asciiTheme="majorHAnsi" w:eastAsia="Cambria" w:hAnsiTheme="majorHAnsi" w:cstheme="majorHAnsi"/>
          <w:color w:val="000000"/>
          <w:rPrChange w:id="4579" w:author="MinhHieu" w:date="2024-12-20T09:50:00Z">
            <w:rPr>
              <w:rFonts w:ascii="Cambria" w:eastAsia="Cambria" w:hAnsi="Cambria" w:cs="Cambria"/>
              <w:color w:val="000000"/>
            </w:rPr>
          </w:rPrChange>
        </w:rPr>
        <w:t>n lý và ghi nh</w:t>
      </w:r>
      <w:r w:rsidRPr="006869FF">
        <w:rPr>
          <w:rFonts w:asciiTheme="majorHAnsi" w:eastAsia="Cambria" w:hAnsiTheme="majorHAnsi" w:cstheme="majorHAnsi"/>
          <w:color w:val="000000"/>
          <w:rPrChange w:id="4580" w:author="MinhHieu" w:date="2024-12-20T09:50:00Z">
            <w:rPr>
              <w:rFonts w:ascii="Cambria" w:eastAsia="Cambria" w:hAnsi="Cambria" w:cs="Cambria"/>
              <w:color w:val="000000"/>
            </w:rPr>
          </w:rPrChange>
        </w:rPr>
        <w:t>ậ</w:t>
      </w:r>
      <w:r w:rsidRPr="006869FF">
        <w:rPr>
          <w:rFonts w:asciiTheme="majorHAnsi" w:eastAsia="Cambria" w:hAnsiTheme="majorHAnsi" w:cstheme="majorHAnsi"/>
          <w:color w:val="000000"/>
          <w:rPrChange w:id="4581" w:author="MinhHieu" w:date="2024-12-20T09:50:00Z">
            <w:rPr>
              <w:rFonts w:ascii="Cambria" w:eastAsia="Cambria" w:hAnsi="Cambria" w:cs="Cambria"/>
              <w:color w:val="000000"/>
            </w:rPr>
          </w:rPrChange>
        </w:rPr>
        <w:t>t ký ho</w:t>
      </w:r>
      <w:r w:rsidRPr="006869FF">
        <w:rPr>
          <w:rFonts w:asciiTheme="majorHAnsi" w:eastAsia="Cambria" w:hAnsiTheme="majorHAnsi" w:cstheme="majorHAnsi"/>
          <w:color w:val="000000"/>
          <w:rPrChange w:id="4582" w:author="MinhHieu" w:date="2024-12-20T09:50:00Z">
            <w:rPr>
              <w:rFonts w:ascii="Cambria" w:eastAsia="Cambria" w:hAnsi="Cambria" w:cs="Cambria"/>
              <w:color w:val="000000"/>
            </w:rPr>
          </w:rPrChange>
        </w:rPr>
        <w:t>ạ</w:t>
      </w:r>
      <w:r w:rsidRPr="006869FF">
        <w:rPr>
          <w:rFonts w:asciiTheme="majorHAnsi" w:eastAsia="Cambria" w:hAnsiTheme="majorHAnsi" w:cstheme="majorHAnsi"/>
          <w:color w:val="000000"/>
          <w:rPrChange w:id="4583" w:author="MinhHieu" w:date="2024-12-20T09:50:00Z">
            <w:rPr>
              <w:rFonts w:ascii="Cambria" w:eastAsia="Cambria" w:hAnsi="Cambria" w:cs="Cambria"/>
              <w:color w:val="000000"/>
            </w:rPr>
          </w:rPrChange>
        </w:rPr>
        <w:t>t đ</w:t>
      </w:r>
      <w:r w:rsidRPr="006869FF">
        <w:rPr>
          <w:rFonts w:asciiTheme="majorHAnsi" w:eastAsia="Cambria" w:hAnsiTheme="majorHAnsi" w:cstheme="majorHAnsi"/>
          <w:color w:val="000000"/>
          <w:rPrChange w:id="4584" w:author="MinhHieu" w:date="2024-12-20T09:50:00Z">
            <w:rPr>
              <w:rFonts w:ascii="Cambria" w:eastAsia="Cambria" w:hAnsi="Cambria" w:cs="Cambria"/>
              <w:color w:val="000000"/>
            </w:rPr>
          </w:rPrChange>
        </w:rPr>
        <w:t>ộ</w:t>
      </w:r>
      <w:r w:rsidRPr="006869FF">
        <w:rPr>
          <w:rFonts w:asciiTheme="majorHAnsi" w:eastAsia="Cambria" w:hAnsiTheme="majorHAnsi" w:cstheme="majorHAnsi"/>
          <w:color w:val="000000"/>
          <w:rPrChange w:id="4585" w:author="MinhHieu" w:date="2024-12-20T09:50:00Z">
            <w:rPr>
              <w:rFonts w:ascii="Cambria" w:eastAsia="Cambria" w:hAnsi="Cambria" w:cs="Cambria"/>
              <w:color w:val="000000"/>
            </w:rPr>
          </w:rPrChange>
        </w:rPr>
        <w:t>ng c</w:t>
      </w:r>
      <w:r w:rsidRPr="006869FF">
        <w:rPr>
          <w:rFonts w:asciiTheme="majorHAnsi" w:eastAsia="Cambria" w:hAnsiTheme="majorHAnsi" w:cstheme="majorHAnsi"/>
          <w:color w:val="000000"/>
          <w:rPrChange w:id="4586" w:author="MinhHieu" w:date="2024-12-20T09:50:00Z">
            <w:rPr>
              <w:rFonts w:ascii="Cambria" w:eastAsia="Cambria" w:hAnsi="Cambria" w:cs="Cambria"/>
              <w:color w:val="000000"/>
            </w:rPr>
          </w:rPrChange>
        </w:rPr>
        <w:t>ủ</w:t>
      </w:r>
      <w:r w:rsidRPr="006869FF">
        <w:rPr>
          <w:rFonts w:asciiTheme="majorHAnsi" w:eastAsia="Cambria" w:hAnsiTheme="majorHAnsi" w:cstheme="majorHAnsi"/>
          <w:color w:val="000000"/>
          <w:rPrChange w:id="4587" w:author="MinhHieu" w:date="2024-12-20T09:50:00Z">
            <w:rPr>
              <w:rFonts w:ascii="Cambria" w:eastAsia="Cambria" w:hAnsi="Cambria" w:cs="Cambria"/>
              <w:color w:val="000000"/>
            </w:rPr>
          </w:rPrChange>
        </w:rPr>
        <w:t xml:space="preserve">a </w:t>
      </w:r>
      <w:r w:rsidRPr="006869FF">
        <w:rPr>
          <w:rFonts w:asciiTheme="majorHAnsi" w:eastAsia="Cambria" w:hAnsiTheme="majorHAnsi" w:cstheme="majorHAnsi"/>
          <w:color w:val="000000"/>
          <w:rPrChange w:id="4588" w:author="MinhHieu" w:date="2024-12-20T09:50:00Z">
            <w:rPr>
              <w:rFonts w:ascii="Cambria" w:eastAsia="Cambria" w:hAnsi="Cambria" w:cs="Cambria"/>
              <w:color w:val="000000"/>
            </w:rPr>
          </w:rPrChange>
        </w:rPr>
        <w:t>ứ</w:t>
      </w:r>
      <w:r w:rsidRPr="006869FF">
        <w:rPr>
          <w:rFonts w:asciiTheme="majorHAnsi" w:eastAsia="Cambria" w:hAnsiTheme="majorHAnsi" w:cstheme="majorHAnsi"/>
          <w:color w:val="000000"/>
          <w:rPrChange w:id="4589" w:author="MinhHieu" w:date="2024-12-20T09:50:00Z">
            <w:rPr>
              <w:rFonts w:ascii="Cambria" w:eastAsia="Cambria" w:hAnsi="Cambria" w:cs="Cambria"/>
              <w:color w:val="000000"/>
            </w:rPr>
          </w:rPrChange>
        </w:rPr>
        <w:t>ng d</w:t>
      </w:r>
      <w:r w:rsidRPr="006869FF">
        <w:rPr>
          <w:rFonts w:asciiTheme="majorHAnsi" w:eastAsia="Cambria" w:hAnsiTheme="majorHAnsi" w:cstheme="majorHAnsi"/>
          <w:color w:val="000000"/>
          <w:rPrChange w:id="4590" w:author="MinhHieu" w:date="2024-12-20T09:50:00Z">
            <w:rPr>
              <w:rFonts w:ascii="Cambria" w:eastAsia="Cambria" w:hAnsi="Cambria" w:cs="Cambria"/>
              <w:color w:val="000000"/>
            </w:rPr>
          </w:rPrChange>
        </w:rPr>
        <w:t>ụ</w:t>
      </w:r>
      <w:r w:rsidRPr="006869FF">
        <w:rPr>
          <w:rFonts w:asciiTheme="majorHAnsi" w:eastAsia="Cambria" w:hAnsiTheme="majorHAnsi" w:cstheme="majorHAnsi"/>
          <w:color w:val="000000"/>
          <w:rPrChange w:id="4591" w:author="MinhHieu" w:date="2024-12-20T09:50:00Z">
            <w:rPr>
              <w:rFonts w:ascii="Cambria" w:eastAsia="Cambria" w:hAnsi="Cambria" w:cs="Cambria"/>
              <w:color w:val="000000"/>
            </w:rPr>
          </w:rPrChange>
        </w:rPr>
        <w:t>ng m</w:t>
      </w:r>
      <w:r w:rsidRPr="006869FF">
        <w:rPr>
          <w:rFonts w:asciiTheme="majorHAnsi" w:eastAsia="Cambria" w:hAnsiTheme="majorHAnsi" w:cstheme="majorHAnsi"/>
          <w:color w:val="000000"/>
          <w:rPrChange w:id="4592" w:author="MinhHieu" w:date="2024-12-20T09:50:00Z">
            <w:rPr>
              <w:rFonts w:ascii="Cambria" w:eastAsia="Cambria" w:hAnsi="Cambria" w:cs="Cambria"/>
              <w:color w:val="000000"/>
            </w:rPr>
          </w:rPrChange>
        </w:rPr>
        <w:t>ộ</w:t>
      </w:r>
      <w:r w:rsidRPr="006869FF">
        <w:rPr>
          <w:rFonts w:asciiTheme="majorHAnsi" w:eastAsia="Cambria" w:hAnsiTheme="majorHAnsi" w:cstheme="majorHAnsi"/>
          <w:color w:val="000000"/>
          <w:rPrChange w:id="4593" w:author="MinhHieu" w:date="2024-12-20T09:50:00Z">
            <w:rPr>
              <w:rFonts w:ascii="Cambria" w:eastAsia="Cambria" w:hAnsi="Cambria" w:cs="Cambria"/>
              <w:color w:val="000000"/>
            </w:rPr>
          </w:rPrChange>
        </w:rPr>
        <w:t>t cách linh ho</w:t>
      </w:r>
      <w:r w:rsidRPr="006869FF">
        <w:rPr>
          <w:rFonts w:asciiTheme="majorHAnsi" w:eastAsia="Cambria" w:hAnsiTheme="majorHAnsi" w:cstheme="majorHAnsi"/>
          <w:color w:val="000000"/>
          <w:rPrChange w:id="4594" w:author="MinhHieu" w:date="2024-12-20T09:50:00Z">
            <w:rPr>
              <w:rFonts w:ascii="Cambria" w:eastAsia="Cambria" w:hAnsi="Cambria" w:cs="Cambria"/>
              <w:color w:val="000000"/>
            </w:rPr>
          </w:rPrChange>
        </w:rPr>
        <w:t>ạ</w:t>
      </w:r>
      <w:r w:rsidRPr="006869FF">
        <w:rPr>
          <w:rFonts w:asciiTheme="majorHAnsi" w:eastAsia="Cambria" w:hAnsiTheme="majorHAnsi" w:cstheme="majorHAnsi"/>
          <w:color w:val="000000"/>
          <w:rPrChange w:id="4595" w:author="MinhHieu" w:date="2024-12-20T09:50:00Z">
            <w:rPr>
              <w:rFonts w:ascii="Cambria" w:eastAsia="Cambria" w:hAnsi="Cambria" w:cs="Cambria"/>
              <w:color w:val="000000"/>
            </w:rPr>
          </w:rPrChange>
        </w:rPr>
        <w:t>t. Nh</w:t>
      </w:r>
      <w:r w:rsidRPr="006869FF">
        <w:rPr>
          <w:rFonts w:asciiTheme="majorHAnsi" w:eastAsia="Cambria" w:hAnsiTheme="majorHAnsi" w:cstheme="majorHAnsi"/>
          <w:color w:val="000000"/>
          <w:rPrChange w:id="4596" w:author="MinhHieu" w:date="2024-12-20T09:50:00Z">
            <w:rPr>
              <w:rFonts w:ascii="Cambria" w:eastAsia="Cambria" w:hAnsi="Cambria" w:cs="Cambria"/>
              <w:color w:val="000000"/>
            </w:rPr>
          </w:rPrChange>
        </w:rPr>
        <w:t>ữ</w:t>
      </w:r>
      <w:r w:rsidRPr="006869FF">
        <w:rPr>
          <w:rFonts w:asciiTheme="majorHAnsi" w:eastAsia="Cambria" w:hAnsiTheme="majorHAnsi" w:cstheme="majorHAnsi"/>
          <w:color w:val="000000"/>
          <w:rPrChange w:id="4597" w:author="MinhHieu" w:date="2024-12-20T09:50:00Z">
            <w:rPr>
              <w:rFonts w:ascii="Cambria" w:eastAsia="Cambria" w:hAnsi="Cambria" w:cs="Cambria"/>
              <w:color w:val="000000"/>
            </w:rPr>
          </w:rPrChange>
        </w:rPr>
        <w:t>ng ho</w:t>
      </w:r>
      <w:r w:rsidRPr="006869FF">
        <w:rPr>
          <w:rFonts w:asciiTheme="majorHAnsi" w:eastAsia="Cambria" w:hAnsiTheme="majorHAnsi" w:cstheme="majorHAnsi"/>
          <w:color w:val="000000"/>
          <w:rPrChange w:id="4598" w:author="MinhHieu" w:date="2024-12-20T09:50:00Z">
            <w:rPr>
              <w:rFonts w:ascii="Cambria" w:eastAsia="Cambria" w:hAnsi="Cambria" w:cs="Cambria"/>
              <w:color w:val="000000"/>
            </w:rPr>
          </w:rPrChange>
        </w:rPr>
        <w:t>ạ</w:t>
      </w:r>
      <w:r w:rsidRPr="006869FF">
        <w:rPr>
          <w:rFonts w:asciiTheme="majorHAnsi" w:eastAsia="Cambria" w:hAnsiTheme="majorHAnsi" w:cstheme="majorHAnsi"/>
          <w:color w:val="000000"/>
          <w:rPrChange w:id="4599" w:author="MinhHieu" w:date="2024-12-20T09:50:00Z">
            <w:rPr>
              <w:rFonts w:ascii="Cambria" w:eastAsia="Cambria" w:hAnsi="Cambria" w:cs="Cambria"/>
              <w:color w:val="000000"/>
            </w:rPr>
          </w:rPrChange>
        </w:rPr>
        <w:t>t đ</w:t>
      </w:r>
      <w:r w:rsidRPr="006869FF">
        <w:rPr>
          <w:rFonts w:asciiTheme="majorHAnsi" w:eastAsia="Cambria" w:hAnsiTheme="majorHAnsi" w:cstheme="majorHAnsi"/>
          <w:color w:val="000000"/>
          <w:rPrChange w:id="4600" w:author="MinhHieu" w:date="2024-12-20T09:50:00Z">
            <w:rPr>
              <w:rFonts w:ascii="Cambria" w:eastAsia="Cambria" w:hAnsi="Cambria" w:cs="Cambria"/>
              <w:color w:val="000000"/>
            </w:rPr>
          </w:rPrChange>
        </w:rPr>
        <w:t>ộ</w:t>
      </w:r>
      <w:r w:rsidRPr="006869FF">
        <w:rPr>
          <w:rFonts w:asciiTheme="majorHAnsi" w:eastAsia="Cambria" w:hAnsiTheme="majorHAnsi" w:cstheme="majorHAnsi"/>
          <w:color w:val="000000"/>
          <w:rPrChange w:id="4601" w:author="MinhHieu" w:date="2024-12-20T09:50:00Z">
            <w:rPr>
              <w:rFonts w:ascii="Cambria" w:eastAsia="Cambria" w:hAnsi="Cambria" w:cs="Cambria"/>
              <w:color w:val="000000"/>
            </w:rPr>
          </w:rPrChange>
        </w:rPr>
        <w:t>ng chính thư</w:t>
      </w:r>
      <w:r w:rsidRPr="006869FF">
        <w:rPr>
          <w:rFonts w:asciiTheme="majorHAnsi" w:eastAsia="Cambria" w:hAnsiTheme="majorHAnsi" w:cstheme="majorHAnsi"/>
          <w:color w:val="000000"/>
          <w:rPrChange w:id="4602" w:author="MinhHieu" w:date="2024-12-20T09:50:00Z">
            <w:rPr>
              <w:rFonts w:ascii="Cambria" w:eastAsia="Cambria" w:hAnsi="Cambria" w:cs="Cambria"/>
              <w:color w:val="000000"/>
            </w:rPr>
          </w:rPrChange>
        </w:rPr>
        <w:t>ờ</w:t>
      </w:r>
      <w:r w:rsidRPr="006869FF">
        <w:rPr>
          <w:rFonts w:asciiTheme="majorHAnsi" w:eastAsia="Cambria" w:hAnsiTheme="majorHAnsi" w:cstheme="majorHAnsi"/>
          <w:color w:val="000000"/>
          <w:rPrChange w:id="4603" w:author="MinhHieu" w:date="2024-12-20T09:50:00Z">
            <w:rPr>
              <w:rFonts w:ascii="Cambria" w:eastAsia="Cambria" w:hAnsi="Cambria" w:cs="Cambria"/>
              <w:color w:val="000000"/>
            </w:rPr>
          </w:rPrChange>
        </w:rPr>
        <w:t>ng đư</w:t>
      </w:r>
      <w:r w:rsidRPr="006869FF">
        <w:rPr>
          <w:rFonts w:asciiTheme="majorHAnsi" w:eastAsia="Cambria" w:hAnsiTheme="majorHAnsi" w:cstheme="majorHAnsi"/>
          <w:color w:val="000000"/>
          <w:rPrChange w:id="4604" w:author="MinhHieu" w:date="2024-12-20T09:50:00Z">
            <w:rPr>
              <w:rFonts w:ascii="Cambria" w:eastAsia="Cambria" w:hAnsi="Cambria" w:cs="Cambria"/>
              <w:color w:val="000000"/>
            </w:rPr>
          </w:rPrChange>
        </w:rPr>
        <w:t>ợ</w:t>
      </w:r>
      <w:r w:rsidRPr="006869FF">
        <w:rPr>
          <w:rFonts w:asciiTheme="majorHAnsi" w:eastAsia="Cambria" w:hAnsiTheme="majorHAnsi" w:cstheme="majorHAnsi"/>
          <w:color w:val="000000"/>
          <w:rPrChange w:id="4605" w:author="MinhHieu" w:date="2024-12-20T09:50:00Z">
            <w:rPr>
              <w:rFonts w:ascii="Cambria" w:eastAsia="Cambria" w:hAnsi="Cambria" w:cs="Cambria"/>
              <w:color w:val="000000"/>
            </w:rPr>
          </w:rPrChange>
        </w:rPr>
        <w:t>c th</w:t>
      </w:r>
      <w:r w:rsidRPr="006869FF">
        <w:rPr>
          <w:rFonts w:asciiTheme="majorHAnsi" w:eastAsia="Cambria" w:hAnsiTheme="majorHAnsi" w:cstheme="majorHAnsi"/>
          <w:color w:val="000000"/>
          <w:rPrChange w:id="4606" w:author="MinhHieu" w:date="2024-12-20T09:50:00Z">
            <w:rPr>
              <w:rFonts w:ascii="Cambria" w:eastAsia="Cambria" w:hAnsi="Cambria" w:cs="Cambria"/>
              <w:color w:val="000000"/>
            </w:rPr>
          </w:rPrChange>
        </w:rPr>
        <w:t>ự</w:t>
      </w:r>
      <w:r w:rsidRPr="006869FF">
        <w:rPr>
          <w:rFonts w:asciiTheme="majorHAnsi" w:eastAsia="Cambria" w:hAnsiTheme="majorHAnsi" w:cstheme="majorHAnsi"/>
          <w:color w:val="000000"/>
          <w:rPrChange w:id="4607" w:author="MinhHieu" w:date="2024-12-20T09:50:00Z">
            <w:rPr>
              <w:rFonts w:ascii="Cambria" w:eastAsia="Cambria" w:hAnsi="Cambria" w:cs="Cambria"/>
              <w:color w:val="000000"/>
            </w:rPr>
          </w:rPrChange>
        </w:rPr>
        <w:t>c hi</w:t>
      </w:r>
      <w:r w:rsidRPr="006869FF">
        <w:rPr>
          <w:rFonts w:asciiTheme="majorHAnsi" w:eastAsia="Cambria" w:hAnsiTheme="majorHAnsi" w:cstheme="majorHAnsi"/>
          <w:color w:val="000000"/>
          <w:rPrChange w:id="4608" w:author="MinhHieu" w:date="2024-12-20T09:50:00Z">
            <w:rPr>
              <w:rFonts w:ascii="Cambria" w:eastAsia="Cambria" w:hAnsi="Cambria" w:cs="Cambria"/>
              <w:color w:val="000000"/>
            </w:rPr>
          </w:rPrChange>
        </w:rPr>
        <w:t>ệ</w:t>
      </w:r>
      <w:r w:rsidRPr="006869FF">
        <w:rPr>
          <w:rFonts w:asciiTheme="majorHAnsi" w:eastAsia="Cambria" w:hAnsiTheme="majorHAnsi" w:cstheme="majorHAnsi"/>
          <w:color w:val="000000"/>
          <w:rPrChange w:id="4609" w:author="MinhHieu" w:date="2024-12-20T09:50:00Z">
            <w:rPr>
              <w:rFonts w:ascii="Cambria" w:eastAsia="Cambria" w:hAnsi="Cambria" w:cs="Cambria"/>
              <w:color w:val="000000"/>
            </w:rPr>
          </w:rPrChange>
        </w:rPr>
        <w:t>n bao g</w:t>
      </w:r>
      <w:r w:rsidRPr="006869FF">
        <w:rPr>
          <w:rFonts w:asciiTheme="majorHAnsi" w:eastAsia="Cambria" w:hAnsiTheme="majorHAnsi" w:cstheme="majorHAnsi"/>
          <w:color w:val="000000"/>
          <w:rPrChange w:id="4610" w:author="MinhHieu" w:date="2024-12-20T09:50:00Z">
            <w:rPr>
              <w:rFonts w:ascii="Cambria" w:eastAsia="Cambria" w:hAnsi="Cambria" w:cs="Cambria"/>
              <w:color w:val="000000"/>
            </w:rPr>
          </w:rPrChange>
        </w:rPr>
        <w:t>ồ</w:t>
      </w:r>
      <w:r w:rsidRPr="006869FF">
        <w:rPr>
          <w:rFonts w:asciiTheme="majorHAnsi" w:eastAsia="Cambria" w:hAnsiTheme="majorHAnsi" w:cstheme="majorHAnsi"/>
          <w:color w:val="000000"/>
          <w:rPrChange w:id="4611" w:author="MinhHieu" w:date="2024-12-20T09:50:00Z">
            <w:rPr>
              <w:rFonts w:ascii="Cambria" w:eastAsia="Cambria" w:hAnsi="Cambria" w:cs="Cambria"/>
              <w:color w:val="000000"/>
            </w:rPr>
          </w:rPrChange>
        </w:rPr>
        <w:t>m:</w:t>
      </w:r>
    </w:p>
    <w:p w14:paraId="47324D35" w14:textId="77777777" w:rsidR="00A27D53" w:rsidRPr="006869FF" w:rsidRDefault="00D33BC1">
      <w:pPr>
        <w:numPr>
          <w:ilvl w:val="0"/>
          <w:numId w:val="19"/>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Change w:id="4612" w:author="MinhHieu" w:date="2024-12-20T09:50:00Z">
            <w:rPr>
              <w:rFonts w:ascii="Cambria" w:eastAsia="Cambria" w:hAnsi="Cambria" w:cs="Cambria"/>
              <w:color w:val="000000"/>
            </w:rPr>
          </w:rPrChange>
        </w:rPr>
      </w:pPr>
      <w:r w:rsidRPr="006869FF">
        <w:rPr>
          <w:rFonts w:asciiTheme="majorHAnsi" w:eastAsia="Cambria" w:hAnsiTheme="majorHAnsi" w:cstheme="majorHAnsi"/>
          <w:color w:val="000000"/>
          <w:rPrChange w:id="4613" w:author="MinhHieu" w:date="2024-12-20T09:50:00Z">
            <w:rPr>
              <w:rFonts w:ascii="Cambria" w:eastAsia="Cambria" w:hAnsi="Cambria" w:cs="Cambria"/>
              <w:color w:val="000000"/>
            </w:rPr>
          </w:rPrChange>
        </w:rPr>
        <w:t>Integration with Common Logging Frameworks: Spring Boot tích h</w:t>
      </w:r>
      <w:r w:rsidRPr="006869FF">
        <w:rPr>
          <w:rFonts w:asciiTheme="majorHAnsi" w:eastAsia="Cambria" w:hAnsiTheme="majorHAnsi" w:cstheme="majorHAnsi"/>
          <w:color w:val="000000"/>
          <w:rPrChange w:id="4614" w:author="MinhHieu" w:date="2024-12-20T09:50:00Z">
            <w:rPr>
              <w:rFonts w:ascii="Cambria" w:eastAsia="Cambria" w:hAnsi="Cambria" w:cs="Cambria"/>
              <w:color w:val="000000"/>
            </w:rPr>
          </w:rPrChange>
        </w:rPr>
        <w:t>ợ</w:t>
      </w:r>
      <w:r w:rsidRPr="006869FF">
        <w:rPr>
          <w:rFonts w:asciiTheme="majorHAnsi" w:eastAsia="Cambria" w:hAnsiTheme="majorHAnsi" w:cstheme="majorHAnsi"/>
          <w:color w:val="000000"/>
          <w:rPrChange w:id="4615" w:author="MinhHieu" w:date="2024-12-20T09:50:00Z">
            <w:rPr>
              <w:rFonts w:ascii="Cambria" w:eastAsia="Cambria" w:hAnsi="Cambria" w:cs="Cambria"/>
              <w:color w:val="000000"/>
            </w:rPr>
          </w:rPrChange>
        </w:rPr>
        <w:t>p m</w:t>
      </w:r>
      <w:r w:rsidRPr="006869FF">
        <w:rPr>
          <w:rFonts w:asciiTheme="majorHAnsi" w:eastAsia="Cambria" w:hAnsiTheme="majorHAnsi" w:cstheme="majorHAnsi"/>
          <w:color w:val="000000"/>
          <w:rPrChange w:id="4616" w:author="MinhHieu" w:date="2024-12-20T09:50:00Z">
            <w:rPr>
              <w:rFonts w:ascii="Cambria" w:eastAsia="Cambria" w:hAnsi="Cambria" w:cs="Cambria"/>
              <w:color w:val="000000"/>
            </w:rPr>
          </w:rPrChange>
        </w:rPr>
        <w:t>ặ</w:t>
      </w:r>
      <w:r w:rsidRPr="006869FF">
        <w:rPr>
          <w:rFonts w:asciiTheme="majorHAnsi" w:eastAsia="Cambria" w:hAnsiTheme="majorHAnsi" w:cstheme="majorHAnsi"/>
          <w:color w:val="000000"/>
          <w:rPrChange w:id="4617" w:author="MinhHieu" w:date="2024-12-20T09:50:00Z">
            <w:rPr>
              <w:rFonts w:ascii="Cambria" w:eastAsia="Cambria" w:hAnsi="Cambria" w:cs="Cambria"/>
              <w:color w:val="000000"/>
            </w:rPr>
          </w:rPrChange>
        </w:rPr>
        <w:t>c đ</w:t>
      </w:r>
      <w:r w:rsidRPr="006869FF">
        <w:rPr>
          <w:rFonts w:asciiTheme="majorHAnsi" w:eastAsia="Cambria" w:hAnsiTheme="majorHAnsi" w:cstheme="majorHAnsi"/>
          <w:color w:val="000000"/>
          <w:rPrChange w:id="4618" w:author="MinhHieu" w:date="2024-12-20T09:50:00Z">
            <w:rPr>
              <w:rFonts w:ascii="Cambria" w:eastAsia="Cambria" w:hAnsi="Cambria" w:cs="Cambria"/>
              <w:color w:val="000000"/>
            </w:rPr>
          </w:rPrChange>
        </w:rPr>
        <w:t>ị</w:t>
      </w:r>
      <w:r w:rsidRPr="006869FF">
        <w:rPr>
          <w:rFonts w:asciiTheme="majorHAnsi" w:eastAsia="Cambria" w:hAnsiTheme="majorHAnsi" w:cstheme="majorHAnsi"/>
          <w:color w:val="000000"/>
          <w:rPrChange w:id="4619" w:author="MinhHieu" w:date="2024-12-20T09:50:00Z">
            <w:rPr>
              <w:rFonts w:ascii="Cambria" w:eastAsia="Cambria" w:hAnsi="Cambria" w:cs="Cambria"/>
              <w:color w:val="000000"/>
            </w:rPr>
          </w:rPrChange>
        </w:rPr>
        <w:t>nh v</w:t>
      </w:r>
      <w:r w:rsidRPr="006869FF">
        <w:rPr>
          <w:rFonts w:asciiTheme="majorHAnsi" w:eastAsia="Cambria" w:hAnsiTheme="majorHAnsi" w:cstheme="majorHAnsi"/>
          <w:color w:val="000000"/>
          <w:rPrChange w:id="4620" w:author="MinhHieu" w:date="2024-12-20T09:50:00Z">
            <w:rPr>
              <w:rFonts w:ascii="Cambria" w:eastAsia="Cambria" w:hAnsi="Cambria" w:cs="Cambria"/>
              <w:color w:val="000000"/>
            </w:rPr>
          </w:rPrChange>
        </w:rPr>
        <w:t>ớ</w:t>
      </w:r>
      <w:r w:rsidRPr="006869FF">
        <w:rPr>
          <w:rFonts w:asciiTheme="majorHAnsi" w:eastAsia="Cambria" w:hAnsiTheme="majorHAnsi" w:cstheme="majorHAnsi"/>
          <w:color w:val="000000"/>
          <w:rPrChange w:id="4621" w:author="MinhHieu" w:date="2024-12-20T09:50:00Z">
            <w:rPr>
              <w:rFonts w:ascii="Cambria" w:eastAsia="Cambria" w:hAnsi="Cambria" w:cs="Cambria"/>
              <w:color w:val="000000"/>
            </w:rPr>
          </w:rPrChange>
        </w:rPr>
        <w:t>i các framework logging thông d</w:t>
      </w:r>
      <w:r w:rsidRPr="006869FF">
        <w:rPr>
          <w:rFonts w:asciiTheme="majorHAnsi" w:eastAsia="Cambria" w:hAnsiTheme="majorHAnsi" w:cstheme="majorHAnsi"/>
          <w:color w:val="000000"/>
          <w:rPrChange w:id="4622" w:author="MinhHieu" w:date="2024-12-20T09:50:00Z">
            <w:rPr>
              <w:rFonts w:ascii="Cambria" w:eastAsia="Cambria" w:hAnsi="Cambria" w:cs="Cambria"/>
              <w:color w:val="000000"/>
            </w:rPr>
          </w:rPrChange>
        </w:rPr>
        <w:t>ụ</w:t>
      </w:r>
      <w:r w:rsidRPr="006869FF">
        <w:rPr>
          <w:rFonts w:asciiTheme="majorHAnsi" w:eastAsia="Cambria" w:hAnsiTheme="majorHAnsi" w:cstheme="majorHAnsi"/>
          <w:color w:val="000000"/>
          <w:rPrChange w:id="4623" w:author="MinhHieu" w:date="2024-12-20T09:50:00Z">
            <w:rPr>
              <w:rFonts w:ascii="Cambria" w:eastAsia="Cambria" w:hAnsi="Cambria" w:cs="Cambria"/>
              <w:color w:val="000000"/>
            </w:rPr>
          </w:rPrChange>
        </w:rPr>
        <w:t xml:space="preserve">ng như </w:t>
      </w:r>
      <w:r w:rsidRPr="006869FF">
        <w:rPr>
          <w:rFonts w:asciiTheme="majorHAnsi" w:eastAsia="Cambria" w:hAnsiTheme="majorHAnsi" w:cstheme="majorHAnsi"/>
          <w:color w:val="000000"/>
          <w:rPrChange w:id="4624" w:author="MinhHieu" w:date="2024-12-20T09:50:00Z">
            <w:rPr>
              <w:rFonts w:ascii="Cambria" w:eastAsia="Cambria" w:hAnsi="Cambria" w:cs="Cambria"/>
              <w:color w:val="000000"/>
            </w:rPr>
          </w:rPrChange>
        </w:rPr>
        <w:t>Logback, Log4j2 và JDK (Java Util Logging). N</w:t>
      </w:r>
      <w:r w:rsidRPr="006869FF">
        <w:rPr>
          <w:rFonts w:asciiTheme="majorHAnsi" w:eastAsia="Cambria" w:hAnsiTheme="majorHAnsi" w:cstheme="majorHAnsi"/>
          <w:color w:val="000000"/>
          <w:rPrChange w:id="4625" w:author="MinhHieu" w:date="2024-12-20T09:50:00Z">
            <w:rPr>
              <w:rFonts w:ascii="Cambria" w:eastAsia="Cambria" w:hAnsi="Cambria" w:cs="Cambria"/>
              <w:color w:val="000000"/>
            </w:rPr>
          </w:rPrChange>
        </w:rPr>
        <w:t>ề</w:t>
      </w:r>
      <w:r w:rsidRPr="006869FF">
        <w:rPr>
          <w:rFonts w:asciiTheme="majorHAnsi" w:eastAsia="Cambria" w:hAnsiTheme="majorHAnsi" w:cstheme="majorHAnsi"/>
          <w:color w:val="000000"/>
          <w:rPrChange w:id="4626" w:author="MinhHieu" w:date="2024-12-20T09:50:00Z">
            <w:rPr>
              <w:rFonts w:ascii="Cambria" w:eastAsia="Cambria" w:hAnsi="Cambria" w:cs="Cambria"/>
              <w:color w:val="000000"/>
            </w:rPr>
          </w:rPrChange>
        </w:rPr>
        <w:t>n t</w:t>
      </w:r>
      <w:r w:rsidRPr="006869FF">
        <w:rPr>
          <w:rFonts w:asciiTheme="majorHAnsi" w:eastAsia="Cambria" w:hAnsiTheme="majorHAnsi" w:cstheme="majorHAnsi"/>
          <w:color w:val="000000"/>
          <w:rPrChange w:id="4627" w:author="MinhHieu" w:date="2024-12-20T09:50:00Z">
            <w:rPr>
              <w:rFonts w:ascii="Cambria" w:eastAsia="Cambria" w:hAnsi="Cambria" w:cs="Cambria"/>
              <w:color w:val="000000"/>
            </w:rPr>
          </w:rPrChange>
        </w:rPr>
        <w:t>ả</w:t>
      </w:r>
      <w:r w:rsidRPr="006869FF">
        <w:rPr>
          <w:rFonts w:asciiTheme="majorHAnsi" w:eastAsia="Cambria" w:hAnsiTheme="majorHAnsi" w:cstheme="majorHAnsi"/>
          <w:color w:val="000000"/>
          <w:rPrChange w:id="4628" w:author="MinhHieu" w:date="2024-12-20T09:50:00Z">
            <w:rPr>
              <w:rFonts w:ascii="Cambria" w:eastAsia="Cambria" w:hAnsi="Cambria" w:cs="Cambria"/>
              <w:color w:val="000000"/>
            </w:rPr>
          </w:rPrChange>
        </w:rPr>
        <w:t>ng cho phép b</w:t>
      </w:r>
      <w:r w:rsidRPr="006869FF">
        <w:rPr>
          <w:rFonts w:asciiTheme="majorHAnsi" w:eastAsia="Cambria" w:hAnsiTheme="majorHAnsi" w:cstheme="majorHAnsi"/>
          <w:color w:val="000000"/>
          <w:rPrChange w:id="4629" w:author="MinhHieu" w:date="2024-12-20T09:50:00Z">
            <w:rPr>
              <w:rFonts w:ascii="Cambria" w:eastAsia="Cambria" w:hAnsi="Cambria" w:cs="Cambria"/>
              <w:color w:val="000000"/>
            </w:rPr>
          </w:rPrChange>
        </w:rPr>
        <w:t>ạ</w:t>
      </w:r>
      <w:r w:rsidRPr="006869FF">
        <w:rPr>
          <w:rFonts w:asciiTheme="majorHAnsi" w:eastAsia="Cambria" w:hAnsiTheme="majorHAnsi" w:cstheme="majorHAnsi"/>
          <w:color w:val="000000"/>
          <w:rPrChange w:id="4630" w:author="MinhHieu" w:date="2024-12-20T09:50:00Z">
            <w:rPr>
              <w:rFonts w:ascii="Cambria" w:eastAsia="Cambria" w:hAnsi="Cambria" w:cs="Cambria"/>
              <w:color w:val="000000"/>
            </w:rPr>
          </w:rPrChange>
        </w:rPr>
        <w:t>n l</w:t>
      </w:r>
      <w:r w:rsidRPr="006869FF">
        <w:rPr>
          <w:rFonts w:asciiTheme="majorHAnsi" w:eastAsia="Cambria" w:hAnsiTheme="majorHAnsi" w:cstheme="majorHAnsi"/>
          <w:color w:val="000000"/>
          <w:rPrChange w:id="4631" w:author="MinhHieu" w:date="2024-12-20T09:50:00Z">
            <w:rPr>
              <w:rFonts w:ascii="Cambria" w:eastAsia="Cambria" w:hAnsi="Cambria" w:cs="Cambria"/>
              <w:color w:val="000000"/>
            </w:rPr>
          </w:rPrChange>
        </w:rPr>
        <w:t>ự</w:t>
      </w:r>
      <w:r w:rsidRPr="006869FF">
        <w:rPr>
          <w:rFonts w:asciiTheme="majorHAnsi" w:eastAsia="Cambria" w:hAnsiTheme="majorHAnsi" w:cstheme="majorHAnsi"/>
          <w:color w:val="000000"/>
          <w:rPrChange w:id="4632" w:author="MinhHieu" w:date="2024-12-20T09:50:00Z">
            <w:rPr>
              <w:rFonts w:ascii="Cambria" w:eastAsia="Cambria" w:hAnsi="Cambria" w:cs="Cambria"/>
              <w:color w:val="000000"/>
            </w:rPr>
          </w:rPrChange>
        </w:rPr>
        <w:t>a ch</w:t>
      </w:r>
      <w:r w:rsidRPr="006869FF">
        <w:rPr>
          <w:rFonts w:asciiTheme="majorHAnsi" w:eastAsia="Cambria" w:hAnsiTheme="majorHAnsi" w:cstheme="majorHAnsi"/>
          <w:color w:val="000000"/>
          <w:rPrChange w:id="4633" w:author="MinhHieu" w:date="2024-12-20T09:50:00Z">
            <w:rPr>
              <w:rFonts w:ascii="Cambria" w:eastAsia="Cambria" w:hAnsi="Cambria" w:cs="Cambria"/>
              <w:color w:val="000000"/>
            </w:rPr>
          </w:rPrChange>
        </w:rPr>
        <w:t>ọ</w:t>
      </w:r>
      <w:r w:rsidRPr="006869FF">
        <w:rPr>
          <w:rFonts w:asciiTheme="majorHAnsi" w:eastAsia="Cambria" w:hAnsiTheme="majorHAnsi" w:cstheme="majorHAnsi"/>
          <w:color w:val="000000"/>
          <w:rPrChange w:id="4634" w:author="MinhHieu" w:date="2024-12-20T09:50:00Z">
            <w:rPr>
              <w:rFonts w:ascii="Cambria" w:eastAsia="Cambria" w:hAnsi="Cambria" w:cs="Cambria"/>
              <w:color w:val="000000"/>
            </w:rPr>
          </w:rPrChange>
        </w:rPr>
        <w:t>n framework phù h</w:t>
      </w:r>
      <w:r w:rsidRPr="006869FF">
        <w:rPr>
          <w:rFonts w:asciiTheme="majorHAnsi" w:eastAsia="Cambria" w:hAnsiTheme="majorHAnsi" w:cstheme="majorHAnsi"/>
          <w:color w:val="000000"/>
          <w:rPrChange w:id="4635" w:author="MinhHieu" w:date="2024-12-20T09:50:00Z">
            <w:rPr>
              <w:rFonts w:ascii="Cambria" w:eastAsia="Cambria" w:hAnsi="Cambria" w:cs="Cambria"/>
              <w:color w:val="000000"/>
            </w:rPr>
          </w:rPrChange>
        </w:rPr>
        <w:t>ợ</w:t>
      </w:r>
      <w:r w:rsidRPr="006869FF">
        <w:rPr>
          <w:rFonts w:asciiTheme="majorHAnsi" w:eastAsia="Cambria" w:hAnsiTheme="majorHAnsi" w:cstheme="majorHAnsi"/>
          <w:color w:val="000000"/>
          <w:rPrChange w:id="4636" w:author="MinhHieu" w:date="2024-12-20T09:50:00Z">
            <w:rPr>
              <w:rFonts w:ascii="Cambria" w:eastAsia="Cambria" w:hAnsi="Cambria" w:cs="Cambria"/>
              <w:color w:val="000000"/>
            </w:rPr>
          </w:rPrChange>
        </w:rPr>
        <w:t>p v</w:t>
      </w:r>
      <w:r w:rsidRPr="006869FF">
        <w:rPr>
          <w:rFonts w:asciiTheme="majorHAnsi" w:eastAsia="Cambria" w:hAnsiTheme="majorHAnsi" w:cstheme="majorHAnsi"/>
          <w:color w:val="000000"/>
          <w:rPrChange w:id="4637" w:author="MinhHieu" w:date="2024-12-20T09:50:00Z">
            <w:rPr>
              <w:rFonts w:ascii="Cambria" w:eastAsia="Cambria" w:hAnsi="Cambria" w:cs="Cambria"/>
              <w:color w:val="000000"/>
            </w:rPr>
          </w:rPrChange>
        </w:rPr>
        <w:t>ớ</w:t>
      </w:r>
      <w:r w:rsidRPr="006869FF">
        <w:rPr>
          <w:rFonts w:asciiTheme="majorHAnsi" w:eastAsia="Cambria" w:hAnsiTheme="majorHAnsi" w:cstheme="majorHAnsi"/>
          <w:color w:val="000000"/>
          <w:rPrChange w:id="4638" w:author="MinhHieu" w:date="2024-12-20T09:50:00Z">
            <w:rPr>
              <w:rFonts w:ascii="Cambria" w:eastAsia="Cambria" w:hAnsi="Cambria" w:cs="Cambria"/>
              <w:color w:val="000000"/>
            </w:rPr>
          </w:rPrChange>
        </w:rPr>
        <w:t>i nhu c</w:t>
      </w:r>
      <w:r w:rsidRPr="006869FF">
        <w:rPr>
          <w:rFonts w:asciiTheme="majorHAnsi" w:eastAsia="Cambria" w:hAnsiTheme="majorHAnsi" w:cstheme="majorHAnsi"/>
          <w:color w:val="000000"/>
          <w:rPrChange w:id="4639" w:author="MinhHieu" w:date="2024-12-20T09:50:00Z">
            <w:rPr>
              <w:rFonts w:ascii="Cambria" w:eastAsia="Cambria" w:hAnsi="Cambria" w:cs="Cambria"/>
              <w:color w:val="000000"/>
            </w:rPr>
          </w:rPrChange>
        </w:rPr>
        <w:t>ầ</w:t>
      </w:r>
      <w:r w:rsidRPr="006869FF">
        <w:rPr>
          <w:rFonts w:asciiTheme="majorHAnsi" w:eastAsia="Cambria" w:hAnsiTheme="majorHAnsi" w:cstheme="majorHAnsi"/>
          <w:color w:val="000000"/>
          <w:rPrChange w:id="4640" w:author="MinhHieu" w:date="2024-12-20T09:50:00Z">
            <w:rPr>
              <w:rFonts w:ascii="Cambria" w:eastAsia="Cambria" w:hAnsi="Cambria" w:cs="Cambria"/>
              <w:color w:val="000000"/>
            </w:rPr>
          </w:rPrChange>
        </w:rPr>
        <w:t>u c</w:t>
      </w:r>
      <w:r w:rsidRPr="006869FF">
        <w:rPr>
          <w:rFonts w:asciiTheme="majorHAnsi" w:eastAsia="Cambria" w:hAnsiTheme="majorHAnsi" w:cstheme="majorHAnsi"/>
          <w:color w:val="000000"/>
          <w:rPrChange w:id="4641" w:author="MinhHieu" w:date="2024-12-20T09:50:00Z">
            <w:rPr>
              <w:rFonts w:ascii="Cambria" w:eastAsia="Cambria" w:hAnsi="Cambria" w:cs="Cambria"/>
              <w:color w:val="000000"/>
            </w:rPr>
          </w:rPrChange>
        </w:rPr>
        <w:t>ủ</w:t>
      </w:r>
      <w:r w:rsidRPr="006869FF">
        <w:rPr>
          <w:rFonts w:asciiTheme="majorHAnsi" w:eastAsia="Cambria" w:hAnsiTheme="majorHAnsi" w:cstheme="majorHAnsi"/>
          <w:color w:val="000000"/>
          <w:rPrChange w:id="4642" w:author="MinhHieu" w:date="2024-12-20T09:50:00Z">
            <w:rPr>
              <w:rFonts w:ascii="Cambria" w:eastAsia="Cambria" w:hAnsi="Cambria" w:cs="Cambria"/>
              <w:color w:val="000000"/>
            </w:rPr>
          </w:rPrChange>
        </w:rPr>
        <w:t xml:space="preserve">a </w:t>
      </w:r>
      <w:r w:rsidRPr="006869FF">
        <w:rPr>
          <w:rFonts w:asciiTheme="majorHAnsi" w:eastAsia="Cambria" w:hAnsiTheme="majorHAnsi" w:cstheme="majorHAnsi"/>
          <w:color w:val="000000"/>
          <w:rPrChange w:id="4643" w:author="MinhHieu" w:date="2024-12-20T09:50:00Z">
            <w:rPr>
              <w:rFonts w:ascii="Cambria" w:eastAsia="Cambria" w:hAnsi="Cambria" w:cs="Cambria"/>
              <w:color w:val="000000"/>
            </w:rPr>
          </w:rPrChange>
        </w:rPr>
        <w:t>ứ</w:t>
      </w:r>
      <w:r w:rsidRPr="006869FF">
        <w:rPr>
          <w:rFonts w:asciiTheme="majorHAnsi" w:eastAsia="Cambria" w:hAnsiTheme="majorHAnsi" w:cstheme="majorHAnsi"/>
          <w:color w:val="000000"/>
          <w:rPrChange w:id="4644" w:author="MinhHieu" w:date="2024-12-20T09:50:00Z">
            <w:rPr>
              <w:rFonts w:ascii="Cambria" w:eastAsia="Cambria" w:hAnsi="Cambria" w:cs="Cambria"/>
              <w:color w:val="000000"/>
            </w:rPr>
          </w:rPrChange>
        </w:rPr>
        <w:t>ng d</w:t>
      </w:r>
      <w:r w:rsidRPr="006869FF">
        <w:rPr>
          <w:rFonts w:asciiTheme="majorHAnsi" w:eastAsia="Cambria" w:hAnsiTheme="majorHAnsi" w:cstheme="majorHAnsi"/>
          <w:color w:val="000000"/>
          <w:rPrChange w:id="4645" w:author="MinhHieu" w:date="2024-12-20T09:50:00Z">
            <w:rPr>
              <w:rFonts w:ascii="Cambria" w:eastAsia="Cambria" w:hAnsi="Cambria" w:cs="Cambria"/>
              <w:color w:val="000000"/>
            </w:rPr>
          </w:rPrChange>
        </w:rPr>
        <w:t>ụ</w:t>
      </w:r>
      <w:r w:rsidRPr="006869FF">
        <w:rPr>
          <w:rFonts w:asciiTheme="majorHAnsi" w:eastAsia="Cambria" w:hAnsiTheme="majorHAnsi" w:cstheme="majorHAnsi"/>
          <w:color w:val="000000"/>
          <w:rPrChange w:id="4646" w:author="MinhHieu" w:date="2024-12-20T09:50:00Z">
            <w:rPr>
              <w:rFonts w:ascii="Cambria" w:eastAsia="Cambria" w:hAnsi="Cambria" w:cs="Cambria"/>
              <w:color w:val="000000"/>
            </w:rPr>
          </w:rPrChange>
        </w:rPr>
        <w:t>ng mà không c</w:t>
      </w:r>
      <w:r w:rsidRPr="006869FF">
        <w:rPr>
          <w:rFonts w:asciiTheme="majorHAnsi" w:eastAsia="Cambria" w:hAnsiTheme="majorHAnsi" w:cstheme="majorHAnsi"/>
          <w:color w:val="000000"/>
          <w:rPrChange w:id="4647" w:author="MinhHieu" w:date="2024-12-20T09:50:00Z">
            <w:rPr>
              <w:rFonts w:ascii="Cambria" w:eastAsia="Cambria" w:hAnsi="Cambria" w:cs="Cambria"/>
              <w:color w:val="000000"/>
            </w:rPr>
          </w:rPrChange>
        </w:rPr>
        <w:t>ầ</w:t>
      </w:r>
      <w:r w:rsidRPr="006869FF">
        <w:rPr>
          <w:rFonts w:asciiTheme="majorHAnsi" w:eastAsia="Cambria" w:hAnsiTheme="majorHAnsi" w:cstheme="majorHAnsi"/>
          <w:color w:val="000000"/>
          <w:rPrChange w:id="4648" w:author="MinhHieu" w:date="2024-12-20T09:50:00Z">
            <w:rPr>
              <w:rFonts w:ascii="Cambria" w:eastAsia="Cambria" w:hAnsi="Cambria" w:cs="Cambria"/>
              <w:color w:val="000000"/>
            </w:rPr>
          </w:rPrChange>
        </w:rPr>
        <w:t>n ph</w:t>
      </w:r>
      <w:r w:rsidRPr="006869FF">
        <w:rPr>
          <w:rFonts w:asciiTheme="majorHAnsi" w:eastAsia="Cambria" w:hAnsiTheme="majorHAnsi" w:cstheme="majorHAnsi"/>
          <w:color w:val="000000"/>
          <w:rPrChange w:id="4649" w:author="MinhHieu" w:date="2024-12-20T09:50:00Z">
            <w:rPr>
              <w:rFonts w:ascii="Cambria" w:eastAsia="Cambria" w:hAnsi="Cambria" w:cs="Cambria"/>
              <w:color w:val="000000"/>
            </w:rPr>
          </w:rPrChange>
        </w:rPr>
        <w:t>ả</w:t>
      </w:r>
      <w:r w:rsidRPr="006869FF">
        <w:rPr>
          <w:rFonts w:asciiTheme="majorHAnsi" w:eastAsia="Cambria" w:hAnsiTheme="majorHAnsi" w:cstheme="majorHAnsi"/>
          <w:color w:val="000000"/>
          <w:rPrChange w:id="4650" w:author="MinhHieu" w:date="2024-12-20T09:50:00Z">
            <w:rPr>
              <w:rFonts w:ascii="Cambria" w:eastAsia="Cambria" w:hAnsi="Cambria" w:cs="Cambria"/>
              <w:color w:val="000000"/>
            </w:rPr>
          </w:rPrChange>
        </w:rPr>
        <w:t>i c</w:t>
      </w:r>
      <w:r w:rsidRPr="006869FF">
        <w:rPr>
          <w:rFonts w:asciiTheme="majorHAnsi" w:eastAsia="Cambria" w:hAnsiTheme="majorHAnsi" w:cstheme="majorHAnsi"/>
          <w:color w:val="000000"/>
          <w:rPrChange w:id="4651" w:author="MinhHieu" w:date="2024-12-20T09:50:00Z">
            <w:rPr>
              <w:rFonts w:ascii="Cambria" w:eastAsia="Cambria" w:hAnsi="Cambria" w:cs="Cambria"/>
              <w:color w:val="000000"/>
            </w:rPr>
          </w:rPrChange>
        </w:rPr>
        <w:t>ấ</w:t>
      </w:r>
      <w:r w:rsidRPr="006869FF">
        <w:rPr>
          <w:rFonts w:asciiTheme="majorHAnsi" w:eastAsia="Cambria" w:hAnsiTheme="majorHAnsi" w:cstheme="majorHAnsi"/>
          <w:color w:val="000000"/>
          <w:rPrChange w:id="4652" w:author="MinhHieu" w:date="2024-12-20T09:50:00Z">
            <w:rPr>
              <w:rFonts w:ascii="Cambria" w:eastAsia="Cambria" w:hAnsi="Cambria" w:cs="Cambria"/>
              <w:color w:val="000000"/>
            </w:rPr>
          </w:rPrChange>
        </w:rPr>
        <w:t>u hình thêm.</w:t>
      </w:r>
    </w:p>
    <w:p w14:paraId="6FC8C7FD" w14:textId="77777777" w:rsidR="00A27D53" w:rsidRPr="006869FF" w:rsidRDefault="00D33BC1">
      <w:pPr>
        <w:numPr>
          <w:ilvl w:val="0"/>
          <w:numId w:val="19"/>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Change w:id="4653" w:author="MinhHieu" w:date="2024-12-20T09:50:00Z">
            <w:rPr>
              <w:rFonts w:ascii="Cambria" w:eastAsia="Cambria" w:hAnsi="Cambria" w:cs="Cambria"/>
              <w:color w:val="000000"/>
            </w:rPr>
          </w:rPrChange>
        </w:rPr>
      </w:pPr>
      <w:r w:rsidRPr="006869FF">
        <w:rPr>
          <w:rFonts w:asciiTheme="majorHAnsi" w:eastAsia="Cambria" w:hAnsiTheme="majorHAnsi" w:cstheme="majorHAnsi"/>
          <w:color w:val="000000"/>
          <w:rPrChange w:id="4654" w:author="MinhHieu" w:date="2024-12-20T09:50:00Z">
            <w:rPr>
              <w:rFonts w:ascii="Cambria" w:eastAsia="Cambria" w:hAnsi="Cambria" w:cs="Cambria"/>
              <w:color w:val="000000"/>
            </w:rPr>
          </w:rPrChange>
        </w:rPr>
        <w:t>Default Configuration: Spring Boot cung c</w:t>
      </w:r>
      <w:r w:rsidRPr="006869FF">
        <w:rPr>
          <w:rFonts w:asciiTheme="majorHAnsi" w:eastAsia="Cambria" w:hAnsiTheme="majorHAnsi" w:cstheme="majorHAnsi"/>
          <w:color w:val="000000"/>
          <w:rPrChange w:id="4655" w:author="MinhHieu" w:date="2024-12-20T09:50:00Z">
            <w:rPr>
              <w:rFonts w:ascii="Cambria" w:eastAsia="Cambria" w:hAnsi="Cambria" w:cs="Cambria"/>
              <w:color w:val="000000"/>
            </w:rPr>
          </w:rPrChange>
        </w:rPr>
        <w:t>ấ</w:t>
      </w:r>
      <w:r w:rsidRPr="006869FF">
        <w:rPr>
          <w:rFonts w:asciiTheme="majorHAnsi" w:eastAsia="Cambria" w:hAnsiTheme="majorHAnsi" w:cstheme="majorHAnsi"/>
          <w:color w:val="000000"/>
          <w:rPrChange w:id="4656" w:author="MinhHieu" w:date="2024-12-20T09:50:00Z">
            <w:rPr>
              <w:rFonts w:ascii="Cambria" w:eastAsia="Cambria" w:hAnsi="Cambria" w:cs="Cambria"/>
              <w:color w:val="000000"/>
            </w:rPr>
          </w:rPrChange>
        </w:rPr>
        <w:t>p c</w:t>
      </w:r>
      <w:r w:rsidRPr="006869FF">
        <w:rPr>
          <w:rFonts w:asciiTheme="majorHAnsi" w:eastAsia="Cambria" w:hAnsiTheme="majorHAnsi" w:cstheme="majorHAnsi"/>
          <w:color w:val="000000"/>
          <w:rPrChange w:id="4657" w:author="MinhHieu" w:date="2024-12-20T09:50:00Z">
            <w:rPr>
              <w:rFonts w:ascii="Cambria" w:eastAsia="Cambria" w:hAnsi="Cambria" w:cs="Cambria"/>
              <w:color w:val="000000"/>
            </w:rPr>
          </w:rPrChange>
        </w:rPr>
        <w:t>ấ</w:t>
      </w:r>
      <w:r w:rsidRPr="006869FF">
        <w:rPr>
          <w:rFonts w:asciiTheme="majorHAnsi" w:eastAsia="Cambria" w:hAnsiTheme="majorHAnsi" w:cstheme="majorHAnsi"/>
          <w:color w:val="000000"/>
          <w:rPrChange w:id="4658" w:author="MinhHieu" w:date="2024-12-20T09:50:00Z">
            <w:rPr>
              <w:rFonts w:ascii="Cambria" w:eastAsia="Cambria" w:hAnsi="Cambria" w:cs="Cambria"/>
              <w:color w:val="000000"/>
            </w:rPr>
          </w:rPrChange>
        </w:rPr>
        <w:t>u hình m</w:t>
      </w:r>
      <w:r w:rsidRPr="006869FF">
        <w:rPr>
          <w:rFonts w:asciiTheme="majorHAnsi" w:eastAsia="Cambria" w:hAnsiTheme="majorHAnsi" w:cstheme="majorHAnsi"/>
          <w:color w:val="000000"/>
          <w:rPrChange w:id="4659" w:author="MinhHieu" w:date="2024-12-20T09:50:00Z">
            <w:rPr>
              <w:rFonts w:ascii="Cambria" w:eastAsia="Cambria" w:hAnsi="Cambria" w:cs="Cambria"/>
              <w:color w:val="000000"/>
            </w:rPr>
          </w:rPrChange>
        </w:rPr>
        <w:t>ặ</w:t>
      </w:r>
      <w:r w:rsidRPr="006869FF">
        <w:rPr>
          <w:rFonts w:asciiTheme="majorHAnsi" w:eastAsia="Cambria" w:hAnsiTheme="majorHAnsi" w:cstheme="majorHAnsi"/>
          <w:color w:val="000000"/>
          <w:rPrChange w:id="4660" w:author="MinhHieu" w:date="2024-12-20T09:50:00Z">
            <w:rPr>
              <w:rFonts w:ascii="Cambria" w:eastAsia="Cambria" w:hAnsi="Cambria" w:cs="Cambria"/>
              <w:color w:val="000000"/>
            </w:rPr>
          </w:rPrChange>
        </w:rPr>
        <w:t>c đ</w:t>
      </w:r>
      <w:r w:rsidRPr="006869FF">
        <w:rPr>
          <w:rFonts w:asciiTheme="majorHAnsi" w:eastAsia="Cambria" w:hAnsiTheme="majorHAnsi" w:cstheme="majorHAnsi"/>
          <w:color w:val="000000"/>
          <w:rPrChange w:id="4661" w:author="MinhHieu" w:date="2024-12-20T09:50:00Z">
            <w:rPr>
              <w:rFonts w:ascii="Cambria" w:eastAsia="Cambria" w:hAnsi="Cambria" w:cs="Cambria"/>
              <w:color w:val="000000"/>
            </w:rPr>
          </w:rPrChange>
        </w:rPr>
        <w:t>ị</w:t>
      </w:r>
      <w:r w:rsidRPr="006869FF">
        <w:rPr>
          <w:rFonts w:asciiTheme="majorHAnsi" w:eastAsia="Cambria" w:hAnsiTheme="majorHAnsi" w:cstheme="majorHAnsi"/>
          <w:color w:val="000000"/>
          <w:rPrChange w:id="4662" w:author="MinhHieu" w:date="2024-12-20T09:50:00Z">
            <w:rPr>
              <w:rFonts w:ascii="Cambria" w:eastAsia="Cambria" w:hAnsi="Cambria" w:cs="Cambria"/>
              <w:color w:val="000000"/>
            </w:rPr>
          </w:rPrChange>
        </w:rPr>
        <w:t>nh cho logging, giúp b</w:t>
      </w:r>
      <w:r w:rsidRPr="006869FF">
        <w:rPr>
          <w:rFonts w:asciiTheme="majorHAnsi" w:eastAsia="Cambria" w:hAnsiTheme="majorHAnsi" w:cstheme="majorHAnsi"/>
          <w:color w:val="000000"/>
          <w:rPrChange w:id="4663" w:author="MinhHieu" w:date="2024-12-20T09:50:00Z">
            <w:rPr>
              <w:rFonts w:ascii="Cambria" w:eastAsia="Cambria" w:hAnsi="Cambria" w:cs="Cambria"/>
              <w:color w:val="000000"/>
            </w:rPr>
          </w:rPrChange>
        </w:rPr>
        <w:t>ạ</w:t>
      </w:r>
      <w:r w:rsidRPr="006869FF">
        <w:rPr>
          <w:rFonts w:asciiTheme="majorHAnsi" w:eastAsia="Cambria" w:hAnsiTheme="majorHAnsi" w:cstheme="majorHAnsi"/>
          <w:color w:val="000000"/>
          <w:rPrChange w:id="4664" w:author="MinhHieu" w:date="2024-12-20T09:50:00Z">
            <w:rPr>
              <w:rFonts w:ascii="Cambria" w:eastAsia="Cambria" w:hAnsi="Cambria" w:cs="Cambria"/>
              <w:color w:val="000000"/>
            </w:rPr>
          </w:rPrChange>
        </w:rPr>
        <w:t>n b</w:t>
      </w:r>
      <w:r w:rsidRPr="006869FF">
        <w:rPr>
          <w:rFonts w:asciiTheme="majorHAnsi" w:eastAsia="Cambria" w:hAnsiTheme="majorHAnsi" w:cstheme="majorHAnsi"/>
          <w:color w:val="000000"/>
          <w:rPrChange w:id="4665" w:author="MinhHieu" w:date="2024-12-20T09:50:00Z">
            <w:rPr>
              <w:rFonts w:ascii="Cambria" w:eastAsia="Cambria" w:hAnsi="Cambria" w:cs="Cambria"/>
              <w:color w:val="000000"/>
            </w:rPr>
          </w:rPrChange>
        </w:rPr>
        <w:t>ắ</w:t>
      </w:r>
      <w:r w:rsidRPr="006869FF">
        <w:rPr>
          <w:rFonts w:asciiTheme="majorHAnsi" w:eastAsia="Cambria" w:hAnsiTheme="majorHAnsi" w:cstheme="majorHAnsi"/>
          <w:color w:val="000000"/>
          <w:rPrChange w:id="4666" w:author="MinhHieu" w:date="2024-12-20T09:50:00Z">
            <w:rPr>
              <w:rFonts w:ascii="Cambria" w:eastAsia="Cambria" w:hAnsi="Cambria" w:cs="Cambria"/>
              <w:color w:val="000000"/>
            </w:rPr>
          </w:rPrChange>
        </w:rPr>
        <w:t>t đ</w:t>
      </w:r>
      <w:r w:rsidRPr="006869FF">
        <w:rPr>
          <w:rFonts w:asciiTheme="majorHAnsi" w:eastAsia="Cambria" w:hAnsiTheme="majorHAnsi" w:cstheme="majorHAnsi"/>
          <w:color w:val="000000"/>
          <w:rPrChange w:id="4667" w:author="MinhHieu" w:date="2024-12-20T09:50:00Z">
            <w:rPr>
              <w:rFonts w:ascii="Cambria" w:eastAsia="Cambria" w:hAnsi="Cambria" w:cs="Cambria"/>
              <w:color w:val="000000"/>
            </w:rPr>
          </w:rPrChange>
        </w:rPr>
        <w:t>ầ</w:t>
      </w:r>
      <w:r w:rsidRPr="006869FF">
        <w:rPr>
          <w:rFonts w:asciiTheme="majorHAnsi" w:eastAsia="Cambria" w:hAnsiTheme="majorHAnsi" w:cstheme="majorHAnsi"/>
          <w:color w:val="000000"/>
          <w:rPrChange w:id="4668" w:author="MinhHieu" w:date="2024-12-20T09:50:00Z">
            <w:rPr>
              <w:rFonts w:ascii="Cambria" w:eastAsia="Cambria" w:hAnsi="Cambria" w:cs="Cambria"/>
              <w:color w:val="000000"/>
            </w:rPr>
          </w:rPrChange>
        </w:rPr>
        <w:t>u s</w:t>
      </w:r>
      <w:r w:rsidRPr="006869FF">
        <w:rPr>
          <w:rFonts w:asciiTheme="majorHAnsi" w:eastAsia="Cambria" w:hAnsiTheme="majorHAnsi" w:cstheme="majorHAnsi"/>
          <w:color w:val="000000"/>
          <w:rPrChange w:id="4669" w:author="MinhHieu" w:date="2024-12-20T09:50:00Z">
            <w:rPr>
              <w:rFonts w:ascii="Cambria" w:eastAsia="Cambria" w:hAnsi="Cambria" w:cs="Cambria"/>
              <w:color w:val="000000"/>
            </w:rPr>
          </w:rPrChange>
        </w:rPr>
        <w:t>ử</w:t>
      </w:r>
      <w:r w:rsidRPr="006869FF">
        <w:rPr>
          <w:rFonts w:asciiTheme="majorHAnsi" w:eastAsia="Cambria" w:hAnsiTheme="majorHAnsi" w:cstheme="majorHAnsi"/>
          <w:color w:val="000000"/>
          <w:rPrChange w:id="4670" w:author="MinhHieu" w:date="2024-12-20T09:50:00Z">
            <w:rPr>
              <w:rFonts w:ascii="Cambria" w:eastAsia="Cambria" w:hAnsi="Cambria" w:cs="Cambria"/>
              <w:color w:val="000000"/>
            </w:rPr>
          </w:rPrChange>
        </w:rPr>
        <w:t xml:space="preserve"> d</w:t>
      </w:r>
      <w:r w:rsidRPr="006869FF">
        <w:rPr>
          <w:rFonts w:asciiTheme="majorHAnsi" w:eastAsia="Cambria" w:hAnsiTheme="majorHAnsi" w:cstheme="majorHAnsi"/>
          <w:color w:val="000000"/>
          <w:rPrChange w:id="4671" w:author="MinhHieu" w:date="2024-12-20T09:50:00Z">
            <w:rPr>
              <w:rFonts w:ascii="Cambria" w:eastAsia="Cambria" w:hAnsi="Cambria" w:cs="Cambria"/>
              <w:color w:val="000000"/>
            </w:rPr>
          </w:rPrChange>
        </w:rPr>
        <w:t>ụ</w:t>
      </w:r>
      <w:r w:rsidRPr="006869FF">
        <w:rPr>
          <w:rFonts w:asciiTheme="majorHAnsi" w:eastAsia="Cambria" w:hAnsiTheme="majorHAnsi" w:cstheme="majorHAnsi"/>
          <w:color w:val="000000"/>
          <w:rPrChange w:id="4672" w:author="MinhHieu" w:date="2024-12-20T09:50:00Z">
            <w:rPr>
              <w:rFonts w:ascii="Cambria" w:eastAsia="Cambria" w:hAnsi="Cambria" w:cs="Cambria"/>
              <w:color w:val="000000"/>
            </w:rPr>
          </w:rPrChange>
        </w:rPr>
        <w:t>ng loggi</w:t>
      </w:r>
      <w:r w:rsidRPr="006869FF">
        <w:rPr>
          <w:rFonts w:asciiTheme="majorHAnsi" w:eastAsia="Cambria" w:hAnsiTheme="majorHAnsi" w:cstheme="majorHAnsi"/>
          <w:color w:val="000000"/>
          <w:rPrChange w:id="4673" w:author="MinhHieu" w:date="2024-12-20T09:50:00Z">
            <w:rPr>
              <w:rFonts w:ascii="Cambria" w:eastAsia="Cambria" w:hAnsi="Cambria" w:cs="Cambria"/>
              <w:color w:val="000000"/>
            </w:rPr>
          </w:rPrChange>
        </w:rPr>
        <w:t>ng mà không c</w:t>
      </w:r>
      <w:r w:rsidRPr="006869FF">
        <w:rPr>
          <w:rFonts w:asciiTheme="majorHAnsi" w:eastAsia="Cambria" w:hAnsiTheme="majorHAnsi" w:cstheme="majorHAnsi"/>
          <w:color w:val="000000"/>
          <w:rPrChange w:id="4674" w:author="MinhHieu" w:date="2024-12-20T09:50:00Z">
            <w:rPr>
              <w:rFonts w:ascii="Cambria" w:eastAsia="Cambria" w:hAnsi="Cambria" w:cs="Cambria"/>
              <w:color w:val="000000"/>
            </w:rPr>
          </w:rPrChange>
        </w:rPr>
        <w:t>ầ</w:t>
      </w:r>
      <w:r w:rsidRPr="006869FF">
        <w:rPr>
          <w:rFonts w:asciiTheme="majorHAnsi" w:eastAsia="Cambria" w:hAnsiTheme="majorHAnsi" w:cstheme="majorHAnsi"/>
          <w:color w:val="000000"/>
          <w:rPrChange w:id="4675" w:author="MinhHieu" w:date="2024-12-20T09:50:00Z">
            <w:rPr>
              <w:rFonts w:ascii="Cambria" w:eastAsia="Cambria" w:hAnsi="Cambria" w:cs="Cambria"/>
              <w:color w:val="000000"/>
            </w:rPr>
          </w:rPrChange>
        </w:rPr>
        <w:t>n ph</w:t>
      </w:r>
      <w:r w:rsidRPr="006869FF">
        <w:rPr>
          <w:rFonts w:asciiTheme="majorHAnsi" w:eastAsia="Cambria" w:hAnsiTheme="majorHAnsi" w:cstheme="majorHAnsi"/>
          <w:color w:val="000000"/>
          <w:rPrChange w:id="4676" w:author="MinhHieu" w:date="2024-12-20T09:50:00Z">
            <w:rPr>
              <w:rFonts w:ascii="Cambria" w:eastAsia="Cambria" w:hAnsi="Cambria" w:cs="Cambria"/>
              <w:color w:val="000000"/>
            </w:rPr>
          </w:rPrChange>
        </w:rPr>
        <w:t>ả</w:t>
      </w:r>
      <w:r w:rsidRPr="006869FF">
        <w:rPr>
          <w:rFonts w:asciiTheme="majorHAnsi" w:eastAsia="Cambria" w:hAnsiTheme="majorHAnsi" w:cstheme="majorHAnsi"/>
          <w:color w:val="000000"/>
          <w:rPrChange w:id="4677" w:author="MinhHieu" w:date="2024-12-20T09:50:00Z">
            <w:rPr>
              <w:rFonts w:ascii="Cambria" w:eastAsia="Cambria" w:hAnsi="Cambria" w:cs="Cambria"/>
              <w:color w:val="000000"/>
            </w:rPr>
          </w:rPrChange>
        </w:rPr>
        <w:t>i th</w:t>
      </w:r>
      <w:r w:rsidRPr="006869FF">
        <w:rPr>
          <w:rFonts w:asciiTheme="majorHAnsi" w:eastAsia="Cambria" w:hAnsiTheme="majorHAnsi" w:cstheme="majorHAnsi"/>
          <w:color w:val="000000"/>
          <w:rPrChange w:id="4678" w:author="MinhHieu" w:date="2024-12-20T09:50:00Z">
            <w:rPr>
              <w:rFonts w:ascii="Cambria" w:eastAsia="Cambria" w:hAnsi="Cambria" w:cs="Cambria"/>
              <w:color w:val="000000"/>
            </w:rPr>
          </w:rPrChange>
        </w:rPr>
        <w:t>ự</w:t>
      </w:r>
      <w:r w:rsidRPr="006869FF">
        <w:rPr>
          <w:rFonts w:asciiTheme="majorHAnsi" w:eastAsia="Cambria" w:hAnsiTheme="majorHAnsi" w:cstheme="majorHAnsi"/>
          <w:color w:val="000000"/>
          <w:rPrChange w:id="4679" w:author="MinhHieu" w:date="2024-12-20T09:50:00Z">
            <w:rPr>
              <w:rFonts w:ascii="Cambria" w:eastAsia="Cambria" w:hAnsi="Cambria" w:cs="Cambria"/>
              <w:color w:val="000000"/>
            </w:rPr>
          </w:rPrChange>
        </w:rPr>
        <w:t>c hi</w:t>
      </w:r>
      <w:r w:rsidRPr="006869FF">
        <w:rPr>
          <w:rFonts w:asciiTheme="majorHAnsi" w:eastAsia="Cambria" w:hAnsiTheme="majorHAnsi" w:cstheme="majorHAnsi"/>
          <w:color w:val="000000"/>
          <w:rPrChange w:id="4680" w:author="MinhHieu" w:date="2024-12-20T09:50:00Z">
            <w:rPr>
              <w:rFonts w:ascii="Cambria" w:eastAsia="Cambria" w:hAnsi="Cambria" w:cs="Cambria"/>
              <w:color w:val="000000"/>
            </w:rPr>
          </w:rPrChange>
        </w:rPr>
        <w:t>ệ</w:t>
      </w:r>
      <w:r w:rsidRPr="006869FF">
        <w:rPr>
          <w:rFonts w:asciiTheme="majorHAnsi" w:eastAsia="Cambria" w:hAnsiTheme="majorHAnsi" w:cstheme="majorHAnsi"/>
          <w:color w:val="000000"/>
          <w:rPrChange w:id="4681" w:author="MinhHieu" w:date="2024-12-20T09:50:00Z">
            <w:rPr>
              <w:rFonts w:ascii="Cambria" w:eastAsia="Cambria" w:hAnsi="Cambria" w:cs="Cambria"/>
              <w:color w:val="000000"/>
            </w:rPr>
          </w:rPrChange>
        </w:rPr>
        <w:t>n các c</w:t>
      </w:r>
      <w:r w:rsidRPr="006869FF">
        <w:rPr>
          <w:rFonts w:asciiTheme="majorHAnsi" w:eastAsia="Cambria" w:hAnsiTheme="majorHAnsi" w:cstheme="majorHAnsi"/>
          <w:color w:val="000000"/>
          <w:rPrChange w:id="4682" w:author="MinhHieu" w:date="2024-12-20T09:50:00Z">
            <w:rPr>
              <w:rFonts w:ascii="Cambria" w:eastAsia="Cambria" w:hAnsi="Cambria" w:cs="Cambria"/>
              <w:color w:val="000000"/>
            </w:rPr>
          </w:rPrChange>
        </w:rPr>
        <w:t>ấ</w:t>
      </w:r>
      <w:r w:rsidRPr="006869FF">
        <w:rPr>
          <w:rFonts w:asciiTheme="majorHAnsi" w:eastAsia="Cambria" w:hAnsiTheme="majorHAnsi" w:cstheme="majorHAnsi"/>
          <w:color w:val="000000"/>
          <w:rPrChange w:id="4683" w:author="MinhHieu" w:date="2024-12-20T09:50:00Z">
            <w:rPr>
              <w:rFonts w:ascii="Cambria" w:eastAsia="Cambria" w:hAnsi="Cambria" w:cs="Cambria"/>
              <w:color w:val="000000"/>
            </w:rPr>
          </w:rPrChange>
        </w:rPr>
        <w:t>u hình ph</w:t>
      </w:r>
      <w:r w:rsidRPr="006869FF">
        <w:rPr>
          <w:rFonts w:asciiTheme="majorHAnsi" w:eastAsia="Cambria" w:hAnsiTheme="majorHAnsi" w:cstheme="majorHAnsi"/>
          <w:color w:val="000000"/>
          <w:rPrChange w:id="4684" w:author="MinhHieu" w:date="2024-12-20T09:50:00Z">
            <w:rPr>
              <w:rFonts w:ascii="Cambria" w:eastAsia="Cambria" w:hAnsi="Cambria" w:cs="Cambria"/>
              <w:color w:val="000000"/>
            </w:rPr>
          </w:rPrChange>
        </w:rPr>
        <w:t>ứ</w:t>
      </w:r>
      <w:r w:rsidRPr="006869FF">
        <w:rPr>
          <w:rFonts w:asciiTheme="majorHAnsi" w:eastAsia="Cambria" w:hAnsiTheme="majorHAnsi" w:cstheme="majorHAnsi"/>
          <w:color w:val="000000"/>
          <w:rPrChange w:id="4685" w:author="MinhHieu" w:date="2024-12-20T09:50:00Z">
            <w:rPr>
              <w:rFonts w:ascii="Cambria" w:eastAsia="Cambria" w:hAnsi="Cambria" w:cs="Cambria"/>
              <w:color w:val="000000"/>
            </w:rPr>
          </w:rPrChange>
        </w:rPr>
        <w:t>c t</w:t>
      </w:r>
      <w:r w:rsidRPr="006869FF">
        <w:rPr>
          <w:rFonts w:asciiTheme="majorHAnsi" w:eastAsia="Cambria" w:hAnsiTheme="majorHAnsi" w:cstheme="majorHAnsi"/>
          <w:color w:val="000000"/>
          <w:rPrChange w:id="4686" w:author="MinhHieu" w:date="2024-12-20T09:50:00Z">
            <w:rPr>
              <w:rFonts w:ascii="Cambria" w:eastAsia="Cambria" w:hAnsi="Cambria" w:cs="Cambria"/>
              <w:color w:val="000000"/>
            </w:rPr>
          </w:rPrChange>
        </w:rPr>
        <w:t>ạ</w:t>
      </w:r>
      <w:r w:rsidRPr="006869FF">
        <w:rPr>
          <w:rFonts w:asciiTheme="majorHAnsi" w:eastAsia="Cambria" w:hAnsiTheme="majorHAnsi" w:cstheme="majorHAnsi"/>
          <w:color w:val="000000"/>
          <w:rPrChange w:id="4687" w:author="MinhHieu" w:date="2024-12-20T09:50:00Z">
            <w:rPr>
              <w:rFonts w:ascii="Cambria" w:eastAsia="Cambria" w:hAnsi="Cambria" w:cs="Cambria"/>
              <w:color w:val="000000"/>
            </w:rPr>
          </w:rPrChange>
        </w:rPr>
        <w:t>p.</w:t>
      </w:r>
    </w:p>
    <w:p w14:paraId="04AD17AB" w14:textId="77777777" w:rsidR="00A27D53" w:rsidRPr="006869FF" w:rsidRDefault="00D33BC1">
      <w:pPr>
        <w:numPr>
          <w:ilvl w:val="0"/>
          <w:numId w:val="19"/>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Change w:id="4688" w:author="MinhHieu" w:date="2024-12-20T09:50:00Z">
            <w:rPr>
              <w:rFonts w:ascii="Cambria" w:eastAsia="Cambria" w:hAnsi="Cambria" w:cs="Cambria"/>
              <w:color w:val="000000"/>
            </w:rPr>
          </w:rPrChange>
        </w:rPr>
      </w:pPr>
      <w:r w:rsidRPr="006869FF">
        <w:rPr>
          <w:rFonts w:asciiTheme="majorHAnsi" w:eastAsia="Cambria" w:hAnsiTheme="majorHAnsi" w:cstheme="majorHAnsi"/>
          <w:color w:val="000000"/>
          <w:rPrChange w:id="4689" w:author="MinhHieu" w:date="2024-12-20T09:50:00Z">
            <w:rPr>
              <w:rFonts w:ascii="Cambria" w:eastAsia="Cambria" w:hAnsi="Cambria" w:cs="Cambria"/>
              <w:color w:val="000000"/>
            </w:rPr>
          </w:rPrChange>
        </w:rPr>
        <w:t>Flexible Configuration: B</w:t>
      </w:r>
      <w:r w:rsidRPr="006869FF">
        <w:rPr>
          <w:rFonts w:asciiTheme="majorHAnsi" w:eastAsia="Cambria" w:hAnsiTheme="majorHAnsi" w:cstheme="majorHAnsi"/>
          <w:color w:val="000000"/>
          <w:rPrChange w:id="4690" w:author="MinhHieu" w:date="2024-12-20T09:50:00Z">
            <w:rPr>
              <w:rFonts w:ascii="Cambria" w:eastAsia="Cambria" w:hAnsi="Cambria" w:cs="Cambria"/>
              <w:color w:val="000000"/>
            </w:rPr>
          </w:rPrChange>
        </w:rPr>
        <w:t>ạ</w:t>
      </w:r>
      <w:r w:rsidRPr="006869FF">
        <w:rPr>
          <w:rFonts w:asciiTheme="majorHAnsi" w:eastAsia="Cambria" w:hAnsiTheme="majorHAnsi" w:cstheme="majorHAnsi"/>
          <w:color w:val="000000"/>
          <w:rPrChange w:id="4691" w:author="MinhHieu" w:date="2024-12-20T09:50:00Z">
            <w:rPr>
              <w:rFonts w:ascii="Cambria" w:eastAsia="Cambria" w:hAnsi="Cambria" w:cs="Cambria"/>
              <w:color w:val="000000"/>
            </w:rPr>
          </w:rPrChange>
        </w:rPr>
        <w:t>n có th</w:t>
      </w:r>
      <w:r w:rsidRPr="006869FF">
        <w:rPr>
          <w:rFonts w:asciiTheme="majorHAnsi" w:eastAsia="Cambria" w:hAnsiTheme="majorHAnsi" w:cstheme="majorHAnsi"/>
          <w:color w:val="000000"/>
          <w:rPrChange w:id="4692" w:author="MinhHieu" w:date="2024-12-20T09:50:00Z">
            <w:rPr>
              <w:rFonts w:ascii="Cambria" w:eastAsia="Cambria" w:hAnsi="Cambria" w:cs="Cambria"/>
              <w:color w:val="000000"/>
            </w:rPr>
          </w:rPrChange>
        </w:rPr>
        <w:t>ể</w:t>
      </w:r>
      <w:r w:rsidRPr="006869FF">
        <w:rPr>
          <w:rFonts w:asciiTheme="majorHAnsi" w:eastAsia="Cambria" w:hAnsiTheme="majorHAnsi" w:cstheme="majorHAnsi"/>
          <w:color w:val="000000"/>
          <w:rPrChange w:id="4693" w:author="MinhHieu" w:date="2024-12-20T09:50:00Z">
            <w:rPr>
              <w:rFonts w:ascii="Cambria" w:eastAsia="Cambria" w:hAnsi="Cambria" w:cs="Cambria"/>
              <w:color w:val="000000"/>
            </w:rPr>
          </w:rPrChange>
        </w:rPr>
        <w:t xml:space="preserve"> tùy ch</w:t>
      </w:r>
      <w:r w:rsidRPr="006869FF">
        <w:rPr>
          <w:rFonts w:asciiTheme="majorHAnsi" w:eastAsia="Cambria" w:hAnsiTheme="majorHAnsi" w:cstheme="majorHAnsi"/>
          <w:color w:val="000000"/>
          <w:rPrChange w:id="4694" w:author="MinhHieu" w:date="2024-12-20T09:50:00Z">
            <w:rPr>
              <w:rFonts w:ascii="Cambria" w:eastAsia="Cambria" w:hAnsi="Cambria" w:cs="Cambria"/>
              <w:color w:val="000000"/>
            </w:rPr>
          </w:rPrChange>
        </w:rPr>
        <w:t>ỉ</w:t>
      </w:r>
      <w:r w:rsidRPr="006869FF">
        <w:rPr>
          <w:rFonts w:asciiTheme="majorHAnsi" w:eastAsia="Cambria" w:hAnsiTheme="majorHAnsi" w:cstheme="majorHAnsi"/>
          <w:color w:val="000000"/>
          <w:rPrChange w:id="4695" w:author="MinhHieu" w:date="2024-12-20T09:50:00Z">
            <w:rPr>
              <w:rFonts w:ascii="Cambria" w:eastAsia="Cambria" w:hAnsi="Cambria" w:cs="Cambria"/>
              <w:color w:val="000000"/>
            </w:rPr>
          </w:rPrChange>
        </w:rPr>
        <w:t>nh c</w:t>
      </w:r>
      <w:r w:rsidRPr="006869FF">
        <w:rPr>
          <w:rFonts w:asciiTheme="majorHAnsi" w:eastAsia="Cambria" w:hAnsiTheme="majorHAnsi" w:cstheme="majorHAnsi"/>
          <w:color w:val="000000"/>
          <w:rPrChange w:id="4696" w:author="MinhHieu" w:date="2024-12-20T09:50:00Z">
            <w:rPr>
              <w:rFonts w:ascii="Cambria" w:eastAsia="Cambria" w:hAnsi="Cambria" w:cs="Cambria"/>
              <w:color w:val="000000"/>
            </w:rPr>
          </w:rPrChange>
        </w:rPr>
        <w:t>ấ</w:t>
      </w:r>
      <w:r w:rsidRPr="006869FF">
        <w:rPr>
          <w:rFonts w:asciiTheme="majorHAnsi" w:eastAsia="Cambria" w:hAnsiTheme="majorHAnsi" w:cstheme="majorHAnsi"/>
          <w:color w:val="000000"/>
          <w:rPrChange w:id="4697" w:author="MinhHieu" w:date="2024-12-20T09:50:00Z">
            <w:rPr>
              <w:rFonts w:ascii="Cambria" w:eastAsia="Cambria" w:hAnsi="Cambria" w:cs="Cambria"/>
              <w:color w:val="000000"/>
            </w:rPr>
          </w:rPrChange>
        </w:rPr>
        <w:t>u hình logging thông qua t</w:t>
      </w:r>
      <w:r w:rsidRPr="006869FF">
        <w:rPr>
          <w:rFonts w:asciiTheme="majorHAnsi" w:eastAsia="Cambria" w:hAnsiTheme="majorHAnsi" w:cstheme="majorHAnsi"/>
          <w:color w:val="000000"/>
          <w:rPrChange w:id="4698" w:author="MinhHieu" w:date="2024-12-20T09:50:00Z">
            <w:rPr>
              <w:rFonts w:ascii="Cambria" w:eastAsia="Cambria" w:hAnsi="Cambria" w:cs="Cambria"/>
              <w:color w:val="000000"/>
            </w:rPr>
          </w:rPrChange>
        </w:rPr>
        <w:t>ệ</w:t>
      </w:r>
      <w:r w:rsidRPr="006869FF">
        <w:rPr>
          <w:rFonts w:asciiTheme="majorHAnsi" w:eastAsia="Cambria" w:hAnsiTheme="majorHAnsi" w:cstheme="majorHAnsi"/>
          <w:color w:val="000000"/>
          <w:rPrChange w:id="4699" w:author="MinhHieu" w:date="2024-12-20T09:50:00Z">
            <w:rPr>
              <w:rFonts w:ascii="Cambria" w:eastAsia="Cambria" w:hAnsi="Cambria" w:cs="Cambria"/>
              <w:color w:val="000000"/>
            </w:rPr>
          </w:rPrChange>
        </w:rPr>
        <w:t>p c</w:t>
      </w:r>
      <w:r w:rsidRPr="006869FF">
        <w:rPr>
          <w:rFonts w:asciiTheme="majorHAnsi" w:eastAsia="Cambria" w:hAnsiTheme="majorHAnsi" w:cstheme="majorHAnsi"/>
          <w:color w:val="000000"/>
          <w:rPrChange w:id="4700" w:author="MinhHieu" w:date="2024-12-20T09:50:00Z">
            <w:rPr>
              <w:rFonts w:ascii="Cambria" w:eastAsia="Cambria" w:hAnsi="Cambria" w:cs="Cambria"/>
              <w:color w:val="000000"/>
            </w:rPr>
          </w:rPrChange>
        </w:rPr>
        <w:t>ấ</w:t>
      </w:r>
      <w:r w:rsidRPr="006869FF">
        <w:rPr>
          <w:rFonts w:asciiTheme="majorHAnsi" w:eastAsia="Cambria" w:hAnsiTheme="majorHAnsi" w:cstheme="majorHAnsi"/>
          <w:color w:val="000000"/>
          <w:rPrChange w:id="4701" w:author="MinhHieu" w:date="2024-12-20T09:50:00Z">
            <w:rPr>
              <w:rFonts w:ascii="Cambria" w:eastAsia="Cambria" w:hAnsi="Cambria" w:cs="Cambria"/>
              <w:color w:val="000000"/>
            </w:rPr>
          </w:rPrChange>
        </w:rPr>
        <w:t>u hình properties ho</w:t>
      </w:r>
      <w:r w:rsidRPr="006869FF">
        <w:rPr>
          <w:rFonts w:asciiTheme="majorHAnsi" w:eastAsia="Cambria" w:hAnsiTheme="majorHAnsi" w:cstheme="majorHAnsi"/>
          <w:color w:val="000000"/>
          <w:rPrChange w:id="4702" w:author="MinhHieu" w:date="2024-12-20T09:50:00Z">
            <w:rPr>
              <w:rFonts w:ascii="Cambria" w:eastAsia="Cambria" w:hAnsi="Cambria" w:cs="Cambria"/>
              <w:color w:val="000000"/>
            </w:rPr>
          </w:rPrChange>
        </w:rPr>
        <w:t>ặ</w:t>
      </w:r>
      <w:r w:rsidRPr="006869FF">
        <w:rPr>
          <w:rFonts w:asciiTheme="majorHAnsi" w:eastAsia="Cambria" w:hAnsiTheme="majorHAnsi" w:cstheme="majorHAnsi"/>
          <w:color w:val="000000"/>
          <w:rPrChange w:id="4703" w:author="MinhHieu" w:date="2024-12-20T09:50:00Z">
            <w:rPr>
              <w:rFonts w:ascii="Cambria" w:eastAsia="Cambria" w:hAnsi="Cambria" w:cs="Cambria"/>
              <w:color w:val="000000"/>
            </w:rPr>
          </w:rPrChange>
        </w:rPr>
        <w:t>c YAML, bao g</w:t>
      </w:r>
      <w:r w:rsidRPr="006869FF">
        <w:rPr>
          <w:rFonts w:asciiTheme="majorHAnsi" w:eastAsia="Cambria" w:hAnsiTheme="majorHAnsi" w:cstheme="majorHAnsi"/>
          <w:color w:val="000000"/>
          <w:rPrChange w:id="4704" w:author="MinhHieu" w:date="2024-12-20T09:50:00Z">
            <w:rPr>
              <w:rFonts w:ascii="Cambria" w:eastAsia="Cambria" w:hAnsi="Cambria" w:cs="Cambria"/>
              <w:color w:val="000000"/>
            </w:rPr>
          </w:rPrChange>
        </w:rPr>
        <w:t>ồ</w:t>
      </w:r>
      <w:r w:rsidRPr="006869FF">
        <w:rPr>
          <w:rFonts w:asciiTheme="majorHAnsi" w:eastAsia="Cambria" w:hAnsiTheme="majorHAnsi" w:cstheme="majorHAnsi"/>
          <w:color w:val="000000"/>
          <w:rPrChange w:id="4705" w:author="MinhHieu" w:date="2024-12-20T09:50:00Z">
            <w:rPr>
              <w:rFonts w:ascii="Cambria" w:eastAsia="Cambria" w:hAnsi="Cambria" w:cs="Cambria"/>
              <w:color w:val="000000"/>
            </w:rPr>
          </w:rPrChange>
        </w:rPr>
        <w:t>m c</w:t>
      </w:r>
      <w:r w:rsidRPr="006869FF">
        <w:rPr>
          <w:rFonts w:asciiTheme="majorHAnsi" w:eastAsia="Cambria" w:hAnsiTheme="majorHAnsi" w:cstheme="majorHAnsi"/>
          <w:color w:val="000000"/>
          <w:rPrChange w:id="4706" w:author="MinhHieu" w:date="2024-12-20T09:50:00Z">
            <w:rPr>
              <w:rFonts w:ascii="Cambria" w:eastAsia="Cambria" w:hAnsi="Cambria" w:cs="Cambria"/>
              <w:color w:val="000000"/>
            </w:rPr>
          </w:rPrChange>
        </w:rPr>
        <w:t>ấ</w:t>
      </w:r>
      <w:r w:rsidRPr="006869FF">
        <w:rPr>
          <w:rFonts w:asciiTheme="majorHAnsi" w:eastAsia="Cambria" w:hAnsiTheme="majorHAnsi" w:cstheme="majorHAnsi"/>
          <w:color w:val="000000"/>
          <w:rPrChange w:id="4707" w:author="MinhHieu" w:date="2024-12-20T09:50:00Z">
            <w:rPr>
              <w:rFonts w:ascii="Cambria" w:eastAsia="Cambria" w:hAnsi="Cambria" w:cs="Cambria"/>
              <w:color w:val="000000"/>
            </w:rPr>
          </w:rPrChange>
        </w:rPr>
        <w:t>u hình m</w:t>
      </w:r>
      <w:r w:rsidRPr="006869FF">
        <w:rPr>
          <w:rFonts w:asciiTheme="majorHAnsi" w:eastAsia="Cambria" w:hAnsiTheme="majorHAnsi" w:cstheme="majorHAnsi"/>
          <w:color w:val="000000"/>
          <w:rPrChange w:id="4708" w:author="MinhHieu" w:date="2024-12-20T09:50:00Z">
            <w:rPr>
              <w:rFonts w:ascii="Cambria" w:eastAsia="Cambria" w:hAnsi="Cambria" w:cs="Cambria"/>
              <w:color w:val="000000"/>
            </w:rPr>
          </w:rPrChange>
        </w:rPr>
        <w:t>ứ</w:t>
      </w:r>
      <w:r w:rsidRPr="006869FF">
        <w:rPr>
          <w:rFonts w:asciiTheme="majorHAnsi" w:eastAsia="Cambria" w:hAnsiTheme="majorHAnsi" w:cstheme="majorHAnsi"/>
          <w:color w:val="000000"/>
          <w:rPrChange w:id="4709" w:author="MinhHieu" w:date="2024-12-20T09:50:00Z">
            <w:rPr>
              <w:rFonts w:ascii="Cambria" w:eastAsia="Cambria" w:hAnsi="Cambria" w:cs="Cambria"/>
              <w:color w:val="000000"/>
            </w:rPr>
          </w:rPrChange>
        </w:rPr>
        <w:t>c đ</w:t>
      </w:r>
      <w:r w:rsidRPr="006869FF">
        <w:rPr>
          <w:rFonts w:asciiTheme="majorHAnsi" w:eastAsia="Cambria" w:hAnsiTheme="majorHAnsi" w:cstheme="majorHAnsi"/>
          <w:color w:val="000000"/>
          <w:rPrChange w:id="4710" w:author="MinhHieu" w:date="2024-12-20T09:50:00Z">
            <w:rPr>
              <w:rFonts w:ascii="Cambria" w:eastAsia="Cambria" w:hAnsi="Cambria" w:cs="Cambria"/>
              <w:color w:val="000000"/>
            </w:rPr>
          </w:rPrChange>
        </w:rPr>
        <w:t>ộ</w:t>
      </w:r>
      <w:r w:rsidRPr="006869FF">
        <w:rPr>
          <w:rFonts w:asciiTheme="majorHAnsi" w:eastAsia="Cambria" w:hAnsiTheme="majorHAnsi" w:cstheme="majorHAnsi"/>
          <w:color w:val="000000"/>
          <w:rPrChange w:id="4711" w:author="MinhHieu" w:date="2024-12-20T09:50:00Z">
            <w:rPr>
              <w:rFonts w:ascii="Cambria" w:eastAsia="Cambria" w:hAnsi="Cambria" w:cs="Cambria"/>
              <w:color w:val="000000"/>
            </w:rPr>
          </w:rPrChange>
        </w:rPr>
        <w:t xml:space="preserve"> log, đ</w:t>
      </w:r>
      <w:r w:rsidRPr="006869FF">
        <w:rPr>
          <w:rFonts w:asciiTheme="majorHAnsi" w:eastAsia="Cambria" w:hAnsiTheme="majorHAnsi" w:cstheme="majorHAnsi"/>
          <w:color w:val="000000"/>
          <w:rPrChange w:id="4712" w:author="MinhHieu" w:date="2024-12-20T09:50:00Z">
            <w:rPr>
              <w:rFonts w:ascii="Cambria" w:eastAsia="Cambria" w:hAnsi="Cambria" w:cs="Cambria"/>
              <w:color w:val="000000"/>
            </w:rPr>
          </w:rPrChange>
        </w:rPr>
        <w:t>ị</w:t>
      </w:r>
      <w:r w:rsidRPr="006869FF">
        <w:rPr>
          <w:rFonts w:asciiTheme="majorHAnsi" w:eastAsia="Cambria" w:hAnsiTheme="majorHAnsi" w:cstheme="majorHAnsi"/>
          <w:color w:val="000000"/>
          <w:rPrChange w:id="4713" w:author="MinhHieu" w:date="2024-12-20T09:50:00Z">
            <w:rPr>
              <w:rFonts w:ascii="Cambria" w:eastAsia="Cambria" w:hAnsi="Cambria" w:cs="Cambria"/>
              <w:color w:val="000000"/>
            </w:rPr>
          </w:rPrChange>
        </w:rPr>
        <w:t>nh d</w:t>
      </w:r>
      <w:r w:rsidRPr="006869FF">
        <w:rPr>
          <w:rFonts w:asciiTheme="majorHAnsi" w:eastAsia="Cambria" w:hAnsiTheme="majorHAnsi" w:cstheme="majorHAnsi"/>
          <w:color w:val="000000"/>
          <w:rPrChange w:id="4714" w:author="MinhHieu" w:date="2024-12-20T09:50:00Z">
            <w:rPr>
              <w:rFonts w:ascii="Cambria" w:eastAsia="Cambria" w:hAnsi="Cambria" w:cs="Cambria"/>
              <w:color w:val="000000"/>
            </w:rPr>
          </w:rPrChange>
        </w:rPr>
        <w:t>ạ</w:t>
      </w:r>
      <w:r w:rsidRPr="006869FF">
        <w:rPr>
          <w:rFonts w:asciiTheme="majorHAnsi" w:eastAsia="Cambria" w:hAnsiTheme="majorHAnsi" w:cstheme="majorHAnsi"/>
          <w:color w:val="000000"/>
          <w:rPrChange w:id="4715" w:author="MinhHieu" w:date="2024-12-20T09:50:00Z">
            <w:rPr>
              <w:rFonts w:ascii="Cambria" w:eastAsia="Cambria" w:hAnsi="Cambria" w:cs="Cambria"/>
              <w:color w:val="000000"/>
            </w:rPr>
          </w:rPrChange>
        </w:rPr>
        <w:t>ng log, v.v.</w:t>
      </w:r>
    </w:p>
    <w:p w14:paraId="7F71BE2E" w14:textId="77777777" w:rsidR="00A27D53" w:rsidRPr="006869FF" w:rsidRDefault="00A27D53">
      <w:pPr>
        <w:pBdr>
          <w:top w:val="nil"/>
          <w:left w:val="nil"/>
          <w:bottom w:val="nil"/>
          <w:right w:val="nil"/>
          <w:between w:val="nil"/>
        </w:pBdr>
        <w:tabs>
          <w:tab w:val="left" w:pos="543"/>
        </w:tabs>
        <w:spacing w:before="149" w:line="360" w:lineRule="auto"/>
        <w:ind w:right="0" w:firstLine="0"/>
        <w:rPr>
          <w:rFonts w:asciiTheme="majorHAnsi" w:eastAsia="Cambria" w:hAnsiTheme="majorHAnsi" w:cstheme="majorHAnsi"/>
          <w:color w:val="000000"/>
          <w:rPrChange w:id="4716" w:author="MinhHieu" w:date="2024-12-20T09:50:00Z">
            <w:rPr>
              <w:rFonts w:ascii="Cambria" w:eastAsia="Cambria" w:hAnsi="Cambria" w:cs="Cambria"/>
              <w:color w:val="000000"/>
            </w:rPr>
          </w:rPrChange>
        </w:rPr>
      </w:pPr>
    </w:p>
    <w:p w14:paraId="4999DA5B" w14:textId="77777777" w:rsidR="00A27D53" w:rsidRPr="006869FF" w:rsidRDefault="00D33BC1">
      <w:pPr>
        <w:numPr>
          <w:ilvl w:val="0"/>
          <w:numId w:val="19"/>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Change w:id="4717" w:author="MinhHieu" w:date="2024-12-20T09:50:00Z">
            <w:rPr>
              <w:rFonts w:ascii="Cambria" w:eastAsia="Cambria" w:hAnsi="Cambria" w:cs="Cambria"/>
              <w:color w:val="000000"/>
            </w:rPr>
          </w:rPrChange>
        </w:rPr>
      </w:pPr>
      <w:r w:rsidRPr="006869FF">
        <w:rPr>
          <w:rFonts w:asciiTheme="majorHAnsi" w:eastAsia="Cambria" w:hAnsiTheme="majorHAnsi" w:cstheme="majorHAnsi"/>
          <w:color w:val="000000"/>
          <w:rPrChange w:id="4718" w:author="MinhHieu" w:date="2024-12-20T09:50:00Z">
            <w:rPr>
              <w:rFonts w:ascii="Cambria" w:eastAsia="Cambria" w:hAnsi="Cambria" w:cs="Cambria"/>
              <w:color w:val="000000"/>
            </w:rPr>
          </w:rPrChange>
        </w:rPr>
        <w:t>Log Levels: Spring Boot h</w:t>
      </w:r>
      <w:r w:rsidRPr="006869FF">
        <w:rPr>
          <w:rFonts w:asciiTheme="majorHAnsi" w:eastAsia="Cambria" w:hAnsiTheme="majorHAnsi" w:cstheme="majorHAnsi"/>
          <w:color w:val="000000"/>
          <w:rPrChange w:id="4719" w:author="MinhHieu" w:date="2024-12-20T09:50:00Z">
            <w:rPr>
              <w:rFonts w:ascii="Cambria" w:eastAsia="Cambria" w:hAnsi="Cambria" w:cs="Cambria"/>
              <w:color w:val="000000"/>
            </w:rPr>
          </w:rPrChange>
        </w:rPr>
        <w:t>ỗ</w:t>
      </w:r>
      <w:r w:rsidRPr="006869FF">
        <w:rPr>
          <w:rFonts w:asciiTheme="majorHAnsi" w:eastAsia="Cambria" w:hAnsiTheme="majorHAnsi" w:cstheme="majorHAnsi"/>
          <w:color w:val="000000"/>
          <w:rPrChange w:id="4720" w:author="MinhHieu" w:date="2024-12-20T09:50:00Z">
            <w:rPr>
              <w:rFonts w:ascii="Cambria" w:eastAsia="Cambria" w:hAnsi="Cambria" w:cs="Cambria"/>
              <w:color w:val="000000"/>
            </w:rPr>
          </w:rPrChange>
        </w:rPr>
        <w:t xml:space="preserve"> tr</w:t>
      </w:r>
      <w:r w:rsidRPr="006869FF">
        <w:rPr>
          <w:rFonts w:asciiTheme="majorHAnsi" w:eastAsia="Cambria" w:hAnsiTheme="majorHAnsi" w:cstheme="majorHAnsi"/>
          <w:color w:val="000000"/>
          <w:rPrChange w:id="4721" w:author="MinhHieu" w:date="2024-12-20T09:50:00Z">
            <w:rPr>
              <w:rFonts w:ascii="Cambria" w:eastAsia="Cambria" w:hAnsi="Cambria" w:cs="Cambria"/>
              <w:color w:val="000000"/>
            </w:rPr>
          </w:rPrChange>
        </w:rPr>
        <w:t>ợ</w:t>
      </w:r>
      <w:r w:rsidRPr="006869FF">
        <w:rPr>
          <w:rFonts w:asciiTheme="majorHAnsi" w:eastAsia="Cambria" w:hAnsiTheme="majorHAnsi" w:cstheme="majorHAnsi"/>
          <w:color w:val="000000"/>
          <w:rPrChange w:id="4722" w:author="MinhHieu" w:date="2024-12-20T09:50:00Z">
            <w:rPr>
              <w:rFonts w:ascii="Cambria" w:eastAsia="Cambria" w:hAnsi="Cambria" w:cs="Cambria"/>
              <w:color w:val="000000"/>
            </w:rPr>
          </w:rPrChange>
        </w:rPr>
        <w:t xml:space="preserve"> các m</w:t>
      </w:r>
      <w:r w:rsidRPr="006869FF">
        <w:rPr>
          <w:rFonts w:asciiTheme="majorHAnsi" w:eastAsia="Cambria" w:hAnsiTheme="majorHAnsi" w:cstheme="majorHAnsi"/>
          <w:color w:val="000000"/>
          <w:rPrChange w:id="4723" w:author="MinhHieu" w:date="2024-12-20T09:50:00Z">
            <w:rPr>
              <w:rFonts w:ascii="Cambria" w:eastAsia="Cambria" w:hAnsi="Cambria" w:cs="Cambria"/>
              <w:color w:val="000000"/>
            </w:rPr>
          </w:rPrChange>
        </w:rPr>
        <w:t>ứ</w:t>
      </w:r>
      <w:r w:rsidRPr="006869FF">
        <w:rPr>
          <w:rFonts w:asciiTheme="majorHAnsi" w:eastAsia="Cambria" w:hAnsiTheme="majorHAnsi" w:cstheme="majorHAnsi"/>
          <w:color w:val="000000"/>
          <w:rPrChange w:id="4724" w:author="MinhHieu" w:date="2024-12-20T09:50:00Z">
            <w:rPr>
              <w:rFonts w:ascii="Cambria" w:eastAsia="Cambria" w:hAnsi="Cambria" w:cs="Cambria"/>
              <w:color w:val="000000"/>
            </w:rPr>
          </w:rPrChange>
        </w:rPr>
        <w:t>c đ</w:t>
      </w:r>
      <w:r w:rsidRPr="006869FF">
        <w:rPr>
          <w:rFonts w:asciiTheme="majorHAnsi" w:eastAsia="Cambria" w:hAnsiTheme="majorHAnsi" w:cstheme="majorHAnsi"/>
          <w:color w:val="000000"/>
          <w:rPrChange w:id="4725" w:author="MinhHieu" w:date="2024-12-20T09:50:00Z">
            <w:rPr>
              <w:rFonts w:ascii="Cambria" w:eastAsia="Cambria" w:hAnsi="Cambria" w:cs="Cambria"/>
              <w:color w:val="000000"/>
            </w:rPr>
          </w:rPrChange>
        </w:rPr>
        <w:t>ộ</w:t>
      </w:r>
      <w:r w:rsidRPr="006869FF">
        <w:rPr>
          <w:rFonts w:asciiTheme="majorHAnsi" w:eastAsia="Cambria" w:hAnsiTheme="majorHAnsi" w:cstheme="majorHAnsi"/>
          <w:color w:val="000000"/>
          <w:rPrChange w:id="4726" w:author="MinhHieu" w:date="2024-12-20T09:50:00Z">
            <w:rPr>
              <w:rFonts w:ascii="Cambria" w:eastAsia="Cambria" w:hAnsi="Cambria" w:cs="Cambria"/>
              <w:color w:val="000000"/>
            </w:rPr>
          </w:rPrChange>
        </w:rPr>
        <w:t xml:space="preserve"> log</w:t>
      </w:r>
      <w:r w:rsidRPr="006869FF">
        <w:rPr>
          <w:rFonts w:asciiTheme="majorHAnsi" w:eastAsia="Cambria" w:hAnsiTheme="majorHAnsi" w:cstheme="majorHAnsi"/>
          <w:color w:val="000000"/>
          <w:rPrChange w:id="4727" w:author="MinhHieu" w:date="2024-12-20T09:50:00Z">
            <w:rPr>
              <w:rFonts w:ascii="Cambria" w:eastAsia="Cambria" w:hAnsi="Cambria" w:cs="Cambria"/>
              <w:color w:val="000000"/>
            </w:rPr>
          </w:rPrChange>
        </w:rPr>
        <w:t xml:space="preserve"> thông thư</w:t>
      </w:r>
      <w:r w:rsidRPr="006869FF">
        <w:rPr>
          <w:rFonts w:asciiTheme="majorHAnsi" w:eastAsia="Cambria" w:hAnsiTheme="majorHAnsi" w:cstheme="majorHAnsi"/>
          <w:color w:val="000000"/>
          <w:rPrChange w:id="4728" w:author="MinhHieu" w:date="2024-12-20T09:50:00Z">
            <w:rPr>
              <w:rFonts w:ascii="Cambria" w:eastAsia="Cambria" w:hAnsi="Cambria" w:cs="Cambria"/>
              <w:color w:val="000000"/>
            </w:rPr>
          </w:rPrChange>
        </w:rPr>
        <w:t>ờ</w:t>
      </w:r>
      <w:r w:rsidRPr="006869FF">
        <w:rPr>
          <w:rFonts w:asciiTheme="majorHAnsi" w:eastAsia="Cambria" w:hAnsiTheme="majorHAnsi" w:cstheme="majorHAnsi"/>
          <w:color w:val="000000"/>
          <w:rPrChange w:id="4729" w:author="MinhHieu" w:date="2024-12-20T09:50:00Z">
            <w:rPr>
              <w:rFonts w:ascii="Cambria" w:eastAsia="Cambria" w:hAnsi="Cambria" w:cs="Cambria"/>
              <w:color w:val="000000"/>
            </w:rPr>
          </w:rPrChange>
        </w:rPr>
        <w:t>ng như DEBUG, INFO, WARN, ERROR đ</w:t>
      </w:r>
      <w:r w:rsidRPr="006869FF">
        <w:rPr>
          <w:rFonts w:asciiTheme="majorHAnsi" w:eastAsia="Cambria" w:hAnsiTheme="majorHAnsi" w:cstheme="majorHAnsi"/>
          <w:color w:val="000000"/>
          <w:rPrChange w:id="4730" w:author="MinhHieu" w:date="2024-12-20T09:50:00Z">
            <w:rPr>
              <w:rFonts w:ascii="Cambria" w:eastAsia="Cambria" w:hAnsi="Cambria" w:cs="Cambria"/>
              <w:color w:val="000000"/>
            </w:rPr>
          </w:rPrChange>
        </w:rPr>
        <w:t>ể</w:t>
      </w:r>
      <w:r w:rsidRPr="006869FF">
        <w:rPr>
          <w:rFonts w:asciiTheme="majorHAnsi" w:eastAsia="Cambria" w:hAnsiTheme="majorHAnsi" w:cstheme="majorHAnsi"/>
          <w:color w:val="000000"/>
          <w:rPrChange w:id="4731" w:author="MinhHieu" w:date="2024-12-20T09:50:00Z">
            <w:rPr>
              <w:rFonts w:ascii="Cambria" w:eastAsia="Cambria" w:hAnsi="Cambria" w:cs="Cambria"/>
              <w:color w:val="000000"/>
            </w:rPr>
          </w:rPrChange>
        </w:rPr>
        <w:t xml:space="preserve"> giúp ngư</w:t>
      </w:r>
      <w:r w:rsidRPr="006869FF">
        <w:rPr>
          <w:rFonts w:asciiTheme="majorHAnsi" w:eastAsia="Cambria" w:hAnsiTheme="majorHAnsi" w:cstheme="majorHAnsi"/>
          <w:color w:val="000000"/>
          <w:rPrChange w:id="4732" w:author="MinhHieu" w:date="2024-12-20T09:50:00Z">
            <w:rPr>
              <w:rFonts w:ascii="Cambria" w:eastAsia="Cambria" w:hAnsi="Cambria" w:cs="Cambria"/>
              <w:color w:val="000000"/>
            </w:rPr>
          </w:rPrChange>
        </w:rPr>
        <w:t>ờ</w:t>
      </w:r>
      <w:r w:rsidRPr="006869FF">
        <w:rPr>
          <w:rFonts w:asciiTheme="majorHAnsi" w:eastAsia="Cambria" w:hAnsiTheme="majorHAnsi" w:cstheme="majorHAnsi"/>
          <w:color w:val="000000"/>
          <w:rPrChange w:id="4733" w:author="MinhHieu" w:date="2024-12-20T09:50:00Z">
            <w:rPr>
              <w:rFonts w:ascii="Cambria" w:eastAsia="Cambria" w:hAnsi="Cambria" w:cs="Cambria"/>
              <w:color w:val="000000"/>
            </w:rPr>
          </w:rPrChange>
        </w:rPr>
        <w:t>i dùng qu</w:t>
      </w:r>
      <w:r w:rsidRPr="006869FF">
        <w:rPr>
          <w:rFonts w:asciiTheme="majorHAnsi" w:eastAsia="Cambria" w:hAnsiTheme="majorHAnsi" w:cstheme="majorHAnsi"/>
          <w:color w:val="000000"/>
          <w:rPrChange w:id="4734" w:author="MinhHieu" w:date="2024-12-20T09:50:00Z">
            <w:rPr>
              <w:rFonts w:ascii="Cambria" w:eastAsia="Cambria" w:hAnsi="Cambria" w:cs="Cambria"/>
              <w:color w:val="000000"/>
            </w:rPr>
          </w:rPrChange>
        </w:rPr>
        <w:t>ả</w:t>
      </w:r>
      <w:r w:rsidRPr="006869FF">
        <w:rPr>
          <w:rFonts w:asciiTheme="majorHAnsi" w:eastAsia="Cambria" w:hAnsiTheme="majorHAnsi" w:cstheme="majorHAnsi"/>
          <w:color w:val="000000"/>
          <w:rPrChange w:id="4735" w:author="MinhHieu" w:date="2024-12-20T09:50:00Z">
            <w:rPr>
              <w:rFonts w:ascii="Cambria" w:eastAsia="Cambria" w:hAnsi="Cambria" w:cs="Cambria"/>
              <w:color w:val="000000"/>
            </w:rPr>
          </w:rPrChange>
        </w:rPr>
        <w:t>n lý vi</w:t>
      </w:r>
      <w:r w:rsidRPr="006869FF">
        <w:rPr>
          <w:rFonts w:asciiTheme="majorHAnsi" w:eastAsia="Cambria" w:hAnsiTheme="majorHAnsi" w:cstheme="majorHAnsi"/>
          <w:color w:val="000000"/>
          <w:rPrChange w:id="4736" w:author="MinhHieu" w:date="2024-12-20T09:50:00Z">
            <w:rPr>
              <w:rFonts w:ascii="Cambria" w:eastAsia="Cambria" w:hAnsi="Cambria" w:cs="Cambria"/>
              <w:color w:val="000000"/>
            </w:rPr>
          </w:rPrChange>
        </w:rPr>
        <w:t>ệ</w:t>
      </w:r>
      <w:r w:rsidRPr="006869FF">
        <w:rPr>
          <w:rFonts w:asciiTheme="majorHAnsi" w:eastAsia="Cambria" w:hAnsiTheme="majorHAnsi" w:cstheme="majorHAnsi"/>
          <w:color w:val="000000"/>
          <w:rPrChange w:id="4737" w:author="MinhHieu" w:date="2024-12-20T09:50:00Z">
            <w:rPr>
              <w:rFonts w:ascii="Cambria" w:eastAsia="Cambria" w:hAnsi="Cambria" w:cs="Cambria"/>
              <w:color w:val="000000"/>
            </w:rPr>
          </w:rPrChange>
        </w:rPr>
        <w:t>c ghi log theo đ</w:t>
      </w:r>
      <w:r w:rsidRPr="006869FF">
        <w:rPr>
          <w:rFonts w:asciiTheme="majorHAnsi" w:eastAsia="Cambria" w:hAnsiTheme="majorHAnsi" w:cstheme="majorHAnsi"/>
          <w:color w:val="000000"/>
          <w:rPrChange w:id="4738" w:author="MinhHieu" w:date="2024-12-20T09:50:00Z">
            <w:rPr>
              <w:rFonts w:ascii="Cambria" w:eastAsia="Cambria" w:hAnsi="Cambria" w:cs="Cambria"/>
              <w:color w:val="000000"/>
            </w:rPr>
          </w:rPrChange>
        </w:rPr>
        <w:t>ộ</w:t>
      </w:r>
      <w:r w:rsidRPr="006869FF">
        <w:rPr>
          <w:rFonts w:asciiTheme="majorHAnsi" w:eastAsia="Cambria" w:hAnsiTheme="majorHAnsi" w:cstheme="majorHAnsi"/>
          <w:color w:val="000000"/>
          <w:rPrChange w:id="4739" w:author="MinhHieu" w:date="2024-12-20T09:50:00Z">
            <w:rPr>
              <w:rFonts w:ascii="Cambria" w:eastAsia="Cambria" w:hAnsi="Cambria" w:cs="Cambria"/>
              <w:color w:val="000000"/>
            </w:rPr>
          </w:rPrChange>
        </w:rPr>
        <w:t xml:space="preserve"> quan tr</w:t>
      </w:r>
      <w:r w:rsidRPr="006869FF">
        <w:rPr>
          <w:rFonts w:asciiTheme="majorHAnsi" w:eastAsia="Cambria" w:hAnsiTheme="majorHAnsi" w:cstheme="majorHAnsi"/>
          <w:color w:val="000000"/>
          <w:rPrChange w:id="4740" w:author="MinhHieu" w:date="2024-12-20T09:50:00Z">
            <w:rPr>
              <w:rFonts w:ascii="Cambria" w:eastAsia="Cambria" w:hAnsi="Cambria" w:cs="Cambria"/>
              <w:color w:val="000000"/>
            </w:rPr>
          </w:rPrChange>
        </w:rPr>
        <w:t>ọ</w:t>
      </w:r>
      <w:r w:rsidRPr="006869FF">
        <w:rPr>
          <w:rFonts w:asciiTheme="majorHAnsi" w:eastAsia="Cambria" w:hAnsiTheme="majorHAnsi" w:cstheme="majorHAnsi"/>
          <w:color w:val="000000"/>
          <w:rPrChange w:id="4741" w:author="MinhHieu" w:date="2024-12-20T09:50:00Z">
            <w:rPr>
              <w:rFonts w:ascii="Cambria" w:eastAsia="Cambria" w:hAnsi="Cambria" w:cs="Cambria"/>
              <w:color w:val="000000"/>
            </w:rPr>
          </w:rPrChange>
        </w:rPr>
        <w:t>ng.</w:t>
      </w:r>
    </w:p>
    <w:p w14:paraId="2E5AA169" w14:textId="77777777" w:rsidR="00A27D53" w:rsidRPr="006869FF" w:rsidRDefault="00D33BC1">
      <w:pPr>
        <w:numPr>
          <w:ilvl w:val="0"/>
          <w:numId w:val="19"/>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Change w:id="4742" w:author="MinhHieu" w:date="2024-12-20T09:50:00Z">
            <w:rPr>
              <w:rFonts w:ascii="Cambria" w:eastAsia="Cambria" w:hAnsi="Cambria" w:cs="Cambria"/>
              <w:color w:val="000000"/>
            </w:rPr>
          </w:rPrChange>
        </w:rPr>
      </w:pPr>
      <w:r w:rsidRPr="006869FF">
        <w:rPr>
          <w:rFonts w:asciiTheme="majorHAnsi" w:eastAsia="Cambria" w:hAnsiTheme="majorHAnsi" w:cstheme="majorHAnsi"/>
          <w:color w:val="000000"/>
          <w:rPrChange w:id="4743" w:author="MinhHieu" w:date="2024-12-20T09:50:00Z">
            <w:rPr>
              <w:rFonts w:ascii="Cambria" w:eastAsia="Cambria" w:hAnsi="Cambria" w:cs="Cambria"/>
              <w:color w:val="000000"/>
            </w:rPr>
          </w:rPrChange>
        </w:rPr>
        <w:t>Logging Output: B</w:t>
      </w:r>
      <w:r w:rsidRPr="006869FF">
        <w:rPr>
          <w:rFonts w:asciiTheme="majorHAnsi" w:eastAsia="Cambria" w:hAnsiTheme="majorHAnsi" w:cstheme="majorHAnsi"/>
          <w:color w:val="000000"/>
          <w:rPrChange w:id="4744" w:author="MinhHieu" w:date="2024-12-20T09:50:00Z">
            <w:rPr>
              <w:rFonts w:ascii="Cambria" w:eastAsia="Cambria" w:hAnsi="Cambria" w:cs="Cambria"/>
              <w:color w:val="000000"/>
            </w:rPr>
          </w:rPrChange>
        </w:rPr>
        <w:t>ạ</w:t>
      </w:r>
      <w:r w:rsidRPr="006869FF">
        <w:rPr>
          <w:rFonts w:asciiTheme="majorHAnsi" w:eastAsia="Cambria" w:hAnsiTheme="majorHAnsi" w:cstheme="majorHAnsi"/>
          <w:color w:val="000000"/>
          <w:rPrChange w:id="4745" w:author="MinhHieu" w:date="2024-12-20T09:50:00Z">
            <w:rPr>
              <w:rFonts w:ascii="Cambria" w:eastAsia="Cambria" w:hAnsi="Cambria" w:cs="Cambria"/>
              <w:color w:val="000000"/>
            </w:rPr>
          </w:rPrChange>
        </w:rPr>
        <w:t>n có th</w:t>
      </w:r>
      <w:r w:rsidRPr="006869FF">
        <w:rPr>
          <w:rFonts w:asciiTheme="majorHAnsi" w:eastAsia="Cambria" w:hAnsiTheme="majorHAnsi" w:cstheme="majorHAnsi"/>
          <w:color w:val="000000"/>
          <w:rPrChange w:id="4746" w:author="MinhHieu" w:date="2024-12-20T09:50:00Z">
            <w:rPr>
              <w:rFonts w:ascii="Cambria" w:eastAsia="Cambria" w:hAnsi="Cambria" w:cs="Cambria"/>
              <w:color w:val="000000"/>
            </w:rPr>
          </w:rPrChange>
        </w:rPr>
        <w:t>ể</w:t>
      </w:r>
      <w:r w:rsidRPr="006869FF">
        <w:rPr>
          <w:rFonts w:asciiTheme="majorHAnsi" w:eastAsia="Cambria" w:hAnsiTheme="majorHAnsi" w:cstheme="majorHAnsi"/>
          <w:color w:val="000000"/>
          <w:rPrChange w:id="4747" w:author="MinhHieu" w:date="2024-12-20T09:50:00Z">
            <w:rPr>
              <w:rFonts w:ascii="Cambria" w:eastAsia="Cambria" w:hAnsi="Cambria" w:cs="Cambria"/>
              <w:color w:val="000000"/>
            </w:rPr>
          </w:rPrChange>
        </w:rPr>
        <w:t xml:space="preserve"> ch</w:t>
      </w:r>
      <w:r w:rsidRPr="006869FF">
        <w:rPr>
          <w:rFonts w:asciiTheme="majorHAnsi" w:eastAsia="Cambria" w:hAnsiTheme="majorHAnsi" w:cstheme="majorHAnsi"/>
          <w:color w:val="000000"/>
          <w:rPrChange w:id="4748" w:author="MinhHieu" w:date="2024-12-20T09:50:00Z">
            <w:rPr>
              <w:rFonts w:ascii="Cambria" w:eastAsia="Cambria" w:hAnsi="Cambria" w:cs="Cambria"/>
              <w:color w:val="000000"/>
            </w:rPr>
          </w:rPrChange>
        </w:rPr>
        <w:t>ỉ</w:t>
      </w:r>
      <w:r w:rsidRPr="006869FF">
        <w:rPr>
          <w:rFonts w:asciiTheme="majorHAnsi" w:eastAsia="Cambria" w:hAnsiTheme="majorHAnsi" w:cstheme="majorHAnsi"/>
          <w:color w:val="000000"/>
          <w:rPrChange w:id="4749" w:author="MinhHieu" w:date="2024-12-20T09:50:00Z">
            <w:rPr>
              <w:rFonts w:ascii="Cambria" w:eastAsia="Cambria" w:hAnsi="Cambria" w:cs="Cambria"/>
              <w:color w:val="000000"/>
            </w:rPr>
          </w:rPrChange>
        </w:rPr>
        <w:t xml:space="preserve"> đ</w:t>
      </w:r>
      <w:r w:rsidRPr="006869FF">
        <w:rPr>
          <w:rFonts w:asciiTheme="majorHAnsi" w:eastAsia="Cambria" w:hAnsiTheme="majorHAnsi" w:cstheme="majorHAnsi"/>
          <w:color w:val="000000"/>
          <w:rPrChange w:id="4750" w:author="MinhHieu" w:date="2024-12-20T09:50:00Z">
            <w:rPr>
              <w:rFonts w:ascii="Cambria" w:eastAsia="Cambria" w:hAnsi="Cambria" w:cs="Cambria"/>
              <w:color w:val="000000"/>
            </w:rPr>
          </w:rPrChange>
        </w:rPr>
        <w:t>ị</w:t>
      </w:r>
      <w:r w:rsidRPr="006869FF">
        <w:rPr>
          <w:rFonts w:asciiTheme="majorHAnsi" w:eastAsia="Cambria" w:hAnsiTheme="majorHAnsi" w:cstheme="majorHAnsi"/>
          <w:color w:val="000000"/>
          <w:rPrChange w:id="4751" w:author="MinhHieu" w:date="2024-12-20T09:50:00Z">
            <w:rPr>
              <w:rFonts w:ascii="Cambria" w:eastAsia="Cambria" w:hAnsi="Cambria" w:cs="Cambria"/>
              <w:color w:val="000000"/>
            </w:rPr>
          </w:rPrChange>
        </w:rPr>
        <w:t>nh đ</w:t>
      </w:r>
      <w:r w:rsidRPr="006869FF">
        <w:rPr>
          <w:rFonts w:asciiTheme="majorHAnsi" w:eastAsia="Cambria" w:hAnsiTheme="majorHAnsi" w:cstheme="majorHAnsi"/>
          <w:color w:val="000000"/>
          <w:rPrChange w:id="4752" w:author="MinhHieu" w:date="2024-12-20T09:50:00Z">
            <w:rPr>
              <w:rFonts w:ascii="Cambria" w:eastAsia="Cambria" w:hAnsi="Cambria" w:cs="Cambria"/>
              <w:color w:val="000000"/>
            </w:rPr>
          </w:rPrChange>
        </w:rPr>
        <w:t>ị</w:t>
      </w:r>
      <w:r w:rsidRPr="006869FF">
        <w:rPr>
          <w:rFonts w:asciiTheme="majorHAnsi" w:eastAsia="Cambria" w:hAnsiTheme="majorHAnsi" w:cstheme="majorHAnsi"/>
          <w:color w:val="000000"/>
          <w:rPrChange w:id="4753" w:author="MinhHieu" w:date="2024-12-20T09:50:00Z">
            <w:rPr>
              <w:rFonts w:ascii="Cambria" w:eastAsia="Cambria" w:hAnsi="Cambria" w:cs="Cambria"/>
              <w:color w:val="000000"/>
            </w:rPr>
          </w:rPrChange>
        </w:rPr>
        <w:t>nh d</w:t>
      </w:r>
      <w:r w:rsidRPr="006869FF">
        <w:rPr>
          <w:rFonts w:asciiTheme="majorHAnsi" w:eastAsia="Cambria" w:hAnsiTheme="majorHAnsi" w:cstheme="majorHAnsi"/>
          <w:color w:val="000000"/>
          <w:rPrChange w:id="4754" w:author="MinhHieu" w:date="2024-12-20T09:50:00Z">
            <w:rPr>
              <w:rFonts w:ascii="Cambria" w:eastAsia="Cambria" w:hAnsi="Cambria" w:cs="Cambria"/>
              <w:color w:val="000000"/>
            </w:rPr>
          </w:rPrChange>
        </w:rPr>
        <w:t>ạ</w:t>
      </w:r>
      <w:r w:rsidRPr="006869FF">
        <w:rPr>
          <w:rFonts w:asciiTheme="majorHAnsi" w:eastAsia="Cambria" w:hAnsiTheme="majorHAnsi" w:cstheme="majorHAnsi"/>
          <w:color w:val="000000"/>
          <w:rPrChange w:id="4755" w:author="MinhHieu" w:date="2024-12-20T09:50:00Z">
            <w:rPr>
              <w:rFonts w:ascii="Cambria" w:eastAsia="Cambria" w:hAnsi="Cambria" w:cs="Cambria"/>
              <w:color w:val="000000"/>
            </w:rPr>
          </w:rPrChange>
        </w:rPr>
        <w:t>ng output cho vi</w:t>
      </w:r>
      <w:r w:rsidRPr="006869FF">
        <w:rPr>
          <w:rFonts w:asciiTheme="majorHAnsi" w:eastAsia="Cambria" w:hAnsiTheme="majorHAnsi" w:cstheme="majorHAnsi"/>
          <w:color w:val="000000"/>
          <w:rPrChange w:id="4756" w:author="MinhHieu" w:date="2024-12-20T09:50:00Z">
            <w:rPr>
              <w:rFonts w:ascii="Cambria" w:eastAsia="Cambria" w:hAnsi="Cambria" w:cs="Cambria"/>
              <w:color w:val="000000"/>
            </w:rPr>
          </w:rPrChange>
        </w:rPr>
        <w:t>ệ</w:t>
      </w:r>
      <w:r w:rsidRPr="006869FF">
        <w:rPr>
          <w:rFonts w:asciiTheme="majorHAnsi" w:eastAsia="Cambria" w:hAnsiTheme="majorHAnsi" w:cstheme="majorHAnsi"/>
          <w:color w:val="000000"/>
          <w:rPrChange w:id="4757" w:author="MinhHieu" w:date="2024-12-20T09:50:00Z">
            <w:rPr>
              <w:rFonts w:ascii="Cambria" w:eastAsia="Cambria" w:hAnsi="Cambria" w:cs="Cambria"/>
              <w:color w:val="000000"/>
            </w:rPr>
          </w:rPrChange>
        </w:rPr>
        <w:t>c ghi log như console, file ho</w:t>
      </w:r>
      <w:r w:rsidRPr="006869FF">
        <w:rPr>
          <w:rFonts w:asciiTheme="majorHAnsi" w:eastAsia="Cambria" w:hAnsiTheme="majorHAnsi" w:cstheme="majorHAnsi"/>
          <w:color w:val="000000"/>
          <w:rPrChange w:id="4758" w:author="MinhHieu" w:date="2024-12-20T09:50:00Z">
            <w:rPr>
              <w:rFonts w:ascii="Cambria" w:eastAsia="Cambria" w:hAnsi="Cambria" w:cs="Cambria"/>
              <w:color w:val="000000"/>
            </w:rPr>
          </w:rPrChange>
        </w:rPr>
        <w:t>ặ</w:t>
      </w:r>
      <w:r w:rsidRPr="006869FF">
        <w:rPr>
          <w:rFonts w:asciiTheme="majorHAnsi" w:eastAsia="Cambria" w:hAnsiTheme="majorHAnsi" w:cstheme="majorHAnsi"/>
          <w:color w:val="000000"/>
          <w:rPrChange w:id="4759" w:author="MinhHieu" w:date="2024-12-20T09:50:00Z">
            <w:rPr>
              <w:rFonts w:ascii="Cambria" w:eastAsia="Cambria" w:hAnsi="Cambria" w:cs="Cambria"/>
              <w:color w:val="000000"/>
            </w:rPr>
          </w:rPrChange>
        </w:rPr>
        <w:t>c cơ s</w:t>
      </w:r>
      <w:r w:rsidRPr="006869FF">
        <w:rPr>
          <w:rFonts w:asciiTheme="majorHAnsi" w:eastAsia="Cambria" w:hAnsiTheme="majorHAnsi" w:cstheme="majorHAnsi"/>
          <w:color w:val="000000"/>
          <w:rPrChange w:id="4760" w:author="MinhHieu" w:date="2024-12-20T09:50:00Z">
            <w:rPr>
              <w:rFonts w:ascii="Cambria" w:eastAsia="Cambria" w:hAnsi="Cambria" w:cs="Cambria"/>
              <w:color w:val="000000"/>
            </w:rPr>
          </w:rPrChange>
        </w:rPr>
        <w:t>ở</w:t>
      </w:r>
      <w:r w:rsidRPr="006869FF">
        <w:rPr>
          <w:rFonts w:asciiTheme="majorHAnsi" w:eastAsia="Cambria" w:hAnsiTheme="majorHAnsi" w:cstheme="majorHAnsi"/>
          <w:color w:val="000000"/>
          <w:rPrChange w:id="4761" w:author="MinhHieu" w:date="2024-12-20T09:50:00Z">
            <w:rPr>
              <w:rFonts w:ascii="Cambria" w:eastAsia="Cambria" w:hAnsi="Cambria" w:cs="Cambria"/>
              <w:color w:val="000000"/>
            </w:rPr>
          </w:rPrChange>
        </w:rPr>
        <w:t xml:space="preserve"> d</w:t>
      </w:r>
      <w:r w:rsidRPr="006869FF">
        <w:rPr>
          <w:rFonts w:asciiTheme="majorHAnsi" w:eastAsia="Cambria" w:hAnsiTheme="majorHAnsi" w:cstheme="majorHAnsi"/>
          <w:color w:val="000000"/>
          <w:rPrChange w:id="4762" w:author="MinhHieu" w:date="2024-12-20T09:50:00Z">
            <w:rPr>
              <w:rFonts w:ascii="Cambria" w:eastAsia="Cambria" w:hAnsi="Cambria" w:cs="Cambria"/>
              <w:color w:val="000000"/>
            </w:rPr>
          </w:rPrChange>
        </w:rPr>
        <w:t>ữ</w:t>
      </w:r>
      <w:r w:rsidRPr="006869FF">
        <w:rPr>
          <w:rFonts w:asciiTheme="majorHAnsi" w:eastAsia="Cambria" w:hAnsiTheme="majorHAnsi" w:cstheme="majorHAnsi"/>
          <w:color w:val="000000"/>
          <w:rPrChange w:id="4763" w:author="MinhHieu" w:date="2024-12-20T09:50:00Z">
            <w:rPr>
              <w:rFonts w:ascii="Cambria" w:eastAsia="Cambria" w:hAnsi="Cambria" w:cs="Cambria"/>
              <w:color w:val="000000"/>
            </w:rPr>
          </w:rPrChange>
        </w:rPr>
        <w:t xml:space="preserve"> li</w:t>
      </w:r>
      <w:r w:rsidRPr="006869FF">
        <w:rPr>
          <w:rFonts w:asciiTheme="majorHAnsi" w:eastAsia="Cambria" w:hAnsiTheme="majorHAnsi" w:cstheme="majorHAnsi"/>
          <w:color w:val="000000"/>
          <w:rPrChange w:id="4764" w:author="MinhHieu" w:date="2024-12-20T09:50:00Z">
            <w:rPr>
              <w:rFonts w:ascii="Cambria" w:eastAsia="Cambria" w:hAnsi="Cambria" w:cs="Cambria"/>
              <w:color w:val="000000"/>
            </w:rPr>
          </w:rPrChange>
        </w:rPr>
        <w:t>ệ</w:t>
      </w:r>
      <w:r w:rsidRPr="006869FF">
        <w:rPr>
          <w:rFonts w:asciiTheme="majorHAnsi" w:eastAsia="Cambria" w:hAnsiTheme="majorHAnsi" w:cstheme="majorHAnsi"/>
          <w:color w:val="000000"/>
          <w:rPrChange w:id="4765" w:author="MinhHieu" w:date="2024-12-20T09:50:00Z">
            <w:rPr>
              <w:rFonts w:ascii="Cambria" w:eastAsia="Cambria" w:hAnsi="Cambria" w:cs="Cambria"/>
              <w:color w:val="000000"/>
            </w:rPr>
          </w:rPrChange>
        </w:rPr>
        <w:t>u.</w:t>
      </w:r>
    </w:p>
    <w:p w14:paraId="65EF1681" w14:textId="77777777" w:rsidR="00A27D53" w:rsidRDefault="00A27D53">
      <w:pPr>
        <w:pBdr>
          <w:top w:val="nil"/>
          <w:left w:val="nil"/>
          <w:bottom w:val="nil"/>
          <w:right w:val="nil"/>
          <w:between w:val="nil"/>
        </w:pBdr>
        <w:tabs>
          <w:tab w:val="left" w:pos="543"/>
        </w:tabs>
        <w:spacing w:before="149" w:line="360" w:lineRule="auto"/>
        <w:ind w:right="0" w:firstLine="0"/>
        <w:rPr>
          <w:rFonts w:ascii="Cambria" w:eastAsia="Cambria" w:hAnsi="Cambria" w:cs="Cambria"/>
          <w:color w:val="000000"/>
        </w:rPr>
      </w:pPr>
    </w:p>
    <w:p w14:paraId="203F3925" w14:textId="77777777" w:rsidR="00A27D53" w:rsidRDefault="00D33BC1">
      <w:pPr>
        <w:pStyle w:val="Heading2"/>
        <w:numPr>
          <w:ilvl w:val="2"/>
          <w:numId w:val="10"/>
        </w:numPr>
        <w:tabs>
          <w:tab w:val="left" w:pos="704"/>
        </w:tabs>
        <w:spacing w:before="101"/>
        <w:ind w:left="704" w:hanging="580"/>
      </w:pPr>
      <w:bookmarkStart w:id="4766" w:name="_Toc185578153"/>
      <w:bookmarkStart w:id="4767" w:name="_Toc185579176"/>
      <w:bookmarkStart w:id="4768" w:name="_Toc185579280"/>
      <w:bookmarkStart w:id="4769" w:name="_Toc185587572"/>
      <w:bookmarkStart w:id="4770" w:name="_Toc185588619"/>
      <w:bookmarkStart w:id="4771" w:name="_Toc185597694"/>
      <w:bookmarkStart w:id="4772" w:name="_Toc185597875"/>
      <w:bookmarkStart w:id="4773" w:name="_Toc185598053"/>
      <w:bookmarkStart w:id="4774" w:name="_Toc185598230"/>
      <w:r>
        <w:t>Mysql</w:t>
      </w:r>
      <w:bookmarkEnd w:id="4766"/>
      <w:bookmarkEnd w:id="4767"/>
      <w:bookmarkEnd w:id="4768"/>
      <w:bookmarkEnd w:id="4769"/>
      <w:bookmarkEnd w:id="4770"/>
      <w:bookmarkEnd w:id="4771"/>
      <w:bookmarkEnd w:id="4772"/>
      <w:bookmarkEnd w:id="4773"/>
      <w:bookmarkEnd w:id="4774"/>
    </w:p>
    <w:p w14:paraId="347FF198" w14:textId="29AB8374" w:rsidR="00A27D53" w:rsidRDefault="006869FF">
      <w:pPr>
        <w:pBdr>
          <w:top w:val="nil"/>
          <w:left w:val="nil"/>
          <w:bottom w:val="nil"/>
          <w:right w:val="nil"/>
          <w:between w:val="nil"/>
        </w:pBdr>
        <w:spacing w:before="8" w:line="240" w:lineRule="auto"/>
        <w:ind w:left="0" w:right="0" w:firstLine="0"/>
        <w:rPr>
          <w:b/>
          <w:color w:val="000000"/>
          <w:sz w:val="4"/>
          <w:szCs w:val="4"/>
        </w:rPr>
      </w:pPr>
      <w:ins w:id="4775" w:author="MinhHieu" w:date="2024-12-20T09:46:00Z">
        <w:r>
          <w:rPr>
            <w:noProof/>
          </w:rPr>
          <mc:AlternateContent>
            <mc:Choice Requires="wps">
              <w:drawing>
                <wp:anchor distT="0" distB="0" distL="114300" distR="114300" simplePos="0" relativeHeight="251671552" behindDoc="0" locked="0" layoutInCell="1" allowOverlap="1" wp14:anchorId="33DED0F5" wp14:editId="649B0A76">
                  <wp:simplePos x="0" y="0"/>
                  <wp:positionH relativeFrom="column">
                    <wp:posOffset>1115060</wp:posOffset>
                  </wp:positionH>
                  <wp:positionV relativeFrom="paragraph">
                    <wp:posOffset>1974850</wp:posOffset>
                  </wp:positionV>
                  <wp:extent cx="4158615" cy="635"/>
                  <wp:effectExtent l="0" t="0" r="0" b="8255"/>
                  <wp:wrapTopAndBottom/>
                  <wp:docPr id="1061219746" name="Text Box 1"/>
                  <wp:cNvGraphicFramePr/>
                  <a:graphic xmlns:a="http://schemas.openxmlformats.org/drawingml/2006/main">
                    <a:graphicData uri="http://schemas.microsoft.com/office/word/2010/wordprocessingShape">
                      <wps:wsp>
                        <wps:cNvSpPr txBox="1"/>
                        <wps:spPr>
                          <a:xfrm>
                            <a:off x="0" y="0"/>
                            <a:ext cx="4158615" cy="635"/>
                          </a:xfrm>
                          <a:prstGeom prst="rect">
                            <a:avLst/>
                          </a:prstGeom>
                          <a:solidFill>
                            <a:prstClr val="white"/>
                          </a:solidFill>
                          <a:ln>
                            <a:noFill/>
                          </a:ln>
                        </wps:spPr>
                        <wps:txbx>
                          <w:txbxContent>
                            <w:p w14:paraId="718FC622" w14:textId="1C28EA2D" w:rsidR="006869FF" w:rsidRPr="006869FF" w:rsidRDefault="006869FF">
                              <w:pPr>
                                <w:pStyle w:val="Caption"/>
                                <w:jc w:val="center"/>
                                <w:rPr>
                                  <w:noProof/>
                                  <w:color w:val="auto"/>
                                  <w:lang w:val="vi-VN"/>
                                  <w:rPrChange w:id="4776" w:author="MinhHieu" w:date="2024-12-20T09:47:00Z">
                                    <w:rPr>
                                      <w:noProof/>
                                    </w:rPr>
                                  </w:rPrChange>
                                </w:rPr>
                                <w:pPrChange w:id="4777" w:author="MinhHieu" w:date="2024-12-20T09:47:00Z">
                                  <w:pPr>
                                    <w:pBdr>
                                      <w:top w:val="nil"/>
                                      <w:left w:val="nil"/>
                                      <w:bottom w:val="nil"/>
                                      <w:right w:val="nil"/>
                                      <w:between w:val="nil"/>
                                    </w:pBdr>
                                    <w:spacing w:before="8" w:line="240" w:lineRule="auto"/>
                                  </w:pPr>
                                </w:pPrChange>
                              </w:pPr>
                              <w:bookmarkStart w:id="4778" w:name="_Toc185580579"/>
                              <w:bookmarkStart w:id="4779" w:name="_Toc185581380"/>
                              <w:bookmarkStart w:id="4780" w:name="_Toc185587444"/>
                              <w:bookmarkStart w:id="4781" w:name="_Toc185597624"/>
                              <w:ins w:id="4782" w:author="MinhHieu" w:date="2024-12-20T09:46:00Z">
                                <w:r w:rsidRPr="006869FF">
                                  <w:rPr>
                                    <w:color w:val="auto"/>
                                    <w:sz w:val="26"/>
                                    <w:szCs w:val="26"/>
                                    <w:rPrChange w:id="4783" w:author="MinhHieu" w:date="2024-12-20T09:47:00Z">
                                      <w:rPr/>
                                    </w:rPrChange>
                                  </w:rPr>
                                  <w:t>Hình 1.</w:t>
                                </w:r>
                                <w:r w:rsidRPr="006869FF">
                                  <w:rPr>
                                    <w:color w:val="auto"/>
                                    <w:sz w:val="26"/>
                                    <w:szCs w:val="26"/>
                                    <w:rPrChange w:id="4784" w:author="MinhHieu" w:date="2024-12-20T09:47:00Z">
                                      <w:rPr/>
                                    </w:rPrChange>
                                  </w:rPr>
                                  <w:fldChar w:fldCharType="begin"/>
                                </w:r>
                                <w:r w:rsidRPr="006869FF">
                                  <w:rPr>
                                    <w:color w:val="auto"/>
                                    <w:sz w:val="26"/>
                                    <w:szCs w:val="26"/>
                                    <w:rPrChange w:id="4785" w:author="MinhHieu" w:date="2024-12-20T09:47:00Z">
                                      <w:rPr/>
                                    </w:rPrChange>
                                  </w:rPr>
                                  <w:instrText xml:space="preserve"> SEQ Hình_1. \* ARABIC </w:instrText>
                                </w:r>
                              </w:ins>
                              <w:r w:rsidRPr="006869FF">
                                <w:rPr>
                                  <w:color w:val="auto"/>
                                  <w:sz w:val="26"/>
                                  <w:szCs w:val="26"/>
                                  <w:rPrChange w:id="4786" w:author="MinhHieu" w:date="2024-12-20T09:47:00Z">
                                    <w:rPr/>
                                  </w:rPrChange>
                                </w:rPr>
                                <w:fldChar w:fldCharType="separate"/>
                              </w:r>
                              <w:ins w:id="4787" w:author="MinhHieu" w:date="2024-12-20T09:46:00Z">
                                <w:r w:rsidRPr="006869FF">
                                  <w:rPr>
                                    <w:noProof/>
                                    <w:color w:val="auto"/>
                                    <w:sz w:val="26"/>
                                    <w:szCs w:val="26"/>
                                    <w:rPrChange w:id="4788" w:author="MinhHieu" w:date="2024-12-20T09:47:00Z">
                                      <w:rPr>
                                        <w:noProof/>
                                      </w:rPr>
                                    </w:rPrChange>
                                  </w:rPr>
                                  <w:t>6</w:t>
                                </w:r>
                                <w:r w:rsidRPr="006869FF">
                                  <w:rPr>
                                    <w:color w:val="auto"/>
                                    <w:sz w:val="26"/>
                                    <w:szCs w:val="26"/>
                                    <w:rPrChange w:id="4789" w:author="MinhHieu" w:date="2024-12-20T09:47:00Z">
                                      <w:rPr/>
                                    </w:rPrChange>
                                  </w:rPr>
                                  <w:fldChar w:fldCharType="end"/>
                                </w:r>
                                <w:r w:rsidRPr="006869FF">
                                  <w:rPr>
                                    <w:color w:val="auto"/>
                                    <w:sz w:val="26"/>
                                    <w:szCs w:val="26"/>
                                    <w:lang w:val="vi-VN"/>
                                    <w:rPrChange w:id="4790" w:author="MinhHieu" w:date="2024-12-20T09:47:00Z">
                                      <w:rPr>
                                        <w:lang w:val="vi-VN"/>
                                      </w:rPr>
                                    </w:rPrChange>
                                  </w:rPr>
                                  <w:t xml:space="preserve"> </w:t>
                                </w:r>
                                <w:r w:rsidRPr="006869FF">
                                  <w:rPr>
                                    <w:color w:val="auto"/>
                                    <w:sz w:val="26"/>
                                    <w:szCs w:val="26"/>
                                    <w:rPrChange w:id="4791" w:author="MinhHieu" w:date="2024-12-20T09:47:00Z">
                                      <w:rPr/>
                                    </w:rPrChange>
                                  </w:rPr>
                                  <w:t>MySql</w:t>
                                </w:r>
                              </w:ins>
                              <w:bookmarkEnd w:id="4778"/>
                              <w:bookmarkEnd w:id="4779"/>
                              <w:bookmarkEnd w:id="4780"/>
                              <w:bookmarkEnd w:id="47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xmlns:oel="http://schemas.microsoft.com/office/2019/extlst">
              <w:pict>
                <v:shape w14:anchorId="33DED0F5" id="_x0000_s1036" type="#_x0000_t202" style="position:absolute;margin-left:87.8pt;margin-top:155.5pt;width:327.4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huVGgIAAD8EAAAOAAAAZHJzL2Uyb0RvYy54bWysU01v2zAMvQ/YfxB0X5x0S1EY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" stroked="f">
                  <v:textbox style="mso-fit-shape-to-text:t" inset="0,0,0,0">
                    <w:txbxContent>
                      <w:p w14:paraId="718FC622" w14:textId="1C28EA2D" w:rsidR="006869FF" w:rsidRPr="006869FF" w:rsidRDefault="006869FF">
                        <w:pPr>
                          <w:pStyle w:val="Chuthich"/>
                          <w:jc w:val="center"/>
                          <w:rPr>
                            <w:noProof/>
                            <w:color w:val="auto"/>
                            <w:lang w:val="vi-VN"/>
                            <w:rPrChange w:id="4055" w:author="MinhHieu" w:date="2024-12-20T09:47:00Z" w16du:dateUtc="2024-12-20T02:47:00Z">
                              <w:rPr>
                                <w:noProof/>
                              </w:rPr>
                            </w:rPrChange>
                          </w:rPr>
                          <w:pPrChange w:id="4056" w:author="MinhHieu" w:date="2024-12-20T09:47:00Z" w16du:dateUtc="2024-12-20T02:47:00Z">
                            <w:pPr>
                              <w:pBdr>
                                <w:top w:val="nil"/>
                                <w:left w:val="nil"/>
                                <w:bottom w:val="nil"/>
                                <w:right w:val="nil"/>
                                <w:between w:val="nil"/>
                              </w:pBdr>
                              <w:spacing w:before="8" w:line="240" w:lineRule="auto"/>
                            </w:pPr>
                          </w:pPrChange>
                        </w:pPr>
                        <w:bookmarkStart w:id="4057" w:name="_Toc185580579"/>
                        <w:bookmarkStart w:id="4058" w:name="_Toc185581380"/>
                        <w:bookmarkStart w:id="4059" w:name="_Toc185587444"/>
                        <w:bookmarkStart w:id="4060" w:name="_Toc185597624"/>
                        <w:ins w:id="4061" w:author="MinhHieu" w:date="2024-12-20T09:46:00Z" w16du:dateUtc="2024-12-20T02:46:00Z">
                          <w:r w:rsidRPr="006869FF">
                            <w:rPr>
                              <w:color w:val="auto"/>
                              <w:sz w:val="26"/>
                              <w:szCs w:val="26"/>
                              <w:rPrChange w:id="4062" w:author="MinhHieu" w:date="2024-12-20T09:47:00Z" w16du:dateUtc="2024-12-20T02:47:00Z">
                                <w:rPr>
                                  <w:i/>
                                  <w:iCs/>
                                </w:rPr>
                              </w:rPrChange>
                            </w:rPr>
                            <w:t>Hình 1.</w:t>
                          </w:r>
                          <w:r w:rsidRPr="006869FF">
                            <w:rPr>
                              <w:color w:val="auto"/>
                              <w:sz w:val="26"/>
                              <w:szCs w:val="26"/>
                              <w:rPrChange w:id="4063" w:author="MinhHieu" w:date="2024-12-20T09:47:00Z" w16du:dateUtc="2024-12-20T02:47:00Z">
                                <w:rPr>
                                  <w:i/>
                                  <w:iCs/>
                                </w:rPr>
                              </w:rPrChange>
                            </w:rPr>
                            <w:fldChar w:fldCharType="begin"/>
                          </w:r>
                          <w:r w:rsidRPr="006869FF">
                            <w:rPr>
                              <w:color w:val="auto"/>
                              <w:sz w:val="26"/>
                              <w:szCs w:val="26"/>
                              <w:rPrChange w:id="4064" w:author="MinhHieu" w:date="2024-12-20T09:47:00Z" w16du:dateUtc="2024-12-20T02:47:00Z">
                                <w:rPr>
                                  <w:i/>
                                  <w:iCs/>
                                </w:rPr>
                              </w:rPrChange>
                            </w:rPr>
                            <w:instrText xml:space="preserve"> SEQ Hình_1. \* ARABIC </w:instrText>
                          </w:r>
                        </w:ins>
                        <w:r w:rsidRPr="006869FF">
                          <w:rPr>
                            <w:color w:val="auto"/>
                            <w:sz w:val="26"/>
                            <w:szCs w:val="26"/>
                            <w:rPrChange w:id="4065" w:author="MinhHieu" w:date="2024-12-20T09:47:00Z" w16du:dateUtc="2024-12-20T02:47:00Z">
                              <w:rPr>
                                <w:i/>
                                <w:iCs/>
                              </w:rPr>
                            </w:rPrChange>
                          </w:rPr>
                          <w:fldChar w:fldCharType="separate"/>
                        </w:r>
                        <w:ins w:id="4066" w:author="MinhHieu" w:date="2024-12-20T09:46:00Z" w16du:dateUtc="2024-12-20T02:46:00Z">
                          <w:r w:rsidRPr="006869FF">
                            <w:rPr>
                              <w:noProof/>
                              <w:color w:val="auto"/>
                              <w:sz w:val="26"/>
                              <w:szCs w:val="26"/>
                              <w:rPrChange w:id="4067" w:author="MinhHieu" w:date="2024-12-20T09:47:00Z" w16du:dateUtc="2024-12-20T02:47:00Z">
                                <w:rPr>
                                  <w:i/>
                                  <w:iCs/>
                                  <w:noProof/>
                                </w:rPr>
                              </w:rPrChange>
                            </w:rPr>
                            <w:t>6</w:t>
                          </w:r>
                          <w:r w:rsidRPr="006869FF">
                            <w:rPr>
                              <w:color w:val="auto"/>
                              <w:sz w:val="26"/>
                              <w:szCs w:val="26"/>
                              <w:rPrChange w:id="4068" w:author="MinhHieu" w:date="2024-12-20T09:47:00Z" w16du:dateUtc="2024-12-20T02:47:00Z">
                                <w:rPr>
                                  <w:i/>
                                  <w:iCs/>
                                </w:rPr>
                              </w:rPrChange>
                            </w:rPr>
                            <w:fldChar w:fldCharType="end"/>
                          </w:r>
                          <w:r w:rsidRPr="006869FF">
                            <w:rPr>
                              <w:color w:val="auto"/>
                              <w:sz w:val="26"/>
                              <w:szCs w:val="26"/>
                              <w:lang w:val="vi-VN"/>
                              <w:rPrChange w:id="4069" w:author="MinhHieu" w:date="2024-12-20T09:47:00Z" w16du:dateUtc="2024-12-20T02:47:00Z">
                                <w:rPr>
                                  <w:i/>
                                  <w:iCs/>
                                  <w:lang w:val="vi-VN"/>
                                </w:rPr>
                              </w:rPrChange>
                            </w:rPr>
                            <w:t xml:space="preserve"> </w:t>
                          </w:r>
                          <w:r w:rsidRPr="006869FF">
                            <w:rPr>
                              <w:color w:val="auto"/>
                              <w:sz w:val="26"/>
                              <w:szCs w:val="26"/>
                              <w:rPrChange w:id="4070" w:author="MinhHieu" w:date="2024-12-20T09:47:00Z" w16du:dateUtc="2024-12-20T02:47:00Z">
                                <w:rPr>
                                  <w:i/>
                                  <w:iCs/>
                                </w:rPr>
                              </w:rPrChange>
                            </w:rPr>
                            <w:t>MySql</w:t>
                          </w:r>
                        </w:ins>
                        <w:bookmarkEnd w:id="4057"/>
                        <w:bookmarkEnd w:id="4058"/>
                        <w:bookmarkEnd w:id="4059"/>
                        <w:bookmarkEnd w:id="4060"/>
                      </w:p>
                    </w:txbxContent>
                  </v:textbox>
                  <w10:wrap type="topAndBottom"/>
                </v:shape>
              </w:pict>
            </mc:Fallback>
          </mc:AlternateContent>
        </w:r>
      </w:ins>
      <w:r>
        <w:rPr>
          <w:noProof/>
        </w:rPr>
        <w:drawing>
          <wp:anchor distT="0" distB="0" distL="0" distR="0" simplePos="0" relativeHeight="251663360" behindDoc="0" locked="0" layoutInCell="1" hidden="0" allowOverlap="1" wp14:anchorId="4EE5F992" wp14:editId="67A42323">
            <wp:simplePos x="0" y="0"/>
            <wp:positionH relativeFrom="column">
              <wp:posOffset>1113789</wp:posOffset>
            </wp:positionH>
            <wp:positionV relativeFrom="paragraph">
              <wp:posOffset>49685</wp:posOffset>
            </wp:positionV>
            <wp:extent cx="4158855" cy="1867852"/>
            <wp:effectExtent l="0" t="0" r="0" b="0"/>
            <wp:wrapTopAndBottom distT="0" distB="0"/>
            <wp:docPr id="202506026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5"/>
                    <a:srcRect/>
                    <a:stretch>
                      <a:fillRect/>
                    </a:stretch>
                  </pic:blipFill>
                  <pic:spPr>
                    <a:xfrm>
                      <a:off x="0" y="0"/>
                      <a:ext cx="4158855" cy="1867852"/>
                    </a:xfrm>
                    <a:prstGeom prst="rect">
                      <a:avLst/>
                    </a:prstGeom>
                    <a:ln/>
                  </pic:spPr>
                </pic:pic>
              </a:graphicData>
            </a:graphic>
          </wp:anchor>
        </w:drawing>
      </w:r>
    </w:p>
    <w:p w14:paraId="2B64340E" w14:textId="41B39FFA" w:rsidR="00A27D53" w:rsidDel="006869FF" w:rsidRDefault="00D33BC1">
      <w:pPr>
        <w:spacing w:before="113"/>
        <w:ind w:left="4200" w:firstLine="0"/>
        <w:jc w:val="both"/>
        <w:rPr>
          <w:del w:id="4792" w:author="MinhHieu" w:date="2024-12-20T09:47:00Z"/>
          <w:i/>
        </w:rPr>
      </w:pPr>
      <w:bookmarkStart w:id="4793" w:name="_heading=h.nmf14n" w:colFirst="0" w:colLast="0"/>
      <w:bookmarkEnd w:id="4793"/>
      <w:del w:id="4794" w:author="MinhHieu" w:date="2024-12-20T09:47:00Z">
        <w:r w:rsidDel="006869FF">
          <w:rPr>
            <w:i/>
          </w:rPr>
          <w:delText>Hình 1.6 MySql</w:delText>
        </w:r>
      </w:del>
    </w:p>
    <w:p w14:paraId="3E2DBCC7" w14:textId="77777777" w:rsidR="00A27D53" w:rsidRDefault="00D33BC1">
      <w:pPr>
        <w:numPr>
          <w:ilvl w:val="0"/>
          <w:numId w:val="6"/>
        </w:numPr>
        <w:pBdr>
          <w:top w:val="nil"/>
          <w:left w:val="nil"/>
          <w:bottom w:val="nil"/>
          <w:right w:val="nil"/>
          <w:between w:val="nil"/>
        </w:pBdr>
        <w:tabs>
          <w:tab w:val="left" w:pos="544"/>
        </w:tabs>
        <w:spacing w:before="199" w:line="367" w:lineRule="auto"/>
        <w:ind w:right="332"/>
        <w:jc w:val="both"/>
        <w:rPr>
          <w:color w:val="000000"/>
        </w:rPr>
      </w:pPr>
      <w:r>
        <w:rPr>
          <w:color w:val="000000"/>
        </w:rPr>
        <w:t xml:space="preserve">Hệ quản trị cơ sở dữ liệu MySQL được hiểu như là chương trình dùng để quản lý </w:t>
      </w:r>
      <w:r>
        <w:rPr>
          <w:color w:val="000000"/>
        </w:rPr>
        <w:lastRenderedPageBreak/>
        <w:t>hệ thống cơ sở dữ liệu, trong đó, cơ sở dữ liệu là một hệ thống lưu trữ thông tin được sắp xếp rõ ràng, phân lớp ngăn nắp. Nó g</w:t>
      </w:r>
      <w:r>
        <w:rPr>
          <w:color w:val="000000"/>
        </w:rPr>
        <w:t>iúp truy cập dữ liệu một cách thuận lợi và nhanh chóng nhất. Vì hỗ trợ đa số các ngôn ngữ lập trình nên MySQL chính là hệ quản trị cơ sở dữ liệu tự do nguồn mở phổ biến nhất trên thế giới. Hiện</w:t>
      </w:r>
    </w:p>
    <w:p w14:paraId="7BAFE0E7" w14:textId="77777777" w:rsidR="00A27D53" w:rsidRDefault="00D33BC1">
      <w:pPr>
        <w:pBdr>
          <w:top w:val="nil"/>
          <w:left w:val="nil"/>
          <w:bottom w:val="nil"/>
          <w:right w:val="nil"/>
          <w:between w:val="nil"/>
        </w:pBdr>
        <w:spacing w:before="0" w:line="360" w:lineRule="auto"/>
        <w:ind w:left="544" w:right="350" w:firstLine="0"/>
        <w:jc w:val="both"/>
        <w:rPr>
          <w:color w:val="000000"/>
        </w:rPr>
      </w:pPr>
      <w:r>
        <w:rPr>
          <w:color w:val="000000"/>
        </w:rPr>
        <w:t xml:space="preserve">MySQL đang được các nhà phát triển rất ưa chuộng trong quá </w:t>
      </w:r>
      <w:r>
        <w:rPr>
          <w:color w:val="000000"/>
        </w:rPr>
        <w:t>trình phát triển ứng dụng.</w:t>
      </w:r>
    </w:p>
    <w:p w14:paraId="2553EA1E" w14:textId="77777777" w:rsidR="00A27D53" w:rsidRDefault="00A27D53">
      <w:pPr>
        <w:pBdr>
          <w:top w:val="nil"/>
          <w:left w:val="nil"/>
          <w:bottom w:val="nil"/>
          <w:right w:val="nil"/>
          <w:between w:val="nil"/>
        </w:pBdr>
        <w:spacing w:before="0" w:line="360" w:lineRule="auto"/>
        <w:ind w:left="544" w:right="350" w:firstLine="0"/>
        <w:jc w:val="both"/>
        <w:rPr>
          <w:color w:val="000000"/>
        </w:rPr>
      </w:pPr>
    </w:p>
    <w:p w14:paraId="1F493F77" w14:textId="77777777" w:rsidR="00A27D53" w:rsidRDefault="00D33BC1">
      <w:pPr>
        <w:numPr>
          <w:ilvl w:val="0"/>
          <w:numId w:val="6"/>
        </w:numPr>
        <w:pBdr>
          <w:top w:val="nil"/>
          <w:left w:val="nil"/>
          <w:bottom w:val="nil"/>
          <w:right w:val="nil"/>
          <w:between w:val="nil"/>
        </w:pBdr>
        <w:tabs>
          <w:tab w:val="left" w:pos="542"/>
        </w:tabs>
        <w:spacing w:before="0" w:line="298" w:lineRule="auto"/>
        <w:ind w:left="542" w:right="0" w:hanging="417"/>
        <w:jc w:val="both"/>
        <w:rPr>
          <w:color w:val="000000"/>
        </w:rPr>
      </w:pPr>
      <w:r>
        <w:rPr>
          <w:color w:val="000000"/>
        </w:rPr>
        <w:t>Ưu điểm của hệ quản trị cơ sở dữ liệu mysql.</w:t>
      </w:r>
    </w:p>
    <w:p w14:paraId="58148568" w14:textId="77777777" w:rsidR="00A27D53" w:rsidRDefault="00D33BC1">
      <w:pPr>
        <w:numPr>
          <w:ilvl w:val="1"/>
          <w:numId w:val="6"/>
        </w:numPr>
        <w:pBdr>
          <w:top w:val="nil"/>
          <w:left w:val="nil"/>
          <w:bottom w:val="nil"/>
          <w:right w:val="nil"/>
          <w:between w:val="nil"/>
        </w:pBdr>
        <w:tabs>
          <w:tab w:val="left" w:pos="963"/>
        </w:tabs>
        <w:spacing w:before="190" w:line="240" w:lineRule="auto"/>
        <w:ind w:left="963" w:right="0" w:hanging="418"/>
        <w:rPr>
          <w:color w:val="000000"/>
        </w:rPr>
      </w:pPr>
      <w:r>
        <w:rPr>
          <w:color w:val="000000"/>
        </w:rPr>
        <w:t>Hiệu năng sử dụng cao.</w:t>
      </w:r>
    </w:p>
    <w:p w14:paraId="264EC412" w14:textId="77777777" w:rsidR="00A27D53" w:rsidRDefault="00D33BC1">
      <w:pPr>
        <w:numPr>
          <w:ilvl w:val="1"/>
          <w:numId w:val="6"/>
        </w:numPr>
        <w:pBdr>
          <w:top w:val="nil"/>
          <w:left w:val="nil"/>
          <w:bottom w:val="nil"/>
          <w:right w:val="nil"/>
          <w:between w:val="nil"/>
        </w:pBdr>
        <w:tabs>
          <w:tab w:val="left" w:pos="963"/>
        </w:tabs>
        <w:spacing w:before="185" w:line="240" w:lineRule="auto"/>
        <w:ind w:left="963" w:right="0" w:hanging="418"/>
        <w:rPr>
          <w:color w:val="000000"/>
        </w:rPr>
      </w:pPr>
      <w:r>
        <w:rPr>
          <w:color w:val="000000"/>
        </w:rPr>
        <w:t>Tốc độ nhanh.</w:t>
      </w:r>
    </w:p>
    <w:p w14:paraId="36C49F7C" w14:textId="77777777" w:rsidR="00A27D53" w:rsidRDefault="00D33BC1">
      <w:pPr>
        <w:numPr>
          <w:ilvl w:val="1"/>
          <w:numId w:val="6"/>
        </w:numPr>
        <w:pBdr>
          <w:top w:val="nil"/>
          <w:left w:val="nil"/>
          <w:bottom w:val="nil"/>
          <w:right w:val="nil"/>
          <w:between w:val="nil"/>
        </w:pBdr>
        <w:tabs>
          <w:tab w:val="left" w:pos="963"/>
        </w:tabs>
        <w:spacing w:before="185" w:line="240" w:lineRule="auto"/>
        <w:ind w:left="963" w:right="0" w:hanging="418"/>
        <w:rPr>
          <w:color w:val="000000"/>
        </w:rPr>
      </w:pPr>
      <w:r>
        <w:rPr>
          <w:color w:val="000000"/>
        </w:rPr>
        <w:t>Dễ dàng sử dụng.</w:t>
      </w:r>
    </w:p>
    <w:p w14:paraId="302733AF" w14:textId="77777777" w:rsidR="00A27D53" w:rsidRDefault="00D33BC1">
      <w:pPr>
        <w:numPr>
          <w:ilvl w:val="1"/>
          <w:numId w:val="6"/>
        </w:numPr>
        <w:pBdr>
          <w:top w:val="nil"/>
          <w:left w:val="nil"/>
          <w:bottom w:val="nil"/>
          <w:right w:val="nil"/>
          <w:between w:val="nil"/>
        </w:pBdr>
        <w:tabs>
          <w:tab w:val="left" w:pos="963"/>
        </w:tabs>
        <w:spacing w:before="185" w:line="240" w:lineRule="auto"/>
        <w:ind w:left="963" w:right="0" w:hanging="418"/>
        <w:rPr>
          <w:color w:val="000000"/>
        </w:rPr>
      </w:pPr>
      <w:r>
        <w:rPr>
          <w:color w:val="000000"/>
        </w:rPr>
        <w:t>Hỗ trợ ngôn ngữ truy vấn.</w:t>
      </w:r>
    </w:p>
    <w:p w14:paraId="6AF6A008" w14:textId="77777777" w:rsidR="00A27D53" w:rsidRDefault="00D33BC1">
      <w:pPr>
        <w:numPr>
          <w:ilvl w:val="1"/>
          <w:numId w:val="6"/>
        </w:numPr>
        <w:pBdr>
          <w:top w:val="nil"/>
          <w:left w:val="nil"/>
          <w:bottom w:val="nil"/>
          <w:right w:val="nil"/>
          <w:between w:val="nil"/>
        </w:pBdr>
        <w:tabs>
          <w:tab w:val="left" w:pos="963"/>
        </w:tabs>
        <w:spacing w:before="185" w:line="240" w:lineRule="auto"/>
        <w:ind w:left="963" w:right="0" w:hanging="418"/>
        <w:rPr>
          <w:color w:val="000000"/>
        </w:rPr>
      </w:pPr>
      <w:r>
        <w:rPr>
          <w:color w:val="000000"/>
        </w:rPr>
        <w:t>Tính kết nối và bảo mật cao</w:t>
      </w:r>
    </w:p>
    <w:p w14:paraId="12663C7C" w14:textId="77777777" w:rsidR="00A27D53" w:rsidRPr="00111DC6" w:rsidRDefault="00A27D53">
      <w:pPr>
        <w:pBdr>
          <w:top w:val="nil"/>
          <w:left w:val="nil"/>
          <w:bottom w:val="nil"/>
          <w:right w:val="nil"/>
          <w:between w:val="nil"/>
        </w:pBdr>
        <w:tabs>
          <w:tab w:val="left" w:pos="963"/>
        </w:tabs>
        <w:spacing w:before="185" w:line="240" w:lineRule="auto"/>
        <w:ind w:left="964" w:right="0" w:firstLine="0"/>
        <w:rPr>
          <w:color w:val="000000"/>
          <w:lang w:val="vi-VN"/>
          <w:rPrChange w:id="4795" w:author="MinhHieu" w:date="2024-12-20T13:10:00Z">
            <w:rPr>
              <w:color w:val="000000"/>
            </w:rPr>
          </w:rPrChange>
        </w:rPr>
      </w:pPr>
    </w:p>
    <w:p w14:paraId="772B11F9" w14:textId="77777777" w:rsidR="00A27D53" w:rsidRDefault="00D33BC1">
      <w:pPr>
        <w:pStyle w:val="Heading2"/>
        <w:numPr>
          <w:ilvl w:val="1"/>
          <w:numId w:val="5"/>
        </w:numPr>
        <w:tabs>
          <w:tab w:val="clear" w:pos="903"/>
          <w:tab w:val="left" w:pos="907"/>
        </w:tabs>
        <w:spacing w:before="149"/>
        <w:ind w:left="851" w:hanging="709"/>
      </w:pPr>
      <w:bookmarkStart w:id="4796" w:name="bookmark=id.2lwamvv" w:colFirst="0" w:colLast="0"/>
      <w:bookmarkStart w:id="4797" w:name="_Toc185578154"/>
      <w:bookmarkStart w:id="4798" w:name="_Toc185579177"/>
      <w:bookmarkStart w:id="4799" w:name="_Toc185579281"/>
      <w:bookmarkStart w:id="4800" w:name="_Toc185587573"/>
      <w:bookmarkStart w:id="4801" w:name="_Toc185588620"/>
      <w:bookmarkStart w:id="4802" w:name="_Toc185597695"/>
      <w:bookmarkStart w:id="4803" w:name="_Toc185597876"/>
      <w:bookmarkStart w:id="4804" w:name="_Toc185598054"/>
      <w:bookmarkStart w:id="4805" w:name="_Toc185598231"/>
      <w:bookmarkEnd w:id="4796"/>
      <w:r>
        <w:t>Kết luận chương</w:t>
      </w:r>
      <w:bookmarkEnd w:id="4797"/>
      <w:bookmarkEnd w:id="4798"/>
      <w:bookmarkEnd w:id="4799"/>
      <w:bookmarkEnd w:id="4800"/>
      <w:bookmarkEnd w:id="4801"/>
      <w:bookmarkEnd w:id="4802"/>
      <w:bookmarkEnd w:id="4803"/>
      <w:bookmarkEnd w:id="4804"/>
      <w:bookmarkEnd w:id="4805"/>
    </w:p>
    <w:p w14:paraId="4A5D6EC0" w14:textId="77777777" w:rsidR="00A27D53" w:rsidRDefault="00A27D53">
      <w:pPr>
        <w:pStyle w:val="Heading2"/>
        <w:tabs>
          <w:tab w:val="clear" w:pos="903"/>
          <w:tab w:val="left" w:pos="907"/>
        </w:tabs>
        <w:spacing w:before="149"/>
        <w:ind w:left="851" w:firstLine="0"/>
      </w:pPr>
    </w:p>
    <w:p w14:paraId="7D6E87CC" w14:textId="77777777" w:rsidR="00A27D53" w:rsidRDefault="00D33BC1">
      <w:pPr>
        <w:spacing w:line="360" w:lineRule="auto"/>
        <w:ind w:left="567" w:firstLine="283"/>
        <w:rPr>
          <w:sz w:val="25"/>
          <w:szCs w:val="25"/>
        </w:rPr>
        <w:sectPr w:rsidR="00A27D53" w:rsidSect="00876D1B">
          <w:headerReference w:type="default" r:id="rId46"/>
          <w:pgSz w:w="11910" w:h="16840"/>
          <w:pgMar w:top="1500" w:right="800" w:bottom="1340" w:left="1580" w:header="732" w:footer="850" w:gutter="0"/>
          <w:pgNumType w:start="1"/>
          <w:cols w:space="720"/>
          <w:titlePg/>
          <w:docGrid w:linePitch="354"/>
          <w:sectPrChange w:id="4809" w:author="MinhHieu" w:date="2024-12-20T14:15:00Z">
            <w:sectPr w:rsidR="00A27D53" w:rsidSect="00876D1B">
              <w:pgMar w:top="1500" w:right="800" w:bottom="1340" w:left="1580" w:header="732" w:footer="1153" w:gutter="0"/>
              <w:titlePg w:val="0"/>
              <w:docGrid w:linePitch="0"/>
            </w:sectPr>
          </w:sectPrChange>
        </w:sectPr>
      </w:pPr>
      <w:r>
        <w:rPr>
          <w:sz w:val="25"/>
          <w:szCs w:val="25"/>
        </w:rPr>
        <w:t>Trong chương này, chúng ta đã đi qua và tìm hiểu được về mục tiêu để tài, cơ sở lý thuyết của các công nghệ được lựa chọn để xây dựng nên hệ thống.</w:t>
      </w:r>
    </w:p>
    <w:p w14:paraId="145CAB54" w14:textId="77777777" w:rsidR="00A27D53" w:rsidRDefault="00D33BC1">
      <w:pPr>
        <w:pStyle w:val="Heading1"/>
        <w:spacing w:line="360" w:lineRule="auto"/>
        <w:ind w:left="142" w:right="458" w:firstLine="0"/>
        <w:jc w:val="center"/>
        <w:pPrChange w:id="4810" w:author="MinhHieu" w:date="2024-12-20T10:04:00Z">
          <w:pPr>
            <w:pStyle w:val="Heading1"/>
            <w:spacing w:line="360" w:lineRule="auto"/>
            <w:ind w:left="4342" w:hanging="4192"/>
          </w:pPr>
        </w:pPrChange>
      </w:pPr>
      <w:bookmarkStart w:id="4811" w:name="bookmark=id.3l18frh" w:colFirst="0" w:colLast="0"/>
      <w:bookmarkStart w:id="4812" w:name="_Toc185578155"/>
      <w:bookmarkStart w:id="4813" w:name="_Toc185579178"/>
      <w:bookmarkStart w:id="4814" w:name="_Toc185579282"/>
      <w:bookmarkStart w:id="4815" w:name="_Toc185587574"/>
      <w:bookmarkStart w:id="4816" w:name="_Toc185588621"/>
      <w:bookmarkStart w:id="4817" w:name="_Toc185597696"/>
      <w:bookmarkStart w:id="4818" w:name="_Toc185597877"/>
      <w:bookmarkStart w:id="4819" w:name="_Toc185598055"/>
      <w:bookmarkStart w:id="4820" w:name="_Toc185598232"/>
      <w:bookmarkEnd w:id="4811"/>
      <w:r>
        <w:lastRenderedPageBreak/>
        <w:t>CHƯƠNG 2: PHÂN TÍCH VÀ THIẾT KẾ HỆ THỐNG WEBSITE BÁN QUẦN ÁO</w:t>
      </w:r>
      <w:bookmarkEnd w:id="4812"/>
      <w:bookmarkEnd w:id="4813"/>
      <w:bookmarkEnd w:id="4814"/>
      <w:bookmarkEnd w:id="4815"/>
      <w:bookmarkEnd w:id="4816"/>
      <w:bookmarkEnd w:id="4817"/>
      <w:bookmarkEnd w:id="4818"/>
      <w:bookmarkEnd w:id="4819"/>
      <w:bookmarkEnd w:id="4820"/>
    </w:p>
    <w:p w14:paraId="42255FB3" w14:textId="77777777" w:rsidR="00A27D53" w:rsidRDefault="00D33BC1">
      <w:pPr>
        <w:pStyle w:val="Heading2"/>
        <w:numPr>
          <w:ilvl w:val="1"/>
          <w:numId w:val="39"/>
        </w:numPr>
        <w:tabs>
          <w:tab w:val="left" w:pos="511"/>
        </w:tabs>
        <w:spacing w:line="299" w:lineRule="auto"/>
        <w:ind w:left="511" w:hanging="387"/>
      </w:pPr>
      <w:bookmarkStart w:id="4821" w:name="_Toc185578156"/>
      <w:bookmarkStart w:id="4822" w:name="_Toc185579179"/>
      <w:bookmarkStart w:id="4823" w:name="_Toc185579283"/>
      <w:bookmarkStart w:id="4824" w:name="_Toc185587575"/>
      <w:bookmarkStart w:id="4825" w:name="_Toc185588622"/>
      <w:bookmarkStart w:id="4826" w:name="_Toc185597697"/>
      <w:bookmarkStart w:id="4827" w:name="_Toc185597878"/>
      <w:bookmarkStart w:id="4828" w:name="_Toc185598056"/>
      <w:bookmarkStart w:id="4829" w:name="_Toc185598233"/>
      <w:r>
        <w:t>Xác định yêu cầu</w:t>
      </w:r>
      <w:bookmarkEnd w:id="4821"/>
      <w:bookmarkEnd w:id="4822"/>
      <w:bookmarkEnd w:id="4823"/>
      <w:bookmarkEnd w:id="4824"/>
      <w:bookmarkEnd w:id="4825"/>
      <w:bookmarkEnd w:id="4826"/>
      <w:bookmarkEnd w:id="4827"/>
      <w:bookmarkEnd w:id="4828"/>
      <w:bookmarkEnd w:id="4829"/>
    </w:p>
    <w:p w14:paraId="2ED539FC" w14:textId="77777777" w:rsidR="00A27D53" w:rsidRDefault="00D33BC1">
      <w:pPr>
        <w:pStyle w:val="Heading2"/>
        <w:numPr>
          <w:ilvl w:val="2"/>
          <w:numId w:val="39"/>
        </w:numPr>
        <w:tabs>
          <w:tab w:val="left" w:pos="-574"/>
        </w:tabs>
        <w:spacing w:before="279"/>
      </w:pPr>
      <w:bookmarkStart w:id="4830" w:name="bookmark=id.2zbgiuw" w:colFirst="0" w:colLast="0"/>
      <w:bookmarkStart w:id="4831" w:name="_Toc185578157"/>
      <w:bookmarkStart w:id="4832" w:name="_Toc185579180"/>
      <w:bookmarkStart w:id="4833" w:name="_Toc185579284"/>
      <w:bookmarkStart w:id="4834" w:name="_Toc185587576"/>
      <w:bookmarkStart w:id="4835" w:name="_Toc185588623"/>
      <w:bookmarkStart w:id="4836" w:name="_Toc185597698"/>
      <w:bookmarkStart w:id="4837" w:name="_Toc185597879"/>
      <w:bookmarkStart w:id="4838" w:name="_Toc185598057"/>
      <w:bookmarkStart w:id="4839" w:name="_Toc185598234"/>
      <w:bookmarkEnd w:id="4830"/>
      <w:r>
        <w:t>Mục</w:t>
      </w:r>
      <w:r>
        <w:t xml:space="preserve"> tiêu và phạm vi</w:t>
      </w:r>
      <w:bookmarkEnd w:id="4831"/>
      <w:bookmarkEnd w:id="4832"/>
      <w:bookmarkEnd w:id="4833"/>
      <w:bookmarkEnd w:id="4834"/>
      <w:bookmarkEnd w:id="4835"/>
      <w:bookmarkEnd w:id="4836"/>
      <w:bookmarkEnd w:id="4837"/>
      <w:bookmarkEnd w:id="4838"/>
      <w:bookmarkEnd w:id="4839"/>
    </w:p>
    <w:p w14:paraId="451E37DC" w14:textId="77777777" w:rsidR="00A27D53" w:rsidRDefault="00D33BC1">
      <w:pPr>
        <w:numPr>
          <w:ilvl w:val="3"/>
          <w:numId w:val="39"/>
        </w:numPr>
        <w:pBdr>
          <w:top w:val="nil"/>
          <w:left w:val="nil"/>
          <w:bottom w:val="nil"/>
          <w:right w:val="nil"/>
          <w:between w:val="nil"/>
        </w:pBdr>
        <w:tabs>
          <w:tab w:val="left" w:pos="543"/>
        </w:tabs>
        <w:spacing w:line="298" w:lineRule="auto"/>
        <w:ind w:left="543" w:right="0" w:hanging="419"/>
        <w:rPr>
          <w:color w:val="000000"/>
        </w:rPr>
      </w:pPr>
      <w:r>
        <w:rPr>
          <w:color w:val="000000"/>
        </w:rPr>
        <w:t>Đây là ứng dụng web được sử dụng ở bất kì đâu</w:t>
      </w:r>
    </w:p>
    <w:p w14:paraId="3351DF6B" w14:textId="77777777" w:rsidR="00A27D53" w:rsidRDefault="00D33BC1">
      <w:pPr>
        <w:numPr>
          <w:ilvl w:val="3"/>
          <w:numId w:val="39"/>
        </w:numPr>
        <w:pBdr>
          <w:top w:val="nil"/>
          <w:left w:val="nil"/>
          <w:bottom w:val="nil"/>
          <w:right w:val="nil"/>
          <w:between w:val="nil"/>
        </w:pBdr>
        <w:tabs>
          <w:tab w:val="left" w:pos="543"/>
        </w:tabs>
        <w:spacing w:before="0" w:line="298" w:lineRule="auto"/>
        <w:ind w:left="543" w:right="0" w:hanging="419"/>
        <w:rPr>
          <w:color w:val="000000"/>
        </w:rPr>
      </w:pPr>
      <w:r>
        <w:rPr>
          <w:color w:val="000000"/>
        </w:rPr>
        <w:t>Khách hàng và quản lý cửa hàng có thể sử dụng ứng dụng này</w:t>
      </w:r>
    </w:p>
    <w:p w14:paraId="66F4E64F" w14:textId="77777777" w:rsidR="00A27D53" w:rsidRDefault="00D33BC1">
      <w:pPr>
        <w:pStyle w:val="Heading2"/>
        <w:numPr>
          <w:ilvl w:val="2"/>
          <w:numId w:val="39"/>
        </w:numPr>
        <w:tabs>
          <w:tab w:val="left" w:pos="-574"/>
        </w:tabs>
        <w:spacing w:before="281"/>
      </w:pPr>
      <w:bookmarkStart w:id="4840" w:name="bookmark=id.3ygebqi" w:colFirst="0" w:colLast="0"/>
      <w:bookmarkStart w:id="4841" w:name="_Toc185578158"/>
      <w:bookmarkStart w:id="4842" w:name="_Toc185579181"/>
      <w:bookmarkStart w:id="4843" w:name="_Toc185579285"/>
      <w:bookmarkStart w:id="4844" w:name="_Toc185587577"/>
      <w:bookmarkStart w:id="4845" w:name="_Toc185588624"/>
      <w:bookmarkStart w:id="4846" w:name="_Toc185597699"/>
      <w:bookmarkStart w:id="4847" w:name="_Toc185597880"/>
      <w:bookmarkStart w:id="4848" w:name="_Toc185598058"/>
      <w:bookmarkStart w:id="4849" w:name="_Toc185598235"/>
      <w:bookmarkEnd w:id="4840"/>
      <w:r>
        <w:t>Thành viên và các chức năng tương ứng</w:t>
      </w:r>
      <w:bookmarkEnd w:id="4841"/>
      <w:bookmarkEnd w:id="4842"/>
      <w:bookmarkEnd w:id="4843"/>
      <w:bookmarkEnd w:id="4844"/>
      <w:bookmarkEnd w:id="4845"/>
      <w:bookmarkEnd w:id="4846"/>
      <w:bookmarkEnd w:id="4847"/>
      <w:bookmarkEnd w:id="4848"/>
      <w:bookmarkEnd w:id="4849"/>
    </w:p>
    <w:p w14:paraId="5C3447C1" w14:textId="77777777" w:rsidR="00A27D53" w:rsidRDefault="00D33BC1">
      <w:pPr>
        <w:numPr>
          <w:ilvl w:val="3"/>
          <w:numId w:val="39"/>
        </w:numPr>
        <w:pBdr>
          <w:top w:val="nil"/>
          <w:left w:val="nil"/>
          <w:bottom w:val="nil"/>
          <w:right w:val="nil"/>
          <w:between w:val="nil"/>
        </w:pBdr>
        <w:tabs>
          <w:tab w:val="left" w:pos="543"/>
        </w:tabs>
        <w:spacing w:before="79" w:line="240" w:lineRule="auto"/>
        <w:ind w:left="543" w:right="0" w:hanging="419"/>
        <w:rPr>
          <w:color w:val="000000"/>
        </w:rPr>
      </w:pPr>
      <w:r>
        <w:rPr>
          <w:color w:val="000000"/>
        </w:rPr>
        <w:t>Khách hàng sử dụng các chức năng sau:</w:t>
      </w:r>
    </w:p>
    <w:p w14:paraId="5CB195E5" w14:textId="77777777" w:rsidR="00A27D53" w:rsidRDefault="00D33BC1">
      <w:pPr>
        <w:numPr>
          <w:ilvl w:val="4"/>
          <w:numId w:val="39"/>
        </w:numPr>
        <w:pBdr>
          <w:top w:val="nil"/>
          <w:left w:val="nil"/>
          <w:bottom w:val="nil"/>
          <w:right w:val="nil"/>
          <w:between w:val="nil"/>
        </w:pBdr>
        <w:tabs>
          <w:tab w:val="left" w:pos="963"/>
        </w:tabs>
        <w:spacing w:before="149" w:line="240" w:lineRule="auto"/>
        <w:ind w:right="0"/>
        <w:rPr>
          <w:color w:val="000000"/>
        </w:rPr>
      </w:pPr>
      <w:r>
        <w:rPr>
          <w:color w:val="000000"/>
        </w:rPr>
        <w:t>Đăng ký tài khoản</w:t>
      </w:r>
    </w:p>
    <w:p w14:paraId="23D069C7" w14:textId="77777777" w:rsidR="00A27D53" w:rsidRDefault="00D33BC1">
      <w:pPr>
        <w:numPr>
          <w:ilvl w:val="4"/>
          <w:numId w:val="39"/>
        </w:numPr>
        <w:pBdr>
          <w:top w:val="nil"/>
          <w:left w:val="nil"/>
          <w:bottom w:val="nil"/>
          <w:right w:val="nil"/>
          <w:between w:val="nil"/>
        </w:pBdr>
        <w:tabs>
          <w:tab w:val="left" w:pos="963"/>
        </w:tabs>
        <w:spacing w:before="149" w:line="240" w:lineRule="auto"/>
        <w:ind w:right="0"/>
        <w:rPr>
          <w:color w:val="000000"/>
        </w:rPr>
      </w:pPr>
      <w:r>
        <w:rPr>
          <w:color w:val="000000"/>
        </w:rPr>
        <w:t xml:space="preserve">Xem và cập nhật giỏ hàng </w:t>
      </w:r>
    </w:p>
    <w:p w14:paraId="0D76CD3D" w14:textId="77777777" w:rsidR="00A27D53" w:rsidRDefault="00D33BC1">
      <w:pPr>
        <w:numPr>
          <w:ilvl w:val="4"/>
          <w:numId w:val="39"/>
        </w:numPr>
        <w:pBdr>
          <w:top w:val="nil"/>
          <w:left w:val="nil"/>
          <w:bottom w:val="nil"/>
          <w:right w:val="nil"/>
          <w:between w:val="nil"/>
        </w:pBdr>
        <w:tabs>
          <w:tab w:val="left" w:pos="963"/>
        </w:tabs>
        <w:spacing w:before="149" w:line="240" w:lineRule="auto"/>
        <w:ind w:right="0"/>
        <w:rPr>
          <w:color w:val="000000"/>
        </w:rPr>
      </w:pPr>
      <w:r>
        <w:rPr>
          <w:color w:val="000000"/>
        </w:rPr>
        <w:t>Thêm và xem lịch sử order</w:t>
      </w:r>
    </w:p>
    <w:p w14:paraId="21AC5DC0" w14:textId="77777777" w:rsidR="00A27D53" w:rsidRDefault="00D33BC1">
      <w:pPr>
        <w:numPr>
          <w:ilvl w:val="4"/>
          <w:numId w:val="39"/>
        </w:numPr>
        <w:pBdr>
          <w:top w:val="nil"/>
          <w:left w:val="nil"/>
          <w:bottom w:val="nil"/>
          <w:right w:val="nil"/>
          <w:between w:val="nil"/>
        </w:pBdr>
        <w:tabs>
          <w:tab w:val="left" w:pos="963"/>
        </w:tabs>
        <w:spacing w:before="149" w:line="240" w:lineRule="auto"/>
        <w:ind w:right="0"/>
        <w:rPr>
          <w:color w:val="000000"/>
        </w:rPr>
      </w:pPr>
      <w:r>
        <w:rPr>
          <w:color w:val="000000"/>
        </w:rPr>
        <w:t>Tìm kiếm sản phẩm bằng filter</w:t>
      </w:r>
    </w:p>
    <w:p w14:paraId="6C955841" w14:textId="77777777" w:rsidR="00A27D53" w:rsidRDefault="00D33BC1">
      <w:pPr>
        <w:numPr>
          <w:ilvl w:val="4"/>
          <w:numId w:val="39"/>
        </w:numPr>
        <w:pBdr>
          <w:top w:val="nil"/>
          <w:left w:val="nil"/>
          <w:bottom w:val="nil"/>
          <w:right w:val="nil"/>
          <w:between w:val="nil"/>
        </w:pBdr>
        <w:tabs>
          <w:tab w:val="left" w:pos="963"/>
        </w:tabs>
        <w:spacing w:before="149" w:line="240" w:lineRule="auto"/>
        <w:ind w:right="0"/>
        <w:rPr>
          <w:color w:val="000000"/>
        </w:rPr>
      </w:pPr>
      <w:r>
        <w:rPr>
          <w:color w:val="000000"/>
        </w:rPr>
        <w:t>Xem thông tin người dùng</w:t>
      </w:r>
    </w:p>
    <w:p w14:paraId="386796B9" w14:textId="77777777" w:rsidR="00A27D53" w:rsidRDefault="00D33BC1">
      <w:pPr>
        <w:numPr>
          <w:ilvl w:val="4"/>
          <w:numId w:val="39"/>
        </w:numPr>
        <w:pBdr>
          <w:top w:val="nil"/>
          <w:left w:val="nil"/>
          <w:bottom w:val="nil"/>
          <w:right w:val="nil"/>
          <w:between w:val="nil"/>
        </w:pBdr>
        <w:tabs>
          <w:tab w:val="left" w:pos="963"/>
        </w:tabs>
        <w:spacing w:before="149" w:line="240" w:lineRule="auto"/>
        <w:ind w:right="0"/>
        <w:rPr>
          <w:color w:val="000000"/>
        </w:rPr>
      </w:pPr>
      <w:r>
        <w:rPr>
          <w:color w:val="000000"/>
        </w:rPr>
        <w:t>Xem đánh giá và bình luận về sản phẩm</w:t>
      </w:r>
    </w:p>
    <w:p w14:paraId="790DFA44" w14:textId="77777777" w:rsidR="00A27D53" w:rsidRDefault="00D33BC1">
      <w:pPr>
        <w:numPr>
          <w:ilvl w:val="4"/>
          <w:numId w:val="39"/>
        </w:numPr>
        <w:pBdr>
          <w:top w:val="nil"/>
          <w:left w:val="nil"/>
          <w:bottom w:val="nil"/>
          <w:right w:val="nil"/>
          <w:between w:val="nil"/>
        </w:pBdr>
        <w:tabs>
          <w:tab w:val="left" w:pos="963"/>
        </w:tabs>
        <w:spacing w:before="149" w:line="240" w:lineRule="auto"/>
        <w:ind w:right="0"/>
        <w:rPr>
          <w:color w:val="000000"/>
        </w:rPr>
      </w:pPr>
      <w:r>
        <w:rPr>
          <w:color w:val="000000"/>
        </w:rPr>
        <w:t>Thêm đánh giá và bình luận về sản phẩm</w:t>
      </w:r>
    </w:p>
    <w:p w14:paraId="2846F259" w14:textId="77777777" w:rsidR="00A27D53" w:rsidRDefault="00D33BC1">
      <w:pPr>
        <w:numPr>
          <w:ilvl w:val="3"/>
          <w:numId w:val="39"/>
        </w:numPr>
        <w:pBdr>
          <w:top w:val="nil"/>
          <w:left w:val="nil"/>
          <w:bottom w:val="nil"/>
          <w:right w:val="nil"/>
          <w:between w:val="nil"/>
        </w:pBdr>
        <w:tabs>
          <w:tab w:val="left" w:pos="543"/>
        </w:tabs>
        <w:spacing w:before="149" w:line="240" w:lineRule="auto"/>
        <w:ind w:left="543" w:right="0" w:hanging="419"/>
        <w:rPr>
          <w:color w:val="000000"/>
        </w:rPr>
      </w:pPr>
      <w:r>
        <w:rPr>
          <w:color w:val="000000"/>
        </w:rPr>
        <w:t>Quản lí sử dụng các chức năng sau:</w:t>
      </w:r>
    </w:p>
    <w:p w14:paraId="44CC0CAF" w14:textId="77777777" w:rsidR="00A27D53" w:rsidRDefault="00D33BC1">
      <w:pPr>
        <w:numPr>
          <w:ilvl w:val="4"/>
          <w:numId w:val="39"/>
        </w:numPr>
        <w:pBdr>
          <w:top w:val="nil"/>
          <w:left w:val="nil"/>
          <w:bottom w:val="nil"/>
          <w:right w:val="nil"/>
          <w:between w:val="nil"/>
        </w:pBdr>
        <w:tabs>
          <w:tab w:val="left" w:pos="963"/>
        </w:tabs>
        <w:spacing w:before="149" w:line="240" w:lineRule="auto"/>
        <w:ind w:right="0"/>
        <w:rPr>
          <w:color w:val="000000"/>
        </w:rPr>
      </w:pPr>
      <w:r>
        <w:rPr>
          <w:color w:val="000000"/>
        </w:rPr>
        <w:t>Thêm sản phẩm</w:t>
      </w:r>
    </w:p>
    <w:p w14:paraId="630F72EF" w14:textId="77777777" w:rsidR="00A27D53" w:rsidRDefault="00D33BC1">
      <w:pPr>
        <w:numPr>
          <w:ilvl w:val="4"/>
          <w:numId w:val="39"/>
        </w:numPr>
        <w:pBdr>
          <w:top w:val="nil"/>
          <w:left w:val="nil"/>
          <w:bottom w:val="nil"/>
          <w:right w:val="nil"/>
          <w:between w:val="nil"/>
        </w:pBdr>
        <w:tabs>
          <w:tab w:val="left" w:pos="963"/>
        </w:tabs>
        <w:spacing w:before="149" w:line="240" w:lineRule="auto"/>
        <w:ind w:right="0"/>
        <w:rPr>
          <w:color w:val="000000"/>
        </w:rPr>
      </w:pPr>
      <w:r>
        <w:rPr>
          <w:color w:val="000000"/>
        </w:rPr>
        <w:t xml:space="preserve">Quản lý danh sách </w:t>
      </w:r>
      <w:r>
        <w:rPr>
          <w:color w:val="000000"/>
        </w:rPr>
        <w:t>sản  phẩm</w:t>
      </w:r>
    </w:p>
    <w:p w14:paraId="62B92119" w14:textId="77777777" w:rsidR="00A27D53" w:rsidRDefault="00D33BC1">
      <w:pPr>
        <w:numPr>
          <w:ilvl w:val="4"/>
          <w:numId w:val="39"/>
        </w:numPr>
        <w:pBdr>
          <w:top w:val="nil"/>
          <w:left w:val="nil"/>
          <w:bottom w:val="nil"/>
          <w:right w:val="nil"/>
          <w:between w:val="nil"/>
        </w:pBdr>
        <w:tabs>
          <w:tab w:val="left" w:pos="963"/>
        </w:tabs>
        <w:spacing w:before="149" w:line="240" w:lineRule="auto"/>
        <w:ind w:right="0"/>
        <w:rPr>
          <w:color w:val="000000"/>
        </w:rPr>
      </w:pPr>
      <w:r>
        <w:rPr>
          <w:color w:val="000000"/>
        </w:rPr>
        <w:t>Quản lý Order</w:t>
      </w:r>
    </w:p>
    <w:p w14:paraId="7337B9F5" w14:textId="77777777" w:rsidR="00A27D53" w:rsidRDefault="00A27D53">
      <w:pPr>
        <w:pBdr>
          <w:top w:val="nil"/>
          <w:left w:val="nil"/>
          <w:bottom w:val="nil"/>
          <w:right w:val="nil"/>
          <w:between w:val="nil"/>
        </w:pBdr>
        <w:tabs>
          <w:tab w:val="left" w:pos="963"/>
        </w:tabs>
        <w:spacing w:before="149" w:line="240" w:lineRule="auto"/>
        <w:ind w:left="964" w:right="0" w:firstLine="0"/>
        <w:rPr>
          <w:color w:val="000000"/>
        </w:rPr>
      </w:pPr>
    </w:p>
    <w:p w14:paraId="3BE5F233" w14:textId="77777777" w:rsidR="00A27D53" w:rsidRDefault="00D33BC1">
      <w:pPr>
        <w:pStyle w:val="Heading2"/>
        <w:numPr>
          <w:ilvl w:val="1"/>
          <w:numId w:val="39"/>
        </w:numPr>
        <w:tabs>
          <w:tab w:val="left" w:pos="511"/>
        </w:tabs>
        <w:spacing w:before="149"/>
        <w:ind w:left="511" w:hanging="387"/>
      </w:pPr>
      <w:bookmarkStart w:id="4850" w:name="bookmark=id.sqyw64" w:colFirst="0" w:colLast="0"/>
      <w:bookmarkStart w:id="4851" w:name="_Toc185578159"/>
      <w:bookmarkStart w:id="4852" w:name="_Toc185579182"/>
      <w:bookmarkStart w:id="4853" w:name="_Toc185579286"/>
      <w:bookmarkStart w:id="4854" w:name="_Toc185587578"/>
      <w:bookmarkStart w:id="4855" w:name="_Toc185588625"/>
      <w:bookmarkStart w:id="4856" w:name="_Toc185597700"/>
      <w:bookmarkStart w:id="4857" w:name="_Toc185597881"/>
      <w:bookmarkStart w:id="4858" w:name="_Toc185598059"/>
      <w:bookmarkStart w:id="4859" w:name="_Toc185598236"/>
      <w:bookmarkEnd w:id="4850"/>
      <w:r>
        <w:t>Biểu đồ usecase</w:t>
      </w:r>
      <w:bookmarkEnd w:id="4851"/>
      <w:bookmarkEnd w:id="4852"/>
      <w:bookmarkEnd w:id="4853"/>
      <w:bookmarkEnd w:id="4854"/>
      <w:bookmarkEnd w:id="4855"/>
      <w:bookmarkEnd w:id="4856"/>
      <w:bookmarkEnd w:id="4857"/>
      <w:bookmarkEnd w:id="4858"/>
      <w:bookmarkEnd w:id="4859"/>
    </w:p>
    <w:p w14:paraId="6A312CF0" w14:textId="0BD822A5" w:rsidR="00905EBD" w:rsidRDefault="00D33BC1" w:rsidP="008868BB">
      <w:pPr>
        <w:pStyle w:val="Heading2"/>
        <w:numPr>
          <w:ilvl w:val="2"/>
          <w:numId w:val="39"/>
        </w:numPr>
        <w:tabs>
          <w:tab w:val="left" w:pos="-574"/>
        </w:tabs>
        <w:spacing w:before="281"/>
      </w:pPr>
      <w:bookmarkStart w:id="4860" w:name="bookmark=id.1rvwp1q" w:colFirst="0" w:colLast="0"/>
      <w:bookmarkStart w:id="4861" w:name="_Toc185578160"/>
      <w:bookmarkStart w:id="4862" w:name="_Toc185579183"/>
      <w:bookmarkStart w:id="4863" w:name="_Toc185579287"/>
      <w:bookmarkStart w:id="4864" w:name="_Toc185587579"/>
      <w:bookmarkStart w:id="4865" w:name="_Toc185588626"/>
      <w:bookmarkStart w:id="4866" w:name="_Toc185597701"/>
      <w:bookmarkStart w:id="4867" w:name="_Toc185597882"/>
      <w:bookmarkStart w:id="4868" w:name="_Toc185598060"/>
      <w:bookmarkStart w:id="4869" w:name="_Toc185598237"/>
      <w:bookmarkEnd w:id="4860"/>
      <w:r>
        <w:t>Bảng mô tả các usecase hệ thống</w:t>
      </w:r>
      <w:bookmarkStart w:id="4870" w:name="_Toc185587580"/>
      <w:bookmarkEnd w:id="4861"/>
      <w:bookmarkEnd w:id="4862"/>
      <w:bookmarkEnd w:id="4863"/>
      <w:bookmarkEnd w:id="4864"/>
      <w:bookmarkEnd w:id="4865"/>
      <w:bookmarkEnd w:id="4866"/>
      <w:bookmarkEnd w:id="4867"/>
      <w:bookmarkEnd w:id="4868"/>
      <w:bookmarkEnd w:id="4869"/>
      <w:bookmarkEnd w:id="4870"/>
    </w:p>
    <w:p w14:paraId="574D1A9C" w14:textId="77777777" w:rsidR="00A27D53" w:rsidRDefault="00A27D53">
      <w:pPr>
        <w:pBdr>
          <w:top w:val="nil"/>
          <w:left w:val="nil"/>
          <w:bottom w:val="nil"/>
          <w:right w:val="nil"/>
          <w:between w:val="nil"/>
        </w:pBdr>
        <w:spacing w:before="11" w:line="240" w:lineRule="auto"/>
        <w:ind w:left="0" w:right="0" w:firstLine="0"/>
        <w:rPr>
          <w:b/>
          <w:color w:val="000000"/>
          <w:sz w:val="6"/>
          <w:szCs w:val="6"/>
        </w:rPr>
      </w:pPr>
    </w:p>
    <w:p w14:paraId="10F72B0B" w14:textId="4E615928" w:rsidR="006869FF" w:rsidRDefault="006869FF" w:rsidP="006869FF">
      <w:pPr>
        <w:spacing w:before="1"/>
        <w:ind w:left="595" w:right="803" w:firstLine="0"/>
        <w:jc w:val="center"/>
        <w:rPr>
          <w:ins w:id="4871" w:author="MinhHieu" w:date="2024-12-20T09:52:00Z"/>
          <w:i/>
          <w:iCs/>
          <w:lang w:val="vi-VN"/>
        </w:rPr>
      </w:pPr>
      <w:bookmarkStart w:id="4872" w:name="_Toc185581540"/>
      <w:bookmarkStart w:id="4873" w:name="_Toc185587399"/>
      <w:bookmarkStart w:id="4874" w:name="_Toc185597571"/>
      <w:ins w:id="4875" w:author="MinhHieu" w:date="2024-12-20T09:51:00Z">
        <w:r w:rsidRPr="006869FF">
          <w:rPr>
            <w:i/>
            <w:iCs/>
            <w:rPrChange w:id="4876" w:author="MinhHieu" w:date="2024-12-20T09:52:00Z">
              <w:rPr/>
            </w:rPrChange>
          </w:rPr>
          <w:t>Bảng 2.</w:t>
        </w:r>
        <w:r w:rsidRPr="006869FF">
          <w:rPr>
            <w:i/>
            <w:iCs/>
            <w:rPrChange w:id="4877" w:author="MinhHieu" w:date="2024-12-20T09:52:00Z">
              <w:rPr/>
            </w:rPrChange>
          </w:rPr>
          <w:fldChar w:fldCharType="begin"/>
        </w:r>
        <w:r w:rsidRPr="006869FF">
          <w:rPr>
            <w:i/>
            <w:iCs/>
            <w:rPrChange w:id="4878" w:author="MinhHieu" w:date="2024-12-20T09:52:00Z">
              <w:rPr/>
            </w:rPrChange>
          </w:rPr>
          <w:instrText xml:space="preserve"> SEQ Bảng_2. \* ARABIC </w:instrText>
        </w:r>
      </w:ins>
      <w:r w:rsidRPr="006869FF">
        <w:rPr>
          <w:i/>
          <w:iCs/>
          <w:rPrChange w:id="4879" w:author="MinhHieu" w:date="2024-12-20T09:52:00Z">
            <w:rPr/>
          </w:rPrChange>
        </w:rPr>
        <w:fldChar w:fldCharType="separate"/>
      </w:r>
      <w:ins w:id="4880" w:author="MinhHieu" w:date="2024-12-20T11:36:00Z">
        <w:r w:rsidR="00711A5B">
          <w:rPr>
            <w:i/>
            <w:iCs/>
            <w:noProof/>
          </w:rPr>
          <w:t>1</w:t>
        </w:r>
      </w:ins>
      <w:ins w:id="4881" w:author="MinhHieu" w:date="2024-12-20T09:51:00Z">
        <w:r w:rsidRPr="006869FF">
          <w:rPr>
            <w:i/>
            <w:iCs/>
            <w:rPrChange w:id="4882" w:author="MinhHieu" w:date="2024-12-20T09:52:00Z">
              <w:rPr/>
            </w:rPrChange>
          </w:rPr>
          <w:fldChar w:fldCharType="end"/>
        </w:r>
        <w:r w:rsidRPr="006869FF">
          <w:rPr>
            <w:i/>
            <w:iCs/>
          </w:rPr>
          <w:t xml:space="preserve"> Mô tả usecase toàn hệ thống</w:t>
        </w:r>
      </w:ins>
      <w:bookmarkEnd w:id="4872"/>
      <w:bookmarkEnd w:id="4873"/>
      <w:bookmarkEnd w:id="4874"/>
    </w:p>
    <w:p w14:paraId="183EB7F6" w14:textId="77777777" w:rsidR="006869FF" w:rsidRPr="006869FF" w:rsidRDefault="006869FF" w:rsidP="006869FF">
      <w:pPr>
        <w:spacing w:before="1"/>
        <w:ind w:left="595" w:right="803" w:firstLine="0"/>
        <w:jc w:val="center"/>
        <w:rPr>
          <w:ins w:id="4883" w:author="MinhHieu" w:date="2024-12-20T09:51:00Z"/>
          <w:i/>
          <w:iCs/>
          <w:lang w:val="vi-VN"/>
          <w:rPrChange w:id="4884" w:author="MinhHieu" w:date="2024-12-20T09:52:00Z">
            <w:rPr>
              <w:ins w:id="4885" w:author="MinhHieu" w:date="2024-12-20T09:51:00Z"/>
              <w:i/>
              <w:iCs/>
            </w:rPr>
          </w:rPrChange>
        </w:rPr>
      </w:pPr>
    </w:p>
    <w:tbl>
      <w:tblPr>
        <w:tblStyle w:val="a"/>
        <w:tblW w:w="864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7"/>
        <w:gridCol w:w="3722"/>
        <w:gridCol w:w="4201"/>
      </w:tblGrid>
      <w:tr w:rsidR="00A27D53" w14:paraId="49A67263" w14:textId="77777777">
        <w:trPr>
          <w:trHeight w:val="702"/>
        </w:trPr>
        <w:tc>
          <w:tcPr>
            <w:tcW w:w="717" w:type="dxa"/>
          </w:tcPr>
          <w:p w14:paraId="4402BAE6" w14:textId="77777777" w:rsidR="00A27D53" w:rsidRDefault="00A27D53">
            <w:pPr>
              <w:pBdr>
                <w:top w:val="nil"/>
                <w:left w:val="nil"/>
                <w:bottom w:val="nil"/>
                <w:right w:val="nil"/>
                <w:between w:val="nil"/>
              </w:pBdr>
              <w:spacing w:before="0" w:line="298" w:lineRule="auto"/>
              <w:ind w:left="110" w:right="0" w:firstLine="0"/>
              <w:jc w:val="center"/>
              <w:rPr>
                <w:color w:val="000000"/>
              </w:rPr>
            </w:pPr>
          </w:p>
          <w:p w14:paraId="37C8D66F" w14:textId="77777777" w:rsidR="00A27D53" w:rsidRDefault="00D33BC1">
            <w:pPr>
              <w:pBdr>
                <w:top w:val="nil"/>
                <w:left w:val="nil"/>
                <w:bottom w:val="nil"/>
                <w:right w:val="nil"/>
                <w:between w:val="nil"/>
              </w:pBdr>
              <w:spacing w:before="0" w:line="298" w:lineRule="auto"/>
              <w:ind w:left="0" w:right="0" w:firstLine="0"/>
              <w:jc w:val="center"/>
              <w:rPr>
                <w:color w:val="000000"/>
              </w:rPr>
            </w:pPr>
            <w:r>
              <w:rPr>
                <w:color w:val="000000"/>
              </w:rPr>
              <w:t>STT</w:t>
            </w:r>
          </w:p>
          <w:p w14:paraId="2ED721BD" w14:textId="77777777" w:rsidR="00A27D53" w:rsidRDefault="00A27D53">
            <w:pPr>
              <w:pBdr>
                <w:top w:val="nil"/>
                <w:left w:val="nil"/>
                <w:bottom w:val="nil"/>
                <w:right w:val="nil"/>
                <w:between w:val="nil"/>
              </w:pBdr>
              <w:spacing w:before="0" w:line="298" w:lineRule="auto"/>
              <w:ind w:left="0" w:right="0" w:firstLine="0"/>
              <w:jc w:val="center"/>
              <w:rPr>
                <w:color w:val="000000"/>
              </w:rPr>
            </w:pPr>
          </w:p>
        </w:tc>
        <w:tc>
          <w:tcPr>
            <w:tcW w:w="3722" w:type="dxa"/>
          </w:tcPr>
          <w:p w14:paraId="0E361918" w14:textId="77777777" w:rsidR="00A27D53" w:rsidRDefault="00A27D53">
            <w:pPr>
              <w:pBdr>
                <w:top w:val="nil"/>
                <w:left w:val="nil"/>
                <w:bottom w:val="nil"/>
                <w:right w:val="nil"/>
                <w:between w:val="nil"/>
              </w:pBdr>
              <w:spacing w:before="0" w:line="298" w:lineRule="auto"/>
              <w:ind w:left="0" w:right="60" w:firstLine="0"/>
              <w:jc w:val="center"/>
              <w:rPr>
                <w:color w:val="000000"/>
              </w:rPr>
            </w:pPr>
          </w:p>
          <w:p w14:paraId="4C6D617E" w14:textId="77777777" w:rsidR="00A27D53" w:rsidRDefault="00D33BC1">
            <w:pPr>
              <w:pBdr>
                <w:top w:val="nil"/>
                <w:left w:val="nil"/>
                <w:bottom w:val="nil"/>
                <w:right w:val="nil"/>
                <w:between w:val="nil"/>
              </w:pBdr>
              <w:spacing w:before="0" w:line="298" w:lineRule="auto"/>
              <w:ind w:left="141" w:right="60" w:firstLine="0"/>
              <w:rPr>
                <w:color w:val="000000"/>
              </w:rPr>
            </w:pPr>
            <w:r>
              <w:rPr>
                <w:color w:val="000000"/>
              </w:rPr>
              <w:t>Tên usecase</w:t>
            </w:r>
          </w:p>
        </w:tc>
        <w:tc>
          <w:tcPr>
            <w:tcW w:w="4201" w:type="dxa"/>
          </w:tcPr>
          <w:p w14:paraId="1B420C52" w14:textId="77777777" w:rsidR="00A27D53" w:rsidRDefault="00A27D53">
            <w:pPr>
              <w:pBdr>
                <w:top w:val="nil"/>
                <w:left w:val="nil"/>
                <w:bottom w:val="nil"/>
                <w:right w:val="nil"/>
                <w:between w:val="nil"/>
              </w:pBdr>
              <w:spacing w:before="0" w:line="298" w:lineRule="auto"/>
              <w:ind w:left="0" w:right="0" w:firstLine="0"/>
              <w:jc w:val="center"/>
              <w:rPr>
                <w:color w:val="000000"/>
              </w:rPr>
            </w:pPr>
          </w:p>
          <w:p w14:paraId="4FDF6EB2" w14:textId="77777777" w:rsidR="00A27D53" w:rsidRDefault="00D33BC1">
            <w:pPr>
              <w:pBdr>
                <w:top w:val="nil"/>
                <w:left w:val="nil"/>
                <w:bottom w:val="nil"/>
                <w:right w:val="nil"/>
                <w:between w:val="nil"/>
              </w:pBdr>
              <w:spacing w:before="0" w:line="298" w:lineRule="auto"/>
              <w:ind w:left="141" w:right="0" w:firstLine="0"/>
              <w:rPr>
                <w:color w:val="000000"/>
              </w:rPr>
            </w:pPr>
            <w:r>
              <w:rPr>
                <w:color w:val="000000"/>
              </w:rPr>
              <w:t>Mô tả</w:t>
            </w:r>
          </w:p>
        </w:tc>
      </w:tr>
      <w:tr w:rsidR="00A27D53" w14:paraId="02ACAC11" w14:textId="77777777">
        <w:trPr>
          <w:trHeight w:val="702"/>
        </w:trPr>
        <w:tc>
          <w:tcPr>
            <w:tcW w:w="717" w:type="dxa"/>
          </w:tcPr>
          <w:p w14:paraId="117F23FF" w14:textId="77777777" w:rsidR="00A27D53" w:rsidRDefault="00D33BC1">
            <w:pPr>
              <w:pBdr>
                <w:top w:val="nil"/>
                <w:left w:val="nil"/>
                <w:bottom w:val="nil"/>
                <w:right w:val="nil"/>
                <w:between w:val="nil"/>
              </w:pBdr>
              <w:spacing w:before="0" w:line="298" w:lineRule="auto"/>
              <w:ind w:left="0" w:right="0" w:firstLine="0"/>
              <w:jc w:val="center"/>
              <w:rPr>
                <w:color w:val="000000"/>
              </w:rPr>
            </w:pPr>
            <w:r>
              <w:rPr>
                <w:color w:val="000000"/>
              </w:rPr>
              <w:t>1</w:t>
            </w:r>
          </w:p>
        </w:tc>
        <w:tc>
          <w:tcPr>
            <w:tcW w:w="3722" w:type="dxa"/>
          </w:tcPr>
          <w:p w14:paraId="5594B3EB" w14:textId="77777777" w:rsidR="00A27D53" w:rsidRDefault="00D33BC1">
            <w:pPr>
              <w:spacing w:before="0" w:line="298" w:lineRule="auto"/>
              <w:ind w:left="141" w:right="60" w:firstLine="0"/>
              <w:rPr>
                <w:color w:val="000000"/>
              </w:rPr>
            </w:pPr>
            <w:r>
              <w:rPr>
                <w:color w:val="000000"/>
              </w:rPr>
              <w:t>Đăng ký tài khoản</w:t>
            </w:r>
          </w:p>
        </w:tc>
        <w:tc>
          <w:tcPr>
            <w:tcW w:w="4201" w:type="dxa"/>
          </w:tcPr>
          <w:p w14:paraId="44C726BF" w14:textId="77777777" w:rsidR="00A27D53" w:rsidRDefault="00D33BC1">
            <w:pPr>
              <w:spacing w:before="1" w:line="240" w:lineRule="auto"/>
              <w:ind w:left="141" w:right="0" w:firstLine="0"/>
              <w:rPr>
                <w:color w:val="000000"/>
              </w:rPr>
            </w:pPr>
            <w:r>
              <w:rPr>
                <w:color w:val="000000"/>
              </w:rPr>
              <w:t>Cho phép khách hàng đăng ký tài</w:t>
            </w:r>
          </w:p>
          <w:p w14:paraId="27264834" w14:textId="77777777" w:rsidR="00A27D53" w:rsidRDefault="00D33BC1">
            <w:pPr>
              <w:spacing w:before="0" w:line="298" w:lineRule="auto"/>
              <w:ind w:left="110" w:right="0" w:firstLine="0"/>
              <w:rPr>
                <w:color w:val="000000"/>
              </w:rPr>
            </w:pPr>
            <w:r>
              <w:rPr>
                <w:color w:val="000000"/>
              </w:rPr>
              <w:t>khoản</w:t>
            </w:r>
          </w:p>
        </w:tc>
      </w:tr>
      <w:tr w:rsidR="00A27D53" w14:paraId="0C2A5BC9" w14:textId="77777777">
        <w:trPr>
          <w:trHeight w:val="702"/>
        </w:trPr>
        <w:tc>
          <w:tcPr>
            <w:tcW w:w="717" w:type="dxa"/>
          </w:tcPr>
          <w:p w14:paraId="3551ABFE" w14:textId="7EF87650" w:rsidR="00A27D53" w:rsidRDefault="00D33BC1">
            <w:pPr>
              <w:spacing w:before="0" w:line="298" w:lineRule="auto"/>
              <w:ind w:left="0" w:right="0" w:firstLine="0"/>
              <w:jc w:val="center"/>
              <w:rPr>
                <w:color w:val="000000"/>
              </w:rPr>
            </w:pPr>
            <w:r>
              <w:rPr>
                <w:color w:val="000000"/>
              </w:rPr>
              <w:t>2</w:t>
            </w:r>
          </w:p>
        </w:tc>
        <w:tc>
          <w:tcPr>
            <w:tcW w:w="3722" w:type="dxa"/>
          </w:tcPr>
          <w:p w14:paraId="19400260" w14:textId="77777777" w:rsidR="00A27D53" w:rsidRDefault="00D33BC1">
            <w:pPr>
              <w:spacing w:before="0" w:line="298" w:lineRule="auto"/>
              <w:ind w:left="141" w:right="60" w:firstLine="0"/>
              <w:rPr>
                <w:color w:val="000000"/>
              </w:rPr>
            </w:pPr>
            <w:r>
              <w:rPr>
                <w:color w:val="000000"/>
              </w:rPr>
              <w:t>Đăng nhập</w:t>
            </w:r>
          </w:p>
        </w:tc>
        <w:tc>
          <w:tcPr>
            <w:tcW w:w="4201" w:type="dxa"/>
          </w:tcPr>
          <w:p w14:paraId="47A7D1D9" w14:textId="77777777" w:rsidR="00A27D53" w:rsidRDefault="00D33BC1">
            <w:pPr>
              <w:spacing w:before="0" w:line="298" w:lineRule="auto"/>
              <w:ind w:left="141" w:right="0" w:firstLine="0"/>
              <w:rPr>
                <w:color w:val="000000"/>
              </w:rPr>
            </w:pPr>
            <w:r>
              <w:rPr>
                <w:color w:val="000000"/>
              </w:rPr>
              <w:t xml:space="preserve">Cho phép thành viên đăng nhập vào </w:t>
            </w:r>
            <w:r>
              <w:rPr>
                <w:color w:val="000000"/>
              </w:rPr>
              <w:lastRenderedPageBreak/>
              <w:t>trang của mình</w:t>
            </w:r>
          </w:p>
        </w:tc>
      </w:tr>
      <w:tr w:rsidR="00A27D53" w14:paraId="78398D3F" w14:textId="77777777">
        <w:trPr>
          <w:trHeight w:val="702"/>
        </w:trPr>
        <w:tc>
          <w:tcPr>
            <w:tcW w:w="717" w:type="dxa"/>
          </w:tcPr>
          <w:p w14:paraId="500FDB5A" w14:textId="77777777" w:rsidR="00A27D53" w:rsidRDefault="00A27D53">
            <w:pPr>
              <w:spacing w:before="0" w:line="298" w:lineRule="auto"/>
              <w:ind w:left="-31" w:right="0" w:firstLine="0"/>
              <w:jc w:val="center"/>
              <w:rPr>
                <w:color w:val="000000"/>
                <w:sz w:val="6"/>
                <w:szCs w:val="6"/>
              </w:rPr>
            </w:pPr>
          </w:p>
          <w:p w14:paraId="0B5EE16B" w14:textId="77777777" w:rsidR="00A27D53" w:rsidRDefault="00D33BC1">
            <w:pPr>
              <w:spacing w:before="0" w:line="298" w:lineRule="auto"/>
              <w:ind w:left="-31" w:right="0" w:firstLine="0"/>
              <w:jc w:val="center"/>
              <w:rPr>
                <w:color w:val="000000"/>
              </w:rPr>
            </w:pPr>
            <w:r>
              <w:rPr>
                <w:color w:val="000000"/>
              </w:rPr>
              <w:t>3</w:t>
            </w:r>
          </w:p>
        </w:tc>
        <w:tc>
          <w:tcPr>
            <w:tcW w:w="3722" w:type="dxa"/>
          </w:tcPr>
          <w:p w14:paraId="51FA718E" w14:textId="77777777" w:rsidR="00A27D53" w:rsidRDefault="00D33BC1">
            <w:pPr>
              <w:ind w:left="141" w:firstLine="0"/>
            </w:pPr>
            <w:r>
              <w:t>Thêm sản phẩm vào giỏ hàng</w:t>
            </w:r>
          </w:p>
        </w:tc>
        <w:tc>
          <w:tcPr>
            <w:tcW w:w="4201" w:type="dxa"/>
          </w:tcPr>
          <w:p w14:paraId="0FE32A75" w14:textId="77777777" w:rsidR="00A27D53" w:rsidRDefault="00D33BC1">
            <w:pPr>
              <w:spacing w:before="1" w:line="240" w:lineRule="auto"/>
              <w:ind w:left="141" w:right="38" w:firstLine="0"/>
              <w:rPr>
                <w:color w:val="000000"/>
              </w:rPr>
            </w:pPr>
            <w:r>
              <w:rPr>
                <w:color w:val="000000"/>
              </w:rPr>
              <w:t>Cho phép khách hàng thực hiện:</w:t>
            </w:r>
          </w:p>
          <w:p w14:paraId="18E08420" w14:textId="77777777" w:rsidR="00A27D53" w:rsidRDefault="00D33BC1">
            <w:pPr>
              <w:spacing w:before="1" w:line="298" w:lineRule="auto"/>
              <w:ind w:left="110" w:right="38" w:firstLine="0"/>
              <w:rPr>
                <w:color w:val="000000"/>
              </w:rPr>
            </w:pPr>
            <w:r>
              <w:rPr>
                <w:color w:val="000000"/>
              </w:rPr>
              <w:t>Thêm sản phẩm vào giỏ hàng</w:t>
            </w:r>
          </w:p>
        </w:tc>
      </w:tr>
      <w:tr w:rsidR="00A27D53" w14:paraId="5F0E1F85" w14:textId="77777777">
        <w:trPr>
          <w:trHeight w:val="1649"/>
        </w:trPr>
        <w:tc>
          <w:tcPr>
            <w:tcW w:w="717" w:type="dxa"/>
          </w:tcPr>
          <w:p w14:paraId="52ECB0FB" w14:textId="77777777" w:rsidR="00A27D53" w:rsidRDefault="00A27D53">
            <w:pPr>
              <w:spacing w:before="0" w:line="298" w:lineRule="auto"/>
              <w:ind w:left="-31" w:right="0" w:firstLine="0"/>
              <w:jc w:val="center"/>
              <w:rPr>
                <w:color w:val="000000"/>
              </w:rPr>
            </w:pPr>
          </w:p>
          <w:p w14:paraId="5D4E7A34" w14:textId="77777777" w:rsidR="00A27D53" w:rsidRDefault="00A27D53">
            <w:pPr>
              <w:spacing w:before="0" w:line="298" w:lineRule="auto"/>
              <w:ind w:left="-31" w:right="0" w:firstLine="0"/>
              <w:jc w:val="center"/>
              <w:rPr>
                <w:color w:val="000000"/>
              </w:rPr>
            </w:pPr>
          </w:p>
          <w:p w14:paraId="26B301BF" w14:textId="77777777" w:rsidR="00A27D53" w:rsidRDefault="00D33BC1">
            <w:pPr>
              <w:spacing w:before="0" w:line="298" w:lineRule="auto"/>
              <w:ind w:left="-31" w:right="0" w:firstLine="0"/>
              <w:jc w:val="center"/>
              <w:rPr>
                <w:color w:val="000000"/>
              </w:rPr>
            </w:pPr>
            <w:r>
              <w:rPr>
                <w:color w:val="000000"/>
              </w:rPr>
              <w:t>4</w:t>
            </w:r>
          </w:p>
        </w:tc>
        <w:tc>
          <w:tcPr>
            <w:tcW w:w="3722" w:type="dxa"/>
          </w:tcPr>
          <w:p w14:paraId="3C56C298" w14:textId="77777777" w:rsidR="00A27D53" w:rsidRDefault="00A27D53">
            <w:pPr>
              <w:ind w:left="141" w:right="34" w:firstLine="0"/>
            </w:pPr>
          </w:p>
          <w:p w14:paraId="677422A0" w14:textId="77777777" w:rsidR="00A27D53" w:rsidRDefault="00A27D53">
            <w:pPr>
              <w:ind w:left="141" w:right="34" w:firstLine="0"/>
              <w:rPr>
                <w:sz w:val="10"/>
                <w:szCs w:val="10"/>
              </w:rPr>
            </w:pPr>
          </w:p>
          <w:p w14:paraId="6D61330F" w14:textId="77777777" w:rsidR="00A27D53" w:rsidRDefault="00D33BC1">
            <w:pPr>
              <w:ind w:left="141" w:right="34" w:firstLine="0"/>
            </w:pPr>
            <w:r>
              <w:t>Khách hàng quản lý giỏ hàng</w:t>
            </w:r>
          </w:p>
        </w:tc>
        <w:tc>
          <w:tcPr>
            <w:tcW w:w="4201" w:type="dxa"/>
          </w:tcPr>
          <w:p w14:paraId="44F0A59C" w14:textId="77777777" w:rsidR="00A27D53" w:rsidRDefault="00D33BC1">
            <w:pPr>
              <w:pBdr>
                <w:top w:val="nil"/>
                <w:left w:val="nil"/>
                <w:bottom w:val="nil"/>
                <w:right w:val="nil"/>
                <w:between w:val="nil"/>
              </w:pBdr>
              <w:spacing w:before="1" w:line="360" w:lineRule="auto"/>
              <w:ind w:left="141" w:right="89" w:firstLine="0"/>
              <w:rPr>
                <w:color w:val="000000"/>
              </w:rPr>
            </w:pPr>
            <w:r>
              <w:rPr>
                <w:color w:val="000000"/>
              </w:rPr>
              <w:t xml:space="preserve">Cho phép khách hàng thực hiện các chức năng: Xem giỏ hàng, sửa số lượng sản </w:t>
            </w:r>
            <w:r>
              <w:rPr>
                <w:color w:val="000000"/>
              </w:rPr>
              <w:t>phẩm trong giỏ hàng, xóa sản phẩm ra khỏi giỏ hàng, tạo order, thanh toán</w:t>
            </w:r>
          </w:p>
        </w:tc>
      </w:tr>
      <w:tr w:rsidR="00A27D53" w14:paraId="09A69F54" w14:textId="77777777">
        <w:trPr>
          <w:trHeight w:val="825"/>
        </w:trPr>
        <w:tc>
          <w:tcPr>
            <w:tcW w:w="717" w:type="dxa"/>
          </w:tcPr>
          <w:p w14:paraId="3BDC26F4" w14:textId="77777777" w:rsidR="00A27D53" w:rsidRDefault="00A27D53">
            <w:pPr>
              <w:spacing w:before="0" w:line="298" w:lineRule="auto"/>
              <w:ind w:left="-31" w:right="0" w:firstLine="0"/>
              <w:jc w:val="center"/>
              <w:rPr>
                <w:color w:val="000000"/>
                <w:sz w:val="6"/>
                <w:szCs w:val="6"/>
              </w:rPr>
            </w:pPr>
          </w:p>
          <w:p w14:paraId="07CF3F3A" w14:textId="77777777" w:rsidR="00A27D53" w:rsidRDefault="00D33BC1">
            <w:pPr>
              <w:spacing w:before="0" w:line="298" w:lineRule="auto"/>
              <w:ind w:left="-31" w:right="0" w:firstLine="0"/>
              <w:jc w:val="center"/>
              <w:rPr>
                <w:color w:val="000000"/>
              </w:rPr>
            </w:pPr>
            <w:r>
              <w:rPr>
                <w:color w:val="000000"/>
              </w:rPr>
              <w:t>5</w:t>
            </w:r>
          </w:p>
        </w:tc>
        <w:tc>
          <w:tcPr>
            <w:tcW w:w="3722" w:type="dxa"/>
          </w:tcPr>
          <w:p w14:paraId="34B94CB8" w14:textId="77777777" w:rsidR="00A27D53" w:rsidRDefault="00D33BC1">
            <w:pPr>
              <w:widowControl/>
              <w:ind w:left="141" w:right="-844" w:firstLine="0"/>
            </w:pPr>
            <w:r>
              <w:t>Tìm kiếm sản phẩm bằng filter</w:t>
            </w:r>
          </w:p>
          <w:p w14:paraId="43C0EE9C" w14:textId="77777777" w:rsidR="00A27D53" w:rsidRDefault="00A27D53">
            <w:pPr>
              <w:ind w:left="143" w:firstLine="0"/>
            </w:pPr>
          </w:p>
        </w:tc>
        <w:tc>
          <w:tcPr>
            <w:tcW w:w="4201" w:type="dxa"/>
          </w:tcPr>
          <w:p w14:paraId="5B8EA040" w14:textId="77777777" w:rsidR="00A27D53" w:rsidRDefault="00D33BC1">
            <w:pPr>
              <w:widowControl/>
              <w:ind w:left="141" w:right="38" w:firstLine="0"/>
            </w:pPr>
            <w:r>
              <w:t>Cho phép khách hàng tìm kiếm các sản phẩm mình quan tâm bằng filter</w:t>
            </w:r>
          </w:p>
        </w:tc>
      </w:tr>
      <w:tr w:rsidR="00A27D53" w14:paraId="4FAA9343" w14:textId="77777777">
        <w:trPr>
          <w:trHeight w:val="920"/>
        </w:trPr>
        <w:tc>
          <w:tcPr>
            <w:tcW w:w="717" w:type="dxa"/>
          </w:tcPr>
          <w:p w14:paraId="583B1874" w14:textId="77777777" w:rsidR="00A27D53" w:rsidRDefault="00A27D53">
            <w:pPr>
              <w:spacing w:before="0" w:line="298" w:lineRule="auto"/>
              <w:ind w:left="-31" w:right="0" w:firstLine="0"/>
              <w:jc w:val="center"/>
              <w:rPr>
                <w:color w:val="000000"/>
                <w:sz w:val="6"/>
                <w:szCs w:val="6"/>
              </w:rPr>
            </w:pPr>
          </w:p>
          <w:p w14:paraId="6E260A28" w14:textId="77777777" w:rsidR="00A27D53" w:rsidRDefault="00D33BC1">
            <w:pPr>
              <w:spacing w:before="0" w:line="298" w:lineRule="auto"/>
              <w:ind w:left="-31" w:right="0" w:firstLine="0"/>
              <w:jc w:val="center"/>
              <w:rPr>
                <w:color w:val="000000"/>
              </w:rPr>
            </w:pPr>
            <w:r>
              <w:rPr>
                <w:color w:val="000000"/>
              </w:rPr>
              <w:t>6</w:t>
            </w:r>
          </w:p>
        </w:tc>
        <w:tc>
          <w:tcPr>
            <w:tcW w:w="3722" w:type="dxa"/>
          </w:tcPr>
          <w:p w14:paraId="44608F93" w14:textId="77777777" w:rsidR="00A27D53" w:rsidRDefault="00D33BC1">
            <w:pPr>
              <w:widowControl/>
              <w:ind w:left="143" w:right="34" w:firstLine="0"/>
            </w:pPr>
            <w:r>
              <w:t>Thêm đánh giá và bình luận về sản phẩm</w:t>
            </w:r>
          </w:p>
        </w:tc>
        <w:tc>
          <w:tcPr>
            <w:tcW w:w="4201" w:type="dxa"/>
          </w:tcPr>
          <w:p w14:paraId="4770DBBC" w14:textId="77777777" w:rsidR="00A27D53" w:rsidRDefault="00D33BC1">
            <w:pPr>
              <w:widowControl/>
              <w:ind w:left="141" w:right="38" w:firstLine="0"/>
            </w:pPr>
            <w:r>
              <w:t xml:space="preserve">Cho phép khách hàng thực hiện </w:t>
            </w:r>
            <w:r>
              <w:t>chức năng: Thêm bình luận và đánh giá về sản phẩm</w:t>
            </w:r>
          </w:p>
        </w:tc>
      </w:tr>
      <w:tr w:rsidR="00A27D53" w14:paraId="1FC4D4BE" w14:textId="77777777">
        <w:trPr>
          <w:trHeight w:val="705"/>
        </w:trPr>
        <w:tc>
          <w:tcPr>
            <w:tcW w:w="717" w:type="dxa"/>
          </w:tcPr>
          <w:p w14:paraId="5DE0549E" w14:textId="77777777" w:rsidR="00A27D53" w:rsidRDefault="00A27D53">
            <w:pPr>
              <w:spacing w:before="0" w:line="298" w:lineRule="auto"/>
              <w:ind w:left="-31" w:right="0" w:firstLine="0"/>
              <w:jc w:val="center"/>
              <w:rPr>
                <w:color w:val="000000"/>
              </w:rPr>
            </w:pPr>
          </w:p>
          <w:p w14:paraId="021B2518" w14:textId="77777777" w:rsidR="00A27D53" w:rsidRDefault="00D33BC1">
            <w:pPr>
              <w:spacing w:before="0" w:line="298" w:lineRule="auto"/>
              <w:ind w:left="-31" w:right="0" w:firstLine="0"/>
              <w:jc w:val="center"/>
              <w:rPr>
                <w:color w:val="000000"/>
              </w:rPr>
            </w:pPr>
            <w:r>
              <w:rPr>
                <w:color w:val="000000"/>
              </w:rPr>
              <w:t>7</w:t>
            </w:r>
          </w:p>
        </w:tc>
        <w:tc>
          <w:tcPr>
            <w:tcW w:w="3722" w:type="dxa"/>
          </w:tcPr>
          <w:p w14:paraId="666AA836" w14:textId="77777777" w:rsidR="00A27D53" w:rsidRDefault="00A27D53">
            <w:pPr>
              <w:widowControl/>
              <w:ind w:left="141" w:right="240" w:firstLine="0"/>
              <w:rPr>
                <w:sz w:val="10"/>
                <w:szCs w:val="10"/>
              </w:rPr>
            </w:pPr>
          </w:p>
          <w:p w14:paraId="24C41D0D" w14:textId="77777777" w:rsidR="00A27D53" w:rsidRDefault="00D33BC1">
            <w:pPr>
              <w:widowControl/>
              <w:ind w:left="141" w:right="240" w:firstLine="0"/>
            </w:pPr>
            <w:r>
              <w:t>Xem đánh giá và bình luận về sản phẩm</w:t>
            </w:r>
          </w:p>
        </w:tc>
        <w:tc>
          <w:tcPr>
            <w:tcW w:w="4201" w:type="dxa"/>
          </w:tcPr>
          <w:p w14:paraId="129B48C1" w14:textId="77777777" w:rsidR="00A27D53" w:rsidRDefault="00A27D53">
            <w:pPr>
              <w:pBdr>
                <w:top w:val="nil"/>
                <w:left w:val="nil"/>
                <w:bottom w:val="nil"/>
                <w:right w:val="nil"/>
                <w:between w:val="nil"/>
              </w:pBdr>
              <w:spacing w:before="1" w:line="240" w:lineRule="auto"/>
              <w:ind w:left="120" w:right="38" w:firstLine="0"/>
              <w:rPr>
                <w:color w:val="000000"/>
              </w:rPr>
            </w:pPr>
          </w:p>
          <w:p w14:paraId="6A42BD19" w14:textId="77777777" w:rsidR="00A27D53" w:rsidRDefault="00D33BC1">
            <w:pPr>
              <w:pBdr>
                <w:top w:val="nil"/>
                <w:left w:val="nil"/>
                <w:bottom w:val="nil"/>
                <w:right w:val="nil"/>
                <w:between w:val="nil"/>
              </w:pBdr>
              <w:spacing w:before="1"/>
              <w:ind w:left="135" w:right="38" w:firstLine="0"/>
              <w:rPr>
                <w:color w:val="000000"/>
              </w:rPr>
            </w:pPr>
            <w:r>
              <w:rPr>
                <w:color w:val="000000"/>
              </w:rPr>
              <w:t>Cho phép khách hàng thực hiện chức năng: Xem bình luận và đánh giá sản phẩm</w:t>
            </w:r>
          </w:p>
          <w:p w14:paraId="1D5D4FA3" w14:textId="77777777" w:rsidR="00A27D53" w:rsidRDefault="00A27D53">
            <w:pPr>
              <w:pBdr>
                <w:top w:val="nil"/>
                <w:left w:val="nil"/>
                <w:bottom w:val="nil"/>
                <w:right w:val="nil"/>
                <w:between w:val="nil"/>
              </w:pBdr>
              <w:spacing w:before="1"/>
              <w:ind w:left="135" w:right="38" w:firstLine="0"/>
              <w:rPr>
                <w:color w:val="000000"/>
              </w:rPr>
            </w:pPr>
          </w:p>
        </w:tc>
      </w:tr>
      <w:tr w:rsidR="00A27D53" w14:paraId="580ED00F" w14:textId="77777777">
        <w:trPr>
          <w:trHeight w:val="1466"/>
        </w:trPr>
        <w:tc>
          <w:tcPr>
            <w:tcW w:w="717" w:type="dxa"/>
          </w:tcPr>
          <w:p w14:paraId="5D223D29" w14:textId="77777777" w:rsidR="00A27D53" w:rsidRDefault="00A27D53">
            <w:pPr>
              <w:spacing w:before="0" w:line="298" w:lineRule="auto"/>
              <w:ind w:left="-31" w:right="0" w:firstLine="0"/>
              <w:rPr>
                <w:color w:val="000000"/>
              </w:rPr>
            </w:pPr>
          </w:p>
          <w:p w14:paraId="05913A52" w14:textId="77777777" w:rsidR="00A27D53" w:rsidRDefault="00D33BC1">
            <w:pPr>
              <w:spacing w:before="0" w:line="298" w:lineRule="auto"/>
              <w:ind w:left="-31" w:right="0" w:firstLine="0"/>
              <w:jc w:val="center"/>
              <w:rPr>
                <w:color w:val="000000"/>
              </w:rPr>
            </w:pPr>
            <w:r>
              <w:rPr>
                <w:color w:val="000000"/>
              </w:rPr>
              <w:t>8</w:t>
            </w:r>
          </w:p>
        </w:tc>
        <w:tc>
          <w:tcPr>
            <w:tcW w:w="3722" w:type="dxa"/>
          </w:tcPr>
          <w:p w14:paraId="2F7708E6" w14:textId="77777777" w:rsidR="00A27D53" w:rsidRDefault="00A27D53">
            <w:pPr>
              <w:pBdr>
                <w:top w:val="nil"/>
                <w:left w:val="nil"/>
                <w:bottom w:val="nil"/>
                <w:right w:val="nil"/>
                <w:between w:val="nil"/>
              </w:pBdr>
              <w:spacing w:before="0" w:line="298" w:lineRule="auto"/>
              <w:ind w:left="110" w:right="0" w:firstLine="0"/>
              <w:rPr>
                <w:color w:val="000000"/>
              </w:rPr>
            </w:pPr>
          </w:p>
          <w:p w14:paraId="049D205F"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Thêm sản phẩm</w:t>
            </w:r>
          </w:p>
        </w:tc>
        <w:tc>
          <w:tcPr>
            <w:tcW w:w="4201" w:type="dxa"/>
          </w:tcPr>
          <w:p w14:paraId="1AEF9490" w14:textId="77777777" w:rsidR="00A27D53" w:rsidRDefault="00A27D53">
            <w:pPr>
              <w:pBdr>
                <w:top w:val="nil"/>
                <w:left w:val="nil"/>
                <w:bottom w:val="nil"/>
                <w:right w:val="nil"/>
                <w:between w:val="nil"/>
              </w:pBdr>
              <w:spacing w:before="0" w:line="298" w:lineRule="auto"/>
              <w:ind w:left="110" w:right="0" w:firstLine="0"/>
              <w:rPr>
                <w:color w:val="000000"/>
              </w:rPr>
            </w:pPr>
          </w:p>
          <w:p w14:paraId="742306B1" w14:textId="77777777" w:rsidR="00A27D53" w:rsidRDefault="00D33BC1">
            <w:pPr>
              <w:pBdr>
                <w:top w:val="nil"/>
                <w:left w:val="nil"/>
                <w:bottom w:val="nil"/>
                <w:right w:val="nil"/>
                <w:between w:val="nil"/>
              </w:pBdr>
              <w:spacing w:before="0" w:line="240" w:lineRule="auto"/>
              <w:ind w:left="110" w:right="0" w:firstLine="0"/>
              <w:rPr>
                <w:color w:val="000000"/>
              </w:rPr>
            </w:pPr>
            <w:r>
              <w:rPr>
                <w:color w:val="000000"/>
              </w:rPr>
              <w:t>Cho phép quản lý thực hiện:</w:t>
            </w:r>
          </w:p>
          <w:p w14:paraId="7EC49ED8" w14:textId="77777777" w:rsidR="00A27D53" w:rsidRDefault="00D33BC1">
            <w:pPr>
              <w:pBdr>
                <w:top w:val="nil"/>
                <w:left w:val="nil"/>
                <w:bottom w:val="nil"/>
                <w:right w:val="nil"/>
                <w:between w:val="nil"/>
              </w:pBdr>
              <w:spacing w:before="149" w:line="240" w:lineRule="auto"/>
              <w:ind w:left="110" w:right="0" w:firstLine="0"/>
              <w:rPr>
                <w:color w:val="000000"/>
              </w:rPr>
            </w:pPr>
            <w:r>
              <w:rPr>
                <w:color w:val="000000"/>
              </w:rPr>
              <w:t>Thêm sản phẩm mới</w:t>
            </w:r>
          </w:p>
        </w:tc>
      </w:tr>
      <w:tr w:rsidR="00A27D53" w14:paraId="5DC30DA0" w14:textId="77777777">
        <w:trPr>
          <w:trHeight w:val="1267"/>
        </w:trPr>
        <w:tc>
          <w:tcPr>
            <w:tcW w:w="717" w:type="dxa"/>
          </w:tcPr>
          <w:p w14:paraId="4B50B893" w14:textId="77777777" w:rsidR="00A27D53" w:rsidRDefault="00A27D53">
            <w:pPr>
              <w:spacing w:before="0" w:line="298" w:lineRule="auto"/>
              <w:ind w:left="-31" w:right="0" w:firstLine="0"/>
              <w:jc w:val="center"/>
              <w:rPr>
                <w:color w:val="000000"/>
              </w:rPr>
            </w:pPr>
          </w:p>
          <w:p w14:paraId="72C5B32B" w14:textId="77777777" w:rsidR="00A27D53" w:rsidRDefault="00A27D53">
            <w:pPr>
              <w:spacing w:before="0" w:line="298" w:lineRule="auto"/>
              <w:ind w:left="-31" w:right="0" w:firstLine="0"/>
              <w:jc w:val="center"/>
              <w:rPr>
                <w:color w:val="000000"/>
              </w:rPr>
            </w:pPr>
          </w:p>
          <w:p w14:paraId="25777BAC" w14:textId="77777777" w:rsidR="00A27D53" w:rsidRDefault="00D33BC1">
            <w:pPr>
              <w:spacing w:before="0" w:line="298" w:lineRule="auto"/>
              <w:ind w:left="-31" w:right="0" w:firstLine="0"/>
              <w:jc w:val="center"/>
              <w:rPr>
                <w:color w:val="000000"/>
              </w:rPr>
            </w:pPr>
            <w:r>
              <w:rPr>
                <w:color w:val="000000"/>
              </w:rPr>
              <w:t>9</w:t>
            </w:r>
          </w:p>
        </w:tc>
        <w:tc>
          <w:tcPr>
            <w:tcW w:w="3722" w:type="dxa"/>
          </w:tcPr>
          <w:p w14:paraId="73D0437B" w14:textId="77777777" w:rsidR="00A27D53" w:rsidRDefault="00D33BC1">
            <w:pPr>
              <w:ind w:left="143" w:firstLine="0"/>
            </w:pPr>
            <w:r>
              <w:t xml:space="preserve"> </w:t>
            </w:r>
          </w:p>
          <w:p w14:paraId="17B9C943" w14:textId="77777777" w:rsidR="00A27D53" w:rsidRDefault="00D33BC1">
            <w:pPr>
              <w:ind w:left="143" w:firstLine="0"/>
            </w:pPr>
            <w:r>
              <w:t xml:space="preserve">Quản lý </w:t>
            </w:r>
            <w:r>
              <w:t>danh sách sản phẩm</w:t>
            </w:r>
          </w:p>
        </w:tc>
        <w:tc>
          <w:tcPr>
            <w:tcW w:w="4201" w:type="dxa"/>
          </w:tcPr>
          <w:p w14:paraId="4D6AC151" w14:textId="77777777" w:rsidR="00A27D53" w:rsidRDefault="00A27D53">
            <w:pPr>
              <w:pBdr>
                <w:top w:val="nil"/>
                <w:left w:val="nil"/>
                <w:bottom w:val="nil"/>
                <w:right w:val="nil"/>
                <w:between w:val="nil"/>
              </w:pBdr>
              <w:spacing w:before="0" w:line="298" w:lineRule="auto"/>
              <w:ind w:left="110" w:right="0" w:firstLine="0"/>
              <w:rPr>
                <w:color w:val="000000"/>
              </w:rPr>
            </w:pPr>
          </w:p>
          <w:p w14:paraId="13872030"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Cho phép quản lý thực hiện: Xem danh sách toàn bộ sản phẩm, điều chỉnh số lượng sản phẩm, xóa sản phẩm.</w:t>
            </w:r>
          </w:p>
          <w:p w14:paraId="41EA8A29" w14:textId="77777777" w:rsidR="00A27D53" w:rsidRDefault="00A27D53">
            <w:pPr>
              <w:pBdr>
                <w:top w:val="nil"/>
                <w:left w:val="nil"/>
                <w:bottom w:val="nil"/>
                <w:right w:val="nil"/>
                <w:between w:val="nil"/>
              </w:pBdr>
              <w:spacing w:before="0" w:line="298" w:lineRule="auto"/>
              <w:ind w:left="110" w:right="0" w:firstLine="0"/>
              <w:rPr>
                <w:color w:val="000000"/>
              </w:rPr>
            </w:pPr>
          </w:p>
        </w:tc>
      </w:tr>
      <w:tr w:rsidR="00A27D53" w14:paraId="776EA16F" w14:textId="77777777">
        <w:trPr>
          <w:trHeight w:val="1267"/>
        </w:trPr>
        <w:tc>
          <w:tcPr>
            <w:tcW w:w="717" w:type="dxa"/>
          </w:tcPr>
          <w:p w14:paraId="1EEE9EF3" w14:textId="77777777" w:rsidR="00A27D53" w:rsidRDefault="00A27D53">
            <w:pPr>
              <w:pBdr>
                <w:top w:val="nil"/>
                <w:left w:val="nil"/>
                <w:bottom w:val="nil"/>
                <w:right w:val="nil"/>
                <w:between w:val="nil"/>
              </w:pBdr>
              <w:spacing w:before="0" w:line="298" w:lineRule="auto"/>
              <w:ind w:left="0" w:right="0" w:firstLine="0"/>
              <w:rPr>
                <w:color w:val="000000"/>
              </w:rPr>
            </w:pPr>
          </w:p>
          <w:p w14:paraId="4354925D" w14:textId="77777777" w:rsidR="00A27D53" w:rsidRDefault="00D33BC1">
            <w:pPr>
              <w:pBdr>
                <w:top w:val="nil"/>
                <w:left w:val="nil"/>
                <w:bottom w:val="nil"/>
                <w:right w:val="nil"/>
                <w:between w:val="nil"/>
              </w:pBdr>
              <w:spacing w:before="0" w:line="298" w:lineRule="auto"/>
              <w:ind w:left="0" w:right="0" w:firstLine="0"/>
              <w:jc w:val="center"/>
              <w:rPr>
                <w:color w:val="000000"/>
              </w:rPr>
            </w:pPr>
            <w:r>
              <w:rPr>
                <w:color w:val="000000"/>
              </w:rPr>
              <w:t>10</w:t>
            </w:r>
          </w:p>
        </w:tc>
        <w:tc>
          <w:tcPr>
            <w:tcW w:w="3722" w:type="dxa"/>
          </w:tcPr>
          <w:p w14:paraId="1E7FDB92" w14:textId="77777777" w:rsidR="00A27D53" w:rsidRDefault="00A27D53">
            <w:pPr>
              <w:ind w:left="143" w:firstLine="0"/>
              <w:rPr>
                <w:sz w:val="16"/>
                <w:szCs w:val="16"/>
              </w:rPr>
            </w:pPr>
          </w:p>
          <w:p w14:paraId="2A172517" w14:textId="77777777" w:rsidR="00A27D53" w:rsidRDefault="00D33BC1">
            <w:pPr>
              <w:ind w:left="143" w:firstLine="0"/>
            </w:pPr>
            <w:r>
              <w:t>Quản lý Order</w:t>
            </w:r>
          </w:p>
        </w:tc>
        <w:tc>
          <w:tcPr>
            <w:tcW w:w="4201" w:type="dxa"/>
          </w:tcPr>
          <w:p w14:paraId="54F6ADE8" w14:textId="77777777" w:rsidR="00A27D53" w:rsidRDefault="00A27D53">
            <w:pPr>
              <w:pBdr>
                <w:top w:val="nil"/>
                <w:left w:val="nil"/>
                <w:bottom w:val="nil"/>
                <w:right w:val="nil"/>
                <w:between w:val="nil"/>
              </w:pBdr>
              <w:spacing w:before="0" w:line="298" w:lineRule="auto"/>
              <w:ind w:left="110" w:right="0" w:firstLine="0"/>
              <w:rPr>
                <w:color w:val="000000"/>
                <w:sz w:val="18"/>
                <w:szCs w:val="18"/>
              </w:rPr>
            </w:pPr>
          </w:p>
          <w:p w14:paraId="167A9339"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Cho phép quản lý thực hiện: Cập nhật trạng thái Order, xóa Order</w:t>
            </w:r>
          </w:p>
        </w:tc>
      </w:tr>
    </w:tbl>
    <w:p w14:paraId="6A341436" w14:textId="77777777" w:rsidR="00A27D53" w:rsidRDefault="00A27D53">
      <w:pPr>
        <w:spacing w:line="279" w:lineRule="auto"/>
      </w:pPr>
    </w:p>
    <w:p w14:paraId="6AF8433E" w14:textId="77777777" w:rsidR="00A27D53" w:rsidRDefault="00A27D53"/>
    <w:p w14:paraId="51388361" w14:textId="77777777" w:rsidR="00A27D53" w:rsidDel="006869FF" w:rsidRDefault="00D33BC1">
      <w:pPr>
        <w:spacing w:before="1"/>
        <w:ind w:left="595" w:right="803" w:firstLine="0"/>
        <w:jc w:val="center"/>
        <w:rPr>
          <w:del w:id="4886" w:author="MinhHieu" w:date="2024-12-20T09:50:00Z"/>
          <w:i/>
        </w:rPr>
      </w:pPr>
      <w:bookmarkStart w:id="4887" w:name="_heading=h.2r0uhxc" w:colFirst="0" w:colLast="0"/>
      <w:bookmarkEnd w:id="4887"/>
      <w:del w:id="4888" w:author="MinhHieu" w:date="2024-12-20T09:50:00Z">
        <w:r w:rsidDel="006869FF">
          <w:rPr>
            <w:i/>
          </w:rPr>
          <w:delText>Bảng 2.1 Mô tả usecase toàn hệ thống</w:delText>
        </w:r>
        <w:bookmarkStart w:id="4889" w:name="bookmark=id.1664s55" w:colFirst="0" w:colLast="0"/>
        <w:bookmarkEnd w:id="4889"/>
      </w:del>
    </w:p>
    <w:p w14:paraId="001502C6" w14:textId="77777777" w:rsidR="00A27D53" w:rsidDel="006869FF" w:rsidRDefault="00A27D53">
      <w:pPr>
        <w:spacing w:before="1"/>
        <w:ind w:left="595" w:right="803" w:firstLine="0"/>
        <w:jc w:val="center"/>
        <w:rPr>
          <w:del w:id="4890" w:author="MinhHieu" w:date="2024-12-20T09:51:00Z"/>
          <w:i/>
        </w:rPr>
      </w:pPr>
    </w:p>
    <w:p w14:paraId="411813F0" w14:textId="77777777" w:rsidR="00A27D53" w:rsidDel="006869FF" w:rsidRDefault="00A27D53">
      <w:pPr>
        <w:spacing w:before="1"/>
        <w:ind w:left="595" w:right="803" w:firstLine="0"/>
        <w:jc w:val="center"/>
        <w:rPr>
          <w:del w:id="4891" w:author="MinhHieu" w:date="2024-12-20T09:51:00Z"/>
          <w:i/>
        </w:rPr>
      </w:pPr>
    </w:p>
    <w:p w14:paraId="53C1A5E5" w14:textId="77777777" w:rsidR="00A27D53" w:rsidDel="006869FF" w:rsidRDefault="00A27D53">
      <w:pPr>
        <w:spacing w:before="1"/>
        <w:ind w:left="595" w:right="803" w:firstLine="0"/>
        <w:jc w:val="center"/>
        <w:rPr>
          <w:del w:id="4892" w:author="MinhHieu" w:date="2024-12-20T09:51:00Z"/>
          <w:i/>
        </w:rPr>
      </w:pPr>
    </w:p>
    <w:p w14:paraId="47062326" w14:textId="77777777" w:rsidR="00A27D53" w:rsidRDefault="00A27D53">
      <w:pPr>
        <w:spacing w:before="1"/>
        <w:ind w:left="595" w:right="803" w:firstLine="0"/>
        <w:jc w:val="center"/>
        <w:rPr>
          <w:i/>
        </w:rPr>
      </w:pPr>
    </w:p>
    <w:p w14:paraId="517F444B" w14:textId="77777777" w:rsidR="00A27D53" w:rsidRDefault="00A27D53">
      <w:pPr>
        <w:spacing w:before="1"/>
        <w:ind w:left="0" w:right="803" w:firstLine="0"/>
        <w:rPr>
          <w:i/>
        </w:rPr>
      </w:pPr>
    </w:p>
    <w:p w14:paraId="1A6BC2C5" w14:textId="77777777" w:rsidR="00A27D53" w:rsidRDefault="00D33BC1">
      <w:pPr>
        <w:pStyle w:val="Heading2"/>
        <w:numPr>
          <w:ilvl w:val="2"/>
          <w:numId w:val="39"/>
        </w:numPr>
        <w:tabs>
          <w:tab w:val="left" w:pos="-574"/>
        </w:tabs>
        <w:spacing w:before="279"/>
      </w:pPr>
      <w:bookmarkStart w:id="4893" w:name="_Toc185578161"/>
      <w:bookmarkStart w:id="4894" w:name="_Toc185579184"/>
      <w:bookmarkStart w:id="4895" w:name="_Toc185579288"/>
      <w:bookmarkStart w:id="4896" w:name="_Toc185587581"/>
      <w:bookmarkStart w:id="4897" w:name="_Toc185588627"/>
      <w:bookmarkStart w:id="4898" w:name="_Toc185597702"/>
      <w:bookmarkStart w:id="4899" w:name="_Toc185597883"/>
      <w:bookmarkStart w:id="4900" w:name="_Toc185598061"/>
      <w:bookmarkStart w:id="4901" w:name="_Toc185598238"/>
      <w:r>
        <w:t>Biểu đồ usecase tổng quát</w:t>
      </w:r>
      <w:bookmarkEnd w:id="4893"/>
      <w:bookmarkEnd w:id="4894"/>
      <w:bookmarkEnd w:id="4895"/>
      <w:bookmarkEnd w:id="4896"/>
      <w:bookmarkEnd w:id="4897"/>
      <w:bookmarkEnd w:id="4898"/>
      <w:bookmarkEnd w:id="4899"/>
      <w:bookmarkEnd w:id="4900"/>
      <w:bookmarkEnd w:id="4901"/>
    </w:p>
    <w:p w14:paraId="65722F94" w14:textId="77777777" w:rsidR="006869FF" w:rsidRDefault="00D33BC1">
      <w:pPr>
        <w:keepNext/>
        <w:pBdr>
          <w:top w:val="nil"/>
          <w:left w:val="nil"/>
          <w:bottom w:val="nil"/>
          <w:right w:val="nil"/>
          <w:between w:val="nil"/>
        </w:pBdr>
        <w:spacing w:before="9" w:line="240" w:lineRule="auto"/>
        <w:ind w:left="0" w:right="0" w:firstLine="0"/>
        <w:rPr>
          <w:ins w:id="4902" w:author="MinhHieu" w:date="2024-12-20T09:52:00Z"/>
        </w:rPr>
        <w:pPrChange w:id="4903" w:author="MinhHieu" w:date="2024-12-20T09:52:00Z">
          <w:pPr>
            <w:pBdr>
              <w:top w:val="nil"/>
              <w:left w:val="nil"/>
              <w:bottom w:val="nil"/>
              <w:right w:val="nil"/>
              <w:between w:val="nil"/>
            </w:pBdr>
            <w:spacing w:before="9" w:line="240" w:lineRule="auto"/>
            <w:ind w:left="0" w:right="0" w:firstLine="0"/>
          </w:pPr>
        </w:pPrChange>
      </w:pPr>
      <w:r>
        <w:rPr>
          <w:noProof/>
          <w:color w:val="000000"/>
          <w:sz w:val="24"/>
          <w:szCs w:val="24"/>
        </w:rPr>
        <w:drawing>
          <wp:inline distT="114300" distB="114300" distL="114300" distR="114300" wp14:anchorId="1EE4F266" wp14:editId="5033F01F">
            <wp:extent cx="6048700" cy="4864100"/>
            <wp:effectExtent l="0" t="0" r="0" b="0"/>
            <wp:docPr id="202506028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7"/>
                    <a:srcRect/>
                    <a:stretch>
                      <a:fillRect/>
                    </a:stretch>
                  </pic:blipFill>
                  <pic:spPr>
                    <a:xfrm>
                      <a:off x="0" y="0"/>
                      <a:ext cx="6048700" cy="4864100"/>
                    </a:xfrm>
                    <a:prstGeom prst="rect">
                      <a:avLst/>
                    </a:prstGeom>
                    <a:ln/>
                  </pic:spPr>
                </pic:pic>
              </a:graphicData>
            </a:graphic>
          </wp:inline>
        </w:drawing>
      </w:r>
    </w:p>
    <w:p w14:paraId="331BCB05" w14:textId="06D67B7A" w:rsidR="00A27D53" w:rsidRPr="006869FF" w:rsidRDefault="006869FF">
      <w:pPr>
        <w:pStyle w:val="Caption"/>
        <w:jc w:val="center"/>
        <w:rPr>
          <w:b/>
          <w:color w:val="auto"/>
          <w:sz w:val="26"/>
          <w:szCs w:val="26"/>
          <w:lang w:val="vi-VN"/>
          <w:rPrChange w:id="4904" w:author="MinhHieu" w:date="2024-12-20T09:53:00Z">
            <w:rPr>
              <w:b/>
              <w:color w:val="000000"/>
              <w:sz w:val="4"/>
              <w:szCs w:val="4"/>
            </w:rPr>
          </w:rPrChange>
        </w:rPr>
        <w:pPrChange w:id="4905" w:author="MinhHieu" w:date="2024-12-20T09:53:00Z">
          <w:pPr>
            <w:pBdr>
              <w:top w:val="nil"/>
              <w:left w:val="nil"/>
              <w:bottom w:val="nil"/>
              <w:right w:val="nil"/>
              <w:between w:val="nil"/>
            </w:pBdr>
            <w:spacing w:before="9" w:line="240" w:lineRule="auto"/>
            <w:ind w:left="0" w:right="0" w:firstLine="0"/>
          </w:pPr>
        </w:pPrChange>
      </w:pPr>
      <w:bookmarkStart w:id="4906" w:name="_Toc185581383"/>
      <w:bookmarkStart w:id="4907" w:name="_Toc185587445"/>
      <w:bookmarkStart w:id="4908" w:name="_Toc185597625"/>
      <w:ins w:id="4909" w:author="MinhHieu" w:date="2024-12-20T09:52:00Z">
        <w:r w:rsidRPr="006869FF">
          <w:rPr>
            <w:color w:val="auto"/>
            <w:sz w:val="26"/>
            <w:szCs w:val="26"/>
            <w:rPrChange w:id="4910" w:author="MinhHieu" w:date="2024-12-20T09:53:00Z">
              <w:rPr>
                <w:i/>
                <w:iCs/>
              </w:rPr>
            </w:rPrChange>
          </w:rPr>
          <w:t>Hình 2.</w:t>
        </w:r>
        <w:r w:rsidRPr="006869FF">
          <w:rPr>
            <w:color w:val="auto"/>
            <w:sz w:val="26"/>
            <w:szCs w:val="26"/>
            <w:rPrChange w:id="4911" w:author="MinhHieu" w:date="2024-12-20T09:53:00Z">
              <w:rPr>
                <w:i/>
                <w:iCs/>
              </w:rPr>
            </w:rPrChange>
          </w:rPr>
          <w:fldChar w:fldCharType="begin"/>
        </w:r>
        <w:r w:rsidRPr="006869FF">
          <w:rPr>
            <w:color w:val="auto"/>
            <w:sz w:val="26"/>
            <w:szCs w:val="26"/>
            <w:rPrChange w:id="4912" w:author="MinhHieu" w:date="2024-12-20T09:53:00Z">
              <w:rPr>
                <w:i/>
                <w:iCs/>
              </w:rPr>
            </w:rPrChange>
          </w:rPr>
          <w:instrText xml:space="preserve"> SEQ Hình_2. \* ARABIC </w:instrText>
        </w:r>
      </w:ins>
      <w:r w:rsidRPr="006869FF">
        <w:rPr>
          <w:color w:val="auto"/>
          <w:sz w:val="26"/>
          <w:szCs w:val="26"/>
          <w:rPrChange w:id="4913" w:author="MinhHieu" w:date="2024-12-20T09:53:00Z">
            <w:rPr>
              <w:i/>
              <w:iCs/>
            </w:rPr>
          </w:rPrChange>
        </w:rPr>
        <w:fldChar w:fldCharType="separate"/>
      </w:r>
      <w:ins w:id="4914" w:author="MinhHieu" w:date="2024-12-20T11:39:00Z">
        <w:r w:rsidR="00743906">
          <w:rPr>
            <w:noProof/>
            <w:color w:val="auto"/>
            <w:sz w:val="26"/>
            <w:szCs w:val="26"/>
          </w:rPr>
          <w:t>1</w:t>
        </w:r>
      </w:ins>
      <w:ins w:id="4915" w:author="MinhHieu" w:date="2024-12-20T09:52:00Z">
        <w:r w:rsidRPr="006869FF">
          <w:rPr>
            <w:color w:val="auto"/>
            <w:sz w:val="26"/>
            <w:szCs w:val="26"/>
            <w:rPrChange w:id="4916" w:author="MinhHieu" w:date="2024-12-20T09:53:00Z">
              <w:rPr>
                <w:i/>
                <w:iCs/>
              </w:rPr>
            </w:rPrChange>
          </w:rPr>
          <w:fldChar w:fldCharType="end"/>
        </w:r>
        <w:r w:rsidRPr="006869FF">
          <w:rPr>
            <w:color w:val="auto"/>
            <w:sz w:val="26"/>
            <w:szCs w:val="26"/>
            <w:lang w:val="vi-VN"/>
            <w:rPrChange w:id="4917" w:author="MinhHieu" w:date="2024-12-20T09:53:00Z">
              <w:rPr>
                <w:i/>
                <w:iCs/>
                <w:lang w:val="vi-VN"/>
              </w:rPr>
            </w:rPrChange>
          </w:rPr>
          <w:t xml:space="preserve"> </w:t>
        </w:r>
        <w:r w:rsidRPr="006869FF">
          <w:rPr>
            <w:color w:val="auto"/>
            <w:sz w:val="26"/>
            <w:szCs w:val="26"/>
            <w:rPrChange w:id="4918" w:author="MinhHieu" w:date="2024-12-20T09:53:00Z">
              <w:rPr>
                <w:iCs/>
              </w:rPr>
            </w:rPrChange>
          </w:rPr>
          <w:t>Biểu đồ usecase tổng quát</w:t>
        </w:r>
      </w:ins>
      <w:bookmarkEnd w:id="4906"/>
      <w:bookmarkEnd w:id="4907"/>
      <w:bookmarkEnd w:id="4908"/>
    </w:p>
    <w:p w14:paraId="4C485549" w14:textId="77777777" w:rsidR="00A27D53" w:rsidRPr="006869FF" w:rsidDel="006869FF" w:rsidRDefault="00D33BC1">
      <w:pPr>
        <w:spacing w:before="167"/>
        <w:ind w:left="597" w:right="803" w:firstLine="0"/>
        <w:jc w:val="center"/>
        <w:rPr>
          <w:del w:id="4919" w:author="MinhHieu" w:date="2024-12-20T09:52:00Z"/>
          <w:i/>
          <w:lang w:val="vi-VN"/>
          <w:rPrChange w:id="4920" w:author="MinhHieu" w:date="2024-12-20T09:52:00Z">
            <w:rPr>
              <w:del w:id="4921" w:author="MinhHieu" w:date="2024-12-20T09:52:00Z"/>
              <w:i/>
            </w:rPr>
          </w:rPrChange>
        </w:rPr>
      </w:pPr>
      <w:bookmarkStart w:id="4922" w:name="_heading=h.25b2l0r" w:colFirst="0" w:colLast="0"/>
      <w:bookmarkEnd w:id="4922"/>
      <w:del w:id="4923" w:author="MinhHieu" w:date="2024-12-20T09:52:00Z">
        <w:r w:rsidDel="006869FF">
          <w:rPr>
            <w:i/>
          </w:rPr>
          <w:delText>Hình 2.1 Biểu đồ usecase tổng quát</w:delText>
        </w:r>
        <w:bookmarkStart w:id="4924" w:name="_Toc185587582"/>
        <w:bookmarkStart w:id="4925" w:name="_Toc185588628"/>
        <w:bookmarkStart w:id="4926" w:name="_Toc185597703"/>
        <w:bookmarkStart w:id="4927" w:name="_Toc185597884"/>
        <w:bookmarkStart w:id="4928" w:name="_Toc185598062"/>
        <w:bookmarkStart w:id="4929" w:name="_Toc185598239"/>
        <w:bookmarkEnd w:id="4924"/>
        <w:bookmarkEnd w:id="4925"/>
        <w:bookmarkEnd w:id="4926"/>
        <w:bookmarkEnd w:id="4927"/>
        <w:bookmarkEnd w:id="4928"/>
        <w:bookmarkEnd w:id="4929"/>
      </w:del>
    </w:p>
    <w:p w14:paraId="0DFC9C87" w14:textId="77777777" w:rsidR="00A27D53" w:rsidRDefault="00D33BC1">
      <w:pPr>
        <w:pStyle w:val="Heading2"/>
        <w:numPr>
          <w:ilvl w:val="2"/>
          <w:numId w:val="39"/>
        </w:numPr>
        <w:tabs>
          <w:tab w:val="left" w:pos="-574"/>
        </w:tabs>
        <w:spacing w:before="281"/>
      </w:pPr>
      <w:bookmarkStart w:id="4930" w:name="bookmark=id.kgcv8k" w:colFirst="0" w:colLast="0"/>
      <w:bookmarkStart w:id="4931" w:name="_Toc185578162"/>
      <w:bookmarkStart w:id="4932" w:name="_Toc185579185"/>
      <w:bookmarkStart w:id="4933" w:name="_Toc185579289"/>
      <w:bookmarkStart w:id="4934" w:name="_Toc185587583"/>
      <w:bookmarkStart w:id="4935" w:name="_Toc185588629"/>
      <w:bookmarkStart w:id="4936" w:name="_Toc185597704"/>
      <w:bookmarkStart w:id="4937" w:name="_Toc185597885"/>
      <w:bookmarkStart w:id="4938" w:name="_Toc185598063"/>
      <w:bookmarkStart w:id="4939" w:name="_Toc185598240"/>
      <w:bookmarkEnd w:id="4930"/>
      <w:r>
        <w:t>Biểu đồ usecase chi tiết cho từng chức năng</w:t>
      </w:r>
      <w:bookmarkEnd w:id="4931"/>
      <w:bookmarkEnd w:id="4932"/>
      <w:bookmarkEnd w:id="4933"/>
      <w:bookmarkEnd w:id="4934"/>
      <w:bookmarkEnd w:id="4935"/>
      <w:bookmarkEnd w:id="4936"/>
      <w:bookmarkEnd w:id="4937"/>
      <w:bookmarkEnd w:id="4938"/>
      <w:bookmarkEnd w:id="4939"/>
    </w:p>
    <w:p w14:paraId="2F0D93B4" w14:textId="77777777" w:rsidR="00A27D53" w:rsidRDefault="00D33BC1">
      <w:pPr>
        <w:pStyle w:val="Heading2"/>
        <w:numPr>
          <w:ilvl w:val="0"/>
          <w:numId w:val="38"/>
        </w:numPr>
        <w:tabs>
          <w:tab w:val="left" w:pos="265"/>
        </w:tabs>
        <w:spacing w:before="79" w:line="240" w:lineRule="auto"/>
        <w:ind w:left="850" w:right="0" w:firstLine="150"/>
      </w:pPr>
      <w:bookmarkStart w:id="4940" w:name="_Toc185578163"/>
      <w:bookmarkStart w:id="4941" w:name="_Toc185579186"/>
      <w:bookmarkStart w:id="4942" w:name="_Toc185579290"/>
      <w:bookmarkStart w:id="4943" w:name="_Toc185587584"/>
      <w:bookmarkStart w:id="4944" w:name="_Toc185588630"/>
      <w:bookmarkStart w:id="4945" w:name="_Toc185597705"/>
      <w:bookmarkStart w:id="4946" w:name="_Toc185597886"/>
      <w:bookmarkStart w:id="4947" w:name="_Toc185598064"/>
      <w:bookmarkStart w:id="4948" w:name="_Toc185598241"/>
      <w:r>
        <w:t>Usecase đăng ký tài khoản</w:t>
      </w:r>
      <w:bookmarkEnd w:id="4940"/>
      <w:bookmarkEnd w:id="4941"/>
      <w:bookmarkEnd w:id="4942"/>
      <w:bookmarkEnd w:id="4943"/>
      <w:bookmarkEnd w:id="4944"/>
      <w:bookmarkEnd w:id="4945"/>
      <w:bookmarkEnd w:id="4946"/>
      <w:bookmarkEnd w:id="4947"/>
      <w:bookmarkEnd w:id="4948"/>
    </w:p>
    <w:p w14:paraId="3F4F0F7F" w14:textId="77777777" w:rsidR="006869FF" w:rsidRPr="006869FF" w:rsidRDefault="00D33BC1">
      <w:pPr>
        <w:keepNext/>
        <w:ind w:left="566" w:firstLine="0"/>
        <w:jc w:val="center"/>
        <w:rPr>
          <w:ins w:id="4949" w:author="MinhHieu" w:date="2024-12-20T09:53:00Z"/>
          <w:color w:val="auto"/>
          <w:rPrChange w:id="4950" w:author="MinhHieu" w:date="2024-12-20T09:53:00Z">
            <w:rPr>
              <w:ins w:id="4951" w:author="MinhHieu" w:date="2024-12-20T09:53:00Z"/>
            </w:rPr>
          </w:rPrChange>
        </w:rPr>
        <w:pPrChange w:id="4952" w:author="MinhHieu" w:date="2024-12-20T09:53:00Z">
          <w:pPr>
            <w:ind w:left="566" w:firstLine="0"/>
            <w:jc w:val="center"/>
          </w:pPr>
        </w:pPrChange>
      </w:pPr>
      <w:r w:rsidRPr="006869FF">
        <w:rPr>
          <w:noProof/>
          <w:color w:val="auto"/>
          <w:rPrChange w:id="4953" w:author="MinhHieu" w:date="2024-12-20T09:53:00Z">
            <w:rPr>
              <w:noProof/>
              <w:sz w:val="24"/>
              <w:szCs w:val="24"/>
            </w:rPr>
          </w:rPrChange>
        </w:rPr>
        <w:lastRenderedPageBreak/>
        <w:drawing>
          <wp:inline distT="114300" distB="114300" distL="114300" distR="114300" wp14:anchorId="738FB086" wp14:editId="6A73E7A8">
            <wp:extent cx="5049838" cy="1177158"/>
            <wp:effectExtent l="0" t="0" r="0" b="0"/>
            <wp:docPr id="202506024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8"/>
                    <a:srcRect/>
                    <a:stretch>
                      <a:fillRect/>
                    </a:stretch>
                  </pic:blipFill>
                  <pic:spPr>
                    <a:xfrm>
                      <a:off x="0" y="0"/>
                      <a:ext cx="5049838" cy="1177158"/>
                    </a:xfrm>
                    <a:prstGeom prst="rect">
                      <a:avLst/>
                    </a:prstGeom>
                    <a:ln/>
                  </pic:spPr>
                </pic:pic>
              </a:graphicData>
            </a:graphic>
          </wp:inline>
        </w:drawing>
      </w:r>
    </w:p>
    <w:p w14:paraId="36E81DC2" w14:textId="0285B270" w:rsidR="00A27D53" w:rsidRPr="006869FF" w:rsidRDefault="006869FF">
      <w:pPr>
        <w:pStyle w:val="Caption"/>
        <w:jc w:val="center"/>
        <w:rPr>
          <w:color w:val="auto"/>
          <w:sz w:val="26"/>
          <w:szCs w:val="26"/>
          <w:rPrChange w:id="4954" w:author="MinhHieu" w:date="2024-12-20T09:53:00Z">
            <w:rPr>
              <w:sz w:val="24"/>
              <w:szCs w:val="24"/>
            </w:rPr>
          </w:rPrChange>
        </w:rPr>
        <w:pPrChange w:id="4955" w:author="MinhHieu" w:date="2024-12-20T09:53:00Z">
          <w:pPr>
            <w:ind w:left="566" w:firstLine="0"/>
            <w:jc w:val="center"/>
          </w:pPr>
        </w:pPrChange>
      </w:pPr>
      <w:bookmarkStart w:id="4956" w:name="_Toc185581384"/>
      <w:bookmarkStart w:id="4957" w:name="_Toc185587446"/>
      <w:bookmarkStart w:id="4958" w:name="_Toc185597626"/>
      <w:ins w:id="4959" w:author="MinhHieu" w:date="2024-12-20T09:53:00Z">
        <w:r w:rsidRPr="006869FF">
          <w:rPr>
            <w:color w:val="auto"/>
            <w:sz w:val="26"/>
            <w:szCs w:val="26"/>
            <w:rPrChange w:id="4960" w:author="MinhHieu" w:date="2024-12-20T09:53:00Z">
              <w:rPr>
                <w:i/>
                <w:iCs/>
              </w:rPr>
            </w:rPrChange>
          </w:rPr>
          <w:t>Hình 2.</w:t>
        </w:r>
        <w:r w:rsidRPr="006869FF">
          <w:rPr>
            <w:color w:val="auto"/>
            <w:sz w:val="26"/>
            <w:szCs w:val="26"/>
            <w:rPrChange w:id="4961" w:author="MinhHieu" w:date="2024-12-20T09:53:00Z">
              <w:rPr>
                <w:i/>
                <w:iCs/>
              </w:rPr>
            </w:rPrChange>
          </w:rPr>
          <w:fldChar w:fldCharType="begin"/>
        </w:r>
        <w:r w:rsidRPr="006869FF">
          <w:rPr>
            <w:color w:val="auto"/>
            <w:sz w:val="26"/>
            <w:szCs w:val="26"/>
            <w:rPrChange w:id="4962" w:author="MinhHieu" w:date="2024-12-20T09:53:00Z">
              <w:rPr>
                <w:i/>
                <w:iCs/>
              </w:rPr>
            </w:rPrChange>
          </w:rPr>
          <w:instrText xml:space="preserve"> SEQ Hình_2. \* ARABIC </w:instrText>
        </w:r>
      </w:ins>
      <w:r w:rsidRPr="006869FF">
        <w:rPr>
          <w:color w:val="auto"/>
          <w:sz w:val="26"/>
          <w:szCs w:val="26"/>
          <w:rPrChange w:id="4963" w:author="MinhHieu" w:date="2024-12-20T09:53:00Z">
            <w:rPr>
              <w:i/>
              <w:iCs/>
            </w:rPr>
          </w:rPrChange>
        </w:rPr>
        <w:fldChar w:fldCharType="separate"/>
      </w:r>
      <w:ins w:id="4964" w:author="MinhHieu" w:date="2024-12-20T11:39:00Z">
        <w:r w:rsidR="00743906">
          <w:rPr>
            <w:noProof/>
            <w:color w:val="auto"/>
            <w:sz w:val="26"/>
            <w:szCs w:val="26"/>
          </w:rPr>
          <w:t>2</w:t>
        </w:r>
      </w:ins>
      <w:ins w:id="4965" w:author="MinhHieu" w:date="2024-12-20T09:53:00Z">
        <w:r w:rsidRPr="006869FF">
          <w:rPr>
            <w:color w:val="auto"/>
            <w:sz w:val="26"/>
            <w:szCs w:val="26"/>
            <w:rPrChange w:id="4966" w:author="MinhHieu" w:date="2024-12-20T09:53:00Z">
              <w:rPr>
                <w:i/>
                <w:iCs/>
              </w:rPr>
            </w:rPrChange>
          </w:rPr>
          <w:fldChar w:fldCharType="end"/>
        </w:r>
        <w:r w:rsidRPr="006869FF">
          <w:rPr>
            <w:color w:val="auto"/>
            <w:sz w:val="26"/>
            <w:szCs w:val="26"/>
            <w:rPrChange w:id="4967" w:author="MinhHieu" w:date="2024-12-20T09:53:00Z">
              <w:rPr>
                <w:i/>
                <w:iCs/>
              </w:rPr>
            </w:rPrChange>
          </w:rPr>
          <w:t xml:space="preserve"> </w:t>
        </w:r>
        <w:r w:rsidRPr="006869FF">
          <w:rPr>
            <w:color w:val="auto"/>
            <w:sz w:val="26"/>
            <w:szCs w:val="26"/>
            <w:rPrChange w:id="4968" w:author="MinhHieu" w:date="2024-12-20T09:53:00Z">
              <w:rPr>
                <w:iCs/>
              </w:rPr>
            </w:rPrChange>
          </w:rPr>
          <w:t>Biểu đồ usecase đăng ký tài khoản</w:t>
        </w:r>
      </w:ins>
      <w:bookmarkEnd w:id="4956"/>
      <w:bookmarkEnd w:id="4957"/>
      <w:bookmarkEnd w:id="4958"/>
    </w:p>
    <w:p w14:paraId="01CA6C41" w14:textId="1C5D77B6" w:rsidR="00A27D53" w:rsidRPr="006869FF" w:rsidRDefault="00D33BC1">
      <w:pPr>
        <w:ind w:left="709" w:firstLine="0"/>
        <w:jc w:val="center"/>
        <w:rPr>
          <w:i/>
          <w:lang w:val="vi-VN"/>
          <w:rPrChange w:id="4969" w:author="MinhHieu" w:date="2024-12-20T09:53:00Z">
            <w:rPr>
              <w:i/>
            </w:rPr>
          </w:rPrChange>
        </w:rPr>
        <w:sectPr w:rsidR="00A27D53" w:rsidRPr="006869FF">
          <w:headerReference w:type="default" r:id="rId49"/>
          <w:pgSz w:w="11910" w:h="16840"/>
          <w:pgMar w:top="1500" w:right="800" w:bottom="1340" w:left="1580" w:header="732" w:footer="1153" w:gutter="0"/>
          <w:cols w:space="720"/>
        </w:sectPr>
      </w:pPr>
      <w:del w:id="4970" w:author="MinhHieu" w:date="2024-12-20T09:53:00Z">
        <w:r w:rsidDel="006869FF">
          <w:rPr>
            <w:i/>
          </w:rPr>
          <w:delText>Hình 2.2 Biểu đồ usecase đăng ký tài khoản</w:delText>
        </w:r>
      </w:del>
    </w:p>
    <w:p w14:paraId="4DA7A5BF" w14:textId="77777777" w:rsidR="00A27D53" w:rsidRDefault="00D33BC1">
      <w:pPr>
        <w:pStyle w:val="Heading2"/>
        <w:numPr>
          <w:ilvl w:val="0"/>
          <w:numId w:val="38"/>
        </w:numPr>
        <w:tabs>
          <w:tab w:val="left" w:pos="547"/>
        </w:tabs>
        <w:rPr>
          <w:color w:val="000000"/>
        </w:rPr>
      </w:pPr>
      <w:bookmarkStart w:id="4971" w:name="_Toc185578164"/>
      <w:bookmarkStart w:id="4972" w:name="_Toc185579187"/>
      <w:bookmarkStart w:id="4973" w:name="_Toc185579291"/>
      <w:bookmarkStart w:id="4974" w:name="_Toc185587585"/>
      <w:bookmarkStart w:id="4975" w:name="_Toc185588631"/>
      <w:bookmarkStart w:id="4976" w:name="_Toc185597706"/>
      <w:bookmarkStart w:id="4977" w:name="_Toc185597887"/>
      <w:bookmarkStart w:id="4978" w:name="_Toc185598065"/>
      <w:bookmarkStart w:id="4979" w:name="_Toc185598242"/>
      <w:r>
        <w:lastRenderedPageBreak/>
        <w:t>Usecase đăng nhập:</w:t>
      </w:r>
      <w:bookmarkEnd w:id="4971"/>
      <w:bookmarkEnd w:id="4972"/>
      <w:bookmarkEnd w:id="4973"/>
      <w:bookmarkEnd w:id="4974"/>
      <w:bookmarkEnd w:id="4975"/>
      <w:bookmarkEnd w:id="4976"/>
      <w:bookmarkEnd w:id="4977"/>
      <w:bookmarkEnd w:id="4978"/>
      <w:bookmarkEnd w:id="4979"/>
    </w:p>
    <w:p w14:paraId="3E552ED7" w14:textId="77777777" w:rsidR="006869FF" w:rsidRDefault="00D33BC1">
      <w:pPr>
        <w:keepNext/>
        <w:tabs>
          <w:tab w:val="left" w:pos="547"/>
        </w:tabs>
        <w:ind w:left="548" w:firstLine="0"/>
        <w:rPr>
          <w:ins w:id="4980" w:author="MinhHieu" w:date="2024-12-20T09:53:00Z"/>
        </w:rPr>
        <w:pPrChange w:id="4981" w:author="MinhHieu" w:date="2024-12-20T09:53:00Z">
          <w:pPr>
            <w:tabs>
              <w:tab w:val="left" w:pos="547"/>
            </w:tabs>
            <w:ind w:left="548" w:firstLine="0"/>
          </w:pPr>
        </w:pPrChange>
      </w:pPr>
      <w:r>
        <w:rPr>
          <w:noProof/>
        </w:rPr>
        <w:drawing>
          <wp:inline distT="114300" distB="114300" distL="114300" distR="114300" wp14:anchorId="7B8B1648" wp14:editId="21E2CAD5">
            <wp:extent cx="5354638" cy="1880448"/>
            <wp:effectExtent l="0" t="0" r="0" b="0"/>
            <wp:docPr id="202506025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0"/>
                    <a:srcRect/>
                    <a:stretch>
                      <a:fillRect/>
                    </a:stretch>
                  </pic:blipFill>
                  <pic:spPr>
                    <a:xfrm>
                      <a:off x="0" y="0"/>
                      <a:ext cx="5354638" cy="1880448"/>
                    </a:xfrm>
                    <a:prstGeom prst="rect">
                      <a:avLst/>
                    </a:prstGeom>
                    <a:ln/>
                  </pic:spPr>
                </pic:pic>
              </a:graphicData>
            </a:graphic>
          </wp:inline>
        </w:drawing>
      </w:r>
    </w:p>
    <w:p w14:paraId="338E69B4" w14:textId="403809FB" w:rsidR="00A27D53" w:rsidRPr="006869FF" w:rsidRDefault="006869FF">
      <w:pPr>
        <w:ind w:left="709" w:firstLine="0"/>
        <w:jc w:val="center"/>
        <w:rPr>
          <w:i/>
          <w:iCs/>
          <w:lang w:val="vi-VN"/>
          <w:rPrChange w:id="4982" w:author="MinhHieu" w:date="2024-12-20T09:54:00Z">
            <w:rPr/>
          </w:rPrChange>
        </w:rPr>
        <w:pPrChange w:id="4983" w:author="MinhHieu" w:date="2024-12-20T09:53:00Z">
          <w:pPr>
            <w:tabs>
              <w:tab w:val="left" w:pos="547"/>
            </w:tabs>
            <w:ind w:left="548" w:firstLine="0"/>
          </w:pPr>
        </w:pPrChange>
      </w:pPr>
      <w:bookmarkStart w:id="4984" w:name="_Toc185581385"/>
      <w:bookmarkStart w:id="4985" w:name="_Toc185587447"/>
      <w:bookmarkStart w:id="4986" w:name="_Toc185597627"/>
      <w:ins w:id="4987" w:author="MinhHieu" w:date="2024-12-20T09:53:00Z">
        <w:r w:rsidRPr="006869FF">
          <w:rPr>
            <w:i/>
            <w:iCs/>
            <w:rPrChange w:id="4988" w:author="MinhHieu" w:date="2024-12-20T09:54:00Z">
              <w:rPr/>
            </w:rPrChange>
          </w:rPr>
          <w:t>Hình 2.</w:t>
        </w:r>
        <w:r w:rsidRPr="006869FF">
          <w:rPr>
            <w:i/>
            <w:iCs/>
            <w:rPrChange w:id="4989" w:author="MinhHieu" w:date="2024-12-20T09:54:00Z">
              <w:rPr/>
            </w:rPrChange>
          </w:rPr>
          <w:fldChar w:fldCharType="begin"/>
        </w:r>
        <w:r w:rsidRPr="006869FF">
          <w:rPr>
            <w:i/>
            <w:iCs/>
            <w:rPrChange w:id="4990" w:author="MinhHieu" w:date="2024-12-20T09:54:00Z">
              <w:rPr/>
            </w:rPrChange>
          </w:rPr>
          <w:instrText xml:space="preserve"> SEQ Hình_2. \* ARABIC </w:instrText>
        </w:r>
      </w:ins>
      <w:r w:rsidRPr="006869FF">
        <w:rPr>
          <w:i/>
          <w:iCs/>
          <w:rPrChange w:id="4991" w:author="MinhHieu" w:date="2024-12-20T09:54:00Z">
            <w:rPr/>
          </w:rPrChange>
        </w:rPr>
        <w:fldChar w:fldCharType="separate"/>
      </w:r>
      <w:ins w:id="4992" w:author="MinhHieu" w:date="2024-12-20T11:39:00Z">
        <w:r w:rsidR="00743906">
          <w:rPr>
            <w:i/>
            <w:iCs/>
            <w:noProof/>
          </w:rPr>
          <w:t>3</w:t>
        </w:r>
      </w:ins>
      <w:ins w:id="4993" w:author="MinhHieu" w:date="2024-12-20T09:53:00Z">
        <w:r w:rsidRPr="006869FF">
          <w:rPr>
            <w:i/>
            <w:iCs/>
            <w:rPrChange w:id="4994" w:author="MinhHieu" w:date="2024-12-20T09:54:00Z">
              <w:rPr/>
            </w:rPrChange>
          </w:rPr>
          <w:fldChar w:fldCharType="end"/>
        </w:r>
        <w:r w:rsidRPr="006869FF">
          <w:rPr>
            <w:i/>
            <w:iCs/>
            <w:lang w:val="vi-VN"/>
            <w:rPrChange w:id="4995" w:author="MinhHieu" w:date="2024-12-20T09:54:00Z">
              <w:rPr>
                <w:lang w:val="vi-VN"/>
              </w:rPr>
            </w:rPrChange>
          </w:rPr>
          <w:t xml:space="preserve"> </w:t>
        </w:r>
        <w:r w:rsidRPr="006869FF">
          <w:rPr>
            <w:i/>
            <w:iCs/>
          </w:rPr>
          <w:t>Biểu đồ usecase đăng nhập</w:t>
        </w:r>
      </w:ins>
      <w:bookmarkEnd w:id="4984"/>
      <w:bookmarkEnd w:id="4985"/>
      <w:bookmarkEnd w:id="4986"/>
    </w:p>
    <w:p w14:paraId="7979FCA6" w14:textId="77777777" w:rsidR="00A27D53" w:rsidRDefault="00D33BC1">
      <w:pPr>
        <w:ind w:left="709" w:firstLine="0"/>
        <w:jc w:val="center"/>
      </w:pPr>
      <w:del w:id="4996" w:author="MinhHieu" w:date="2024-12-20T09:53:00Z">
        <w:r w:rsidDel="006869FF">
          <w:rPr>
            <w:i/>
          </w:rPr>
          <w:delText>Hình 2.3 Biểu đồ usecase đăng nhập</w:delText>
        </w:r>
      </w:del>
    </w:p>
    <w:p w14:paraId="57DE5979" w14:textId="77777777" w:rsidR="00A27D53" w:rsidRDefault="00A27D53">
      <w:pPr>
        <w:pBdr>
          <w:top w:val="nil"/>
          <w:left w:val="nil"/>
          <w:bottom w:val="nil"/>
          <w:right w:val="nil"/>
          <w:between w:val="nil"/>
        </w:pBdr>
        <w:spacing w:before="50" w:line="240" w:lineRule="auto"/>
        <w:ind w:left="0" w:right="0" w:firstLine="0"/>
        <w:rPr>
          <w:i/>
          <w:color w:val="000000"/>
        </w:rPr>
      </w:pPr>
    </w:p>
    <w:p w14:paraId="081B69D3" w14:textId="77777777" w:rsidR="00A27D53" w:rsidRDefault="00D33BC1">
      <w:pPr>
        <w:pStyle w:val="Heading2"/>
        <w:numPr>
          <w:ilvl w:val="0"/>
          <w:numId w:val="38"/>
        </w:numPr>
        <w:tabs>
          <w:tab w:val="left" w:pos="547"/>
        </w:tabs>
        <w:ind w:left="547" w:hanging="423"/>
      </w:pPr>
      <w:bookmarkStart w:id="4997" w:name="_Toc185578165"/>
      <w:bookmarkStart w:id="4998" w:name="_Toc185579188"/>
      <w:bookmarkStart w:id="4999" w:name="_Toc185579292"/>
      <w:bookmarkStart w:id="5000" w:name="_Toc185587586"/>
      <w:bookmarkStart w:id="5001" w:name="_Toc185588632"/>
      <w:bookmarkStart w:id="5002" w:name="_Toc185597707"/>
      <w:bookmarkStart w:id="5003" w:name="_Toc185597888"/>
      <w:bookmarkStart w:id="5004" w:name="_Toc185598066"/>
      <w:bookmarkStart w:id="5005" w:name="_Toc185598243"/>
      <w:r>
        <w:t>Usecase thêm sản phẩm:</w:t>
      </w:r>
      <w:bookmarkEnd w:id="4997"/>
      <w:bookmarkEnd w:id="4998"/>
      <w:bookmarkEnd w:id="4999"/>
      <w:bookmarkEnd w:id="5000"/>
      <w:bookmarkEnd w:id="5001"/>
      <w:bookmarkEnd w:id="5002"/>
      <w:bookmarkEnd w:id="5003"/>
      <w:bookmarkEnd w:id="5004"/>
      <w:bookmarkEnd w:id="5005"/>
    </w:p>
    <w:p w14:paraId="02C61FE8" w14:textId="77777777" w:rsidR="006869FF" w:rsidRDefault="00D33BC1">
      <w:pPr>
        <w:keepNext/>
        <w:pBdr>
          <w:top w:val="nil"/>
          <w:left w:val="nil"/>
          <w:bottom w:val="nil"/>
          <w:right w:val="nil"/>
          <w:between w:val="nil"/>
        </w:pBdr>
        <w:spacing w:before="9" w:line="240" w:lineRule="auto"/>
        <w:ind w:left="566" w:right="0" w:firstLine="0"/>
        <w:rPr>
          <w:ins w:id="5006" w:author="MinhHieu" w:date="2024-12-20T09:54:00Z"/>
        </w:rPr>
        <w:pPrChange w:id="5007" w:author="MinhHieu" w:date="2024-12-20T09:54:00Z">
          <w:pPr>
            <w:pBdr>
              <w:top w:val="nil"/>
              <w:left w:val="nil"/>
              <w:bottom w:val="nil"/>
              <w:right w:val="nil"/>
              <w:between w:val="nil"/>
            </w:pBdr>
            <w:spacing w:before="9" w:line="240" w:lineRule="auto"/>
            <w:ind w:left="566" w:right="0" w:firstLine="0"/>
          </w:pPr>
        </w:pPrChange>
      </w:pPr>
      <w:r>
        <w:rPr>
          <w:noProof/>
          <w:color w:val="000000"/>
          <w:sz w:val="24"/>
          <w:szCs w:val="24"/>
        </w:rPr>
        <w:drawing>
          <wp:inline distT="114300" distB="114300" distL="114300" distR="114300" wp14:anchorId="148C1ED4" wp14:editId="5E876F80">
            <wp:extent cx="5722046" cy="3388172"/>
            <wp:effectExtent l="0" t="0" r="0" b="0"/>
            <wp:docPr id="202506024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a:stretch>
                      <a:fillRect/>
                    </a:stretch>
                  </pic:blipFill>
                  <pic:spPr>
                    <a:xfrm>
                      <a:off x="0" y="0"/>
                      <a:ext cx="5722046" cy="3388172"/>
                    </a:xfrm>
                    <a:prstGeom prst="rect">
                      <a:avLst/>
                    </a:prstGeom>
                    <a:ln/>
                  </pic:spPr>
                </pic:pic>
              </a:graphicData>
            </a:graphic>
          </wp:inline>
        </w:drawing>
      </w:r>
    </w:p>
    <w:p w14:paraId="1EB78897" w14:textId="0D8C1506" w:rsidR="00A27D53" w:rsidRPr="006869FF" w:rsidRDefault="006869FF">
      <w:pPr>
        <w:pStyle w:val="Caption"/>
        <w:jc w:val="center"/>
        <w:rPr>
          <w:b/>
          <w:color w:val="auto"/>
          <w:sz w:val="26"/>
          <w:szCs w:val="26"/>
          <w:lang w:val="vi-VN"/>
          <w:rPrChange w:id="5008" w:author="MinhHieu" w:date="2024-12-20T09:54:00Z">
            <w:rPr>
              <w:b/>
              <w:color w:val="000000"/>
              <w:sz w:val="10"/>
              <w:szCs w:val="10"/>
            </w:rPr>
          </w:rPrChange>
        </w:rPr>
        <w:pPrChange w:id="5009" w:author="MinhHieu" w:date="2024-12-20T09:54:00Z">
          <w:pPr>
            <w:pBdr>
              <w:top w:val="nil"/>
              <w:left w:val="nil"/>
              <w:bottom w:val="nil"/>
              <w:right w:val="nil"/>
              <w:between w:val="nil"/>
            </w:pBdr>
            <w:spacing w:before="9" w:line="240" w:lineRule="auto"/>
            <w:ind w:left="566" w:right="0" w:firstLine="0"/>
          </w:pPr>
        </w:pPrChange>
      </w:pPr>
      <w:bookmarkStart w:id="5010" w:name="_Toc185581386"/>
      <w:bookmarkStart w:id="5011" w:name="_Toc185587448"/>
      <w:bookmarkStart w:id="5012" w:name="_Toc185597628"/>
      <w:ins w:id="5013" w:author="MinhHieu" w:date="2024-12-20T09:54:00Z">
        <w:r w:rsidRPr="006869FF">
          <w:rPr>
            <w:color w:val="auto"/>
            <w:sz w:val="26"/>
            <w:szCs w:val="26"/>
            <w:rPrChange w:id="5014" w:author="MinhHieu" w:date="2024-12-20T09:54:00Z">
              <w:rPr>
                <w:i/>
                <w:iCs/>
              </w:rPr>
            </w:rPrChange>
          </w:rPr>
          <w:t>Hình 2.</w:t>
        </w:r>
        <w:r w:rsidRPr="006869FF">
          <w:rPr>
            <w:color w:val="auto"/>
            <w:sz w:val="26"/>
            <w:szCs w:val="26"/>
            <w:rPrChange w:id="5015" w:author="MinhHieu" w:date="2024-12-20T09:54:00Z">
              <w:rPr>
                <w:i/>
                <w:iCs/>
              </w:rPr>
            </w:rPrChange>
          </w:rPr>
          <w:fldChar w:fldCharType="begin"/>
        </w:r>
        <w:r w:rsidRPr="006869FF">
          <w:rPr>
            <w:color w:val="auto"/>
            <w:sz w:val="26"/>
            <w:szCs w:val="26"/>
            <w:rPrChange w:id="5016" w:author="MinhHieu" w:date="2024-12-20T09:54:00Z">
              <w:rPr>
                <w:i/>
                <w:iCs/>
              </w:rPr>
            </w:rPrChange>
          </w:rPr>
          <w:instrText xml:space="preserve"> SEQ Hình_2. \* ARABIC </w:instrText>
        </w:r>
      </w:ins>
      <w:r w:rsidRPr="006869FF">
        <w:rPr>
          <w:color w:val="auto"/>
          <w:sz w:val="26"/>
          <w:szCs w:val="26"/>
          <w:rPrChange w:id="5017" w:author="MinhHieu" w:date="2024-12-20T09:54:00Z">
            <w:rPr>
              <w:i/>
              <w:iCs/>
            </w:rPr>
          </w:rPrChange>
        </w:rPr>
        <w:fldChar w:fldCharType="separate"/>
      </w:r>
      <w:ins w:id="5018" w:author="MinhHieu" w:date="2024-12-20T11:39:00Z">
        <w:r w:rsidR="00743906">
          <w:rPr>
            <w:noProof/>
            <w:color w:val="auto"/>
            <w:sz w:val="26"/>
            <w:szCs w:val="26"/>
          </w:rPr>
          <w:t>4</w:t>
        </w:r>
      </w:ins>
      <w:ins w:id="5019" w:author="MinhHieu" w:date="2024-12-20T09:54:00Z">
        <w:r w:rsidRPr="006869FF">
          <w:rPr>
            <w:color w:val="auto"/>
            <w:sz w:val="26"/>
            <w:szCs w:val="26"/>
            <w:rPrChange w:id="5020" w:author="MinhHieu" w:date="2024-12-20T09:54:00Z">
              <w:rPr>
                <w:i/>
                <w:iCs/>
              </w:rPr>
            </w:rPrChange>
          </w:rPr>
          <w:fldChar w:fldCharType="end"/>
        </w:r>
        <w:r w:rsidRPr="006869FF">
          <w:rPr>
            <w:color w:val="auto"/>
            <w:sz w:val="26"/>
            <w:szCs w:val="26"/>
            <w:lang w:val="vi-VN"/>
            <w:rPrChange w:id="5021" w:author="MinhHieu" w:date="2024-12-20T09:54:00Z">
              <w:rPr>
                <w:i/>
                <w:iCs/>
                <w:lang w:val="vi-VN"/>
              </w:rPr>
            </w:rPrChange>
          </w:rPr>
          <w:t xml:space="preserve"> </w:t>
        </w:r>
        <w:r w:rsidRPr="006869FF">
          <w:rPr>
            <w:color w:val="auto"/>
            <w:sz w:val="26"/>
            <w:szCs w:val="26"/>
            <w:rPrChange w:id="5022" w:author="MinhHieu" w:date="2024-12-20T09:54:00Z">
              <w:rPr>
                <w:iCs/>
              </w:rPr>
            </w:rPrChange>
          </w:rPr>
          <w:t>Biểu đồ usecase thêm sản phẩm</w:t>
        </w:r>
      </w:ins>
      <w:bookmarkEnd w:id="5010"/>
      <w:bookmarkEnd w:id="5011"/>
      <w:bookmarkEnd w:id="5012"/>
    </w:p>
    <w:p w14:paraId="01FFC088" w14:textId="77777777" w:rsidR="00A27D53" w:rsidRPr="006869FF" w:rsidDel="006869FF" w:rsidRDefault="00D33BC1">
      <w:pPr>
        <w:spacing w:before="146"/>
        <w:ind w:left="96" w:firstLine="0"/>
        <w:rPr>
          <w:del w:id="5023" w:author="MinhHieu" w:date="2024-12-20T09:54:00Z"/>
          <w:i/>
          <w:lang w:val="vi-VN"/>
          <w:rPrChange w:id="5024" w:author="MinhHieu" w:date="2024-12-20T09:54:00Z">
            <w:rPr>
              <w:del w:id="5025" w:author="MinhHieu" w:date="2024-12-20T09:54:00Z"/>
              <w:i/>
            </w:rPr>
          </w:rPrChange>
        </w:rPr>
        <w:pPrChange w:id="5026" w:author="MinhHieu" w:date="2024-12-20T09:54:00Z">
          <w:pPr>
            <w:spacing w:before="146"/>
            <w:ind w:left="96" w:firstLine="0"/>
            <w:jc w:val="center"/>
          </w:pPr>
        </w:pPrChange>
      </w:pPr>
      <w:bookmarkStart w:id="5027" w:name="_heading=h.2iq8gzs" w:colFirst="0" w:colLast="0"/>
      <w:bookmarkEnd w:id="5027"/>
      <w:del w:id="5028" w:author="MinhHieu" w:date="2024-12-20T09:54:00Z">
        <w:r w:rsidDel="006869FF">
          <w:rPr>
            <w:i/>
          </w:rPr>
          <w:delText>Hình 2.4 Biểu đồ usecase thêm sản phẩm</w:delText>
        </w:r>
      </w:del>
    </w:p>
    <w:p w14:paraId="4B89D34F" w14:textId="77777777" w:rsidR="00A27D53" w:rsidRDefault="00A27D53">
      <w:pPr>
        <w:spacing w:before="146"/>
        <w:ind w:left="96" w:firstLine="0"/>
        <w:jc w:val="center"/>
        <w:rPr>
          <w:i/>
        </w:rPr>
      </w:pPr>
      <w:bookmarkStart w:id="5029" w:name="_heading=h.ak7ko8d5kn6g" w:colFirst="0" w:colLast="0"/>
      <w:bookmarkEnd w:id="5029"/>
    </w:p>
    <w:p w14:paraId="017C567F" w14:textId="77777777" w:rsidR="00A27D53" w:rsidRDefault="00A27D53">
      <w:pPr>
        <w:spacing w:before="146"/>
        <w:ind w:left="96" w:firstLine="0"/>
        <w:jc w:val="center"/>
        <w:rPr>
          <w:i/>
        </w:rPr>
      </w:pPr>
      <w:bookmarkStart w:id="5030" w:name="_heading=h.2v7osmao6r99" w:colFirst="0" w:colLast="0"/>
      <w:bookmarkEnd w:id="5030"/>
    </w:p>
    <w:p w14:paraId="1A0EF39F" w14:textId="77777777" w:rsidR="00A27D53" w:rsidRDefault="00A27D53">
      <w:pPr>
        <w:spacing w:before="146"/>
        <w:ind w:left="96" w:firstLine="0"/>
        <w:jc w:val="center"/>
        <w:rPr>
          <w:i/>
        </w:rPr>
      </w:pPr>
      <w:bookmarkStart w:id="5031" w:name="_heading=h.xvd6gc1pk1tb" w:colFirst="0" w:colLast="0"/>
      <w:bookmarkEnd w:id="5031"/>
    </w:p>
    <w:p w14:paraId="4AA4D80E" w14:textId="77777777" w:rsidR="00A27D53" w:rsidRDefault="00A27D53">
      <w:pPr>
        <w:spacing w:before="146"/>
        <w:ind w:left="96" w:firstLine="0"/>
        <w:jc w:val="center"/>
        <w:rPr>
          <w:i/>
        </w:rPr>
      </w:pPr>
      <w:bookmarkStart w:id="5032" w:name="_heading=h.9nllvhojn4ak" w:colFirst="0" w:colLast="0"/>
      <w:bookmarkEnd w:id="5032"/>
    </w:p>
    <w:p w14:paraId="31016665" w14:textId="77777777" w:rsidR="00A27D53" w:rsidRDefault="00A27D53">
      <w:pPr>
        <w:spacing w:before="146"/>
        <w:ind w:left="96" w:firstLine="0"/>
        <w:jc w:val="center"/>
        <w:rPr>
          <w:i/>
        </w:rPr>
      </w:pPr>
      <w:bookmarkStart w:id="5033" w:name="_heading=h.17lhvhik929s" w:colFirst="0" w:colLast="0"/>
      <w:bookmarkEnd w:id="5033"/>
    </w:p>
    <w:p w14:paraId="1DC1EFA2" w14:textId="77777777" w:rsidR="00A27D53" w:rsidRDefault="00A27D53">
      <w:pPr>
        <w:spacing w:before="146"/>
        <w:ind w:left="96" w:firstLine="0"/>
        <w:jc w:val="center"/>
        <w:rPr>
          <w:i/>
        </w:rPr>
      </w:pPr>
      <w:bookmarkStart w:id="5034" w:name="_heading=h.h51ygm4bpa61" w:colFirst="0" w:colLast="0"/>
      <w:bookmarkEnd w:id="5034"/>
    </w:p>
    <w:p w14:paraId="3412E382" w14:textId="77777777" w:rsidR="00A27D53" w:rsidRDefault="00A27D53">
      <w:pPr>
        <w:spacing w:before="146"/>
        <w:ind w:left="96" w:firstLine="0"/>
        <w:jc w:val="center"/>
        <w:rPr>
          <w:i/>
        </w:rPr>
      </w:pPr>
      <w:bookmarkStart w:id="5035" w:name="_heading=h.7na2roahnlwm" w:colFirst="0" w:colLast="0"/>
      <w:bookmarkEnd w:id="5035"/>
    </w:p>
    <w:p w14:paraId="53AEBAE8" w14:textId="77777777" w:rsidR="00A27D53" w:rsidRDefault="00D33BC1">
      <w:pPr>
        <w:pStyle w:val="Heading2"/>
        <w:numPr>
          <w:ilvl w:val="0"/>
          <w:numId w:val="38"/>
        </w:numPr>
        <w:tabs>
          <w:tab w:val="left" w:pos="547"/>
        </w:tabs>
        <w:ind w:left="547" w:hanging="423"/>
      </w:pPr>
      <w:bookmarkStart w:id="5036" w:name="_Toc185578166"/>
      <w:bookmarkStart w:id="5037" w:name="_Toc185579189"/>
      <w:bookmarkStart w:id="5038" w:name="_Toc185579293"/>
      <w:bookmarkStart w:id="5039" w:name="_Toc185587587"/>
      <w:bookmarkStart w:id="5040" w:name="_Toc185588633"/>
      <w:bookmarkStart w:id="5041" w:name="_Toc185597708"/>
      <w:bookmarkStart w:id="5042" w:name="_Toc185597889"/>
      <w:bookmarkStart w:id="5043" w:name="_Toc185598067"/>
      <w:bookmarkStart w:id="5044" w:name="_Toc185598244"/>
      <w:r>
        <w:t>Usecase quản lý danh sách sản phẩm:</w:t>
      </w:r>
      <w:bookmarkEnd w:id="5036"/>
      <w:bookmarkEnd w:id="5037"/>
      <w:bookmarkEnd w:id="5038"/>
      <w:bookmarkEnd w:id="5039"/>
      <w:bookmarkEnd w:id="5040"/>
      <w:bookmarkEnd w:id="5041"/>
      <w:bookmarkEnd w:id="5042"/>
      <w:bookmarkEnd w:id="5043"/>
      <w:bookmarkEnd w:id="5044"/>
    </w:p>
    <w:p w14:paraId="3CE6C43F" w14:textId="77777777" w:rsidR="006869FF" w:rsidRDefault="00D33BC1">
      <w:pPr>
        <w:keepNext/>
        <w:ind w:hanging="284"/>
        <w:rPr>
          <w:ins w:id="5045" w:author="MinhHieu" w:date="2024-12-20T09:54:00Z"/>
        </w:rPr>
        <w:pPrChange w:id="5046" w:author="MinhHieu" w:date="2024-12-20T09:54:00Z">
          <w:pPr>
            <w:ind w:hanging="284"/>
          </w:pPr>
        </w:pPrChange>
      </w:pPr>
      <w:r>
        <w:rPr>
          <w:noProof/>
          <w:sz w:val="24"/>
          <w:szCs w:val="24"/>
        </w:rPr>
        <w:drawing>
          <wp:inline distT="114300" distB="114300" distL="114300" distR="114300" wp14:anchorId="0CCD5C17" wp14:editId="3D52A8FC">
            <wp:extent cx="5402263" cy="3641210"/>
            <wp:effectExtent l="0" t="0" r="0" b="0"/>
            <wp:docPr id="202506026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2"/>
                    <a:srcRect/>
                    <a:stretch>
                      <a:fillRect/>
                    </a:stretch>
                  </pic:blipFill>
                  <pic:spPr>
                    <a:xfrm>
                      <a:off x="0" y="0"/>
                      <a:ext cx="5402263" cy="3641210"/>
                    </a:xfrm>
                    <a:prstGeom prst="rect">
                      <a:avLst/>
                    </a:prstGeom>
                    <a:ln/>
                  </pic:spPr>
                </pic:pic>
              </a:graphicData>
            </a:graphic>
          </wp:inline>
        </w:drawing>
      </w:r>
    </w:p>
    <w:p w14:paraId="71453776" w14:textId="0F901175" w:rsidR="00A27D53" w:rsidRPr="006869FF" w:rsidRDefault="006869FF">
      <w:pPr>
        <w:pStyle w:val="Caption"/>
        <w:jc w:val="center"/>
        <w:rPr>
          <w:color w:val="auto"/>
          <w:lang w:val="vi-VN"/>
          <w:rPrChange w:id="5047" w:author="MinhHieu" w:date="2024-12-20T09:55:00Z">
            <w:rPr/>
          </w:rPrChange>
        </w:rPr>
        <w:pPrChange w:id="5048" w:author="MinhHieu" w:date="2024-12-20T09:55:00Z">
          <w:pPr>
            <w:ind w:firstLine="566"/>
          </w:pPr>
        </w:pPrChange>
      </w:pPr>
      <w:bookmarkStart w:id="5049" w:name="_Toc185581387"/>
      <w:bookmarkStart w:id="5050" w:name="_Toc185587449"/>
      <w:bookmarkStart w:id="5051" w:name="_Toc185597629"/>
      <w:ins w:id="5052" w:author="MinhHieu" w:date="2024-12-20T09:54:00Z">
        <w:r w:rsidRPr="006869FF">
          <w:rPr>
            <w:color w:val="auto"/>
            <w:sz w:val="26"/>
            <w:szCs w:val="26"/>
            <w:rPrChange w:id="5053" w:author="MinhHieu" w:date="2024-12-20T09:55:00Z">
              <w:rPr>
                <w:i/>
                <w:iCs/>
              </w:rPr>
            </w:rPrChange>
          </w:rPr>
          <w:t>Hình 2.</w:t>
        </w:r>
        <w:r w:rsidRPr="006869FF">
          <w:rPr>
            <w:color w:val="auto"/>
            <w:sz w:val="26"/>
            <w:szCs w:val="26"/>
            <w:rPrChange w:id="5054" w:author="MinhHieu" w:date="2024-12-20T09:55:00Z">
              <w:rPr>
                <w:i/>
                <w:iCs/>
              </w:rPr>
            </w:rPrChange>
          </w:rPr>
          <w:fldChar w:fldCharType="begin"/>
        </w:r>
        <w:r w:rsidRPr="006869FF">
          <w:rPr>
            <w:color w:val="auto"/>
            <w:sz w:val="26"/>
            <w:szCs w:val="26"/>
            <w:rPrChange w:id="5055" w:author="MinhHieu" w:date="2024-12-20T09:55:00Z">
              <w:rPr>
                <w:i/>
                <w:iCs/>
              </w:rPr>
            </w:rPrChange>
          </w:rPr>
          <w:instrText xml:space="preserve"> SEQ Hình_2. \* ARABIC </w:instrText>
        </w:r>
      </w:ins>
      <w:r w:rsidRPr="006869FF">
        <w:rPr>
          <w:color w:val="auto"/>
          <w:sz w:val="26"/>
          <w:szCs w:val="26"/>
          <w:rPrChange w:id="5056" w:author="MinhHieu" w:date="2024-12-20T09:55:00Z">
            <w:rPr>
              <w:i/>
              <w:iCs/>
            </w:rPr>
          </w:rPrChange>
        </w:rPr>
        <w:fldChar w:fldCharType="separate"/>
      </w:r>
      <w:ins w:id="5057" w:author="MinhHieu" w:date="2024-12-20T11:39:00Z">
        <w:r w:rsidR="00743906">
          <w:rPr>
            <w:noProof/>
            <w:color w:val="auto"/>
            <w:sz w:val="26"/>
            <w:szCs w:val="26"/>
          </w:rPr>
          <w:t>5</w:t>
        </w:r>
      </w:ins>
      <w:ins w:id="5058" w:author="MinhHieu" w:date="2024-12-20T09:54:00Z">
        <w:r w:rsidRPr="006869FF">
          <w:rPr>
            <w:color w:val="auto"/>
            <w:sz w:val="26"/>
            <w:szCs w:val="26"/>
            <w:rPrChange w:id="5059" w:author="MinhHieu" w:date="2024-12-20T09:55:00Z">
              <w:rPr>
                <w:i/>
                <w:iCs/>
              </w:rPr>
            </w:rPrChange>
          </w:rPr>
          <w:fldChar w:fldCharType="end"/>
        </w:r>
      </w:ins>
      <w:ins w:id="5060" w:author="MinhHieu" w:date="2024-12-20T09:55:00Z">
        <w:r w:rsidRPr="006869FF">
          <w:rPr>
            <w:color w:val="auto"/>
            <w:sz w:val="26"/>
            <w:szCs w:val="26"/>
            <w:lang w:val="vi-VN"/>
            <w:rPrChange w:id="5061" w:author="MinhHieu" w:date="2024-12-20T09:55:00Z">
              <w:rPr>
                <w:i/>
                <w:iCs/>
                <w:lang w:val="vi-VN"/>
              </w:rPr>
            </w:rPrChange>
          </w:rPr>
          <w:t xml:space="preserve"> </w:t>
        </w:r>
        <w:r w:rsidRPr="006869FF">
          <w:rPr>
            <w:color w:val="auto"/>
            <w:sz w:val="26"/>
            <w:szCs w:val="26"/>
            <w:rPrChange w:id="5062" w:author="MinhHieu" w:date="2024-12-20T09:55:00Z">
              <w:rPr>
                <w:iCs/>
              </w:rPr>
            </w:rPrChange>
          </w:rPr>
          <w:t>Biểu đồ usecase xem và điều chỉnh danh sách sản phẩm</w:t>
        </w:r>
      </w:ins>
      <w:bookmarkEnd w:id="5049"/>
      <w:bookmarkEnd w:id="5050"/>
      <w:bookmarkEnd w:id="5051"/>
    </w:p>
    <w:p w14:paraId="076D9A43" w14:textId="77777777" w:rsidR="00A27D53" w:rsidRDefault="00D33BC1">
      <w:pPr>
        <w:spacing w:before="109"/>
        <w:ind w:left="0" w:right="803" w:firstLine="0"/>
        <w:jc w:val="center"/>
        <w:rPr>
          <w:i/>
        </w:rPr>
        <w:sectPr w:rsidR="00A27D53">
          <w:pgSz w:w="11910" w:h="16840"/>
          <w:pgMar w:top="1500" w:right="800" w:bottom="1340" w:left="1580" w:header="732" w:footer="1153" w:gutter="0"/>
          <w:cols w:space="720"/>
        </w:sectPr>
      </w:pPr>
      <w:bookmarkStart w:id="5063" w:name="_heading=h.3hv69ve" w:colFirst="0" w:colLast="0"/>
      <w:bookmarkEnd w:id="5063"/>
      <w:del w:id="5064" w:author="MinhHieu" w:date="2024-12-20T09:54:00Z">
        <w:r w:rsidDel="006869FF">
          <w:rPr>
            <w:i/>
          </w:rPr>
          <w:delText>Hình 2.5 Biểu đồ usecase xem và điều chỉnh danh sách sản phẩm</w:delText>
        </w:r>
      </w:del>
    </w:p>
    <w:p w14:paraId="12C3C180" w14:textId="77777777" w:rsidR="00A27D53" w:rsidRDefault="00D33BC1">
      <w:pPr>
        <w:pStyle w:val="Heading2"/>
        <w:numPr>
          <w:ilvl w:val="0"/>
          <w:numId w:val="38"/>
        </w:numPr>
        <w:tabs>
          <w:tab w:val="left" w:pos="547"/>
        </w:tabs>
        <w:ind w:left="547" w:hanging="423"/>
      </w:pPr>
      <w:bookmarkStart w:id="5065" w:name="_Toc185578167"/>
      <w:bookmarkStart w:id="5066" w:name="_Toc185579190"/>
      <w:bookmarkStart w:id="5067" w:name="_Toc185579294"/>
      <w:bookmarkStart w:id="5068" w:name="_Toc185587588"/>
      <w:bookmarkStart w:id="5069" w:name="_Toc185588634"/>
      <w:bookmarkStart w:id="5070" w:name="_Toc185597709"/>
      <w:bookmarkStart w:id="5071" w:name="_Toc185597890"/>
      <w:bookmarkStart w:id="5072" w:name="_Toc185598068"/>
      <w:bookmarkStart w:id="5073" w:name="_Toc185598245"/>
      <w:r>
        <w:lastRenderedPageBreak/>
        <w:t>Usecase quản lý order:</w:t>
      </w:r>
      <w:bookmarkEnd w:id="5065"/>
      <w:bookmarkEnd w:id="5066"/>
      <w:bookmarkEnd w:id="5067"/>
      <w:bookmarkEnd w:id="5068"/>
      <w:bookmarkEnd w:id="5069"/>
      <w:bookmarkEnd w:id="5070"/>
      <w:bookmarkEnd w:id="5071"/>
      <w:bookmarkEnd w:id="5072"/>
      <w:bookmarkEnd w:id="5073"/>
    </w:p>
    <w:p w14:paraId="09108ADC" w14:textId="77777777" w:rsidR="006869FF" w:rsidRPr="006869FF" w:rsidRDefault="00D33BC1">
      <w:pPr>
        <w:keepNext/>
        <w:pBdr>
          <w:top w:val="nil"/>
          <w:left w:val="nil"/>
          <w:bottom w:val="nil"/>
          <w:right w:val="nil"/>
          <w:between w:val="nil"/>
        </w:pBdr>
        <w:spacing w:before="9" w:line="240" w:lineRule="auto"/>
        <w:ind w:left="426" w:right="0" w:firstLine="0"/>
        <w:jc w:val="center"/>
        <w:rPr>
          <w:ins w:id="5074" w:author="MinhHieu" w:date="2024-12-20T09:55:00Z"/>
          <w:color w:val="auto"/>
          <w:rPrChange w:id="5075" w:author="MinhHieu" w:date="2024-12-20T09:55:00Z">
            <w:rPr>
              <w:ins w:id="5076" w:author="MinhHieu" w:date="2024-12-20T09:55:00Z"/>
            </w:rPr>
          </w:rPrChange>
        </w:rPr>
        <w:pPrChange w:id="5077" w:author="MinhHieu" w:date="2024-12-20T09:55:00Z">
          <w:pPr>
            <w:pBdr>
              <w:top w:val="nil"/>
              <w:left w:val="nil"/>
              <w:bottom w:val="nil"/>
              <w:right w:val="nil"/>
              <w:between w:val="nil"/>
            </w:pBdr>
            <w:spacing w:before="9" w:line="240" w:lineRule="auto"/>
            <w:ind w:left="426" w:right="0" w:firstLine="0"/>
          </w:pPr>
        </w:pPrChange>
      </w:pPr>
      <w:r w:rsidRPr="006869FF">
        <w:rPr>
          <w:noProof/>
          <w:color w:val="auto"/>
          <w:rPrChange w:id="5078" w:author="MinhHieu" w:date="2024-12-20T09:55:00Z">
            <w:rPr>
              <w:noProof/>
              <w:color w:val="000000"/>
              <w:sz w:val="24"/>
              <w:szCs w:val="24"/>
            </w:rPr>
          </w:rPrChange>
        </w:rPr>
        <w:drawing>
          <wp:inline distT="114300" distB="114300" distL="114300" distR="114300" wp14:anchorId="2729A217" wp14:editId="033C1E55">
            <wp:extent cx="5435895" cy="4441637"/>
            <wp:effectExtent l="0" t="0" r="0" b="0"/>
            <wp:docPr id="202506025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3"/>
                    <a:srcRect/>
                    <a:stretch>
                      <a:fillRect/>
                    </a:stretch>
                  </pic:blipFill>
                  <pic:spPr>
                    <a:xfrm>
                      <a:off x="0" y="0"/>
                      <a:ext cx="5435895" cy="4441637"/>
                    </a:xfrm>
                    <a:prstGeom prst="rect">
                      <a:avLst/>
                    </a:prstGeom>
                    <a:ln/>
                  </pic:spPr>
                </pic:pic>
              </a:graphicData>
            </a:graphic>
          </wp:inline>
        </w:drawing>
      </w:r>
    </w:p>
    <w:p w14:paraId="7AE31813" w14:textId="11CC221C" w:rsidR="00A27D53" w:rsidRPr="006869FF" w:rsidDel="006869FF" w:rsidRDefault="006869FF">
      <w:pPr>
        <w:pStyle w:val="Caption"/>
        <w:jc w:val="center"/>
        <w:rPr>
          <w:del w:id="5079" w:author="MinhHieu" w:date="2024-12-20T09:55:00Z"/>
          <w:b/>
          <w:color w:val="auto"/>
          <w:sz w:val="26"/>
          <w:szCs w:val="26"/>
          <w:lang w:val="vi-VN"/>
          <w:rPrChange w:id="5080" w:author="MinhHieu" w:date="2024-12-20T09:55:00Z">
            <w:rPr>
              <w:del w:id="5081" w:author="MinhHieu" w:date="2024-12-20T09:55:00Z"/>
              <w:b/>
              <w:color w:val="000000"/>
              <w:sz w:val="10"/>
              <w:szCs w:val="10"/>
            </w:rPr>
          </w:rPrChange>
        </w:rPr>
        <w:pPrChange w:id="5082" w:author="MinhHieu" w:date="2024-12-20T09:55:00Z">
          <w:pPr>
            <w:pBdr>
              <w:top w:val="nil"/>
              <w:left w:val="nil"/>
              <w:bottom w:val="nil"/>
              <w:right w:val="nil"/>
              <w:between w:val="nil"/>
            </w:pBdr>
            <w:spacing w:before="9" w:line="240" w:lineRule="auto"/>
            <w:ind w:left="426" w:right="0" w:firstLine="0"/>
          </w:pPr>
        </w:pPrChange>
      </w:pPr>
      <w:bookmarkStart w:id="5083" w:name="_Toc185581388"/>
      <w:bookmarkStart w:id="5084" w:name="_Toc185587450"/>
      <w:bookmarkStart w:id="5085" w:name="_Toc185597630"/>
      <w:ins w:id="5086" w:author="MinhHieu" w:date="2024-12-20T09:55:00Z">
        <w:r w:rsidRPr="006869FF">
          <w:rPr>
            <w:color w:val="auto"/>
            <w:rPrChange w:id="5087" w:author="MinhHieu" w:date="2024-12-20T09:55:00Z">
              <w:rPr/>
            </w:rPrChange>
          </w:rPr>
          <w:t>Hình 2.</w:t>
        </w:r>
        <w:r w:rsidRPr="006869FF">
          <w:rPr>
            <w:color w:val="auto"/>
            <w:rPrChange w:id="5088" w:author="MinhHieu" w:date="2024-12-20T09:55:00Z">
              <w:rPr/>
            </w:rPrChange>
          </w:rPr>
          <w:fldChar w:fldCharType="begin"/>
        </w:r>
        <w:r w:rsidRPr="006869FF">
          <w:rPr>
            <w:color w:val="auto"/>
            <w:rPrChange w:id="5089" w:author="MinhHieu" w:date="2024-12-20T09:55:00Z">
              <w:rPr/>
            </w:rPrChange>
          </w:rPr>
          <w:instrText xml:space="preserve"> SEQ Hình_2. \* ARABIC </w:instrText>
        </w:r>
      </w:ins>
      <w:r w:rsidRPr="006869FF">
        <w:rPr>
          <w:color w:val="auto"/>
          <w:rPrChange w:id="5090" w:author="MinhHieu" w:date="2024-12-20T09:55:00Z">
            <w:rPr/>
          </w:rPrChange>
        </w:rPr>
        <w:fldChar w:fldCharType="separate"/>
      </w:r>
      <w:ins w:id="5091" w:author="MinhHieu" w:date="2024-12-20T11:39:00Z">
        <w:r w:rsidR="00743906">
          <w:rPr>
            <w:noProof/>
            <w:color w:val="auto"/>
          </w:rPr>
          <w:t>6</w:t>
        </w:r>
      </w:ins>
      <w:ins w:id="5092" w:author="MinhHieu" w:date="2024-12-20T09:55:00Z">
        <w:r w:rsidRPr="006869FF">
          <w:rPr>
            <w:color w:val="auto"/>
            <w:rPrChange w:id="5093" w:author="MinhHieu" w:date="2024-12-20T09:55:00Z">
              <w:rPr/>
            </w:rPrChange>
          </w:rPr>
          <w:fldChar w:fldCharType="end"/>
        </w:r>
        <w:r w:rsidRPr="006869FF">
          <w:rPr>
            <w:color w:val="auto"/>
            <w:lang w:val="vi-VN"/>
            <w:rPrChange w:id="5094" w:author="MinhHieu" w:date="2024-12-20T09:55:00Z">
              <w:rPr>
                <w:lang w:val="vi-VN"/>
              </w:rPr>
            </w:rPrChange>
          </w:rPr>
          <w:t xml:space="preserve"> </w:t>
        </w:r>
        <w:r w:rsidRPr="006869FF">
          <w:rPr>
            <w:i w:val="0"/>
            <w:color w:val="auto"/>
            <w:rPrChange w:id="5095" w:author="MinhHieu" w:date="2024-12-20T09:55:00Z">
              <w:rPr>
                <w:i/>
              </w:rPr>
            </w:rPrChange>
          </w:rPr>
          <w:t>Biểu đồ usecase quản lý order</w:t>
        </w:r>
      </w:ins>
      <w:bookmarkEnd w:id="5083"/>
      <w:bookmarkEnd w:id="5084"/>
      <w:bookmarkEnd w:id="5085"/>
    </w:p>
    <w:p w14:paraId="751F832A" w14:textId="77777777" w:rsidR="00A27D53" w:rsidRDefault="00D33BC1">
      <w:pPr>
        <w:pStyle w:val="Caption"/>
        <w:jc w:val="center"/>
        <w:pPrChange w:id="5096" w:author="MinhHieu" w:date="2024-12-20T09:55:00Z">
          <w:pPr>
            <w:spacing w:before="122"/>
            <w:ind w:left="96" w:firstLine="0"/>
            <w:jc w:val="center"/>
          </w:pPr>
        </w:pPrChange>
      </w:pPr>
      <w:bookmarkStart w:id="5097" w:name="_heading=h.4h042r0" w:colFirst="0" w:colLast="0"/>
      <w:bookmarkEnd w:id="5097"/>
      <w:del w:id="5098" w:author="MinhHieu" w:date="2024-12-20T09:55:00Z">
        <w:r w:rsidDel="006869FF">
          <w:delText>Hình 2.6 Biểu đồ usecase quản lý order</w:delText>
        </w:r>
      </w:del>
    </w:p>
    <w:p w14:paraId="54F7E29C" w14:textId="77777777" w:rsidR="00A27D53" w:rsidRDefault="00A27D53">
      <w:pPr>
        <w:pBdr>
          <w:top w:val="nil"/>
          <w:left w:val="nil"/>
          <w:bottom w:val="nil"/>
          <w:right w:val="nil"/>
          <w:between w:val="nil"/>
        </w:pBdr>
        <w:spacing w:before="50" w:line="240" w:lineRule="auto"/>
        <w:ind w:left="0" w:right="0" w:firstLine="0"/>
        <w:rPr>
          <w:i/>
          <w:color w:val="000000"/>
        </w:rPr>
      </w:pPr>
    </w:p>
    <w:p w14:paraId="44BD5A5B" w14:textId="77777777" w:rsidR="00A27D53" w:rsidRDefault="00D33BC1">
      <w:pPr>
        <w:pStyle w:val="Heading2"/>
        <w:numPr>
          <w:ilvl w:val="0"/>
          <w:numId w:val="38"/>
        </w:numPr>
        <w:tabs>
          <w:tab w:val="left" w:pos="547"/>
        </w:tabs>
        <w:ind w:left="547" w:hanging="423"/>
      </w:pPr>
      <w:bookmarkStart w:id="5099" w:name="_Toc185578168"/>
      <w:bookmarkStart w:id="5100" w:name="_Toc185579191"/>
      <w:bookmarkStart w:id="5101" w:name="_Toc185579295"/>
      <w:bookmarkStart w:id="5102" w:name="_Toc185587589"/>
      <w:bookmarkStart w:id="5103" w:name="_Toc185588635"/>
      <w:bookmarkStart w:id="5104" w:name="_Toc185597710"/>
      <w:bookmarkStart w:id="5105" w:name="_Toc185597891"/>
      <w:bookmarkStart w:id="5106" w:name="_Toc185598069"/>
      <w:bookmarkStart w:id="5107" w:name="_Toc185598246"/>
      <w:r>
        <w:t>Usecase thêm sản phẩm vào giỏ hàng:</w:t>
      </w:r>
      <w:bookmarkEnd w:id="5099"/>
      <w:bookmarkEnd w:id="5100"/>
      <w:bookmarkEnd w:id="5101"/>
      <w:bookmarkEnd w:id="5102"/>
      <w:bookmarkEnd w:id="5103"/>
      <w:bookmarkEnd w:id="5104"/>
      <w:bookmarkEnd w:id="5105"/>
      <w:bookmarkEnd w:id="5106"/>
      <w:bookmarkEnd w:id="5107"/>
    </w:p>
    <w:p w14:paraId="5DF6816A" w14:textId="77777777" w:rsidR="006869FF" w:rsidRDefault="00D33BC1">
      <w:pPr>
        <w:keepNext/>
        <w:ind w:left="566" w:firstLine="0"/>
        <w:rPr>
          <w:ins w:id="5108" w:author="MinhHieu" w:date="2024-12-20T09:55:00Z"/>
        </w:rPr>
        <w:pPrChange w:id="5109" w:author="MinhHieu" w:date="2024-12-20T09:55:00Z">
          <w:pPr>
            <w:ind w:left="566" w:firstLine="0"/>
          </w:pPr>
        </w:pPrChange>
      </w:pPr>
      <w:r>
        <w:rPr>
          <w:b/>
          <w:noProof/>
          <w:sz w:val="24"/>
          <w:szCs w:val="24"/>
        </w:rPr>
        <w:drawing>
          <wp:inline distT="114300" distB="114300" distL="114300" distR="114300" wp14:anchorId="34644B6B" wp14:editId="06AE059E">
            <wp:extent cx="4905455" cy="2309813"/>
            <wp:effectExtent l="0" t="0" r="0" b="0"/>
            <wp:docPr id="20250602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4"/>
                    <a:srcRect/>
                    <a:stretch>
                      <a:fillRect/>
                    </a:stretch>
                  </pic:blipFill>
                  <pic:spPr>
                    <a:xfrm>
                      <a:off x="0" y="0"/>
                      <a:ext cx="4905455" cy="2309813"/>
                    </a:xfrm>
                    <a:prstGeom prst="rect">
                      <a:avLst/>
                    </a:prstGeom>
                    <a:ln/>
                  </pic:spPr>
                </pic:pic>
              </a:graphicData>
            </a:graphic>
          </wp:inline>
        </w:drawing>
      </w:r>
    </w:p>
    <w:p w14:paraId="2F402D2D" w14:textId="0807499C" w:rsidR="00A27D53" w:rsidRPr="006869FF" w:rsidRDefault="006869FF">
      <w:pPr>
        <w:pStyle w:val="Caption"/>
        <w:jc w:val="center"/>
        <w:rPr>
          <w:color w:val="auto"/>
          <w:lang w:val="vi-VN"/>
          <w:rPrChange w:id="5110" w:author="MinhHieu" w:date="2024-12-20T09:56:00Z">
            <w:rPr/>
          </w:rPrChange>
        </w:rPr>
        <w:pPrChange w:id="5111" w:author="MinhHieu" w:date="2024-12-20T09:56:00Z">
          <w:pPr>
            <w:ind w:left="566" w:firstLine="0"/>
          </w:pPr>
        </w:pPrChange>
      </w:pPr>
      <w:bookmarkStart w:id="5112" w:name="_Toc185581389"/>
      <w:bookmarkStart w:id="5113" w:name="_Toc185587451"/>
      <w:bookmarkStart w:id="5114" w:name="_Toc185597631"/>
      <w:ins w:id="5115" w:author="MinhHieu" w:date="2024-12-20T09:55:00Z">
        <w:r w:rsidRPr="006869FF">
          <w:rPr>
            <w:color w:val="auto"/>
            <w:sz w:val="26"/>
            <w:szCs w:val="26"/>
            <w:rPrChange w:id="5116" w:author="MinhHieu" w:date="2024-12-20T09:56:00Z">
              <w:rPr>
                <w:i/>
                <w:iCs/>
              </w:rPr>
            </w:rPrChange>
          </w:rPr>
          <w:t>Hình 2.</w:t>
        </w:r>
        <w:r w:rsidRPr="006869FF">
          <w:rPr>
            <w:color w:val="auto"/>
            <w:sz w:val="26"/>
            <w:szCs w:val="26"/>
            <w:rPrChange w:id="5117" w:author="MinhHieu" w:date="2024-12-20T09:56:00Z">
              <w:rPr>
                <w:i/>
                <w:iCs/>
              </w:rPr>
            </w:rPrChange>
          </w:rPr>
          <w:fldChar w:fldCharType="begin"/>
        </w:r>
        <w:r w:rsidRPr="006869FF">
          <w:rPr>
            <w:color w:val="auto"/>
            <w:sz w:val="26"/>
            <w:szCs w:val="26"/>
            <w:rPrChange w:id="5118" w:author="MinhHieu" w:date="2024-12-20T09:56:00Z">
              <w:rPr>
                <w:i/>
                <w:iCs/>
              </w:rPr>
            </w:rPrChange>
          </w:rPr>
          <w:instrText xml:space="preserve"> SEQ Hình_2. \* ARABIC </w:instrText>
        </w:r>
      </w:ins>
      <w:r w:rsidRPr="006869FF">
        <w:rPr>
          <w:color w:val="auto"/>
          <w:sz w:val="26"/>
          <w:szCs w:val="26"/>
          <w:rPrChange w:id="5119" w:author="MinhHieu" w:date="2024-12-20T09:56:00Z">
            <w:rPr>
              <w:i/>
              <w:iCs/>
            </w:rPr>
          </w:rPrChange>
        </w:rPr>
        <w:fldChar w:fldCharType="separate"/>
      </w:r>
      <w:ins w:id="5120" w:author="MinhHieu" w:date="2024-12-20T11:39:00Z">
        <w:r w:rsidR="00743906">
          <w:rPr>
            <w:noProof/>
            <w:color w:val="auto"/>
            <w:sz w:val="26"/>
            <w:szCs w:val="26"/>
          </w:rPr>
          <w:t>7</w:t>
        </w:r>
      </w:ins>
      <w:ins w:id="5121" w:author="MinhHieu" w:date="2024-12-20T09:55:00Z">
        <w:r w:rsidRPr="006869FF">
          <w:rPr>
            <w:color w:val="auto"/>
            <w:sz w:val="26"/>
            <w:szCs w:val="26"/>
            <w:rPrChange w:id="5122" w:author="MinhHieu" w:date="2024-12-20T09:56:00Z">
              <w:rPr>
                <w:i/>
                <w:iCs/>
              </w:rPr>
            </w:rPrChange>
          </w:rPr>
          <w:fldChar w:fldCharType="end"/>
        </w:r>
      </w:ins>
      <w:ins w:id="5123" w:author="MinhHieu" w:date="2024-12-20T09:56:00Z">
        <w:r w:rsidRPr="006869FF">
          <w:rPr>
            <w:color w:val="auto"/>
            <w:sz w:val="26"/>
            <w:szCs w:val="26"/>
            <w:lang w:val="vi-VN"/>
            <w:rPrChange w:id="5124" w:author="MinhHieu" w:date="2024-12-20T09:56:00Z">
              <w:rPr>
                <w:i/>
                <w:iCs/>
                <w:lang w:val="vi-VN"/>
              </w:rPr>
            </w:rPrChange>
          </w:rPr>
          <w:t xml:space="preserve"> </w:t>
        </w:r>
        <w:r w:rsidRPr="006869FF">
          <w:rPr>
            <w:color w:val="auto"/>
            <w:sz w:val="26"/>
            <w:szCs w:val="26"/>
            <w:rPrChange w:id="5125" w:author="MinhHieu" w:date="2024-12-20T09:56:00Z">
              <w:rPr>
                <w:iCs/>
              </w:rPr>
            </w:rPrChange>
          </w:rPr>
          <w:t>Biểu đồ usecase thêm sản phẩm vào giỏ hàng</w:t>
        </w:r>
      </w:ins>
      <w:bookmarkEnd w:id="5112"/>
      <w:bookmarkEnd w:id="5113"/>
      <w:bookmarkEnd w:id="5114"/>
    </w:p>
    <w:p w14:paraId="4C11E233" w14:textId="77777777" w:rsidR="00A27D53" w:rsidRDefault="00D33BC1">
      <w:pPr>
        <w:spacing w:before="109"/>
        <w:ind w:left="596" w:right="803" w:firstLine="0"/>
        <w:jc w:val="center"/>
        <w:rPr>
          <w:i/>
        </w:rPr>
        <w:sectPr w:rsidR="00A27D53">
          <w:pgSz w:w="11910" w:h="16840"/>
          <w:pgMar w:top="1500" w:right="800" w:bottom="1340" w:left="1580" w:header="732" w:footer="1153" w:gutter="0"/>
          <w:cols w:space="720"/>
        </w:sectPr>
      </w:pPr>
      <w:bookmarkStart w:id="5126" w:name="_heading=h.1baon6m" w:colFirst="0" w:colLast="0"/>
      <w:bookmarkEnd w:id="5126"/>
      <w:del w:id="5127" w:author="MinhHieu" w:date="2024-12-20T09:55:00Z">
        <w:r w:rsidDel="006869FF">
          <w:rPr>
            <w:i/>
          </w:rPr>
          <w:delText>Hình 2.7 Biểu đồ usecase thêm sản phẩm vào giỏ hàng</w:delText>
        </w:r>
      </w:del>
    </w:p>
    <w:p w14:paraId="651FA9F9" w14:textId="77777777" w:rsidR="00A27D53" w:rsidRDefault="00A27D53">
      <w:pPr>
        <w:pBdr>
          <w:top w:val="nil"/>
          <w:left w:val="nil"/>
          <w:bottom w:val="nil"/>
          <w:right w:val="nil"/>
          <w:between w:val="nil"/>
        </w:pBdr>
        <w:spacing w:before="50" w:line="240" w:lineRule="auto"/>
        <w:ind w:left="0" w:right="0" w:firstLine="0"/>
        <w:rPr>
          <w:i/>
          <w:color w:val="000000"/>
        </w:rPr>
      </w:pPr>
    </w:p>
    <w:p w14:paraId="0AC8A16F" w14:textId="77777777" w:rsidR="00A27D53" w:rsidRDefault="00D33BC1">
      <w:pPr>
        <w:pStyle w:val="Heading2"/>
        <w:numPr>
          <w:ilvl w:val="0"/>
          <w:numId w:val="38"/>
        </w:numPr>
        <w:tabs>
          <w:tab w:val="left" w:pos="547"/>
        </w:tabs>
        <w:ind w:left="547" w:hanging="423"/>
      </w:pPr>
      <w:bookmarkStart w:id="5128" w:name="_Toc185578169"/>
      <w:bookmarkStart w:id="5129" w:name="_Toc185579192"/>
      <w:bookmarkStart w:id="5130" w:name="_Toc185579296"/>
      <w:bookmarkStart w:id="5131" w:name="_Toc185587590"/>
      <w:bookmarkStart w:id="5132" w:name="_Toc185588636"/>
      <w:bookmarkStart w:id="5133" w:name="_Toc185597711"/>
      <w:bookmarkStart w:id="5134" w:name="_Toc185597892"/>
      <w:bookmarkStart w:id="5135" w:name="_Toc185598070"/>
      <w:bookmarkStart w:id="5136" w:name="_Toc185598247"/>
      <w:r>
        <w:t>Usecase khách hàng quản lý giỏ hàng:</w:t>
      </w:r>
      <w:bookmarkEnd w:id="5128"/>
      <w:bookmarkEnd w:id="5129"/>
      <w:bookmarkEnd w:id="5130"/>
      <w:bookmarkEnd w:id="5131"/>
      <w:bookmarkEnd w:id="5132"/>
      <w:bookmarkEnd w:id="5133"/>
      <w:bookmarkEnd w:id="5134"/>
      <w:bookmarkEnd w:id="5135"/>
      <w:bookmarkEnd w:id="5136"/>
    </w:p>
    <w:p w14:paraId="6BC4E33F" w14:textId="77777777" w:rsidR="006869FF" w:rsidRDefault="00D33BC1">
      <w:pPr>
        <w:keepNext/>
        <w:pBdr>
          <w:top w:val="nil"/>
          <w:left w:val="nil"/>
          <w:bottom w:val="nil"/>
          <w:right w:val="nil"/>
          <w:between w:val="nil"/>
        </w:pBdr>
        <w:spacing w:before="8" w:line="240" w:lineRule="auto"/>
        <w:ind w:left="709" w:right="0" w:firstLine="0"/>
        <w:rPr>
          <w:ins w:id="5137" w:author="MinhHieu" w:date="2024-12-20T09:56:00Z"/>
        </w:rPr>
        <w:pPrChange w:id="5138" w:author="MinhHieu" w:date="2024-12-20T09:56:00Z">
          <w:pPr>
            <w:pBdr>
              <w:top w:val="nil"/>
              <w:left w:val="nil"/>
              <w:bottom w:val="nil"/>
              <w:right w:val="nil"/>
              <w:between w:val="nil"/>
            </w:pBdr>
            <w:spacing w:before="8" w:line="240" w:lineRule="auto"/>
            <w:ind w:left="709" w:right="0" w:firstLine="0"/>
          </w:pPr>
        </w:pPrChange>
      </w:pPr>
      <w:r>
        <w:rPr>
          <w:noProof/>
          <w:color w:val="000000"/>
          <w:sz w:val="24"/>
          <w:szCs w:val="24"/>
        </w:rPr>
        <w:drawing>
          <wp:inline distT="114300" distB="114300" distL="114300" distR="114300" wp14:anchorId="5D1A3C4A" wp14:editId="5287BE12">
            <wp:extent cx="5230813" cy="3334528"/>
            <wp:effectExtent l="0" t="0" r="0" b="0"/>
            <wp:docPr id="202506024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5"/>
                    <a:srcRect/>
                    <a:stretch>
                      <a:fillRect/>
                    </a:stretch>
                  </pic:blipFill>
                  <pic:spPr>
                    <a:xfrm>
                      <a:off x="0" y="0"/>
                      <a:ext cx="5230813" cy="3334528"/>
                    </a:xfrm>
                    <a:prstGeom prst="rect">
                      <a:avLst/>
                    </a:prstGeom>
                    <a:ln/>
                  </pic:spPr>
                </pic:pic>
              </a:graphicData>
            </a:graphic>
          </wp:inline>
        </w:drawing>
      </w:r>
    </w:p>
    <w:p w14:paraId="4DE5C8FC" w14:textId="133B51D8" w:rsidR="00A27D53" w:rsidRPr="006869FF" w:rsidRDefault="006869FF">
      <w:pPr>
        <w:pStyle w:val="Caption"/>
        <w:jc w:val="center"/>
        <w:rPr>
          <w:b/>
          <w:color w:val="auto"/>
          <w:sz w:val="26"/>
          <w:szCs w:val="26"/>
          <w:lang w:val="vi-VN"/>
          <w:rPrChange w:id="5139" w:author="MinhHieu" w:date="2024-12-20T09:56:00Z">
            <w:rPr>
              <w:b/>
              <w:color w:val="000000"/>
              <w:sz w:val="10"/>
              <w:szCs w:val="10"/>
            </w:rPr>
          </w:rPrChange>
        </w:rPr>
        <w:pPrChange w:id="5140" w:author="MinhHieu" w:date="2024-12-20T09:56:00Z">
          <w:pPr>
            <w:pBdr>
              <w:top w:val="nil"/>
              <w:left w:val="nil"/>
              <w:bottom w:val="nil"/>
              <w:right w:val="nil"/>
              <w:between w:val="nil"/>
            </w:pBdr>
            <w:spacing w:before="8" w:line="240" w:lineRule="auto"/>
            <w:ind w:left="709" w:right="0" w:firstLine="0"/>
          </w:pPr>
        </w:pPrChange>
      </w:pPr>
      <w:bookmarkStart w:id="5141" w:name="_Toc185581390"/>
      <w:bookmarkStart w:id="5142" w:name="_Toc185587452"/>
      <w:bookmarkStart w:id="5143" w:name="_Toc185597632"/>
      <w:ins w:id="5144" w:author="MinhHieu" w:date="2024-12-20T09:56:00Z">
        <w:r w:rsidRPr="006869FF">
          <w:rPr>
            <w:color w:val="auto"/>
            <w:sz w:val="26"/>
            <w:szCs w:val="26"/>
            <w:rPrChange w:id="5145" w:author="MinhHieu" w:date="2024-12-20T09:56:00Z">
              <w:rPr>
                <w:i/>
                <w:iCs/>
              </w:rPr>
            </w:rPrChange>
          </w:rPr>
          <w:t>Hình 2.</w:t>
        </w:r>
        <w:r w:rsidRPr="006869FF">
          <w:rPr>
            <w:color w:val="auto"/>
            <w:sz w:val="26"/>
            <w:szCs w:val="26"/>
            <w:rPrChange w:id="5146" w:author="MinhHieu" w:date="2024-12-20T09:56:00Z">
              <w:rPr>
                <w:i/>
                <w:iCs/>
              </w:rPr>
            </w:rPrChange>
          </w:rPr>
          <w:fldChar w:fldCharType="begin"/>
        </w:r>
        <w:r w:rsidRPr="006869FF">
          <w:rPr>
            <w:color w:val="auto"/>
            <w:sz w:val="26"/>
            <w:szCs w:val="26"/>
            <w:rPrChange w:id="5147" w:author="MinhHieu" w:date="2024-12-20T09:56:00Z">
              <w:rPr>
                <w:i/>
                <w:iCs/>
              </w:rPr>
            </w:rPrChange>
          </w:rPr>
          <w:instrText xml:space="preserve"> SEQ Hình_2. \* ARABIC </w:instrText>
        </w:r>
      </w:ins>
      <w:r w:rsidRPr="006869FF">
        <w:rPr>
          <w:color w:val="auto"/>
          <w:sz w:val="26"/>
          <w:szCs w:val="26"/>
          <w:rPrChange w:id="5148" w:author="MinhHieu" w:date="2024-12-20T09:56:00Z">
            <w:rPr>
              <w:i/>
              <w:iCs/>
            </w:rPr>
          </w:rPrChange>
        </w:rPr>
        <w:fldChar w:fldCharType="separate"/>
      </w:r>
      <w:ins w:id="5149" w:author="MinhHieu" w:date="2024-12-20T11:39:00Z">
        <w:r w:rsidR="00743906">
          <w:rPr>
            <w:noProof/>
            <w:color w:val="auto"/>
            <w:sz w:val="26"/>
            <w:szCs w:val="26"/>
          </w:rPr>
          <w:t>8</w:t>
        </w:r>
      </w:ins>
      <w:ins w:id="5150" w:author="MinhHieu" w:date="2024-12-20T09:56:00Z">
        <w:r w:rsidRPr="006869FF">
          <w:rPr>
            <w:color w:val="auto"/>
            <w:sz w:val="26"/>
            <w:szCs w:val="26"/>
            <w:rPrChange w:id="5151" w:author="MinhHieu" w:date="2024-12-20T09:56:00Z">
              <w:rPr>
                <w:i/>
                <w:iCs/>
              </w:rPr>
            </w:rPrChange>
          </w:rPr>
          <w:fldChar w:fldCharType="end"/>
        </w:r>
        <w:r w:rsidRPr="006869FF">
          <w:rPr>
            <w:color w:val="auto"/>
            <w:sz w:val="26"/>
            <w:szCs w:val="26"/>
            <w:lang w:val="vi-VN"/>
            <w:rPrChange w:id="5152" w:author="MinhHieu" w:date="2024-12-20T09:56:00Z">
              <w:rPr>
                <w:i/>
                <w:iCs/>
                <w:lang w:val="vi-VN"/>
              </w:rPr>
            </w:rPrChange>
          </w:rPr>
          <w:t xml:space="preserve"> </w:t>
        </w:r>
        <w:r w:rsidRPr="006869FF">
          <w:rPr>
            <w:color w:val="auto"/>
            <w:sz w:val="26"/>
            <w:szCs w:val="26"/>
            <w:rPrChange w:id="5153" w:author="MinhHieu" w:date="2024-12-20T09:56:00Z">
              <w:rPr>
                <w:iCs/>
              </w:rPr>
            </w:rPrChange>
          </w:rPr>
          <w:t>Biểu đồ usecase khách hàng quản lý giỏ hàng</w:t>
        </w:r>
      </w:ins>
      <w:bookmarkEnd w:id="5141"/>
      <w:bookmarkEnd w:id="5142"/>
      <w:bookmarkEnd w:id="5143"/>
    </w:p>
    <w:p w14:paraId="035C4517" w14:textId="77777777" w:rsidR="00A27D53" w:rsidRPr="006869FF" w:rsidRDefault="00D33BC1">
      <w:pPr>
        <w:spacing w:before="119"/>
        <w:ind w:left="96" w:firstLine="0"/>
        <w:jc w:val="center"/>
        <w:rPr>
          <w:i/>
          <w:lang w:val="vi-VN"/>
          <w:rPrChange w:id="5154" w:author="MinhHieu" w:date="2024-12-20T09:56:00Z">
            <w:rPr>
              <w:i/>
            </w:rPr>
          </w:rPrChange>
        </w:rPr>
      </w:pPr>
      <w:bookmarkStart w:id="5155" w:name="_heading=h.2afmg28" w:colFirst="0" w:colLast="0"/>
      <w:bookmarkEnd w:id="5155"/>
      <w:del w:id="5156" w:author="MinhHieu" w:date="2024-12-20T09:56:00Z">
        <w:r w:rsidDel="006869FF">
          <w:rPr>
            <w:i/>
          </w:rPr>
          <w:delText>Hình 2.8 Biểu đồ usecase khách hàng quản lý giỏ hàng</w:delText>
        </w:r>
      </w:del>
    </w:p>
    <w:p w14:paraId="05D33928" w14:textId="77777777" w:rsidR="00A27D53" w:rsidRDefault="00A27D53">
      <w:pPr>
        <w:spacing w:before="119"/>
        <w:ind w:left="96" w:firstLine="0"/>
        <w:jc w:val="center"/>
        <w:rPr>
          <w:i/>
        </w:rPr>
      </w:pPr>
      <w:bookmarkStart w:id="5157" w:name="_heading=h.yfrtfcvyr69j" w:colFirst="0" w:colLast="0"/>
      <w:bookmarkEnd w:id="5157"/>
    </w:p>
    <w:p w14:paraId="1344770B" w14:textId="77777777" w:rsidR="00A27D53" w:rsidRDefault="00D33BC1">
      <w:pPr>
        <w:pStyle w:val="Heading2"/>
        <w:numPr>
          <w:ilvl w:val="0"/>
          <w:numId w:val="38"/>
        </w:numPr>
        <w:tabs>
          <w:tab w:val="left" w:pos="547"/>
        </w:tabs>
        <w:ind w:left="547" w:hanging="423"/>
      </w:pPr>
      <w:bookmarkStart w:id="5158" w:name="_Toc185578170"/>
      <w:bookmarkStart w:id="5159" w:name="_Toc185579193"/>
      <w:bookmarkStart w:id="5160" w:name="_Toc185579297"/>
      <w:bookmarkStart w:id="5161" w:name="_Toc185587591"/>
      <w:bookmarkStart w:id="5162" w:name="_Toc185588637"/>
      <w:bookmarkStart w:id="5163" w:name="_Toc185597712"/>
      <w:bookmarkStart w:id="5164" w:name="_Toc185597893"/>
      <w:bookmarkStart w:id="5165" w:name="_Toc185598071"/>
      <w:bookmarkStart w:id="5166" w:name="_Toc185598248"/>
      <w:r>
        <w:t>Usecase tìm kiếm sản phẩm bằng filter:</w:t>
      </w:r>
      <w:bookmarkEnd w:id="5158"/>
      <w:bookmarkEnd w:id="5159"/>
      <w:bookmarkEnd w:id="5160"/>
      <w:bookmarkEnd w:id="5161"/>
      <w:bookmarkEnd w:id="5162"/>
      <w:bookmarkEnd w:id="5163"/>
      <w:bookmarkEnd w:id="5164"/>
      <w:bookmarkEnd w:id="5165"/>
      <w:bookmarkEnd w:id="5166"/>
    </w:p>
    <w:p w14:paraId="4497ADB9" w14:textId="77777777" w:rsidR="00A27D53" w:rsidRDefault="00A27D53">
      <w:pPr>
        <w:pStyle w:val="Heading2"/>
        <w:tabs>
          <w:tab w:val="left" w:pos="547"/>
        </w:tabs>
      </w:pPr>
    </w:p>
    <w:p w14:paraId="2AD872DE" w14:textId="77777777" w:rsidR="006869FF" w:rsidRDefault="00D33BC1">
      <w:pPr>
        <w:keepNext/>
        <w:pBdr>
          <w:top w:val="nil"/>
          <w:left w:val="nil"/>
          <w:bottom w:val="nil"/>
          <w:right w:val="nil"/>
          <w:between w:val="nil"/>
        </w:pBdr>
        <w:spacing w:before="0" w:line="240" w:lineRule="auto"/>
        <w:ind w:left="541" w:right="0" w:firstLine="0"/>
        <w:rPr>
          <w:ins w:id="5167" w:author="MinhHieu" w:date="2024-12-20T09:56:00Z"/>
        </w:rPr>
        <w:pPrChange w:id="5168" w:author="MinhHieu" w:date="2024-12-20T09:56:00Z">
          <w:pPr>
            <w:pBdr>
              <w:top w:val="nil"/>
              <w:left w:val="nil"/>
              <w:bottom w:val="nil"/>
              <w:right w:val="nil"/>
              <w:between w:val="nil"/>
            </w:pBdr>
            <w:spacing w:before="0" w:line="240" w:lineRule="auto"/>
            <w:ind w:left="541" w:right="0" w:firstLine="0"/>
          </w:pPr>
        </w:pPrChange>
      </w:pPr>
      <w:r>
        <w:rPr>
          <w:noProof/>
          <w:color w:val="000000"/>
          <w:sz w:val="24"/>
          <w:szCs w:val="24"/>
        </w:rPr>
        <w:drawing>
          <wp:inline distT="114300" distB="114300" distL="114300" distR="114300" wp14:anchorId="3C93948D" wp14:editId="04B6C12A">
            <wp:extent cx="5259489" cy="1148402"/>
            <wp:effectExtent l="0" t="0" r="0" b="0"/>
            <wp:docPr id="202506027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6"/>
                    <a:srcRect/>
                    <a:stretch>
                      <a:fillRect/>
                    </a:stretch>
                  </pic:blipFill>
                  <pic:spPr>
                    <a:xfrm>
                      <a:off x="0" y="0"/>
                      <a:ext cx="5259489" cy="1148402"/>
                    </a:xfrm>
                    <a:prstGeom prst="rect">
                      <a:avLst/>
                    </a:prstGeom>
                    <a:ln/>
                  </pic:spPr>
                </pic:pic>
              </a:graphicData>
            </a:graphic>
          </wp:inline>
        </w:drawing>
      </w:r>
    </w:p>
    <w:p w14:paraId="09F06C0D" w14:textId="1906795F" w:rsidR="00A27D53" w:rsidRPr="006869FF" w:rsidRDefault="006869FF">
      <w:pPr>
        <w:pStyle w:val="Caption"/>
        <w:jc w:val="center"/>
        <w:rPr>
          <w:color w:val="auto"/>
          <w:sz w:val="26"/>
          <w:szCs w:val="26"/>
          <w:lang w:val="vi-VN"/>
          <w:rPrChange w:id="5169" w:author="MinhHieu" w:date="2024-12-20T09:57:00Z">
            <w:rPr>
              <w:color w:val="000000"/>
              <w:sz w:val="20"/>
              <w:szCs w:val="20"/>
            </w:rPr>
          </w:rPrChange>
        </w:rPr>
        <w:pPrChange w:id="5170" w:author="MinhHieu" w:date="2024-12-20T09:57:00Z">
          <w:pPr>
            <w:pBdr>
              <w:top w:val="nil"/>
              <w:left w:val="nil"/>
              <w:bottom w:val="nil"/>
              <w:right w:val="nil"/>
              <w:between w:val="nil"/>
            </w:pBdr>
            <w:spacing w:before="0" w:line="240" w:lineRule="auto"/>
            <w:ind w:left="541" w:right="0" w:firstLine="0"/>
          </w:pPr>
        </w:pPrChange>
      </w:pPr>
      <w:bookmarkStart w:id="5171" w:name="_Toc185581391"/>
      <w:bookmarkStart w:id="5172" w:name="_Toc185587453"/>
      <w:bookmarkStart w:id="5173" w:name="_Toc185597633"/>
      <w:ins w:id="5174" w:author="MinhHieu" w:date="2024-12-20T09:56:00Z">
        <w:r w:rsidRPr="006869FF">
          <w:rPr>
            <w:color w:val="auto"/>
            <w:sz w:val="26"/>
            <w:szCs w:val="26"/>
            <w:rPrChange w:id="5175" w:author="MinhHieu" w:date="2024-12-20T09:57:00Z">
              <w:rPr>
                <w:i/>
                <w:iCs/>
              </w:rPr>
            </w:rPrChange>
          </w:rPr>
          <w:t xml:space="preserve">Hình </w:t>
        </w:r>
      </w:ins>
      <w:ins w:id="5176" w:author="MinhHieu" w:date="2024-12-20T09:57:00Z">
        <w:r>
          <w:rPr>
            <w:color w:val="auto"/>
            <w:sz w:val="26"/>
            <w:szCs w:val="26"/>
          </w:rPr>
          <w:t>2</w:t>
        </w:r>
        <w:r>
          <w:rPr>
            <w:color w:val="auto"/>
            <w:sz w:val="26"/>
            <w:szCs w:val="26"/>
            <w:lang w:val="vi-VN"/>
          </w:rPr>
          <w:t>.</w:t>
        </w:r>
      </w:ins>
      <w:ins w:id="5177" w:author="MinhHieu" w:date="2024-12-20T09:56:00Z">
        <w:r w:rsidRPr="006869FF">
          <w:rPr>
            <w:color w:val="auto"/>
            <w:sz w:val="26"/>
            <w:szCs w:val="26"/>
            <w:rPrChange w:id="5178" w:author="MinhHieu" w:date="2024-12-20T09:57:00Z">
              <w:rPr>
                <w:i/>
                <w:iCs/>
              </w:rPr>
            </w:rPrChange>
          </w:rPr>
          <w:fldChar w:fldCharType="begin"/>
        </w:r>
        <w:r w:rsidRPr="006869FF">
          <w:rPr>
            <w:color w:val="auto"/>
            <w:sz w:val="26"/>
            <w:szCs w:val="26"/>
            <w:rPrChange w:id="5179" w:author="MinhHieu" w:date="2024-12-20T09:57:00Z">
              <w:rPr>
                <w:i/>
                <w:iCs/>
              </w:rPr>
            </w:rPrChange>
          </w:rPr>
          <w:instrText xml:space="preserve"> SEQ Hình_2. \* ARABIC </w:instrText>
        </w:r>
      </w:ins>
      <w:r w:rsidRPr="006869FF">
        <w:rPr>
          <w:color w:val="auto"/>
          <w:sz w:val="26"/>
          <w:szCs w:val="26"/>
          <w:rPrChange w:id="5180" w:author="MinhHieu" w:date="2024-12-20T09:57:00Z">
            <w:rPr>
              <w:i/>
              <w:iCs/>
            </w:rPr>
          </w:rPrChange>
        </w:rPr>
        <w:fldChar w:fldCharType="separate"/>
      </w:r>
      <w:ins w:id="5181" w:author="MinhHieu" w:date="2024-12-20T11:39:00Z">
        <w:r w:rsidR="00743906">
          <w:rPr>
            <w:noProof/>
            <w:color w:val="auto"/>
            <w:sz w:val="26"/>
            <w:szCs w:val="26"/>
          </w:rPr>
          <w:t>9</w:t>
        </w:r>
      </w:ins>
      <w:ins w:id="5182" w:author="MinhHieu" w:date="2024-12-20T09:56:00Z">
        <w:r w:rsidRPr="006869FF">
          <w:rPr>
            <w:color w:val="auto"/>
            <w:sz w:val="26"/>
            <w:szCs w:val="26"/>
            <w:rPrChange w:id="5183" w:author="MinhHieu" w:date="2024-12-20T09:57:00Z">
              <w:rPr>
                <w:i/>
                <w:iCs/>
              </w:rPr>
            </w:rPrChange>
          </w:rPr>
          <w:fldChar w:fldCharType="end"/>
        </w:r>
        <w:r w:rsidRPr="006869FF">
          <w:rPr>
            <w:color w:val="auto"/>
            <w:sz w:val="26"/>
            <w:szCs w:val="26"/>
            <w:lang w:val="vi-VN"/>
            <w:rPrChange w:id="5184" w:author="MinhHieu" w:date="2024-12-20T09:57:00Z">
              <w:rPr>
                <w:i/>
                <w:iCs/>
                <w:lang w:val="vi-VN"/>
              </w:rPr>
            </w:rPrChange>
          </w:rPr>
          <w:t xml:space="preserve"> </w:t>
        </w:r>
        <w:r w:rsidRPr="006869FF">
          <w:rPr>
            <w:color w:val="auto"/>
            <w:sz w:val="26"/>
            <w:szCs w:val="26"/>
            <w:rPrChange w:id="5185" w:author="MinhHieu" w:date="2024-12-20T09:57:00Z">
              <w:rPr>
                <w:iCs/>
              </w:rPr>
            </w:rPrChange>
          </w:rPr>
          <w:t>Biểu đồ usecase tìm kiếm sản phẩm bằng filter</w:t>
        </w:r>
      </w:ins>
      <w:bookmarkEnd w:id="5171"/>
      <w:bookmarkEnd w:id="5172"/>
      <w:bookmarkEnd w:id="5173"/>
    </w:p>
    <w:p w14:paraId="676DDA07" w14:textId="77777777" w:rsidR="00A27D53" w:rsidRDefault="00D33BC1">
      <w:pPr>
        <w:spacing w:before="88"/>
        <w:ind w:left="595" w:right="803" w:firstLine="0"/>
        <w:jc w:val="center"/>
        <w:rPr>
          <w:i/>
        </w:rPr>
        <w:sectPr w:rsidR="00A27D53">
          <w:pgSz w:w="11910" w:h="16840"/>
          <w:pgMar w:top="1500" w:right="800" w:bottom="1340" w:left="1580" w:header="732" w:footer="1153" w:gutter="0"/>
          <w:cols w:space="720"/>
        </w:sectPr>
      </w:pPr>
      <w:bookmarkStart w:id="5186" w:name="_heading=h.39kk8xu" w:colFirst="0" w:colLast="0"/>
      <w:bookmarkEnd w:id="5186"/>
      <w:del w:id="5187" w:author="MinhHieu" w:date="2024-12-20T09:56:00Z">
        <w:r w:rsidDel="006869FF">
          <w:rPr>
            <w:i/>
          </w:rPr>
          <w:delText xml:space="preserve">Hình 2.9 Biểu đồ usecase tìm kiếm sản phẩm bằng </w:delText>
        </w:r>
        <w:r w:rsidDel="006869FF">
          <w:rPr>
            <w:i/>
          </w:rPr>
          <w:delText>filter</w:delText>
        </w:r>
      </w:del>
    </w:p>
    <w:p w14:paraId="7C523E4B" w14:textId="77777777" w:rsidR="00A27D53" w:rsidRDefault="00A27D53">
      <w:pPr>
        <w:spacing w:before="88"/>
        <w:ind w:right="803"/>
        <w:rPr>
          <w:i/>
        </w:rPr>
      </w:pPr>
    </w:p>
    <w:p w14:paraId="7A2CB7D5" w14:textId="77777777" w:rsidR="00A27D53" w:rsidRDefault="00D33BC1">
      <w:pPr>
        <w:pStyle w:val="Heading2"/>
        <w:numPr>
          <w:ilvl w:val="0"/>
          <w:numId w:val="38"/>
        </w:numPr>
        <w:tabs>
          <w:tab w:val="left" w:pos="547"/>
        </w:tabs>
        <w:ind w:left="547" w:hanging="423"/>
      </w:pPr>
      <w:bookmarkStart w:id="5188" w:name="_Toc185578171"/>
      <w:bookmarkStart w:id="5189" w:name="_Toc185579194"/>
      <w:bookmarkStart w:id="5190" w:name="_Toc185579298"/>
      <w:bookmarkStart w:id="5191" w:name="_Toc185587592"/>
      <w:bookmarkStart w:id="5192" w:name="_Toc185588638"/>
      <w:bookmarkStart w:id="5193" w:name="_Toc185597713"/>
      <w:bookmarkStart w:id="5194" w:name="_Toc185597894"/>
      <w:bookmarkStart w:id="5195" w:name="_Toc185598072"/>
      <w:bookmarkStart w:id="5196" w:name="_Toc185598249"/>
      <w:r>
        <w:t>Usecase thêm bình luận và đánh giá về sản phẩm</w:t>
      </w:r>
      <w:bookmarkEnd w:id="5188"/>
      <w:bookmarkEnd w:id="5189"/>
      <w:bookmarkEnd w:id="5190"/>
      <w:bookmarkEnd w:id="5191"/>
      <w:bookmarkEnd w:id="5192"/>
      <w:bookmarkEnd w:id="5193"/>
      <w:bookmarkEnd w:id="5194"/>
      <w:bookmarkEnd w:id="5195"/>
      <w:bookmarkEnd w:id="5196"/>
    </w:p>
    <w:p w14:paraId="2095587F" w14:textId="77777777" w:rsidR="00A27D53" w:rsidRDefault="00A27D53">
      <w:pPr>
        <w:pStyle w:val="Heading2"/>
        <w:tabs>
          <w:tab w:val="left" w:pos="547"/>
        </w:tabs>
        <w:ind w:left="548" w:firstLine="0"/>
      </w:pPr>
      <w:bookmarkStart w:id="5197" w:name="_heading=h.uxe56cplk1mn" w:colFirst="0" w:colLast="0"/>
      <w:bookmarkEnd w:id="5197"/>
    </w:p>
    <w:p w14:paraId="1CA6EEE1" w14:textId="77777777" w:rsidR="006869FF" w:rsidRPr="006869FF" w:rsidRDefault="00D33BC1">
      <w:pPr>
        <w:keepNext/>
        <w:pBdr>
          <w:top w:val="nil"/>
          <w:left w:val="nil"/>
          <w:bottom w:val="nil"/>
          <w:right w:val="nil"/>
          <w:between w:val="nil"/>
        </w:pBdr>
        <w:spacing w:before="8" w:line="240" w:lineRule="auto"/>
        <w:ind w:left="426" w:right="0" w:firstLine="0"/>
        <w:rPr>
          <w:ins w:id="5198" w:author="MinhHieu" w:date="2024-12-20T09:57:00Z"/>
          <w:color w:val="auto"/>
          <w:rPrChange w:id="5199" w:author="MinhHieu" w:date="2024-12-20T09:57:00Z">
            <w:rPr>
              <w:ins w:id="5200" w:author="MinhHieu" w:date="2024-12-20T09:57:00Z"/>
            </w:rPr>
          </w:rPrChange>
        </w:rPr>
        <w:pPrChange w:id="5201" w:author="MinhHieu" w:date="2024-12-20T09:57:00Z">
          <w:pPr>
            <w:pBdr>
              <w:top w:val="nil"/>
              <w:left w:val="nil"/>
              <w:bottom w:val="nil"/>
              <w:right w:val="nil"/>
              <w:between w:val="nil"/>
            </w:pBdr>
            <w:spacing w:before="8" w:line="240" w:lineRule="auto"/>
            <w:ind w:left="426" w:right="0" w:firstLine="0"/>
          </w:pPr>
        </w:pPrChange>
      </w:pPr>
      <w:r w:rsidRPr="006869FF">
        <w:rPr>
          <w:noProof/>
          <w:color w:val="auto"/>
          <w:rPrChange w:id="5202" w:author="MinhHieu" w:date="2024-12-20T09:57:00Z">
            <w:rPr>
              <w:noProof/>
              <w:color w:val="000000"/>
              <w:sz w:val="24"/>
              <w:szCs w:val="24"/>
            </w:rPr>
          </w:rPrChange>
        </w:rPr>
        <w:drawing>
          <wp:inline distT="114300" distB="114300" distL="114300" distR="114300" wp14:anchorId="721D16DC" wp14:editId="6102F560">
            <wp:extent cx="5402263" cy="2598880"/>
            <wp:effectExtent l="0" t="0" r="0" b="0"/>
            <wp:docPr id="202506026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7"/>
                    <a:srcRect/>
                    <a:stretch>
                      <a:fillRect/>
                    </a:stretch>
                  </pic:blipFill>
                  <pic:spPr>
                    <a:xfrm>
                      <a:off x="0" y="0"/>
                      <a:ext cx="5402263" cy="2598880"/>
                    </a:xfrm>
                    <a:prstGeom prst="rect">
                      <a:avLst/>
                    </a:prstGeom>
                    <a:ln/>
                  </pic:spPr>
                </pic:pic>
              </a:graphicData>
            </a:graphic>
          </wp:inline>
        </w:drawing>
      </w:r>
    </w:p>
    <w:p w14:paraId="1C70CC31" w14:textId="0AF5E553" w:rsidR="00A27D53" w:rsidRPr="006869FF" w:rsidRDefault="006869FF">
      <w:pPr>
        <w:pStyle w:val="Caption"/>
        <w:jc w:val="center"/>
        <w:rPr>
          <w:b/>
          <w:color w:val="auto"/>
          <w:sz w:val="26"/>
          <w:szCs w:val="26"/>
          <w:lang w:val="vi-VN"/>
          <w:rPrChange w:id="5203" w:author="MinhHieu" w:date="2024-12-20T09:57:00Z">
            <w:rPr>
              <w:b/>
              <w:color w:val="000000"/>
              <w:sz w:val="10"/>
              <w:szCs w:val="10"/>
            </w:rPr>
          </w:rPrChange>
        </w:rPr>
        <w:pPrChange w:id="5204" w:author="MinhHieu" w:date="2024-12-20T09:57:00Z">
          <w:pPr>
            <w:pBdr>
              <w:top w:val="nil"/>
              <w:left w:val="nil"/>
              <w:bottom w:val="nil"/>
              <w:right w:val="nil"/>
              <w:between w:val="nil"/>
            </w:pBdr>
            <w:spacing w:before="8" w:line="240" w:lineRule="auto"/>
            <w:ind w:left="426" w:right="0" w:firstLine="0"/>
          </w:pPr>
        </w:pPrChange>
      </w:pPr>
      <w:bookmarkStart w:id="5205" w:name="_Toc185581392"/>
      <w:bookmarkStart w:id="5206" w:name="_Toc185587454"/>
      <w:bookmarkStart w:id="5207" w:name="_Toc185597634"/>
      <w:ins w:id="5208" w:author="MinhHieu" w:date="2024-12-20T09:57:00Z">
        <w:r w:rsidRPr="006869FF">
          <w:rPr>
            <w:color w:val="auto"/>
            <w:sz w:val="26"/>
            <w:szCs w:val="26"/>
            <w:rPrChange w:id="5209" w:author="MinhHieu" w:date="2024-12-20T09:57:00Z">
              <w:rPr>
                <w:i/>
                <w:iCs/>
              </w:rPr>
            </w:rPrChange>
          </w:rPr>
          <w:t>Hình 2.</w:t>
        </w:r>
        <w:r w:rsidRPr="006869FF">
          <w:rPr>
            <w:color w:val="auto"/>
            <w:sz w:val="26"/>
            <w:szCs w:val="26"/>
            <w:rPrChange w:id="5210" w:author="MinhHieu" w:date="2024-12-20T09:57:00Z">
              <w:rPr>
                <w:i/>
                <w:iCs/>
              </w:rPr>
            </w:rPrChange>
          </w:rPr>
          <w:fldChar w:fldCharType="begin"/>
        </w:r>
        <w:r w:rsidRPr="006869FF">
          <w:rPr>
            <w:color w:val="auto"/>
            <w:sz w:val="26"/>
            <w:szCs w:val="26"/>
            <w:rPrChange w:id="5211" w:author="MinhHieu" w:date="2024-12-20T09:57:00Z">
              <w:rPr>
                <w:i/>
                <w:iCs/>
              </w:rPr>
            </w:rPrChange>
          </w:rPr>
          <w:instrText xml:space="preserve"> SEQ Hình_2. \* ARABIC </w:instrText>
        </w:r>
      </w:ins>
      <w:r w:rsidRPr="006869FF">
        <w:rPr>
          <w:color w:val="auto"/>
          <w:sz w:val="26"/>
          <w:szCs w:val="26"/>
          <w:rPrChange w:id="5212" w:author="MinhHieu" w:date="2024-12-20T09:57:00Z">
            <w:rPr>
              <w:i/>
              <w:iCs/>
            </w:rPr>
          </w:rPrChange>
        </w:rPr>
        <w:fldChar w:fldCharType="separate"/>
      </w:r>
      <w:ins w:id="5213" w:author="MinhHieu" w:date="2024-12-20T11:39:00Z">
        <w:r w:rsidR="00743906">
          <w:rPr>
            <w:noProof/>
            <w:color w:val="auto"/>
            <w:sz w:val="26"/>
            <w:szCs w:val="26"/>
          </w:rPr>
          <w:t>10</w:t>
        </w:r>
      </w:ins>
      <w:ins w:id="5214" w:author="MinhHieu" w:date="2024-12-20T09:57:00Z">
        <w:r w:rsidRPr="006869FF">
          <w:rPr>
            <w:color w:val="auto"/>
            <w:sz w:val="26"/>
            <w:szCs w:val="26"/>
            <w:rPrChange w:id="5215" w:author="MinhHieu" w:date="2024-12-20T09:57:00Z">
              <w:rPr>
                <w:i/>
                <w:iCs/>
              </w:rPr>
            </w:rPrChange>
          </w:rPr>
          <w:fldChar w:fldCharType="end"/>
        </w:r>
        <w:r w:rsidRPr="006869FF">
          <w:rPr>
            <w:color w:val="auto"/>
            <w:sz w:val="26"/>
            <w:szCs w:val="26"/>
            <w:lang w:val="vi-VN"/>
            <w:rPrChange w:id="5216" w:author="MinhHieu" w:date="2024-12-20T09:57:00Z">
              <w:rPr>
                <w:i/>
                <w:iCs/>
                <w:lang w:val="vi-VN"/>
              </w:rPr>
            </w:rPrChange>
          </w:rPr>
          <w:t xml:space="preserve"> </w:t>
        </w:r>
        <w:r w:rsidRPr="006869FF">
          <w:rPr>
            <w:color w:val="auto"/>
            <w:sz w:val="26"/>
            <w:szCs w:val="26"/>
            <w:rPrChange w:id="5217" w:author="MinhHieu" w:date="2024-12-20T09:57:00Z">
              <w:rPr>
                <w:iCs/>
              </w:rPr>
            </w:rPrChange>
          </w:rPr>
          <w:t>Biểu đồ usecase thêm bình luận và đánh giá về sản phẩm</w:t>
        </w:r>
      </w:ins>
      <w:bookmarkEnd w:id="5205"/>
      <w:bookmarkEnd w:id="5206"/>
      <w:bookmarkEnd w:id="5207"/>
    </w:p>
    <w:p w14:paraId="2E56354A" w14:textId="77777777" w:rsidR="00A27D53" w:rsidRDefault="00D33BC1">
      <w:pPr>
        <w:spacing w:before="121"/>
        <w:ind w:left="595" w:right="803" w:firstLine="0"/>
        <w:jc w:val="center"/>
        <w:rPr>
          <w:i/>
        </w:rPr>
      </w:pPr>
      <w:bookmarkStart w:id="5218" w:name="_heading=h.48pi1tg" w:colFirst="0" w:colLast="0"/>
      <w:bookmarkEnd w:id="5218"/>
      <w:del w:id="5219" w:author="MinhHieu" w:date="2024-12-20T09:57:00Z">
        <w:r w:rsidDel="006869FF">
          <w:rPr>
            <w:i/>
          </w:rPr>
          <w:delText>Hình 2.10 Biểu đồ usecase thêm bình luận và đánh giá về sản phẩm</w:delText>
        </w:r>
      </w:del>
    </w:p>
    <w:p w14:paraId="3C472848" w14:textId="77777777" w:rsidR="00A27D53" w:rsidRDefault="00A27D53">
      <w:pPr>
        <w:pBdr>
          <w:top w:val="nil"/>
          <w:left w:val="nil"/>
          <w:bottom w:val="nil"/>
          <w:right w:val="nil"/>
          <w:between w:val="nil"/>
        </w:pBdr>
        <w:spacing w:before="50" w:line="240" w:lineRule="auto"/>
        <w:ind w:left="0" w:right="0" w:firstLine="0"/>
        <w:rPr>
          <w:i/>
          <w:color w:val="000000"/>
        </w:rPr>
      </w:pPr>
    </w:p>
    <w:p w14:paraId="10E1282D" w14:textId="77777777" w:rsidR="00A27D53" w:rsidRDefault="00D33BC1">
      <w:pPr>
        <w:pStyle w:val="Heading2"/>
        <w:numPr>
          <w:ilvl w:val="0"/>
          <w:numId w:val="38"/>
        </w:numPr>
        <w:tabs>
          <w:tab w:val="left" w:pos="547"/>
        </w:tabs>
        <w:ind w:left="547" w:hanging="423"/>
      </w:pPr>
      <w:bookmarkStart w:id="5220" w:name="_Toc185578172"/>
      <w:bookmarkStart w:id="5221" w:name="_Toc185579195"/>
      <w:bookmarkStart w:id="5222" w:name="_Toc185579299"/>
      <w:bookmarkStart w:id="5223" w:name="_Toc185587593"/>
      <w:bookmarkStart w:id="5224" w:name="_Toc185588639"/>
      <w:bookmarkStart w:id="5225" w:name="_Toc185597714"/>
      <w:bookmarkStart w:id="5226" w:name="_Toc185597895"/>
      <w:bookmarkStart w:id="5227" w:name="_Toc185598073"/>
      <w:bookmarkStart w:id="5228" w:name="_Toc185598250"/>
      <w:r>
        <w:t xml:space="preserve">Usecase xem đánh giá và bình luận về </w:t>
      </w:r>
      <w:r>
        <w:t>sản phẩm</w:t>
      </w:r>
      <w:bookmarkEnd w:id="5220"/>
      <w:bookmarkEnd w:id="5221"/>
      <w:bookmarkEnd w:id="5222"/>
      <w:bookmarkEnd w:id="5223"/>
      <w:bookmarkEnd w:id="5224"/>
      <w:bookmarkEnd w:id="5225"/>
      <w:bookmarkEnd w:id="5226"/>
      <w:bookmarkEnd w:id="5227"/>
      <w:bookmarkEnd w:id="5228"/>
    </w:p>
    <w:p w14:paraId="28CF0DE8" w14:textId="77777777" w:rsidR="00A27D53" w:rsidRDefault="00A27D53">
      <w:pPr>
        <w:pStyle w:val="Heading2"/>
        <w:tabs>
          <w:tab w:val="left" w:pos="547"/>
        </w:tabs>
      </w:pPr>
    </w:p>
    <w:p w14:paraId="6C41B102" w14:textId="77777777" w:rsidR="006869FF" w:rsidRDefault="00D33BC1">
      <w:pPr>
        <w:keepNext/>
        <w:pBdr>
          <w:top w:val="nil"/>
          <w:left w:val="nil"/>
          <w:bottom w:val="nil"/>
          <w:right w:val="nil"/>
          <w:between w:val="nil"/>
        </w:pBdr>
        <w:spacing w:before="0" w:line="240" w:lineRule="auto"/>
        <w:ind w:left="425" w:right="0" w:firstLine="0"/>
        <w:rPr>
          <w:ins w:id="5229" w:author="MinhHieu" w:date="2024-12-20T09:58:00Z"/>
        </w:rPr>
        <w:pPrChange w:id="5230" w:author="MinhHieu" w:date="2024-12-20T09:58:00Z">
          <w:pPr>
            <w:pBdr>
              <w:top w:val="nil"/>
              <w:left w:val="nil"/>
              <w:bottom w:val="nil"/>
              <w:right w:val="nil"/>
              <w:between w:val="nil"/>
            </w:pBdr>
            <w:spacing w:before="0" w:line="240" w:lineRule="auto"/>
            <w:ind w:left="425" w:right="0" w:firstLine="0"/>
          </w:pPr>
        </w:pPrChange>
      </w:pPr>
      <w:r>
        <w:rPr>
          <w:noProof/>
          <w:color w:val="000000"/>
        </w:rPr>
        <w:drawing>
          <wp:inline distT="114300" distB="114300" distL="114300" distR="114300" wp14:anchorId="498C3CAA" wp14:editId="240028F7">
            <wp:extent cx="5429250" cy="1400175"/>
            <wp:effectExtent l="0" t="0" r="0" b="0"/>
            <wp:docPr id="202506024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8"/>
                    <a:srcRect/>
                    <a:stretch>
                      <a:fillRect/>
                    </a:stretch>
                  </pic:blipFill>
                  <pic:spPr>
                    <a:xfrm>
                      <a:off x="0" y="0"/>
                      <a:ext cx="5429250" cy="1400175"/>
                    </a:xfrm>
                    <a:prstGeom prst="rect">
                      <a:avLst/>
                    </a:prstGeom>
                    <a:ln/>
                  </pic:spPr>
                </pic:pic>
              </a:graphicData>
            </a:graphic>
          </wp:inline>
        </w:drawing>
      </w:r>
    </w:p>
    <w:p w14:paraId="2A5542AB" w14:textId="227BE5E6" w:rsidR="00A27D53" w:rsidRPr="006869FF" w:rsidRDefault="006869FF">
      <w:pPr>
        <w:pStyle w:val="Caption"/>
        <w:jc w:val="center"/>
        <w:rPr>
          <w:color w:val="auto"/>
          <w:sz w:val="26"/>
          <w:szCs w:val="26"/>
          <w:lang w:val="vi-VN"/>
          <w:rPrChange w:id="5231" w:author="MinhHieu" w:date="2024-12-20T09:58:00Z">
            <w:rPr>
              <w:color w:val="000000"/>
              <w:sz w:val="20"/>
              <w:szCs w:val="20"/>
            </w:rPr>
          </w:rPrChange>
        </w:rPr>
        <w:pPrChange w:id="5232" w:author="MinhHieu" w:date="2024-12-20T09:58:00Z">
          <w:pPr>
            <w:pBdr>
              <w:top w:val="nil"/>
              <w:left w:val="nil"/>
              <w:bottom w:val="nil"/>
              <w:right w:val="nil"/>
              <w:between w:val="nil"/>
            </w:pBdr>
            <w:spacing w:before="0" w:line="240" w:lineRule="auto"/>
            <w:ind w:left="425" w:right="0" w:firstLine="0"/>
          </w:pPr>
        </w:pPrChange>
      </w:pPr>
      <w:bookmarkStart w:id="5233" w:name="_Toc185581393"/>
      <w:bookmarkStart w:id="5234" w:name="_Toc185587455"/>
      <w:bookmarkStart w:id="5235" w:name="_Toc185597635"/>
      <w:ins w:id="5236" w:author="MinhHieu" w:date="2024-12-20T09:58:00Z">
        <w:r w:rsidRPr="006869FF">
          <w:rPr>
            <w:color w:val="auto"/>
            <w:sz w:val="26"/>
            <w:szCs w:val="26"/>
            <w:rPrChange w:id="5237" w:author="MinhHieu" w:date="2024-12-20T09:58:00Z">
              <w:rPr>
                <w:i/>
                <w:iCs/>
              </w:rPr>
            </w:rPrChange>
          </w:rPr>
          <w:t>Hình 2.</w:t>
        </w:r>
        <w:r w:rsidRPr="006869FF">
          <w:rPr>
            <w:color w:val="auto"/>
            <w:sz w:val="26"/>
            <w:szCs w:val="26"/>
            <w:rPrChange w:id="5238" w:author="MinhHieu" w:date="2024-12-20T09:58:00Z">
              <w:rPr>
                <w:i/>
                <w:iCs/>
              </w:rPr>
            </w:rPrChange>
          </w:rPr>
          <w:fldChar w:fldCharType="begin"/>
        </w:r>
        <w:r w:rsidRPr="006869FF">
          <w:rPr>
            <w:color w:val="auto"/>
            <w:sz w:val="26"/>
            <w:szCs w:val="26"/>
            <w:rPrChange w:id="5239" w:author="MinhHieu" w:date="2024-12-20T09:58:00Z">
              <w:rPr>
                <w:i/>
                <w:iCs/>
              </w:rPr>
            </w:rPrChange>
          </w:rPr>
          <w:instrText xml:space="preserve"> SEQ Hình_2. \* ARABIC </w:instrText>
        </w:r>
      </w:ins>
      <w:r w:rsidRPr="006869FF">
        <w:rPr>
          <w:color w:val="auto"/>
          <w:sz w:val="26"/>
          <w:szCs w:val="26"/>
          <w:rPrChange w:id="5240" w:author="MinhHieu" w:date="2024-12-20T09:58:00Z">
            <w:rPr>
              <w:i/>
              <w:iCs/>
            </w:rPr>
          </w:rPrChange>
        </w:rPr>
        <w:fldChar w:fldCharType="separate"/>
      </w:r>
      <w:ins w:id="5241" w:author="MinhHieu" w:date="2024-12-20T11:39:00Z">
        <w:r w:rsidR="00743906">
          <w:rPr>
            <w:noProof/>
            <w:color w:val="auto"/>
            <w:sz w:val="26"/>
            <w:szCs w:val="26"/>
          </w:rPr>
          <w:t>11</w:t>
        </w:r>
      </w:ins>
      <w:ins w:id="5242" w:author="MinhHieu" w:date="2024-12-20T09:58:00Z">
        <w:r w:rsidRPr="006869FF">
          <w:rPr>
            <w:color w:val="auto"/>
            <w:sz w:val="26"/>
            <w:szCs w:val="26"/>
            <w:rPrChange w:id="5243" w:author="MinhHieu" w:date="2024-12-20T09:58:00Z">
              <w:rPr>
                <w:i/>
                <w:iCs/>
              </w:rPr>
            </w:rPrChange>
          </w:rPr>
          <w:fldChar w:fldCharType="end"/>
        </w:r>
        <w:r w:rsidRPr="006869FF">
          <w:rPr>
            <w:color w:val="auto"/>
            <w:sz w:val="26"/>
            <w:szCs w:val="26"/>
            <w:lang w:val="vi-VN"/>
            <w:rPrChange w:id="5244" w:author="MinhHieu" w:date="2024-12-20T09:58:00Z">
              <w:rPr>
                <w:i/>
                <w:iCs/>
                <w:lang w:val="vi-VN"/>
              </w:rPr>
            </w:rPrChange>
          </w:rPr>
          <w:t xml:space="preserve"> </w:t>
        </w:r>
        <w:r w:rsidRPr="006869FF">
          <w:rPr>
            <w:color w:val="auto"/>
            <w:sz w:val="26"/>
            <w:szCs w:val="26"/>
            <w:rPrChange w:id="5245" w:author="MinhHieu" w:date="2024-12-20T09:58:00Z">
              <w:rPr>
                <w:iCs/>
              </w:rPr>
            </w:rPrChange>
          </w:rPr>
          <w:t>Biểu đồ usecase xem đánh giá và bình luận về sản phẩm</w:t>
        </w:r>
      </w:ins>
      <w:bookmarkEnd w:id="5233"/>
      <w:bookmarkEnd w:id="5234"/>
      <w:bookmarkEnd w:id="5235"/>
    </w:p>
    <w:p w14:paraId="23EB553E" w14:textId="77777777" w:rsidR="00A27D53" w:rsidDel="006869FF" w:rsidRDefault="00D33BC1">
      <w:pPr>
        <w:spacing w:before="24"/>
        <w:ind w:left="993" w:firstLine="0"/>
        <w:rPr>
          <w:del w:id="5246" w:author="MinhHieu" w:date="2024-12-20T09:57:00Z"/>
          <w:b/>
          <w:sz w:val="10"/>
          <w:szCs w:val="10"/>
        </w:rPr>
        <w:sectPr w:rsidR="00A27D53" w:rsidDel="006869FF">
          <w:pgSz w:w="11910" w:h="16840"/>
          <w:pgMar w:top="1500" w:right="800" w:bottom="1340" w:left="1580" w:header="732" w:footer="1153" w:gutter="0"/>
          <w:cols w:space="720"/>
        </w:sectPr>
      </w:pPr>
      <w:bookmarkStart w:id="5247" w:name="_heading=h.1302m92" w:colFirst="0" w:colLast="0"/>
      <w:bookmarkEnd w:id="5247"/>
      <w:del w:id="5248" w:author="MinhHieu" w:date="2024-12-20T09:57:00Z">
        <w:r w:rsidDel="006869FF">
          <w:rPr>
            <w:i/>
          </w:rPr>
          <w:delText>Hình 2.11 Biểu đồ usecase xem đánh giá và bình luận về sản phẩm</w:delText>
        </w:r>
      </w:del>
    </w:p>
    <w:p w14:paraId="1631EB11" w14:textId="77777777" w:rsidR="00A27D53" w:rsidRDefault="00A27D53">
      <w:pPr>
        <w:pBdr>
          <w:top w:val="nil"/>
          <w:left w:val="nil"/>
          <w:bottom w:val="nil"/>
          <w:right w:val="nil"/>
          <w:between w:val="nil"/>
        </w:pBdr>
        <w:spacing w:before="50" w:line="240" w:lineRule="auto"/>
        <w:ind w:left="0" w:right="0" w:firstLine="0"/>
        <w:rPr>
          <w:i/>
          <w:color w:val="000000"/>
        </w:rPr>
      </w:pPr>
    </w:p>
    <w:p w14:paraId="14139FDA" w14:textId="77777777" w:rsidR="00A27D53" w:rsidRDefault="00D33BC1">
      <w:pPr>
        <w:pStyle w:val="Heading2"/>
        <w:numPr>
          <w:ilvl w:val="1"/>
          <w:numId w:val="37"/>
        </w:numPr>
        <w:tabs>
          <w:tab w:val="left" w:pos="511"/>
        </w:tabs>
        <w:ind w:left="511" w:hanging="387"/>
      </w:pPr>
      <w:bookmarkStart w:id="5249" w:name="bookmark=id.3mzq4wv" w:colFirst="0" w:colLast="0"/>
      <w:bookmarkStart w:id="5250" w:name="_Toc185578173"/>
      <w:bookmarkStart w:id="5251" w:name="_Toc185579196"/>
      <w:bookmarkStart w:id="5252" w:name="_Toc185579300"/>
      <w:bookmarkStart w:id="5253" w:name="_Toc185587594"/>
      <w:bookmarkStart w:id="5254" w:name="_Toc185588640"/>
      <w:bookmarkStart w:id="5255" w:name="_Toc185597715"/>
      <w:bookmarkStart w:id="5256" w:name="_Toc185597896"/>
      <w:bookmarkStart w:id="5257" w:name="_Toc185598074"/>
      <w:bookmarkStart w:id="5258" w:name="_Toc185598251"/>
      <w:bookmarkEnd w:id="5249"/>
      <w:r>
        <w:t>Xây dựng kịch bản</w:t>
      </w:r>
      <w:bookmarkEnd w:id="5250"/>
      <w:bookmarkEnd w:id="5251"/>
      <w:bookmarkEnd w:id="5252"/>
      <w:bookmarkEnd w:id="5253"/>
      <w:bookmarkEnd w:id="5254"/>
      <w:bookmarkEnd w:id="5255"/>
      <w:bookmarkEnd w:id="5256"/>
      <w:bookmarkEnd w:id="5257"/>
      <w:bookmarkEnd w:id="5258"/>
    </w:p>
    <w:p w14:paraId="4156AFF1" w14:textId="20B8F03D" w:rsidR="00905EBD" w:rsidRPr="00905EBD" w:rsidRDefault="00D33BC1" w:rsidP="00905EBD">
      <w:pPr>
        <w:pStyle w:val="Heading2"/>
        <w:numPr>
          <w:ilvl w:val="2"/>
          <w:numId w:val="37"/>
        </w:numPr>
        <w:tabs>
          <w:tab w:val="left" w:pos="704"/>
        </w:tabs>
        <w:spacing w:before="279"/>
        <w:ind w:left="704" w:hanging="580"/>
        <w:rPr>
          <w:ins w:id="5259" w:author="MinhHieu" w:date="2024-12-20T10:10:00Z"/>
          <w:rPrChange w:id="5260" w:author="MinhHieu" w:date="2024-12-20T10:10:00Z">
            <w:rPr>
              <w:ins w:id="5261" w:author="MinhHieu" w:date="2024-12-20T10:10:00Z"/>
              <w:lang w:val="vi-VN"/>
            </w:rPr>
          </w:rPrChange>
        </w:rPr>
      </w:pPr>
      <w:bookmarkStart w:id="5262" w:name="_Toc185578174"/>
      <w:bookmarkStart w:id="5263" w:name="_Toc185579197"/>
      <w:bookmarkStart w:id="5264" w:name="_Toc185579301"/>
      <w:bookmarkStart w:id="5265" w:name="_Toc185587595"/>
      <w:bookmarkStart w:id="5266" w:name="_Toc185588641"/>
      <w:bookmarkStart w:id="5267" w:name="_Toc185597716"/>
      <w:bookmarkStart w:id="5268" w:name="_Toc185597897"/>
      <w:bookmarkStart w:id="5269" w:name="_Toc185598075"/>
      <w:bookmarkStart w:id="5270" w:name="_Toc185598252"/>
      <w:r>
        <w:t>Kịch bản đăng ký tài khoản</w:t>
      </w:r>
      <w:bookmarkEnd w:id="5262"/>
      <w:bookmarkEnd w:id="5263"/>
      <w:bookmarkEnd w:id="5264"/>
      <w:bookmarkEnd w:id="5265"/>
      <w:bookmarkEnd w:id="5266"/>
      <w:bookmarkEnd w:id="5267"/>
      <w:bookmarkEnd w:id="5268"/>
      <w:bookmarkEnd w:id="5269"/>
      <w:bookmarkEnd w:id="5270"/>
    </w:p>
    <w:p w14:paraId="05CFFD7D" w14:textId="0804FBC5" w:rsidR="0091480D" w:rsidRPr="0091480D" w:rsidRDefault="0091480D" w:rsidP="0091480D">
      <w:pPr>
        <w:ind w:left="0" w:right="350" w:firstLine="0"/>
        <w:jc w:val="center"/>
        <w:rPr>
          <w:ins w:id="5271" w:author="MinhHieu" w:date="2024-12-20T10:26:00Z"/>
          <w:i/>
          <w:iCs/>
          <w:lang w:val="vi-VN"/>
          <w:rPrChange w:id="5272" w:author="MinhHieu" w:date="2024-12-20T10:27:00Z">
            <w:rPr>
              <w:ins w:id="5273" w:author="MinhHieu" w:date="2024-12-20T10:26:00Z"/>
            </w:rPr>
          </w:rPrChange>
        </w:rPr>
      </w:pPr>
      <w:bookmarkStart w:id="5274" w:name="_Toc185587400"/>
      <w:bookmarkStart w:id="5275" w:name="_Toc185597572"/>
      <w:ins w:id="5276" w:author="MinhHieu" w:date="2024-12-20T10:26:00Z">
        <w:r w:rsidRPr="0091480D">
          <w:rPr>
            <w:i/>
            <w:iCs/>
            <w:rPrChange w:id="5277" w:author="MinhHieu" w:date="2024-12-20T10:27:00Z">
              <w:rPr/>
            </w:rPrChange>
          </w:rPr>
          <w:t>Bảng 2.</w:t>
        </w:r>
        <w:r w:rsidRPr="0091480D">
          <w:rPr>
            <w:i/>
            <w:iCs/>
            <w:rPrChange w:id="5278" w:author="MinhHieu" w:date="2024-12-20T10:27:00Z">
              <w:rPr/>
            </w:rPrChange>
          </w:rPr>
          <w:fldChar w:fldCharType="begin"/>
        </w:r>
        <w:r w:rsidRPr="0091480D">
          <w:rPr>
            <w:i/>
            <w:iCs/>
            <w:rPrChange w:id="5279" w:author="MinhHieu" w:date="2024-12-20T10:27:00Z">
              <w:rPr/>
            </w:rPrChange>
          </w:rPr>
          <w:instrText xml:space="preserve"> SEQ Bảng_2. \* ARABIC </w:instrText>
        </w:r>
      </w:ins>
      <w:r w:rsidRPr="0091480D">
        <w:rPr>
          <w:i/>
          <w:iCs/>
          <w:rPrChange w:id="5280" w:author="MinhHieu" w:date="2024-12-20T10:27:00Z">
            <w:rPr/>
          </w:rPrChange>
        </w:rPr>
        <w:fldChar w:fldCharType="separate"/>
      </w:r>
      <w:ins w:id="5281" w:author="MinhHieu" w:date="2024-12-20T11:36:00Z">
        <w:r w:rsidR="00711A5B">
          <w:rPr>
            <w:i/>
            <w:iCs/>
            <w:noProof/>
          </w:rPr>
          <w:t>2</w:t>
        </w:r>
      </w:ins>
      <w:ins w:id="5282" w:author="MinhHieu" w:date="2024-12-20T10:26:00Z">
        <w:r w:rsidRPr="0091480D">
          <w:rPr>
            <w:i/>
            <w:iCs/>
            <w:rPrChange w:id="5283" w:author="MinhHieu" w:date="2024-12-20T10:27:00Z">
              <w:rPr/>
            </w:rPrChange>
          </w:rPr>
          <w:fldChar w:fldCharType="end"/>
        </w:r>
        <w:r w:rsidRPr="0091480D">
          <w:rPr>
            <w:i/>
            <w:iCs/>
            <w:lang w:val="vi-VN"/>
            <w:rPrChange w:id="5284" w:author="MinhHieu" w:date="2024-12-20T10:27:00Z">
              <w:rPr>
                <w:lang w:val="vi-VN"/>
              </w:rPr>
            </w:rPrChange>
          </w:rPr>
          <w:t xml:space="preserve"> </w:t>
        </w:r>
        <w:r w:rsidRPr="0091480D">
          <w:rPr>
            <w:i/>
            <w:iCs/>
          </w:rPr>
          <w:t>Kịch bản đăng ký tài khoản</w:t>
        </w:r>
        <w:bookmarkEnd w:id="5274"/>
        <w:bookmarkEnd w:id="5275"/>
      </w:ins>
    </w:p>
    <w:tbl>
      <w:tblPr>
        <w:tblW w:w="8795" w:type="dxa"/>
        <w:tblInd w:w="318" w:type="dxa"/>
        <w:tblBorders>
          <w:top w:val="nil"/>
          <w:left w:val="nil"/>
          <w:bottom w:val="nil"/>
          <w:right w:val="nil"/>
          <w:insideH w:val="nil"/>
          <w:insideV w:val="nil"/>
        </w:tblBorders>
        <w:tblLayout w:type="fixed"/>
        <w:tblLook w:val="0600" w:firstRow="0" w:lastRow="0" w:firstColumn="0" w:lastColumn="0" w:noHBand="1" w:noVBand="1"/>
        <w:tblPrChange w:id="5285" w:author="MinhHieu" w:date="2024-12-20T10:27:00Z">
          <w:tblPr>
            <w:tblW w:w="8925" w:type="dxa"/>
            <w:tblInd w:w="318" w:type="dxa"/>
            <w:tblBorders>
              <w:top w:val="nil"/>
              <w:left w:val="nil"/>
              <w:bottom w:val="nil"/>
              <w:right w:val="nil"/>
              <w:insideH w:val="nil"/>
              <w:insideV w:val="nil"/>
            </w:tblBorders>
            <w:tblLayout w:type="fixed"/>
            <w:tblLook w:val="0600" w:firstRow="0" w:lastRow="0" w:firstColumn="0" w:lastColumn="0" w:noHBand="1" w:noVBand="1"/>
          </w:tblPr>
        </w:tblPrChange>
      </w:tblPr>
      <w:tblGrid>
        <w:gridCol w:w="3024"/>
        <w:gridCol w:w="5706"/>
        <w:gridCol w:w="65"/>
        <w:tblGridChange w:id="5286">
          <w:tblGrid>
            <w:gridCol w:w="3068"/>
            <w:gridCol w:w="5792"/>
            <w:gridCol w:w="65"/>
          </w:tblGrid>
        </w:tblGridChange>
      </w:tblGrid>
      <w:tr w:rsidR="00905EBD" w14:paraId="528CED3D" w14:textId="77777777" w:rsidTr="0091480D">
        <w:trPr>
          <w:gridAfter w:val="1"/>
          <w:wAfter w:w="65" w:type="dxa"/>
          <w:trHeight w:val="820"/>
          <w:ins w:id="5287" w:author="MinhHieu" w:date="2024-12-20T10:12:00Z"/>
          <w:trPrChange w:id="5288" w:author="MinhHieu" w:date="2024-12-20T10:27:00Z">
            <w:trPr>
              <w:gridAfter w:val="1"/>
              <w:wAfter w:w="45" w:type="dxa"/>
              <w:trHeight w:val="820"/>
            </w:trPr>
          </w:trPrChange>
        </w:trPr>
        <w:tc>
          <w:tcPr>
            <w:tcW w:w="3046" w:type="dxa"/>
            <w:tcBorders>
              <w:top w:val="single" w:sz="7" w:space="0" w:color="000000"/>
              <w:left w:val="single" w:sz="7" w:space="0" w:color="000000"/>
              <w:bottom w:val="single" w:sz="7" w:space="0" w:color="000000"/>
              <w:right w:val="single" w:sz="7" w:space="0" w:color="000000"/>
            </w:tcBorders>
            <w:tcMar>
              <w:top w:w="0" w:type="dxa"/>
              <w:bottom w:w="0" w:type="dxa"/>
            </w:tcMar>
            <w:tcPrChange w:id="5289" w:author="MinhHieu" w:date="2024-12-20T10:27:00Z">
              <w:tcPr>
                <w:tcW w:w="3090" w:type="dxa"/>
                <w:tcBorders>
                  <w:top w:val="single" w:sz="7" w:space="0" w:color="000000"/>
                  <w:left w:val="single" w:sz="7" w:space="0" w:color="000000"/>
                  <w:bottom w:val="single" w:sz="7" w:space="0" w:color="000000"/>
                  <w:right w:val="single" w:sz="7" w:space="0" w:color="000000"/>
                </w:tcBorders>
                <w:tcMar>
                  <w:top w:w="0" w:type="dxa"/>
                  <w:bottom w:w="0" w:type="dxa"/>
                </w:tcMar>
              </w:tcPr>
            </w:tcPrChange>
          </w:tcPr>
          <w:p w14:paraId="2C171B95" w14:textId="77777777" w:rsidR="00905EBD" w:rsidRDefault="00905EBD" w:rsidP="00627C1A">
            <w:pPr>
              <w:ind w:left="0" w:right="-134" w:firstLine="0"/>
              <w:rPr>
                <w:ins w:id="5290" w:author="MinhHieu" w:date="2024-12-20T10:12:00Z"/>
                <w:b/>
                <w:sz w:val="24"/>
                <w:szCs w:val="24"/>
              </w:rPr>
            </w:pPr>
          </w:p>
          <w:p w14:paraId="0D8A00A5" w14:textId="77777777" w:rsidR="00905EBD" w:rsidRDefault="00905EBD" w:rsidP="00627C1A">
            <w:pPr>
              <w:ind w:left="0" w:right="-134" w:firstLine="0"/>
              <w:rPr>
                <w:ins w:id="5291" w:author="MinhHieu" w:date="2024-12-20T10:12:00Z"/>
                <w:b/>
                <w:sz w:val="24"/>
                <w:szCs w:val="24"/>
              </w:rPr>
            </w:pPr>
            <w:ins w:id="5292" w:author="MinhHieu" w:date="2024-12-20T10:12:00Z">
              <w:r>
                <w:rPr>
                  <w:b/>
                  <w:sz w:val="24"/>
                  <w:szCs w:val="24"/>
                </w:rPr>
                <w:t>Tên chức năng:</w:t>
              </w:r>
            </w:ins>
          </w:p>
          <w:p w14:paraId="0247616F" w14:textId="77777777" w:rsidR="00905EBD" w:rsidRDefault="00905EBD" w:rsidP="00627C1A">
            <w:pPr>
              <w:ind w:left="0" w:right="-134" w:firstLine="0"/>
              <w:rPr>
                <w:ins w:id="5293" w:author="MinhHieu" w:date="2024-12-20T10:12:00Z"/>
                <w:b/>
                <w:sz w:val="24"/>
                <w:szCs w:val="24"/>
              </w:rPr>
            </w:pPr>
          </w:p>
        </w:tc>
        <w:tc>
          <w:tcPr>
            <w:tcW w:w="5749" w:type="dxa"/>
            <w:tcBorders>
              <w:top w:val="single" w:sz="7" w:space="0" w:color="000000"/>
              <w:left w:val="single" w:sz="7" w:space="0" w:color="000000"/>
              <w:bottom w:val="single" w:sz="7" w:space="0" w:color="000000"/>
              <w:right w:val="single" w:sz="7" w:space="0" w:color="000000"/>
            </w:tcBorders>
            <w:tcMar>
              <w:top w:w="0" w:type="dxa"/>
              <w:bottom w:w="0" w:type="dxa"/>
            </w:tcMar>
            <w:tcPrChange w:id="5294" w:author="MinhHieu" w:date="2024-12-20T10:27:00Z">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tcPrChange>
          </w:tcPr>
          <w:p w14:paraId="0771883D" w14:textId="77777777" w:rsidR="00905EBD" w:rsidRDefault="00905EBD" w:rsidP="00627C1A">
            <w:pPr>
              <w:ind w:left="0" w:right="67" w:firstLine="0"/>
              <w:rPr>
                <w:ins w:id="5295" w:author="MinhHieu" w:date="2024-12-20T10:12:00Z"/>
                <w:sz w:val="24"/>
                <w:szCs w:val="24"/>
              </w:rPr>
            </w:pPr>
          </w:p>
          <w:p w14:paraId="29844662" w14:textId="01A0582B" w:rsidR="00905EBD" w:rsidRDefault="00905EBD" w:rsidP="00627C1A">
            <w:pPr>
              <w:ind w:left="0" w:right="67" w:firstLine="0"/>
              <w:rPr>
                <w:ins w:id="5296" w:author="MinhHieu" w:date="2024-12-20T10:12:00Z"/>
                <w:sz w:val="24"/>
                <w:szCs w:val="24"/>
              </w:rPr>
            </w:pPr>
            <w:ins w:id="5297" w:author="MinhHieu" w:date="2024-12-20T10:12:00Z">
              <w:r>
                <w:rPr>
                  <w:sz w:val="24"/>
                  <w:szCs w:val="24"/>
                </w:rPr>
                <w:t>Đăng ký</w:t>
              </w:r>
            </w:ins>
          </w:p>
        </w:tc>
      </w:tr>
      <w:tr w:rsidR="00905EBD" w14:paraId="16CC97D3" w14:textId="77777777" w:rsidTr="0091480D">
        <w:trPr>
          <w:gridAfter w:val="1"/>
          <w:wAfter w:w="65" w:type="dxa"/>
          <w:trHeight w:val="640"/>
          <w:ins w:id="5298" w:author="MinhHieu" w:date="2024-12-20T10:12:00Z"/>
          <w:trPrChange w:id="5299" w:author="MinhHieu" w:date="2024-12-20T10:27:00Z">
            <w:trPr>
              <w:gridAfter w:val="1"/>
              <w:wAfter w:w="45" w:type="dxa"/>
              <w:trHeight w:val="640"/>
            </w:trPr>
          </w:trPrChange>
        </w:trPr>
        <w:tc>
          <w:tcPr>
            <w:tcW w:w="3046" w:type="dxa"/>
            <w:tcBorders>
              <w:top w:val="single" w:sz="7" w:space="0" w:color="000000"/>
              <w:left w:val="single" w:sz="7" w:space="0" w:color="000000"/>
              <w:bottom w:val="single" w:sz="7" w:space="0" w:color="000000"/>
              <w:right w:val="single" w:sz="7" w:space="0" w:color="000000"/>
            </w:tcBorders>
            <w:tcMar>
              <w:top w:w="0" w:type="dxa"/>
              <w:bottom w:w="0" w:type="dxa"/>
            </w:tcMar>
            <w:tcPrChange w:id="5300" w:author="MinhHieu" w:date="2024-12-20T10:27:00Z">
              <w:tcPr>
                <w:tcW w:w="3090" w:type="dxa"/>
                <w:tcBorders>
                  <w:top w:val="single" w:sz="7" w:space="0" w:color="000000"/>
                  <w:left w:val="single" w:sz="7" w:space="0" w:color="000000"/>
                  <w:bottom w:val="single" w:sz="7" w:space="0" w:color="000000"/>
                  <w:right w:val="single" w:sz="7" w:space="0" w:color="000000"/>
                </w:tcBorders>
                <w:tcMar>
                  <w:top w:w="0" w:type="dxa"/>
                  <w:bottom w:w="0" w:type="dxa"/>
                </w:tcMar>
              </w:tcPr>
            </w:tcPrChange>
          </w:tcPr>
          <w:p w14:paraId="03763157" w14:textId="77777777" w:rsidR="00905EBD" w:rsidRPr="00905EBD" w:rsidRDefault="00905EBD" w:rsidP="00627C1A">
            <w:pPr>
              <w:ind w:left="0" w:right="-134" w:firstLine="0"/>
              <w:rPr>
                <w:ins w:id="5301" w:author="MinhHieu" w:date="2024-12-20T10:12:00Z"/>
                <w:sz w:val="10"/>
                <w:szCs w:val="10"/>
                <w:rPrChange w:id="5302" w:author="MinhHieu" w:date="2024-12-20T10:16:00Z">
                  <w:rPr>
                    <w:ins w:id="5303" w:author="MinhHieu" w:date="2024-12-20T10:12:00Z"/>
                    <w:sz w:val="24"/>
                    <w:szCs w:val="24"/>
                  </w:rPr>
                </w:rPrChange>
              </w:rPr>
            </w:pPr>
          </w:p>
          <w:tbl>
            <w:tblPr>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905EBD" w14:paraId="4F377060" w14:textId="77777777" w:rsidTr="00627C1A">
              <w:trPr>
                <w:trHeight w:val="315"/>
                <w:ins w:id="5304" w:author="MinhHieu" w:date="2024-12-20T10:12:00Z"/>
              </w:trPr>
              <w:tc>
                <w:tcPr>
                  <w:tcW w:w="5385" w:type="dxa"/>
                  <w:tcBorders>
                    <w:top w:val="nil"/>
                    <w:left w:val="nil"/>
                    <w:bottom w:val="nil"/>
                    <w:right w:val="nil"/>
                  </w:tcBorders>
                  <w:tcMar>
                    <w:top w:w="20" w:type="dxa"/>
                    <w:left w:w="20" w:type="dxa"/>
                    <w:bottom w:w="20" w:type="dxa"/>
                    <w:right w:w="20" w:type="dxa"/>
                  </w:tcMar>
                </w:tcPr>
                <w:p w14:paraId="36A57C5C" w14:textId="77777777" w:rsidR="00905EBD" w:rsidRDefault="00905EBD" w:rsidP="00627C1A">
                  <w:pPr>
                    <w:ind w:left="0" w:right="-134" w:firstLine="0"/>
                    <w:rPr>
                      <w:ins w:id="5305" w:author="MinhHieu" w:date="2024-12-20T10:16:00Z"/>
                      <w:b/>
                      <w:sz w:val="24"/>
                      <w:szCs w:val="24"/>
                      <w:lang w:val="vi-VN"/>
                    </w:rPr>
                  </w:pPr>
                  <w:ins w:id="5306" w:author="MinhHieu" w:date="2024-12-20T10:12:00Z">
                    <w:r>
                      <w:rPr>
                        <w:b/>
                        <w:sz w:val="24"/>
                        <w:szCs w:val="24"/>
                      </w:rPr>
                      <w:t>Tác nhân kích hoạt:</w:t>
                    </w:r>
                  </w:ins>
                </w:p>
                <w:p w14:paraId="684F8F40" w14:textId="77777777" w:rsidR="00905EBD" w:rsidRPr="00905EBD" w:rsidRDefault="00905EBD" w:rsidP="00627C1A">
                  <w:pPr>
                    <w:ind w:left="0" w:right="-134" w:firstLine="0"/>
                    <w:rPr>
                      <w:ins w:id="5307" w:author="MinhHieu" w:date="2024-12-20T10:12:00Z"/>
                      <w:b/>
                      <w:sz w:val="6"/>
                      <w:szCs w:val="6"/>
                      <w:lang w:val="vi-VN"/>
                      <w:rPrChange w:id="5308" w:author="MinhHieu" w:date="2024-12-20T10:16:00Z">
                        <w:rPr>
                          <w:ins w:id="5309" w:author="MinhHieu" w:date="2024-12-20T10:12:00Z"/>
                          <w:b/>
                          <w:sz w:val="24"/>
                          <w:szCs w:val="24"/>
                        </w:rPr>
                      </w:rPrChange>
                    </w:rPr>
                  </w:pPr>
                </w:p>
              </w:tc>
            </w:tr>
          </w:tbl>
          <w:p w14:paraId="1CDF02D2" w14:textId="77777777" w:rsidR="00905EBD" w:rsidRDefault="00905EBD" w:rsidP="00627C1A">
            <w:pPr>
              <w:ind w:left="0" w:right="-134" w:firstLine="0"/>
              <w:rPr>
                <w:ins w:id="5310" w:author="MinhHieu" w:date="2024-12-20T10:12:00Z"/>
                <w:sz w:val="24"/>
                <w:szCs w:val="24"/>
              </w:rPr>
            </w:pPr>
          </w:p>
        </w:tc>
        <w:tc>
          <w:tcPr>
            <w:tcW w:w="5749" w:type="dxa"/>
            <w:tcBorders>
              <w:top w:val="single" w:sz="7" w:space="0" w:color="000000"/>
              <w:left w:val="single" w:sz="7" w:space="0" w:color="000000"/>
              <w:bottom w:val="single" w:sz="7" w:space="0" w:color="000000"/>
              <w:right w:val="single" w:sz="7" w:space="0" w:color="000000"/>
            </w:tcBorders>
            <w:tcMar>
              <w:top w:w="0" w:type="dxa"/>
              <w:bottom w:w="0" w:type="dxa"/>
            </w:tcMar>
            <w:tcPrChange w:id="5311" w:author="MinhHieu" w:date="2024-12-20T10:27:00Z">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tcPrChange>
          </w:tcPr>
          <w:p w14:paraId="327BF401" w14:textId="77777777" w:rsidR="00905EBD" w:rsidRPr="00905EBD" w:rsidRDefault="00905EBD" w:rsidP="00627C1A">
            <w:pPr>
              <w:ind w:left="0" w:right="67" w:firstLine="0"/>
              <w:rPr>
                <w:ins w:id="5312" w:author="MinhHieu" w:date="2024-12-20T10:12:00Z"/>
                <w:sz w:val="10"/>
                <w:szCs w:val="10"/>
                <w:rPrChange w:id="5313" w:author="MinhHieu" w:date="2024-12-20T10:16:00Z">
                  <w:rPr>
                    <w:ins w:id="5314" w:author="MinhHieu" w:date="2024-12-20T10:12:00Z"/>
                    <w:sz w:val="24"/>
                    <w:szCs w:val="24"/>
                  </w:rPr>
                </w:rPrChange>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14:paraId="0B3C3EFE" w14:textId="77777777" w:rsidTr="00627C1A">
              <w:trPr>
                <w:trHeight w:val="315"/>
                <w:ins w:id="5315" w:author="MinhHieu" w:date="2024-12-20T10:12:00Z"/>
              </w:trPr>
              <w:tc>
                <w:tcPr>
                  <w:tcW w:w="5560" w:type="dxa"/>
                  <w:tcBorders>
                    <w:top w:val="nil"/>
                    <w:left w:val="nil"/>
                    <w:bottom w:val="nil"/>
                    <w:right w:val="nil"/>
                  </w:tcBorders>
                  <w:tcMar>
                    <w:top w:w="20" w:type="dxa"/>
                    <w:left w:w="20" w:type="dxa"/>
                    <w:bottom w:w="20" w:type="dxa"/>
                    <w:right w:w="20" w:type="dxa"/>
                  </w:tcMar>
                </w:tcPr>
                <w:p w14:paraId="584C894D" w14:textId="2BB87E59" w:rsidR="00905EBD" w:rsidRPr="00905EBD" w:rsidRDefault="00905EBD" w:rsidP="00627C1A">
                  <w:pPr>
                    <w:ind w:left="0" w:right="67" w:firstLine="0"/>
                    <w:rPr>
                      <w:ins w:id="5316" w:author="MinhHieu" w:date="2024-12-20T10:12:00Z"/>
                      <w:sz w:val="24"/>
                      <w:szCs w:val="24"/>
                      <w:lang w:val="vi-VN"/>
                      <w:rPrChange w:id="5317" w:author="MinhHieu" w:date="2024-12-20T10:13:00Z">
                        <w:rPr>
                          <w:ins w:id="5318" w:author="MinhHieu" w:date="2024-12-20T10:12:00Z"/>
                          <w:sz w:val="24"/>
                          <w:szCs w:val="24"/>
                        </w:rPr>
                      </w:rPrChange>
                    </w:rPr>
                  </w:pPr>
                  <w:ins w:id="5319" w:author="MinhHieu" w:date="2024-12-20T10:13:00Z">
                    <w:r>
                      <w:rPr>
                        <w:sz w:val="24"/>
                        <w:szCs w:val="24"/>
                      </w:rPr>
                      <w:t>Khách</w:t>
                    </w:r>
                    <w:r>
                      <w:rPr>
                        <w:sz w:val="24"/>
                        <w:szCs w:val="24"/>
                        <w:lang w:val="vi-VN"/>
                      </w:rPr>
                      <w:t xml:space="preserve"> hàng</w:t>
                    </w:r>
                  </w:ins>
                </w:p>
              </w:tc>
            </w:tr>
          </w:tbl>
          <w:p w14:paraId="21495EF5" w14:textId="77777777" w:rsidR="00905EBD" w:rsidRDefault="00905EBD" w:rsidP="00627C1A">
            <w:pPr>
              <w:ind w:left="0" w:right="67" w:firstLine="0"/>
              <w:rPr>
                <w:ins w:id="5320" w:author="MinhHieu" w:date="2024-12-20T10:12:00Z"/>
                <w:sz w:val="24"/>
                <w:szCs w:val="24"/>
              </w:rPr>
            </w:pPr>
          </w:p>
        </w:tc>
      </w:tr>
      <w:tr w:rsidR="00905EBD" w14:paraId="35A3D9E0" w14:textId="77777777" w:rsidTr="0091480D">
        <w:trPr>
          <w:gridAfter w:val="1"/>
          <w:wAfter w:w="65" w:type="dxa"/>
          <w:trHeight w:val="595"/>
          <w:ins w:id="5321" w:author="MinhHieu" w:date="2024-12-20T10:12:00Z"/>
          <w:trPrChange w:id="5322" w:author="MinhHieu" w:date="2024-12-20T10:27:00Z">
            <w:trPr>
              <w:gridAfter w:val="1"/>
              <w:wAfter w:w="45" w:type="dxa"/>
              <w:trHeight w:val="595"/>
            </w:trPr>
          </w:trPrChange>
        </w:trPr>
        <w:tc>
          <w:tcPr>
            <w:tcW w:w="3046" w:type="dxa"/>
            <w:tcBorders>
              <w:top w:val="single" w:sz="7" w:space="0" w:color="000000"/>
              <w:left w:val="single" w:sz="7" w:space="0" w:color="000000"/>
              <w:bottom w:val="single" w:sz="7" w:space="0" w:color="000000"/>
              <w:right w:val="single" w:sz="7" w:space="0" w:color="000000"/>
            </w:tcBorders>
            <w:tcMar>
              <w:top w:w="0" w:type="dxa"/>
              <w:bottom w:w="0" w:type="dxa"/>
            </w:tcMar>
            <w:tcPrChange w:id="5323" w:author="MinhHieu" w:date="2024-12-20T10:27:00Z">
              <w:tcPr>
                <w:tcW w:w="3090" w:type="dxa"/>
                <w:tcBorders>
                  <w:top w:val="single" w:sz="7" w:space="0" w:color="000000"/>
                  <w:left w:val="single" w:sz="7" w:space="0" w:color="000000"/>
                  <w:bottom w:val="single" w:sz="7" w:space="0" w:color="000000"/>
                  <w:right w:val="single" w:sz="7" w:space="0" w:color="000000"/>
                </w:tcBorders>
                <w:tcMar>
                  <w:top w:w="0" w:type="dxa"/>
                  <w:bottom w:w="0" w:type="dxa"/>
                </w:tcMar>
              </w:tcPr>
            </w:tcPrChange>
          </w:tcPr>
          <w:p w14:paraId="41E943AF" w14:textId="77777777" w:rsidR="00905EBD" w:rsidRDefault="00905EBD" w:rsidP="00627C1A">
            <w:pPr>
              <w:ind w:left="0" w:right="-134" w:firstLine="0"/>
              <w:rPr>
                <w:ins w:id="5324" w:author="MinhHieu" w:date="2024-12-20T10:12:00Z"/>
                <w:b/>
              </w:rPr>
            </w:pPr>
            <w:ins w:id="5325" w:author="MinhHieu" w:date="2024-12-20T10:12:00Z">
              <w:r>
                <w:rPr>
                  <w:b/>
                </w:rPr>
                <w:t>Mô tả:</w:t>
              </w:r>
            </w:ins>
          </w:p>
        </w:tc>
        <w:tc>
          <w:tcPr>
            <w:tcW w:w="5749" w:type="dxa"/>
            <w:tcBorders>
              <w:top w:val="single" w:sz="7" w:space="0" w:color="000000"/>
              <w:left w:val="single" w:sz="7" w:space="0" w:color="000000"/>
              <w:bottom w:val="single" w:sz="7" w:space="0" w:color="000000"/>
              <w:right w:val="single" w:sz="7" w:space="0" w:color="000000"/>
            </w:tcBorders>
            <w:tcMar>
              <w:top w:w="0" w:type="dxa"/>
              <w:bottom w:w="0" w:type="dxa"/>
            </w:tcMar>
            <w:tcPrChange w:id="5326" w:author="MinhHieu" w:date="2024-12-20T10:27:00Z">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tcPrChange>
          </w:tcPr>
          <w:p w14:paraId="2CD655BC" w14:textId="42E1327B" w:rsidR="00905EBD" w:rsidRPr="00905EBD" w:rsidRDefault="00905EBD" w:rsidP="00627C1A">
            <w:pPr>
              <w:ind w:left="0" w:right="67" w:firstLine="0"/>
              <w:rPr>
                <w:ins w:id="5327" w:author="MinhHieu" w:date="2024-12-20T10:12:00Z"/>
                <w:sz w:val="24"/>
                <w:szCs w:val="24"/>
                <w:lang w:val="vi-VN"/>
                <w:rPrChange w:id="5328" w:author="MinhHieu" w:date="2024-12-20T10:13:00Z">
                  <w:rPr>
                    <w:ins w:id="5329" w:author="MinhHieu" w:date="2024-12-20T10:12:00Z"/>
                    <w:sz w:val="24"/>
                    <w:szCs w:val="24"/>
                  </w:rPr>
                </w:rPrChange>
              </w:rPr>
            </w:pPr>
            <w:ins w:id="5330" w:author="MinhHieu" w:date="2024-12-20T10:13:00Z">
              <w:r>
                <w:rPr>
                  <w:sz w:val="24"/>
                  <w:szCs w:val="24"/>
                </w:rPr>
                <w:t>Khách</w:t>
              </w:r>
              <w:r>
                <w:rPr>
                  <w:sz w:val="24"/>
                  <w:szCs w:val="24"/>
                  <w:lang w:val="vi-VN"/>
                </w:rPr>
                <w:t xml:space="preserve"> hàng </w:t>
              </w:r>
              <w:r>
                <w:rPr>
                  <w:sz w:val="24"/>
                  <w:szCs w:val="24"/>
                </w:rPr>
                <w:t>đăng ký</w:t>
              </w:r>
            </w:ins>
          </w:p>
        </w:tc>
      </w:tr>
      <w:tr w:rsidR="00905EBD" w14:paraId="792E787C" w14:textId="77777777" w:rsidTr="0091480D">
        <w:trPr>
          <w:gridAfter w:val="1"/>
          <w:wAfter w:w="65" w:type="dxa"/>
          <w:trHeight w:val="496"/>
          <w:ins w:id="5331" w:author="MinhHieu" w:date="2024-12-20T10:12:00Z"/>
          <w:trPrChange w:id="5332" w:author="MinhHieu" w:date="2024-12-20T10:27:00Z">
            <w:trPr>
              <w:gridAfter w:val="1"/>
              <w:wAfter w:w="45" w:type="dxa"/>
              <w:trHeight w:val="496"/>
            </w:trPr>
          </w:trPrChange>
        </w:trPr>
        <w:tc>
          <w:tcPr>
            <w:tcW w:w="3046" w:type="dxa"/>
            <w:tcBorders>
              <w:top w:val="single" w:sz="7" w:space="0" w:color="000000"/>
              <w:left w:val="single" w:sz="7" w:space="0" w:color="000000"/>
              <w:bottom w:val="single" w:sz="7" w:space="0" w:color="000000"/>
              <w:right w:val="single" w:sz="7" w:space="0" w:color="000000"/>
            </w:tcBorders>
            <w:tcMar>
              <w:top w:w="0" w:type="dxa"/>
              <w:bottom w:w="0" w:type="dxa"/>
            </w:tcMar>
            <w:tcPrChange w:id="5333" w:author="MinhHieu" w:date="2024-12-20T10:27:00Z">
              <w:tcPr>
                <w:tcW w:w="3090" w:type="dxa"/>
                <w:tcBorders>
                  <w:top w:val="single" w:sz="7" w:space="0" w:color="000000"/>
                  <w:left w:val="single" w:sz="7" w:space="0" w:color="000000"/>
                  <w:bottom w:val="single" w:sz="7" w:space="0" w:color="000000"/>
                  <w:right w:val="single" w:sz="7" w:space="0" w:color="000000"/>
                </w:tcBorders>
                <w:tcMar>
                  <w:top w:w="0" w:type="dxa"/>
                  <w:bottom w:w="0" w:type="dxa"/>
                </w:tcMar>
              </w:tcPr>
            </w:tcPrChange>
          </w:tcPr>
          <w:p w14:paraId="69EA3246" w14:textId="77777777" w:rsidR="00905EBD" w:rsidRDefault="00905EBD" w:rsidP="00627C1A">
            <w:pPr>
              <w:ind w:left="0" w:right="-134" w:firstLine="0"/>
              <w:rPr>
                <w:ins w:id="5334" w:author="MinhHieu" w:date="2024-12-20T10:12:00Z"/>
                <w:sz w:val="24"/>
                <w:szCs w:val="24"/>
              </w:rPr>
            </w:pPr>
          </w:p>
          <w:tbl>
            <w:tblPr>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905EBD" w14:paraId="4D09A365" w14:textId="77777777" w:rsidTr="00627C1A">
              <w:trPr>
                <w:trHeight w:val="315"/>
                <w:ins w:id="5335" w:author="MinhHieu" w:date="2024-12-20T10:12:00Z"/>
              </w:trPr>
              <w:tc>
                <w:tcPr>
                  <w:tcW w:w="1905" w:type="dxa"/>
                  <w:tcBorders>
                    <w:top w:val="nil"/>
                    <w:left w:val="nil"/>
                    <w:bottom w:val="nil"/>
                    <w:right w:val="nil"/>
                  </w:tcBorders>
                  <w:tcMar>
                    <w:top w:w="20" w:type="dxa"/>
                    <w:left w:w="20" w:type="dxa"/>
                    <w:bottom w:w="20" w:type="dxa"/>
                    <w:right w:w="20" w:type="dxa"/>
                  </w:tcMar>
                </w:tcPr>
                <w:p w14:paraId="5897A7B5" w14:textId="77777777" w:rsidR="00905EBD" w:rsidRDefault="00905EBD" w:rsidP="00627C1A">
                  <w:pPr>
                    <w:ind w:left="0" w:right="-134" w:firstLine="0"/>
                    <w:rPr>
                      <w:ins w:id="5336" w:author="MinhHieu" w:date="2024-12-20T10:12:00Z"/>
                      <w:b/>
                      <w:sz w:val="24"/>
                      <w:szCs w:val="24"/>
                    </w:rPr>
                  </w:pPr>
                  <w:ins w:id="5337" w:author="MinhHieu" w:date="2024-12-20T10:12:00Z">
                    <w:r>
                      <w:rPr>
                        <w:b/>
                        <w:sz w:val="24"/>
                        <w:szCs w:val="24"/>
                      </w:rPr>
                      <w:t>Sự kiện kích hoạt:</w:t>
                    </w:r>
                  </w:ins>
                </w:p>
              </w:tc>
            </w:tr>
          </w:tbl>
          <w:p w14:paraId="05CE2EF7" w14:textId="77777777" w:rsidR="00905EBD" w:rsidRDefault="00905EBD" w:rsidP="00627C1A">
            <w:pPr>
              <w:ind w:left="0" w:right="-134" w:firstLine="0"/>
              <w:rPr>
                <w:ins w:id="5338" w:author="MinhHieu" w:date="2024-12-20T10:12:00Z"/>
                <w:sz w:val="24"/>
                <w:szCs w:val="24"/>
              </w:rPr>
            </w:pPr>
          </w:p>
        </w:tc>
        <w:tc>
          <w:tcPr>
            <w:tcW w:w="5749" w:type="dxa"/>
            <w:tcBorders>
              <w:top w:val="single" w:sz="7" w:space="0" w:color="000000"/>
              <w:left w:val="single" w:sz="7" w:space="0" w:color="000000"/>
              <w:bottom w:val="single" w:sz="7" w:space="0" w:color="000000"/>
              <w:right w:val="single" w:sz="7" w:space="0" w:color="000000"/>
            </w:tcBorders>
            <w:tcMar>
              <w:top w:w="0" w:type="dxa"/>
              <w:bottom w:w="0" w:type="dxa"/>
            </w:tcMar>
            <w:tcPrChange w:id="5339" w:author="MinhHieu" w:date="2024-12-20T10:27:00Z">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tcPrChange>
          </w:tcPr>
          <w:p w14:paraId="51EC61F7" w14:textId="77777777" w:rsidR="00905EBD" w:rsidRDefault="00905EBD" w:rsidP="00627C1A">
            <w:pPr>
              <w:ind w:left="0" w:right="67" w:firstLine="0"/>
              <w:rPr>
                <w:ins w:id="5340" w:author="MinhHieu" w:date="2024-12-20T10:12:00Z"/>
                <w:sz w:val="24"/>
                <w:szCs w:val="24"/>
              </w:rPr>
            </w:pPr>
          </w:p>
          <w:tbl>
            <w:tblPr>
              <w:tblW w:w="11120" w:type="dxa"/>
              <w:tblBorders>
                <w:top w:val="nil"/>
                <w:left w:val="nil"/>
                <w:bottom w:val="nil"/>
                <w:right w:val="nil"/>
                <w:insideH w:val="nil"/>
                <w:insideV w:val="nil"/>
              </w:tblBorders>
              <w:tblLayout w:type="fixed"/>
              <w:tblLook w:val="0600" w:firstRow="0" w:lastRow="0" w:firstColumn="0" w:lastColumn="0" w:noHBand="1" w:noVBand="1"/>
            </w:tblPr>
            <w:tblGrid>
              <w:gridCol w:w="10988"/>
              <w:gridCol w:w="132"/>
            </w:tblGrid>
            <w:tr w:rsidR="00905EBD" w14:paraId="1B5F60E4" w14:textId="77777777" w:rsidTr="00905EBD">
              <w:trPr>
                <w:trHeight w:val="585"/>
                <w:ins w:id="5341" w:author="MinhHieu" w:date="2024-12-20T10:12:00Z"/>
              </w:trPr>
              <w:tc>
                <w:tcPr>
                  <w:tcW w:w="10988" w:type="dxa"/>
                  <w:tcBorders>
                    <w:top w:val="nil"/>
                    <w:left w:val="nil"/>
                    <w:bottom w:val="nil"/>
                    <w:right w:val="nil"/>
                  </w:tcBorders>
                </w:tcPr>
                <w:p w14:paraId="1BEBF4C8" w14:textId="49099DBC" w:rsidR="00905EBD" w:rsidRDefault="00905EBD">
                  <w:pPr>
                    <w:ind w:left="-69" w:right="67" w:firstLine="0"/>
                    <w:rPr>
                      <w:ins w:id="5342" w:author="MinhHieu" w:date="2024-12-20T10:14:00Z"/>
                      <w:sz w:val="24"/>
                      <w:szCs w:val="24"/>
                    </w:rPr>
                    <w:pPrChange w:id="5343" w:author="MinhHieu" w:date="2024-12-20T10:16:00Z">
                      <w:pPr>
                        <w:ind w:left="0" w:right="67" w:firstLine="0"/>
                      </w:pPr>
                    </w:pPrChange>
                  </w:pPr>
                  <w:ins w:id="5344" w:author="MinhHieu" w:date="2024-12-20T10:14:00Z">
                    <w:r>
                      <w:rPr>
                        <w:sz w:val="24"/>
                        <w:szCs w:val="24"/>
                      </w:rPr>
                      <w:t>Khách</w:t>
                    </w:r>
                    <w:r>
                      <w:rPr>
                        <w:sz w:val="24"/>
                        <w:szCs w:val="24"/>
                        <w:lang w:val="vi-VN"/>
                      </w:rPr>
                      <w:t xml:space="preserve"> hàng </w:t>
                    </w:r>
                    <w:r>
                      <w:rPr>
                        <w:sz w:val="24"/>
                        <w:szCs w:val="24"/>
                      </w:rPr>
                      <w:t>muốn tạo tài khoản mới</w:t>
                    </w:r>
                  </w:ins>
                </w:p>
              </w:tc>
              <w:tc>
                <w:tcPr>
                  <w:tcW w:w="132" w:type="dxa"/>
                  <w:tcBorders>
                    <w:top w:val="nil"/>
                    <w:left w:val="nil"/>
                    <w:bottom w:val="nil"/>
                    <w:right w:val="nil"/>
                  </w:tcBorders>
                  <w:tcMar>
                    <w:top w:w="20" w:type="dxa"/>
                    <w:left w:w="20" w:type="dxa"/>
                    <w:bottom w:w="20" w:type="dxa"/>
                    <w:right w:w="20" w:type="dxa"/>
                  </w:tcMar>
                </w:tcPr>
                <w:p w14:paraId="74772F52" w14:textId="5E9BD94B" w:rsidR="00905EBD" w:rsidRDefault="00905EBD" w:rsidP="00905EBD">
                  <w:pPr>
                    <w:ind w:left="0" w:right="67" w:firstLine="0"/>
                    <w:rPr>
                      <w:ins w:id="5345" w:author="MinhHieu" w:date="2024-12-20T10:12:00Z"/>
                      <w:sz w:val="24"/>
                      <w:szCs w:val="24"/>
                    </w:rPr>
                  </w:pPr>
                </w:p>
              </w:tc>
            </w:tr>
          </w:tbl>
          <w:p w14:paraId="3514C74C" w14:textId="77777777" w:rsidR="00905EBD" w:rsidRDefault="00905EBD" w:rsidP="00627C1A">
            <w:pPr>
              <w:ind w:left="0" w:right="67" w:firstLine="0"/>
              <w:rPr>
                <w:ins w:id="5346" w:author="MinhHieu" w:date="2024-12-20T10:12:00Z"/>
                <w:sz w:val="24"/>
                <w:szCs w:val="24"/>
              </w:rPr>
            </w:pPr>
          </w:p>
        </w:tc>
      </w:tr>
      <w:tr w:rsidR="00905EBD" w14:paraId="2C841240" w14:textId="77777777" w:rsidTr="0091480D">
        <w:trPr>
          <w:gridAfter w:val="1"/>
          <w:wAfter w:w="65" w:type="dxa"/>
          <w:trHeight w:val="460"/>
          <w:ins w:id="5347" w:author="MinhHieu" w:date="2024-12-20T10:12:00Z"/>
          <w:trPrChange w:id="5348" w:author="MinhHieu" w:date="2024-12-20T10:27:00Z">
            <w:trPr>
              <w:gridAfter w:val="1"/>
              <w:wAfter w:w="45" w:type="dxa"/>
              <w:trHeight w:val="460"/>
            </w:trPr>
          </w:trPrChange>
        </w:trPr>
        <w:tc>
          <w:tcPr>
            <w:tcW w:w="3046" w:type="dxa"/>
            <w:tcBorders>
              <w:top w:val="single" w:sz="7" w:space="0" w:color="000000"/>
              <w:left w:val="single" w:sz="7" w:space="0" w:color="000000"/>
              <w:bottom w:val="single" w:sz="7" w:space="0" w:color="000000"/>
              <w:right w:val="single" w:sz="7" w:space="0" w:color="000000"/>
            </w:tcBorders>
            <w:tcMar>
              <w:top w:w="0" w:type="dxa"/>
              <w:bottom w:w="0" w:type="dxa"/>
            </w:tcMar>
            <w:tcPrChange w:id="5349" w:author="MinhHieu" w:date="2024-12-20T10:27:00Z">
              <w:tcPr>
                <w:tcW w:w="3090" w:type="dxa"/>
                <w:tcBorders>
                  <w:top w:val="single" w:sz="7" w:space="0" w:color="000000"/>
                  <w:left w:val="single" w:sz="7" w:space="0" w:color="000000"/>
                  <w:bottom w:val="single" w:sz="7" w:space="0" w:color="000000"/>
                  <w:right w:val="single" w:sz="7" w:space="0" w:color="000000"/>
                </w:tcBorders>
                <w:tcMar>
                  <w:top w:w="0" w:type="dxa"/>
                  <w:bottom w:w="0" w:type="dxa"/>
                </w:tcMar>
              </w:tcPr>
            </w:tcPrChange>
          </w:tcPr>
          <w:p w14:paraId="06D13100" w14:textId="77777777" w:rsidR="00905EBD" w:rsidRDefault="00905EBD" w:rsidP="00627C1A">
            <w:pPr>
              <w:ind w:left="0" w:right="-134" w:firstLine="0"/>
              <w:rPr>
                <w:ins w:id="5350" w:author="MinhHieu" w:date="2024-12-20T10:12:00Z"/>
                <w:sz w:val="24"/>
                <w:szCs w:val="24"/>
              </w:rPr>
            </w:pPr>
          </w:p>
          <w:tbl>
            <w:tblPr>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905EBD" w14:paraId="2AFCE287" w14:textId="77777777" w:rsidTr="00627C1A">
              <w:trPr>
                <w:trHeight w:val="315"/>
                <w:ins w:id="5351" w:author="MinhHieu" w:date="2024-12-20T10:12:00Z"/>
              </w:trPr>
              <w:tc>
                <w:tcPr>
                  <w:tcW w:w="2680" w:type="dxa"/>
                  <w:tcBorders>
                    <w:top w:val="nil"/>
                    <w:left w:val="nil"/>
                    <w:bottom w:val="nil"/>
                    <w:right w:val="nil"/>
                  </w:tcBorders>
                  <w:tcMar>
                    <w:top w:w="20" w:type="dxa"/>
                    <w:left w:w="20" w:type="dxa"/>
                    <w:bottom w:w="20" w:type="dxa"/>
                    <w:right w:w="20" w:type="dxa"/>
                  </w:tcMar>
                </w:tcPr>
                <w:p w14:paraId="22517B88" w14:textId="77777777" w:rsidR="00905EBD" w:rsidRDefault="00905EBD" w:rsidP="00627C1A">
                  <w:pPr>
                    <w:ind w:left="0" w:right="-134" w:firstLine="0"/>
                    <w:rPr>
                      <w:ins w:id="5352" w:author="MinhHieu" w:date="2024-12-20T10:12:00Z"/>
                      <w:b/>
                      <w:sz w:val="24"/>
                      <w:szCs w:val="24"/>
                    </w:rPr>
                  </w:pPr>
                  <w:ins w:id="5353" w:author="MinhHieu" w:date="2024-12-20T10:12:00Z">
                    <w:r>
                      <w:rPr>
                        <w:b/>
                        <w:sz w:val="24"/>
                        <w:szCs w:val="24"/>
                      </w:rPr>
                      <w:t>Tiền điều kiện (Precondition):</w:t>
                    </w:r>
                  </w:ins>
                </w:p>
              </w:tc>
            </w:tr>
          </w:tbl>
          <w:p w14:paraId="428B31E1" w14:textId="77777777" w:rsidR="00905EBD" w:rsidRDefault="00905EBD" w:rsidP="00627C1A">
            <w:pPr>
              <w:ind w:left="0" w:right="-134" w:firstLine="0"/>
              <w:rPr>
                <w:ins w:id="5354" w:author="MinhHieu" w:date="2024-12-20T10:12:00Z"/>
                <w:sz w:val="24"/>
                <w:szCs w:val="24"/>
              </w:rPr>
            </w:pPr>
          </w:p>
        </w:tc>
        <w:tc>
          <w:tcPr>
            <w:tcW w:w="5749" w:type="dxa"/>
            <w:tcBorders>
              <w:top w:val="single" w:sz="7" w:space="0" w:color="000000"/>
              <w:left w:val="single" w:sz="7" w:space="0" w:color="000000"/>
              <w:bottom w:val="single" w:sz="7" w:space="0" w:color="000000"/>
              <w:right w:val="single" w:sz="7" w:space="0" w:color="000000"/>
            </w:tcBorders>
            <w:tcMar>
              <w:top w:w="0" w:type="dxa"/>
              <w:bottom w:w="0" w:type="dxa"/>
            </w:tcMar>
            <w:tcPrChange w:id="5355" w:author="MinhHieu" w:date="2024-12-20T10:27:00Z">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tcPrChange>
          </w:tcPr>
          <w:p w14:paraId="71056099" w14:textId="77777777" w:rsidR="00905EBD" w:rsidRDefault="00905EBD" w:rsidP="00627C1A">
            <w:pPr>
              <w:ind w:left="0" w:right="67" w:firstLine="0"/>
              <w:rPr>
                <w:ins w:id="5356" w:author="MinhHieu" w:date="2024-12-20T10:12:00Z"/>
                <w:sz w:val="24"/>
                <w:szCs w:val="24"/>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14:paraId="1FB83E34" w14:textId="77777777" w:rsidTr="00627C1A">
              <w:trPr>
                <w:trHeight w:val="585"/>
                <w:ins w:id="5357" w:author="MinhHieu" w:date="2024-12-20T10:12:00Z"/>
              </w:trPr>
              <w:tc>
                <w:tcPr>
                  <w:tcW w:w="5560" w:type="dxa"/>
                  <w:tcBorders>
                    <w:top w:val="nil"/>
                    <w:left w:val="nil"/>
                    <w:bottom w:val="nil"/>
                    <w:right w:val="nil"/>
                  </w:tcBorders>
                  <w:tcMar>
                    <w:top w:w="20" w:type="dxa"/>
                    <w:left w:w="20" w:type="dxa"/>
                    <w:bottom w:w="20" w:type="dxa"/>
                    <w:right w:w="20" w:type="dxa"/>
                  </w:tcMar>
                </w:tcPr>
                <w:p w14:paraId="7657C1F1" w14:textId="0E371576" w:rsidR="00905EBD" w:rsidRDefault="00905EBD" w:rsidP="00627C1A">
                  <w:pPr>
                    <w:ind w:left="0" w:right="67" w:firstLine="0"/>
                    <w:rPr>
                      <w:ins w:id="5358" w:author="MinhHieu" w:date="2024-12-20T10:12:00Z"/>
                      <w:sz w:val="24"/>
                      <w:szCs w:val="24"/>
                    </w:rPr>
                  </w:pPr>
                  <w:ins w:id="5359" w:author="MinhHieu" w:date="2024-12-20T10:14:00Z">
                    <w:r>
                      <w:rPr>
                        <w:sz w:val="24"/>
                        <w:szCs w:val="24"/>
                      </w:rPr>
                      <w:t>Khách</w:t>
                    </w:r>
                    <w:r>
                      <w:rPr>
                        <w:sz w:val="24"/>
                        <w:szCs w:val="24"/>
                        <w:lang w:val="vi-VN"/>
                      </w:rPr>
                      <w:t xml:space="preserve"> hàng </w:t>
                    </w:r>
                  </w:ins>
                  <w:ins w:id="5360" w:author="MinhHieu" w:date="2024-12-20T10:12:00Z">
                    <w:r>
                      <w:rPr>
                        <w:sz w:val="24"/>
                        <w:szCs w:val="24"/>
                      </w:rPr>
                      <w:t>đã ở trang dành cho người dùng</w:t>
                    </w:r>
                  </w:ins>
                </w:p>
              </w:tc>
            </w:tr>
          </w:tbl>
          <w:p w14:paraId="7A3709E8" w14:textId="77777777" w:rsidR="00905EBD" w:rsidRDefault="00905EBD" w:rsidP="00627C1A">
            <w:pPr>
              <w:ind w:left="0" w:right="67" w:firstLine="0"/>
              <w:rPr>
                <w:ins w:id="5361" w:author="MinhHieu" w:date="2024-12-20T10:12:00Z"/>
                <w:sz w:val="24"/>
                <w:szCs w:val="24"/>
              </w:rPr>
            </w:pPr>
          </w:p>
        </w:tc>
      </w:tr>
      <w:tr w:rsidR="00905EBD" w14:paraId="550109D8" w14:textId="77777777" w:rsidTr="0091480D">
        <w:trPr>
          <w:gridAfter w:val="1"/>
          <w:wAfter w:w="65" w:type="dxa"/>
          <w:trHeight w:val="1035"/>
          <w:ins w:id="5362" w:author="MinhHieu" w:date="2024-12-20T10:12:00Z"/>
          <w:trPrChange w:id="5363" w:author="MinhHieu" w:date="2024-12-20T10:27:00Z">
            <w:trPr>
              <w:gridAfter w:val="1"/>
              <w:wAfter w:w="45" w:type="dxa"/>
              <w:trHeight w:val="1035"/>
            </w:trPr>
          </w:trPrChange>
        </w:trPr>
        <w:tc>
          <w:tcPr>
            <w:tcW w:w="3046" w:type="dxa"/>
            <w:tcBorders>
              <w:top w:val="single" w:sz="7" w:space="0" w:color="000000"/>
              <w:left w:val="single" w:sz="7" w:space="0" w:color="000000"/>
              <w:bottom w:val="single" w:sz="7" w:space="0" w:color="000000"/>
              <w:right w:val="single" w:sz="7" w:space="0" w:color="000000"/>
            </w:tcBorders>
            <w:tcMar>
              <w:top w:w="0" w:type="dxa"/>
              <w:bottom w:w="0" w:type="dxa"/>
            </w:tcMar>
            <w:tcPrChange w:id="5364" w:author="MinhHieu" w:date="2024-12-20T10:27:00Z">
              <w:tcPr>
                <w:tcW w:w="3090" w:type="dxa"/>
                <w:tcBorders>
                  <w:top w:val="single" w:sz="7" w:space="0" w:color="000000"/>
                  <w:left w:val="single" w:sz="7" w:space="0" w:color="000000"/>
                  <w:bottom w:val="single" w:sz="7" w:space="0" w:color="000000"/>
                  <w:right w:val="single" w:sz="7" w:space="0" w:color="000000"/>
                </w:tcBorders>
                <w:tcMar>
                  <w:top w:w="0" w:type="dxa"/>
                  <w:bottom w:w="0" w:type="dxa"/>
                </w:tcMar>
              </w:tcPr>
            </w:tcPrChange>
          </w:tcPr>
          <w:p w14:paraId="61BCFC96" w14:textId="77777777" w:rsidR="00905EBD" w:rsidRDefault="00905EBD" w:rsidP="00627C1A">
            <w:pPr>
              <w:ind w:left="0" w:right="-134" w:firstLine="0"/>
              <w:rPr>
                <w:ins w:id="5365" w:author="MinhHieu" w:date="2024-12-20T10:12:00Z"/>
                <w:sz w:val="24"/>
                <w:szCs w:val="24"/>
              </w:rPr>
            </w:pPr>
          </w:p>
          <w:tbl>
            <w:tblPr>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905EBD" w14:paraId="7F3EF2BE" w14:textId="77777777" w:rsidTr="00627C1A">
              <w:trPr>
                <w:trHeight w:val="315"/>
                <w:ins w:id="5366" w:author="MinhHieu" w:date="2024-12-20T10:12:00Z"/>
              </w:trPr>
              <w:tc>
                <w:tcPr>
                  <w:tcW w:w="2680" w:type="dxa"/>
                  <w:tcBorders>
                    <w:top w:val="nil"/>
                    <w:left w:val="nil"/>
                    <w:bottom w:val="nil"/>
                    <w:right w:val="nil"/>
                  </w:tcBorders>
                  <w:tcMar>
                    <w:top w:w="20" w:type="dxa"/>
                    <w:left w:w="20" w:type="dxa"/>
                    <w:bottom w:w="20" w:type="dxa"/>
                    <w:right w:w="20" w:type="dxa"/>
                  </w:tcMar>
                </w:tcPr>
                <w:p w14:paraId="2A32F071" w14:textId="77777777" w:rsidR="00905EBD" w:rsidRDefault="00905EBD" w:rsidP="00627C1A">
                  <w:pPr>
                    <w:ind w:left="0" w:right="-134" w:firstLine="0"/>
                    <w:rPr>
                      <w:ins w:id="5367" w:author="MinhHieu" w:date="2024-12-20T10:12:00Z"/>
                      <w:b/>
                      <w:sz w:val="24"/>
                      <w:szCs w:val="24"/>
                    </w:rPr>
                  </w:pPr>
                  <w:ins w:id="5368" w:author="MinhHieu" w:date="2024-12-20T10:12:00Z">
                    <w:r>
                      <w:rPr>
                        <w:b/>
                        <w:sz w:val="24"/>
                        <w:szCs w:val="24"/>
                      </w:rPr>
                      <w:t>Hậu điều kiện (Postcondition):</w:t>
                    </w:r>
                  </w:ins>
                </w:p>
              </w:tc>
            </w:tr>
          </w:tbl>
          <w:p w14:paraId="2CF35F1B" w14:textId="77777777" w:rsidR="00905EBD" w:rsidRDefault="00905EBD" w:rsidP="00627C1A">
            <w:pPr>
              <w:ind w:left="0" w:right="-134" w:firstLine="0"/>
              <w:rPr>
                <w:ins w:id="5369" w:author="MinhHieu" w:date="2024-12-20T10:12:00Z"/>
                <w:sz w:val="24"/>
                <w:szCs w:val="24"/>
              </w:rPr>
            </w:pPr>
          </w:p>
        </w:tc>
        <w:tc>
          <w:tcPr>
            <w:tcW w:w="5749" w:type="dxa"/>
            <w:tcBorders>
              <w:top w:val="single" w:sz="7" w:space="0" w:color="000000"/>
              <w:left w:val="single" w:sz="7" w:space="0" w:color="000000"/>
              <w:bottom w:val="single" w:sz="7" w:space="0" w:color="000000"/>
              <w:right w:val="single" w:sz="7" w:space="0" w:color="000000"/>
            </w:tcBorders>
            <w:tcMar>
              <w:top w:w="0" w:type="dxa"/>
              <w:bottom w:w="0" w:type="dxa"/>
            </w:tcMar>
            <w:tcPrChange w:id="5370" w:author="MinhHieu" w:date="2024-12-20T10:27:00Z">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tcPrChange>
          </w:tcPr>
          <w:p w14:paraId="0F9460DC" w14:textId="77777777" w:rsidR="00905EBD" w:rsidRDefault="00905EBD" w:rsidP="00627C1A">
            <w:pPr>
              <w:ind w:left="0" w:right="67" w:firstLine="0"/>
              <w:rPr>
                <w:ins w:id="5371" w:author="MinhHieu" w:date="2024-12-20T10:12:00Z"/>
                <w:sz w:val="24"/>
                <w:szCs w:val="24"/>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14:paraId="27DC4095" w14:textId="77777777" w:rsidTr="00627C1A">
              <w:trPr>
                <w:trHeight w:val="315"/>
                <w:ins w:id="5372" w:author="MinhHieu" w:date="2024-12-20T10:12:00Z"/>
              </w:trPr>
              <w:tc>
                <w:tcPr>
                  <w:tcW w:w="5560" w:type="dxa"/>
                  <w:tcBorders>
                    <w:top w:val="nil"/>
                    <w:left w:val="nil"/>
                    <w:bottom w:val="nil"/>
                    <w:right w:val="nil"/>
                  </w:tcBorders>
                  <w:tcMar>
                    <w:top w:w="20" w:type="dxa"/>
                    <w:left w:w="20" w:type="dxa"/>
                    <w:bottom w:w="20" w:type="dxa"/>
                    <w:right w:w="20" w:type="dxa"/>
                  </w:tcMar>
                </w:tcPr>
                <w:p w14:paraId="4A54876D" w14:textId="7CE51BCC" w:rsidR="00905EBD" w:rsidRPr="00905EBD" w:rsidRDefault="00905EBD" w:rsidP="00627C1A">
                  <w:pPr>
                    <w:ind w:left="0" w:right="67" w:firstLine="0"/>
                    <w:rPr>
                      <w:ins w:id="5373" w:author="MinhHieu" w:date="2024-12-20T10:12:00Z"/>
                      <w:sz w:val="24"/>
                      <w:szCs w:val="24"/>
                      <w:lang w:val="vi-VN"/>
                      <w:rPrChange w:id="5374" w:author="MinhHieu" w:date="2024-12-20T10:14:00Z">
                        <w:rPr>
                          <w:ins w:id="5375" w:author="MinhHieu" w:date="2024-12-20T10:12:00Z"/>
                          <w:sz w:val="24"/>
                          <w:szCs w:val="24"/>
                        </w:rPr>
                      </w:rPrChange>
                    </w:rPr>
                  </w:pPr>
                  <w:ins w:id="5376" w:author="MinhHieu" w:date="2024-12-20T10:14:00Z">
                    <w:r>
                      <w:rPr>
                        <w:sz w:val="24"/>
                        <w:szCs w:val="24"/>
                      </w:rPr>
                      <w:t>Khách</w:t>
                    </w:r>
                    <w:r>
                      <w:rPr>
                        <w:sz w:val="24"/>
                        <w:szCs w:val="24"/>
                        <w:lang w:val="vi-VN"/>
                      </w:rPr>
                      <w:t xml:space="preserve"> hàng đăng ký tài khoản thành </w:t>
                    </w:r>
                  </w:ins>
                  <w:ins w:id="5377" w:author="MinhHieu" w:date="2024-12-20T10:15:00Z">
                    <w:r>
                      <w:rPr>
                        <w:sz w:val="24"/>
                        <w:szCs w:val="24"/>
                        <w:lang w:val="vi-VN"/>
                      </w:rPr>
                      <w:t>công</w:t>
                    </w:r>
                  </w:ins>
                </w:p>
              </w:tc>
            </w:tr>
          </w:tbl>
          <w:p w14:paraId="47A661C1" w14:textId="77777777" w:rsidR="00905EBD" w:rsidRDefault="00905EBD" w:rsidP="00627C1A">
            <w:pPr>
              <w:ind w:left="0" w:right="67" w:firstLine="0"/>
              <w:rPr>
                <w:ins w:id="5378" w:author="MinhHieu" w:date="2024-12-20T10:12:00Z"/>
                <w:sz w:val="24"/>
                <w:szCs w:val="24"/>
              </w:rPr>
            </w:pPr>
          </w:p>
        </w:tc>
      </w:tr>
      <w:tr w:rsidR="00905EBD" w14:paraId="14FFC0CB" w14:textId="77777777" w:rsidTr="0091480D">
        <w:trPr>
          <w:gridAfter w:val="1"/>
          <w:wAfter w:w="65" w:type="dxa"/>
          <w:trHeight w:val="568"/>
          <w:ins w:id="5379" w:author="MinhHieu" w:date="2024-12-20T10:12:00Z"/>
          <w:trPrChange w:id="5380" w:author="MinhHieu" w:date="2024-12-20T10:27:00Z">
            <w:trPr>
              <w:gridAfter w:val="1"/>
              <w:wAfter w:w="45" w:type="dxa"/>
              <w:trHeight w:val="568"/>
            </w:trPr>
          </w:trPrChange>
        </w:trPr>
        <w:tc>
          <w:tcPr>
            <w:tcW w:w="3046" w:type="dxa"/>
            <w:tcBorders>
              <w:top w:val="single" w:sz="7" w:space="0" w:color="000000"/>
              <w:left w:val="single" w:sz="7" w:space="0" w:color="000000"/>
              <w:bottom w:val="single" w:sz="7" w:space="0" w:color="000000"/>
              <w:right w:val="single" w:sz="7" w:space="0" w:color="000000"/>
            </w:tcBorders>
            <w:tcMar>
              <w:top w:w="0" w:type="dxa"/>
              <w:bottom w:w="0" w:type="dxa"/>
            </w:tcMar>
            <w:tcPrChange w:id="5381" w:author="MinhHieu" w:date="2024-12-20T10:27:00Z">
              <w:tcPr>
                <w:tcW w:w="3090" w:type="dxa"/>
                <w:tcBorders>
                  <w:top w:val="single" w:sz="7" w:space="0" w:color="000000"/>
                  <w:left w:val="single" w:sz="7" w:space="0" w:color="000000"/>
                  <w:bottom w:val="single" w:sz="7" w:space="0" w:color="000000"/>
                  <w:right w:val="single" w:sz="7" w:space="0" w:color="000000"/>
                </w:tcBorders>
                <w:tcMar>
                  <w:top w:w="0" w:type="dxa"/>
                  <w:bottom w:w="0" w:type="dxa"/>
                </w:tcMar>
              </w:tcPr>
            </w:tcPrChange>
          </w:tcPr>
          <w:p w14:paraId="23E3906B" w14:textId="77777777" w:rsidR="00905EBD" w:rsidRDefault="00905EBD" w:rsidP="00627C1A">
            <w:pPr>
              <w:ind w:left="0" w:right="-134" w:firstLine="0"/>
              <w:rPr>
                <w:ins w:id="5382" w:author="MinhHieu" w:date="2024-12-20T10:12:00Z"/>
                <w:b/>
              </w:rPr>
            </w:pPr>
          </w:p>
          <w:p w14:paraId="6C281064" w14:textId="77777777" w:rsidR="00905EBD" w:rsidRDefault="00905EBD" w:rsidP="00627C1A">
            <w:pPr>
              <w:ind w:left="0" w:right="-134" w:firstLine="0"/>
              <w:rPr>
                <w:ins w:id="5383" w:author="MinhHieu" w:date="2024-12-20T10:12:00Z"/>
                <w:b/>
              </w:rPr>
            </w:pPr>
          </w:p>
          <w:p w14:paraId="5809BD05" w14:textId="77777777" w:rsidR="00905EBD" w:rsidRDefault="00905EBD" w:rsidP="00627C1A">
            <w:pPr>
              <w:ind w:left="0" w:right="-134" w:firstLine="0"/>
              <w:rPr>
                <w:ins w:id="5384" w:author="MinhHieu" w:date="2024-12-20T10:12:00Z"/>
                <w:b/>
              </w:rPr>
            </w:pPr>
          </w:p>
          <w:p w14:paraId="08A549DA" w14:textId="77777777" w:rsidR="00905EBD" w:rsidRDefault="00905EBD" w:rsidP="00627C1A">
            <w:pPr>
              <w:ind w:left="0" w:right="-134" w:firstLine="0"/>
              <w:rPr>
                <w:ins w:id="5385" w:author="MinhHieu" w:date="2024-12-20T10:12:00Z"/>
                <w:b/>
              </w:rPr>
            </w:pPr>
            <w:ins w:id="5386" w:author="MinhHieu" w:date="2024-12-20T10:12:00Z">
              <w:r>
                <w:rPr>
                  <w:b/>
                </w:rPr>
                <w:t>Luồng chính:</w:t>
              </w:r>
            </w:ins>
          </w:p>
        </w:tc>
        <w:tc>
          <w:tcPr>
            <w:tcW w:w="5749" w:type="dxa"/>
            <w:tcBorders>
              <w:top w:val="single" w:sz="7" w:space="0" w:color="000000"/>
              <w:left w:val="single" w:sz="7" w:space="0" w:color="000000"/>
              <w:bottom w:val="single" w:sz="7" w:space="0" w:color="000000"/>
              <w:right w:val="single" w:sz="7" w:space="0" w:color="000000"/>
            </w:tcBorders>
            <w:tcMar>
              <w:top w:w="0" w:type="dxa"/>
              <w:bottom w:w="0" w:type="dxa"/>
            </w:tcMar>
            <w:tcPrChange w:id="5387" w:author="MinhHieu" w:date="2024-12-20T10:27:00Z">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tcPrChange>
          </w:tcPr>
          <w:p w14:paraId="11F22429" w14:textId="15AF7D22" w:rsidR="00905EBD" w:rsidRDefault="00905EBD" w:rsidP="00905EBD">
            <w:pPr>
              <w:widowControl/>
              <w:numPr>
                <w:ilvl w:val="0"/>
                <w:numId w:val="43"/>
              </w:numPr>
              <w:tabs>
                <w:tab w:val="clear" w:pos="903"/>
              </w:tabs>
              <w:spacing w:before="240" w:line="331" w:lineRule="auto"/>
              <w:ind w:right="0"/>
              <w:rPr>
                <w:ins w:id="5388" w:author="MinhHieu" w:date="2024-12-20T10:15:00Z"/>
                <w:sz w:val="24"/>
                <w:szCs w:val="24"/>
              </w:rPr>
            </w:pPr>
            <w:ins w:id="5389" w:author="MinhHieu" w:date="2024-12-20T10:15:00Z">
              <w:r>
                <w:rPr>
                  <w:sz w:val="24"/>
                  <w:szCs w:val="24"/>
                </w:rPr>
                <w:t>Khách</w:t>
              </w:r>
              <w:r>
                <w:rPr>
                  <w:sz w:val="24"/>
                  <w:szCs w:val="24"/>
                  <w:lang w:val="vi-VN"/>
                </w:rPr>
                <w:t xml:space="preserve"> hàng </w:t>
              </w:r>
              <w:r>
                <w:rPr>
                  <w:sz w:val="24"/>
                  <w:szCs w:val="24"/>
                </w:rPr>
                <w:t>nhấn vào nút đăng ký tại GD trang chính của người dùng</w:t>
              </w:r>
            </w:ins>
          </w:p>
          <w:p w14:paraId="1161ED1F" w14:textId="77777777" w:rsidR="00905EBD" w:rsidRDefault="00905EBD" w:rsidP="00905EBD">
            <w:pPr>
              <w:widowControl/>
              <w:numPr>
                <w:ilvl w:val="0"/>
                <w:numId w:val="43"/>
              </w:numPr>
              <w:tabs>
                <w:tab w:val="clear" w:pos="903"/>
              </w:tabs>
              <w:spacing w:before="0" w:line="331" w:lineRule="auto"/>
              <w:ind w:right="0"/>
              <w:rPr>
                <w:ins w:id="5390" w:author="MinhHieu" w:date="2024-12-20T10:15:00Z"/>
                <w:sz w:val="24"/>
                <w:szCs w:val="24"/>
              </w:rPr>
            </w:pPr>
            <w:ins w:id="5391" w:author="MinhHieu" w:date="2024-12-20T10:15:00Z">
              <w:r>
                <w:rPr>
                  <w:sz w:val="24"/>
                  <w:szCs w:val="24"/>
                </w:rPr>
                <w:t>GD đăng ký hiện ra</w:t>
              </w:r>
            </w:ins>
          </w:p>
          <w:p w14:paraId="74D288E3" w14:textId="77777777" w:rsidR="00905EBD" w:rsidRDefault="00905EBD" w:rsidP="00905EBD">
            <w:pPr>
              <w:widowControl/>
              <w:numPr>
                <w:ilvl w:val="0"/>
                <w:numId w:val="43"/>
              </w:numPr>
              <w:tabs>
                <w:tab w:val="clear" w:pos="903"/>
              </w:tabs>
              <w:spacing w:before="0" w:line="331" w:lineRule="auto"/>
              <w:ind w:right="0"/>
              <w:rPr>
                <w:ins w:id="5392" w:author="MinhHieu" w:date="2024-12-20T10:15:00Z"/>
              </w:rPr>
            </w:pPr>
            <w:ins w:id="5393" w:author="MinhHieu" w:date="2024-12-20T10:15:00Z">
              <w:r>
                <w:rPr>
                  <w:sz w:val="24"/>
                  <w:szCs w:val="24"/>
                </w:rPr>
                <w:t>Người dùng nhập thông tin đăng ký</w:t>
              </w:r>
            </w:ins>
          </w:p>
          <w:p w14:paraId="4BDA695F" w14:textId="77777777" w:rsidR="00905EBD" w:rsidRDefault="00905EBD" w:rsidP="00905EBD">
            <w:pPr>
              <w:widowControl/>
              <w:numPr>
                <w:ilvl w:val="0"/>
                <w:numId w:val="43"/>
              </w:numPr>
              <w:tabs>
                <w:tab w:val="clear" w:pos="903"/>
              </w:tabs>
              <w:spacing w:before="0" w:line="331" w:lineRule="auto"/>
              <w:ind w:right="0"/>
              <w:rPr>
                <w:ins w:id="5394" w:author="MinhHieu" w:date="2024-12-20T10:15:00Z"/>
              </w:rPr>
            </w:pPr>
            <w:ins w:id="5395" w:author="MinhHieu" w:date="2024-12-20T10:15:00Z">
              <w:r>
                <w:rPr>
                  <w:sz w:val="14"/>
                  <w:szCs w:val="14"/>
                </w:rPr>
                <w:t xml:space="preserve"> </w:t>
              </w:r>
              <w:r>
                <w:rPr>
                  <w:sz w:val="24"/>
                  <w:szCs w:val="24"/>
                </w:rPr>
                <w:t>Hệ thống kiểm tra thông tin đăng ký</w:t>
              </w:r>
            </w:ins>
          </w:p>
          <w:p w14:paraId="15093390" w14:textId="77777777" w:rsidR="00905EBD" w:rsidRDefault="00905EBD" w:rsidP="00905EBD">
            <w:pPr>
              <w:widowControl/>
              <w:numPr>
                <w:ilvl w:val="0"/>
                <w:numId w:val="43"/>
              </w:numPr>
              <w:tabs>
                <w:tab w:val="clear" w:pos="903"/>
              </w:tabs>
              <w:spacing w:before="0"/>
              <w:ind w:right="0"/>
              <w:rPr>
                <w:ins w:id="5396" w:author="MinhHieu" w:date="2024-12-20T10:15:00Z"/>
              </w:rPr>
            </w:pPr>
            <w:ins w:id="5397" w:author="MinhHieu" w:date="2024-12-20T10:15:00Z">
              <w:r>
                <w:rPr>
                  <w:sz w:val="24"/>
                  <w:szCs w:val="24"/>
                </w:rPr>
                <w:t>Đăng nhập thành ký</w:t>
              </w:r>
            </w:ins>
          </w:p>
          <w:p w14:paraId="395535DA" w14:textId="27480B9C" w:rsidR="00905EBD" w:rsidRDefault="00905EBD" w:rsidP="00627C1A">
            <w:pPr>
              <w:ind w:left="425" w:right="67" w:hanging="285"/>
              <w:rPr>
                <w:ins w:id="5398" w:author="MinhHieu" w:date="2024-12-20T10:12:00Z"/>
                <w:sz w:val="24"/>
                <w:szCs w:val="24"/>
              </w:rPr>
            </w:pPr>
          </w:p>
        </w:tc>
      </w:tr>
      <w:tr w:rsidR="00905EBD" w14:paraId="7B77B75D" w14:textId="77777777" w:rsidTr="0091480D">
        <w:trPr>
          <w:gridAfter w:val="1"/>
          <w:wAfter w:w="65" w:type="dxa"/>
          <w:trHeight w:val="838"/>
          <w:ins w:id="5399" w:author="MinhHieu" w:date="2024-12-20T10:12:00Z"/>
          <w:trPrChange w:id="5400" w:author="MinhHieu" w:date="2024-12-20T10:27:00Z">
            <w:trPr>
              <w:gridAfter w:val="1"/>
              <w:wAfter w:w="45" w:type="dxa"/>
              <w:trHeight w:val="838"/>
            </w:trPr>
          </w:trPrChange>
        </w:trPr>
        <w:tc>
          <w:tcPr>
            <w:tcW w:w="3046" w:type="dxa"/>
            <w:tcBorders>
              <w:top w:val="single" w:sz="7" w:space="0" w:color="000000"/>
              <w:left w:val="single" w:sz="7" w:space="0" w:color="000000"/>
              <w:bottom w:val="single" w:sz="7" w:space="0" w:color="000000"/>
              <w:right w:val="single" w:sz="7" w:space="0" w:color="000000"/>
            </w:tcBorders>
            <w:tcMar>
              <w:top w:w="0" w:type="dxa"/>
              <w:bottom w:w="0" w:type="dxa"/>
            </w:tcMar>
            <w:tcPrChange w:id="5401" w:author="MinhHieu" w:date="2024-12-20T10:27:00Z">
              <w:tcPr>
                <w:tcW w:w="3090" w:type="dxa"/>
                <w:tcBorders>
                  <w:top w:val="single" w:sz="7" w:space="0" w:color="000000"/>
                  <w:left w:val="single" w:sz="7" w:space="0" w:color="000000"/>
                  <w:bottom w:val="single" w:sz="7" w:space="0" w:color="000000"/>
                  <w:right w:val="single" w:sz="7" w:space="0" w:color="000000"/>
                </w:tcBorders>
                <w:tcMar>
                  <w:top w:w="0" w:type="dxa"/>
                  <w:bottom w:w="0" w:type="dxa"/>
                </w:tcMar>
              </w:tcPr>
            </w:tcPrChange>
          </w:tcPr>
          <w:p w14:paraId="3293E1FF" w14:textId="77777777" w:rsidR="00905EBD" w:rsidRDefault="00905EBD" w:rsidP="00627C1A">
            <w:pPr>
              <w:ind w:left="0" w:right="-134" w:firstLine="0"/>
              <w:rPr>
                <w:ins w:id="5402" w:author="MinhHieu" w:date="2024-12-20T10:12:00Z"/>
                <w:b/>
                <w:sz w:val="24"/>
                <w:szCs w:val="24"/>
              </w:rPr>
            </w:pPr>
          </w:p>
          <w:p w14:paraId="6E51BA97" w14:textId="77777777" w:rsidR="00905EBD" w:rsidRDefault="00905EBD" w:rsidP="00627C1A">
            <w:pPr>
              <w:ind w:left="0" w:right="-134" w:firstLine="0"/>
              <w:rPr>
                <w:ins w:id="5403" w:author="MinhHieu" w:date="2024-12-20T10:12:00Z"/>
                <w:sz w:val="24"/>
                <w:szCs w:val="24"/>
              </w:rPr>
            </w:pPr>
            <w:ins w:id="5404" w:author="MinhHieu" w:date="2024-12-20T10:12:00Z">
              <w:r>
                <w:rPr>
                  <w:b/>
                  <w:sz w:val="24"/>
                  <w:szCs w:val="24"/>
                </w:rPr>
                <w:t>Luồng rẽ nhánh:</w:t>
              </w:r>
            </w:ins>
          </w:p>
        </w:tc>
        <w:tc>
          <w:tcPr>
            <w:tcW w:w="5749" w:type="dxa"/>
            <w:tcBorders>
              <w:top w:val="single" w:sz="7" w:space="0" w:color="000000"/>
              <w:left w:val="single" w:sz="7" w:space="0" w:color="000000"/>
              <w:bottom w:val="single" w:sz="7" w:space="0" w:color="000000"/>
              <w:right w:val="single" w:sz="7" w:space="0" w:color="000000"/>
            </w:tcBorders>
            <w:tcMar>
              <w:top w:w="0" w:type="dxa"/>
              <w:bottom w:w="0" w:type="dxa"/>
            </w:tcMar>
            <w:tcPrChange w:id="5405" w:author="MinhHieu" w:date="2024-12-20T10:27:00Z">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tcPrChange>
          </w:tcPr>
          <w:p w14:paraId="50703395" w14:textId="77777777" w:rsidR="00905EBD" w:rsidRDefault="00905EBD" w:rsidP="00627C1A">
            <w:pPr>
              <w:ind w:left="0" w:right="67" w:firstLine="0"/>
              <w:rPr>
                <w:ins w:id="5406" w:author="MinhHieu" w:date="2024-12-20T10:12:00Z"/>
                <w:sz w:val="24"/>
                <w:szCs w:val="24"/>
              </w:rPr>
            </w:pPr>
          </w:p>
        </w:tc>
      </w:tr>
      <w:tr w:rsidR="00905EBD" w14:paraId="5BE6B233" w14:textId="77777777" w:rsidTr="0091480D">
        <w:trPr>
          <w:gridAfter w:val="1"/>
          <w:wAfter w:w="65" w:type="dxa"/>
          <w:trHeight w:val="1054"/>
          <w:ins w:id="5407" w:author="MinhHieu" w:date="2024-12-20T10:12:00Z"/>
          <w:trPrChange w:id="5408" w:author="MinhHieu" w:date="2024-12-20T10:27:00Z">
            <w:trPr>
              <w:gridAfter w:val="1"/>
              <w:wAfter w:w="45" w:type="dxa"/>
              <w:trHeight w:val="1054"/>
            </w:trPr>
          </w:trPrChange>
        </w:trPr>
        <w:tc>
          <w:tcPr>
            <w:tcW w:w="3046" w:type="dxa"/>
            <w:tcBorders>
              <w:top w:val="single" w:sz="7" w:space="0" w:color="000000"/>
              <w:left w:val="single" w:sz="7" w:space="0" w:color="000000"/>
              <w:bottom w:val="single" w:sz="7" w:space="0" w:color="000000"/>
              <w:right w:val="single" w:sz="7" w:space="0" w:color="000000"/>
            </w:tcBorders>
            <w:tcMar>
              <w:top w:w="0" w:type="dxa"/>
              <w:bottom w:w="0" w:type="dxa"/>
            </w:tcMar>
            <w:tcPrChange w:id="5409" w:author="MinhHieu" w:date="2024-12-20T10:27:00Z">
              <w:tcPr>
                <w:tcW w:w="3090" w:type="dxa"/>
                <w:tcBorders>
                  <w:top w:val="single" w:sz="7" w:space="0" w:color="000000"/>
                  <w:left w:val="single" w:sz="7" w:space="0" w:color="000000"/>
                  <w:bottom w:val="single" w:sz="7" w:space="0" w:color="000000"/>
                  <w:right w:val="single" w:sz="7" w:space="0" w:color="000000"/>
                </w:tcBorders>
                <w:tcMar>
                  <w:top w:w="0" w:type="dxa"/>
                  <w:bottom w:w="0" w:type="dxa"/>
                </w:tcMar>
              </w:tcPr>
            </w:tcPrChange>
          </w:tcPr>
          <w:p w14:paraId="3AC25BA1" w14:textId="77777777" w:rsidR="00905EBD" w:rsidRDefault="00905EBD" w:rsidP="00627C1A">
            <w:pPr>
              <w:ind w:left="0" w:right="-134" w:firstLine="0"/>
              <w:rPr>
                <w:ins w:id="5410" w:author="MinhHieu" w:date="2024-12-20T10:12:00Z"/>
                <w:sz w:val="24"/>
                <w:szCs w:val="24"/>
              </w:rPr>
            </w:pPr>
          </w:p>
          <w:tbl>
            <w:tblPr>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905EBD" w14:paraId="76DD4AAC" w14:textId="77777777" w:rsidTr="00627C1A">
              <w:trPr>
                <w:trHeight w:val="315"/>
                <w:ins w:id="5411" w:author="MinhHieu" w:date="2024-12-20T10:12:00Z"/>
              </w:trPr>
              <w:tc>
                <w:tcPr>
                  <w:tcW w:w="2880" w:type="dxa"/>
                  <w:tcBorders>
                    <w:top w:val="nil"/>
                    <w:left w:val="nil"/>
                    <w:bottom w:val="nil"/>
                    <w:right w:val="nil"/>
                  </w:tcBorders>
                  <w:tcMar>
                    <w:top w:w="20" w:type="dxa"/>
                    <w:left w:w="20" w:type="dxa"/>
                    <w:bottom w:w="20" w:type="dxa"/>
                    <w:right w:w="20" w:type="dxa"/>
                  </w:tcMar>
                </w:tcPr>
                <w:p w14:paraId="4D41F83E" w14:textId="77777777" w:rsidR="00905EBD" w:rsidRDefault="00905EBD" w:rsidP="00627C1A">
                  <w:pPr>
                    <w:ind w:left="0" w:right="-134" w:firstLine="0"/>
                    <w:rPr>
                      <w:ins w:id="5412" w:author="MinhHieu" w:date="2024-12-20T10:12:00Z"/>
                      <w:b/>
                      <w:sz w:val="24"/>
                      <w:szCs w:val="24"/>
                    </w:rPr>
                  </w:pPr>
                  <w:ins w:id="5413" w:author="MinhHieu" w:date="2024-12-20T10:12:00Z">
                    <w:r>
                      <w:rPr>
                        <w:b/>
                        <w:sz w:val="24"/>
                        <w:szCs w:val="24"/>
                      </w:rPr>
                      <w:t>Luồng ngoại lệ (Exception):</w:t>
                    </w:r>
                  </w:ins>
                </w:p>
              </w:tc>
            </w:tr>
          </w:tbl>
          <w:p w14:paraId="228694C2" w14:textId="77777777" w:rsidR="00905EBD" w:rsidRDefault="00905EBD" w:rsidP="00627C1A">
            <w:pPr>
              <w:ind w:left="0" w:right="-134" w:firstLine="0"/>
              <w:rPr>
                <w:ins w:id="5414" w:author="MinhHieu" w:date="2024-12-20T10:12:00Z"/>
                <w:sz w:val="24"/>
                <w:szCs w:val="24"/>
              </w:rPr>
            </w:pPr>
          </w:p>
        </w:tc>
        <w:tc>
          <w:tcPr>
            <w:tcW w:w="5749" w:type="dxa"/>
            <w:tcBorders>
              <w:top w:val="single" w:sz="7" w:space="0" w:color="000000"/>
              <w:left w:val="single" w:sz="7" w:space="0" w:color="000000"/>
              <w:bottom w:val="single" w:sz="7" w:space="0" w:color="000000"/>
              <w:right w:val="single" w:sz="7" w:space="0" w:color="000000"/>
            </w:tcBorders>
            <w:tcMar>
              <w:top w:w="0" w:type="dxa"/>
              <w:bottom w:w="0" w:type="dxa"/>
            </w:tcMar>
            <w:tcPrChange w:id="5415" w:author="MinhHieu" w:date="2024-12-20T10:27:00Z">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tcPrChange>
          </w:tcPr>
          <w:p w14:paraId="20059C16" w14:textId="77777777" w:rsidR="00905EBD" w:rsidRDefault="00905EBD" w:rsidP="00627C1A">
            <w:pPr>
              <w:ind w:left="0" w:right="67" w:firstLine="0"/>
              <w:rPr>
                <w:ins w:id="5416" w:author="MinhHieu" w:date="2024-12-20T10:12:00Z"/>
                <w:sz w:val="24"/>
                <w:szCs w:val="24"/>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14:paraId="00A31AFF" w14:textId="77777777" w:rsidTr="00627C1A">
              <w:trPr>
                <w:trHeight w:val="705"/>
                <w:ins w:id="5417" w:author="MinhHieu" w:date="2024-12-20T10:12:00Z"/>
              </w:trPr>
              <w:tc>
                <w:tcPr>
                  <w:tcW w:w="5560" w:type="dxa"/>
                  <w:tcBorders>
                    <w:top w:val="nil"/>
                    <w:left w:val="nil"/>
                    <w:bottom w:val="nil"/>
                    <w:right w:val="nil"/>
                  </w:tcBorders>
                  <w:tcMar>
                    <w:top w:w="20" w:type="dxa"/>
                    <w:left w:w="20" w:type="dxa"/>
                    <w:bottom w:w="20" w:type="dxa"/>
                    <w:right w:w="20" w:type="dxa"/>
                  </w:tcMar>
                </w:tcPr>
                <w:p w14:paraId="1241C805" w14:textId="62B17D54" w:rsidR="00905EBD" w:rsidRDefault="00905EBD" w:rsidP="00627C1A">
                  <w:pPr>
                    <w:ind w:left="0" w:right="67" w:firstLine="0"/>
                    <w:jc w:val="both"/>
                    <w:rPr>
                      <w:ins w:id="5418" w:author="MinhHieu" w:date="2024-12-20T10:12:00Z"/>
                      <w:sz w:val="24"/>
                      <w:szCs w:val="24"/>
                    </w:rPr>
                  </w:pPr>
                  <w:ins w:id="5419" w:author="MinhHieu" w:date="2024-12-20T10:15:00Z">
                    <w:r>
                      <w:rPr>
                        <w:sz w:val="24"/>
                        <w:szCs w:val="24"/>
                      </w:rPr>
                      <w:t>Gặp sự cố khi đăng ký: Hiển thị thông báo lỗi "Tài khoản đã tồn tại"</w:t>
                    </w:r>
                  </w:ins>
                </w:p>
              </w:tc>
            </w:tr>
          </w:tbl>
          <w:p w14:paraId="0C4F5E70" w14:textId="77777777" w:rsidR="00905EBD" w:rsidRDefault="00905EBD" w:rsidP="00627C1A">
            <w:pPr>
              <w:ind w:left="0" w:right="67" w:firstLine="0"/>
              <w:rPr>
                <w:ins w:id="5420" w:author="MinhHieu" w:date="2024-12-20T10:12:00Z"/>
                <w:sz w:val="24"/>
                <w:szCs w:val="24"/>
              </w:rPr>
            </w:pPr>
          </w:p>
        </w:tc>
      </w:tr>
      <w:tr w:rsidR="00905EBD" w:rsidDel="00905EBD" w14:paraId="26C5AF9F" w14:textId="77777777" w:rsidTr="0091480D">
        <w:trPr>
          <w:trHeight w:val="451"/>
          <w:del w:id="5421" w:author="MinhHieu" w:date="2024-12-20T10:10:00Z"/>
          <w:trPrChange w:id="5422" w:author="MinhHieu" w:date="2024-12-20T10:27:00Z">
            <w:trPr>
              <w:trHeight w:val="451"/>
            </w:trPr>
          </w:trPrChange>
        </w:trPr>
        <w:tc>
          <w:tcPr>
            <w:tcW w:w="3046" w:type="dxa"/>
            <w:tcBorders>
              <w:top w:val="single" w:sz="7" w:space="0" w:color="000000"/>
              <w:left w:val="single" w:sz="7" w:space="0" w:color="000000"/>
              <w:bottom w:val="single" w:sz="7" w:space="0" w:color="000000"/>
              <w:right w:val="single" w:sz="7" w:space="0" w:color="000000"/>
            </w:tcBorders>
            <w:tcMar>
              <w:top w:w="0" w:type="dxa"/>
              <w:bottom w:w="0" w:type="dxa"/>
            </w:tcMar>
            <w:tcPrChange w:id="5423" w:author="MinhHieu" w:date="2024-12-20T10:27:00Z">
              <w:tcPr>
                <w:tcW w:w="3085" w:type="dxa"/>
                <w:tcBorders>
                  <w:top w:val="single" w:sz="7" w:space="0" w:color="000000"/>
                  <w:left w:val="single" w:sz="7" w:space="0" w:color="000000"/>
                  <w:bottom w:val="single" w:sz="7" w:space="0" w:color="000000"/>
                  <w:right w:val="single" w:sz="7" w:space="0" w:color="000000"/>
                </w:tcBorders>
                <w:tcMar>
                  <w:top w:w="0" w:type="dxa"/>
                  <w:bottom w:w="0" w:type="dxa"/>
                </w:tcMar>
              </w:tcPr>
            </w:tcPrChange>
          </w:tcPr>
          <w:p w14:paraId="1373C6E9" w14:textId="77777777" w:rsidR="00905EBD" w:rsidDel="00905EBD" w:rsidRDefault="00905EBD" w:rsidP="00627C1A">
            <w:pPr>
              <w:ind w:left="0" w:right="-14" w:firstLine="0"/>
              <w:rPr>
                <w:del w:id="5424" w:author="MinhHieu" w:date="2024-12-20T10:10:00Z"/>
                <w:b/>
                <w:sz w:val="24"/>
                <w:szCs w:val="24"/>
              </w:rPr>
            </w:pPr>
          </w:p>
          <w:p w14:paraId="5BA29735" w14:textId="77777777" w:rsidR="00905EBD" w:rsidDel="00905EBD" w:rsidRDefault="00905EBD" w:rsidP="00627C1A">
            <w:pPr>
              <w:ind w:left="0" w:right="-14" w:firstLine="0"/>
              <w:rPr>
                <w:del w:id="5425" w:author="MinhHieu" w:date="2024-12-20T10:10:00Z"/>
                <w:b/>
                <w:sz w:val="24"/>
                <w:szCs w:val="24"/>
              </w:rPr>
            </w:pPr>
            <w:del w:id="5426" w:author="MinhHieu" w:date="2024-12-20T10:10:00Z">
              <w:r w:rsidDel="00905EBD">
                <w:rPr>
                  <w:b/>
                  <w:sz w:val="24"/>
                  <w:szCs w:val="24"/>
                </w:rPr>
                <w:delText>Tên chức năng:</w:delText>
              </w:r>
            </w:del>
          </w:p>
          <w:p w14:paraId="078FBFCC" w14:textId="77777777" w:rsidR="00905EBD" w:rsidDel="00905EBD" w:rsidRDefault="00905EBD" w:rsidP="00627C1A">
            <w:pPr>
              <w:ind w:left="0" w:right="-14" w:firstLine="0"/>
              <w:rPr>
                <w:del w:id="5427" w:author="MinhHieu" w:date="2024-12-20T10:10:00Z"/>
                <w:b/>
                <w:sz w:val="24"/>
                <w:szCs w:val="24"/>
              </w:rPr>
            </w:pPr>
          </w:p>
        </w:tc>
        <w:tc>
          <w:tcPr>
            <w:tcW w:w="5814" w:type="dxa"/>
            <w:gridSpan w:val="2"/>
            <w:tcBorders>
              <w:top w:val="single" w:sz="7" w:space="0" w:color="000000"/>
              <w:left w:val="single" w:sz="7" w:space="0" w:color="000000"/>
              <w:bottom w:val="single" w:sz="7" w:space="0" w:color="000000"/>
              <w:right w:val="single" w:sz="7" w:space="0" w:color="000000"/>
            </w:tcBorders>
            <w:tcMar>
              <w:top w:w="0" w:type="dxa"/>
              <w:bottom w:w="0" w:type="dxa"/>
            </w:tcMar>
            <w:tcPrChange w:id="5428" w:author="MinhHieu" w:date="2024-12-20T10:27:00Z">
              <w:tcPr>
                <w:tcW w:w="5900" w:type="dxa"/>
                <w:gridSpan w:val="2"/>
                <w:tcBorders>
                  <w:top w:val="single" w:sz="7" w:space="0" w:color="000000"/>
                  <w:left w:val="single" w:sz="7" w:space="0" w:color="000000"/>
                  <w:bottom w:val="single" w:sz="7" w:space="0" w:color="000000"/>
                  <w:right w:val="single" w:sz="7" w:space="0" w:color="000000"/>
                </w:tcBorders>
                <w:tcMar>
                  <w:top w:w="0" w:type="dxa"/>
                  <w:bottom w:w="0" w:type="dxa"/>
                </w:tcMar>
              </w:tcPr>
            </w:tcPrChange>
          </w:tcPr>
          <w:p w14:paraId="30BDAC08" w14:textId="77777777" w:rsidR="00905EBD" w:rsidDel="00905EBD" w:rsidRDefault="00905EBD" w:rsidP="00627C1A">
            <w:pPr>
              <w:ind w:left="0" w:firstLine="0"/>
              <w:rPr>
                <w:del w:id="5429" w:author="MinhHieu" w:date="2024-12-20T10:10:00Z"/>
                <w:sz w:val="24"/>
                <w:szCs w:val="24"/>
              </w:rPr>
            </w:pPr>
          </w:p>
          <w:p w14:paraId="777D8E36" w14:textId="77777777" w:rsidR="00905EBD" w:rsidDel="00905EBD" w:rsidRDefault="00905EBD" w:rsidP="00627C1A">
            <w:pPr>
              <w:ind w:left="0" w:firstLine="0"/>
              <w:rPr>
                <w:del w:id="5430" w:author="MinhHieu" w:date="2024-12-20T10:10:00Z"/>
                <w:sz w:val="24"/>
                <w:szCs w:val="24"/>
              </w:rPr>
            </w:pPr>
            <w:del w:id="5431" w:author="MinhHieu" w:date="2024-12-20T10:10:00Z">
              <w:r w:rsidDel="00905EBD">
                <w:rPr>
                  <w:sz w:val="24"/>
                  <w:szCs w:val="24"/>
                </w:rPr>
                <w:delText>Đăng ký</w:delText>
              </w:r>
            </w:del>
          </w:p>
        </w:tc>
      </w:tr>
      <w:tr w:rsidR="00905EBD" w:rsidDel="00905EBD" w14:paraId="0856F56D" w14:textId="77777777" w:rsidTr="0091480D">
        <w:trPr>
          <w:trHeight w:val="451"/>
          <w:del w:id="5432" w:author="MinhHieu" w:date="2024-12-20T10:10:00Z"/>
          <w:trPrChange w:id="5433" w:author="MinhHieu" w:date="2024-12-20T10:27:00Z">
            <w:trPr>
              <w:trHeight w:val="451"/>
            </w:trPr>
          </w:trPrChange>
        </w:trPr>
        <w:tc>
          <w:tcPr>
            <w:tcW w:w="3046" w:type="dxa"/>
            <w:tcBorders>
              <w:top w:val="single" w:sz="7" w:space="0" w:color="000000"/>
              <w:left w:val="single" w:sz="7" w:space="0" w:color="000000"/>
              <w:bottom w:val="single" w:sz="7" w:space="0" w:color="000000"/>
              <w:right w:val="single" w:sz="7" w:space="0" w:color="000000"/>
            </w:tcBorders>
            <w:tcMar>
              <w:top w:w="0" w:type="dxa"/>
              <w:bottom w:w="0" w:type="dxa"/>
            </w:tcMar>
            <w:tcPrChange w:id="5434" w:author="MinhHieu" w:date="2024-12-20T10:27:00Z">
              <w:tcPr>
                <w:tcW w:w="3085" w:type="dxa"/>
                <w:tcBorders>
                  <w:top w:val="single" w:sz="7" w:space="0" w:color="000000"/>
                  <w:left w:val="single" w:sz="7" w:space="0" w:color="000000"/>
                  <w:bottom w:val="single" w:sz="7" w:space="0" w:color="000000"/>
                  <w:right w:val="single" w:sz="7" w:space="0" w:color="000000"/>
                </w:tcBorders>
                <w:tcMar>
                  <w:top w:w="0" w:type="dxa"/>
                  <w:bottom w:w="0" w:type="dxa"/>
                </w:tcMar>
              </w:tcPr>
            </w:tcPrChange>
          </w:tcPr>
          <w:p w14:paraId="08EF1FF0" w14:textId="77777777" w:rsidR="00905EBD" w:rsidDel="00905EBD" w:rsidRDefault="00905EBD" w:rsidP="00627C1A">
            <w:pPr>
              <w:ind w:left="0" w:right="-14" w:firstLine="0"/>
              <w:rPr>
                <w:del w:id="5435" w:author="MinhHieu" w:date="2024-12-20T10:10:00Z"/>
                <w:sz w:val="24"/>
                <w:szCs w:val="24"/>
              </w:rPr>
            </w:pPr>
          </w:p>
          <w:tbl>
            <w:tblPr>
              <w:tblW w:w="2952" w:type="dxa"/>
              <w:tblBorders>
                <w:top w:val="nil"/>
                <w:left w:val="nil"/>
                <w:bottom w:val="nil"/>
                <w:right w:val="nil"/>
                <w:insideH w:val="nil"/>
                <w:insideV w:val="nil"/>
              </w:tblBorders>
              <w:tblLayout w:type="fixed"/>
              <w:tblLook w:val="0600" w:firstRow="0" w:lastRow="0" w:firstColumn="0" w:lastColumn="0" w:noHBand="1" w:noVBand="1"/>
            </w:tblPr>
            <w:tblGrid>
              <w:gridCol w:w="2952"/>
            </w:tblGrid>
            <w:tr w:rsidR="00905EBD" w:rsidDel="00905EBD" w14:paraId="61599F75" w14:textId="77777777" w:rsidTr="00627C1A">
              <w:trPr>
                <w:trHeight w:val="315"/>
                <w:del w:id="5436" w:author="MinhHieu" w:date="2024-12-20T10:10:00Z"/>
              </w:trPr>
              <w:tc>
                <w:tcPr>
                  <w:tcW w:w="2952" w:type="dxa"/>
                  <w:tcBorders>
                    <w:top w:val="nil"/>
                    <w:left w:val="nil"/>
                    <w:bottom w:val="nil"/>
                    <w:right w:val="nil"/>
                  </w:tcBorders>
                  <w:tcMar>
                    <w:top w:w="20" w:type="dxa"/>
                    <w:left w:w="20" w:type="dxa"/>
                    <w:bottom w:w="20" w:type="dxa"/>
                    <w:right w:w="20" w:type="dxa"/>
                  </w:tcMar>
                </w:tcPr>
                <w:customXmlDelRangeStart w:id="5437" w:author="MinhHieu" w:date="2024-12-20T10:10:00Z"/>
                <w:sdt>
                  <w:sdtPr>
                    <w:tag w:val="goog_rdk_0"/>
                    <w:id w:val="1270732476"/>
                    <w:lock w:val="contentLocked"/>
                  </w:sdtPr>
                  <w:sdtEndPr/>
                  <w:sdtContent>
                    <w:customXmlDelRangeEnd w:id="5437"/>
                    <w:p w14:paraId="58A8DE01" w14:textId="77777777" w:rsidR="00905EBD" w:rsidDel="00905EBD" w:rsidRDefault="00905EBD" w:rsidP="00627C1A">
                      <w:pPr>
                        <w:tabs>
                          <w:tab w:val="center" w:pos="2726"/>
                        </w:tabs>
                        <w:ind w:left="0" w:right="-14" w:firstLine="0"/>
                        <w:rPr>
                          <w:del w:id="5438" w:author="MinhHieu" w:date="2024-12-20T10:10:00Z"/>
                          <w:b/>
                          <w:sz w:val="24"/>
                          <w:szCs w:val="24"/>
                        </w:rPr>
                      </w:pPr>
                      <w:del w:id="5439" w:author="MinhHieu" w:date="2024-12-20T10:10:00Z">
                        <w:r w:rsidDel="00905EBD">
                          <w:rPr>
                            <w:b/>
                            <w:sz w:val="24"/>
                            <w:szCs w:val="24"/>
                          </w:rPr>
                          <w:delText>Tác nhân kích hoạt:</w:delText>
                        </w:r>
                      </w:del>
                    </w:p>
                    <w:customXmlDelRangeStart w:id="5440" w:author="MinhHieu" w:date="2024-12-20T10:10:00Z"/>
                  </w:sdtContent>
                </w:sdt>
                <w:customXmlDelRangeEnd w:id="5440"/>
              </w:tc>
            </w:tr>
          </w:tbl>
          <w:p w14:paraId="46473634" w14:textId="77777777" w:rsidR="00905EBD" w:rsidDel="00905EBD" w:rsidRDefault="00905EBD" w:rsidP="00627C1A">
            <w:pPr>
              <w:ind w:left="0" w:right="-14" w:firstLine="0"/>
              <w:rPr>
                <w:del w:id="5441" w:author="MinhHieu" w:date="2024-12-20T10:10:00Z"/>
                <w:sz w:val="24"/>
                <w:szCs w:val="24"/>
              </w:rPr>
            </w:pPr>
          </w:p>
        </w:tc>
        <w:tc>
          <w:tcPr>
            <w:tcW w:w="5814" w:type="dxa"/>
            <w:gridSpan w:val="2"/>
            <w:tcBorders>
              <w:top w:val="single" w:sz="7" w:space="0" w:color="000000"/>
              <w:left w:val="single" w:sz="7" w:space="0" w:color="000000"/>
              <w:bottom w:val="single" w:sz="7" w:space="0" w:color="000000"/>
              <w:right w:val="single" w:sz="7" w:space="0" w:color="000000"/>
            </w:tcBorders>
            <w:tcMar>
              <w:top w:w="0" w:type="dxa"/>
              <w:bottom w:w="0" w:type="dxa"/>
            </w:tcMar>
            <w:tcPrChange w:id="5442" w:author="MinhHieu" w:date="2024-12-20T10:27:00Z">
              <w:tcPr>
                <w:tcW w:w="5900" w:type="dxa"/>
                <w:gridSpan w:val="2"/>
                <w:tcBorders>
                  <w:top w:val="single" w:sz="7" w:space="0" w:color="000000"/>
                  <w:left w:val="single" w:sz="7" w:space="0" w:color="000000"/>
                  <w:bottom w:val="single" w:sz="7" w:space="0" w:color="000000"/>
                  <w:right w:val="single" w:sz="7" w:space="0" w:color="000000"/>
                </w:tcBorders>
                <w:tcMar>
                  <w:top w:w="0" w:type="dxa"/>
                  <w:bottom w:w="0" w:type="dxa"/>
                </w:tcMar>
              </w:tcPr>
            </w:tcPrChange>
          </w:tcPr>
          <w:p w14:paraId="34F7358B" w14:textId="77777777" w:rsidR="00905EBD" w:rsidDel="00905EBD" w:rsidRDefault="00905EBD" w:rsidP="00627C1A">
            <w:pPr>
              <w:ind w:left="0" w:firstLine="0"/>
              <w:rPr>
                <w:del w:id="5443" w:author="MinhHieu" w:date="2024-12-20T10:10:00Z"/>
                <w:sz w:val="24"/>
                <w:szCs w:val="24"/>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rsidDel="00905EBD" w14:paraId="185833F2" w14:textId="77777777" w:rsidTr="00627C1A">
              <w:trPr>
                <w:trHeight w:val="315"/>
                <w:del w:id="5444" w:author="MinhHieu" w:date="2024-12-20T10:10:00Z"/>
              </w:trPr>
              <w:tc>
                <w:tcPr>
                  <w:tcW w:w="5560" w:type="dxa"/>
                  <w:tcBorders>
                    <w:top w:val="nil"/>
                    <w:left w:val="nil"/>
                    <w:bottom w:val="nil"/>
                    <w:right w:val="nil"/>
                  </w:tcBorders>
                  <w:tcMar>
                    <w:top w:w="20" w:type="dxa"/>
                    <w:left w:w="20" w:type="dxa"/>
                    <w:bottom w:w="20" w:type="dxa"/>
                    <w:right w:w="20" w:type="dxa"/>
                  </w:tcMar>
                </w:tcPr>
                <w:customXmlDelRangeStart w:id="5445" w:author="MinhHieu" w:date="2024-12-20T10:10:00Z"/>
                <w:sdt>
                  <w:sdtPr>
                    <w:tag w:val="goog_rdk_1"/>
                    <w:id w:val="1388681132"/>
                    <w:lock w:val="contentLocked"/>
                  </w:sdtPr>
                  <w:sdtEndPr/>
                  <w:sdtContent>
                    <w:customXmlDelRangeEnd w:id="5445"/>
                    <w:p w14:paraId="0ACDE85F" w14:textId="77777777" w:rsidR="00905EBD" w:rsidDel="00905EBD" w:rsidRDefault="00905EBD" w:rsidP="00627C1A">
                      <w:pPr>
                        <w:ind w:left="0" w:firstLine="0"/>
                        <w:rPr>
                          <w:del w:id="5446" w:author="MinhHieu" w:date="2024-12-20T10:10:00Z"/>
                          <w:sz w:val="24"/>
                          <w:szCs w:val="24"/>
                        </w:rPr>
                      </w:pPr>
                      <w:del w:id="5447" w:author="MinhHieu" w:date="2024-12-20T10:10:00Z">
                        <w:r w:rsidDel="00905EBD">
                          <w:rPr>
                            <w:sz w:val="24"/>
                            <w:szCs w:val="24"/>
                          </w:rPr>
                          <w:delText>Người dùng</w:delText>
                        </w:r>
                      </w:del>
                    </w:p>
                    <w:customXmlDelRangeStart w:id="5448" w:author="MinhHieu" w:date="2024-12-20T10:10:00Z"/>
                  </w:sdtContent>
                </w:sdt>
                <w:customXmlDelRangeEnd w:id="5448"/>
              </w:tc>
            </w:tr>
          </w:tbl>
          <w:p w14:paraId="0ACD7D92" w14:textId="77777777" w:rsidR="00905EBD" w:rsidDel="00905EBD" w:rsidRDefault="00905EBD" w:rsidP="00627C1A">
            <w:pPr>
              <w:ind w:left="0" w:firstLine="0"/>
              <w:rPr>
                <w:del w:id="5449" w:author="MinhHieu" w:date="2024-12-20T10:10:00Z"/>
                <w:sz w:val="24"/>
                <w:szCs w:val="24"/>
              </w:rPr>
            </w:pPr>
          </w:p>
        </w:tc>
      </w:tr>
      <w:tr w:rsidR="00905EBD" w:rsidDel="00905EBD" w14:paraId="38A8DB31" w14:textId="77777777" w:rsidTr="0091480D">
        <w:trPr>
          <w:trHeight w:val="496"/>
          <w:del w:id="5450" w:author="MinhHieu" w:date="2024-12-20T10:10:00Z"/>
          <w:trPrChange w:id="5451" w:author="MinhHieu" w:date="2024-12-20T10:27:00Z">
            <w:trPr>
              <w:trHeight w:val="496"/>
            </w:trPr>
          </w:trPrChange>
        </w:trPr>
        <w:tc>
          <w:tcPr>
            <w:tcW w:w="3046" w:type="dxa"/>
            <w:tcBorders>
              <w:top w:val="single" w:sz="7" w:space="0" w:color="000000"/>
              <w:left w:val="single" w:sz="7" w:space="0" w:color="000000"/>
              <w:bottom w:val="single" w:sz="7" w:space="0" w:color="000000"/>
              <w:right w:val="single" w:sz="7" w:space="0" w:color="000000"/>
            </w:tcBorders>
            <w:tcMar>
              <w:top w:w="0" w:type="dxa"/>
              <w:bottom w:w="0" w:type="dxa"/>
            </w:tcMar>
            <w:tcPrChange w:id="5452" w:author="MinhHieu" w:date="2024-12-20T10:27:00Z">
              <w:tcPr>
                <w:tcW w:w="3085" w:type="dxa"/>
                <w:tcBorders>
                  <w:top w:val="single" w:sz="7" w:space="0" w:color="000000"/>
                  <w:left w:val="single" w:sz="7" w:space="0" w:color="000000"/>
                  <w:bottom w:val="single" w:sz="7" w:space="0" w:color="000000"/>
                  <w:right w:val="single" w:sz="7" w:space="0" w:color="000000"/>
                </w:tcBorders>
                <w:tcMar>
                  <w:top w:w="0" w:type="dxa"/>
                  <w:bottom w:w="0" w:type="dxa"/>
                </w:tcMar>
              </w:tcPr>
            </w:tcPrChange>
          </w:tcPr>
          <w:p w14:paraId="0B121099" w14:textId="77777777" w:rsidR="00905EBD" w:rsidDel="00905EBD" w:rsidRDefault="00905EBD" w:rsidP="00627C1A">
            <w:pPr>
              <w:ind w:left="0" w:right="-14" w:firstLine="0"/>
              <w:rPr>
                <w:del w:id="5453" w:author="MinhHieu" w:date="2024-12-20T10:10:00Z"/>
                <w:sz w:val="24"/>
                <w:szCs w:val="24"/>
              </w:rPr>
            </w:pPr>
          </w:p>
          <w:tbl>
            <w:tblPr>
              <w:tblW w:w="2952" w:type="dxa"/>
              <w:tblBorders>
                <w:top w:val="nil"/>
                <w:left w:val="nil"/>
                <w:bottom w:val="nil"/>
                <w:right w:val="nil"/>
                <w:insideH w:val="nil"/>
                <w:insideV w:val="nil"/>
              </w:tblBorders>
              <w:tblLayout w:type="fixed"/>
              <w:tblLook w:val="0600" w:firstRow="0" w:lastRow="0" w:firstColumn="0" w:lastColumn="0" w:noHBand="1" w:noVBand="1"/>
            </w:tblPr>
            <w:tblGrid>
              <w:gridCol w:w="2952"/>
            </w:tblGrid>
            <w:tr w:rsidR="00905EBD" w:rsidDel="00905EBD" w14:paraId="35897948" w14:textId="77777777" w:rsidTr="00627C1A">
              <w:trPr>
                <w:trHeight w:val="315"/>
                <w:del w:id="5454" w:author="MinhHieu" w:date="2024-12-20T10:10:00Z"/>
              </w:trPr>
              <w:tc>
                <w:tcPr>
                  <w:tcW w:w="2952" w:type="dxa"/>
                  <w:tcBorders>
                    <w:top w:val="nil"/>
                    <w:left w:val="nil"/>
                    <w:bottom w:val="nil"/>
                    <w:right w:val="nil"/>
                  </w:tcBorders>
                  <w:tcMar>
                    <w:top w:w="20" w:type="dxa"/>
                    <w:left w:w="20" w:type="dxa"/>
                    <w:bottom w:w="20" w:type="dxa"/>
                    <w:right w:w="20" w:type="dxa"/>
                  </w:tcMar>
                </w:tcPr>
                <w:customXmlDelRangeStart w:id="5455" w:author="MinhHieu" w:date="2024-12-20T10:10:00Z"/>
                <w:sdt>
                  <w:sdtPr>
                    <w:tag w:val="goog_rdk_2"/>
                    <w:id w:val="98535034"/>
                    <w:lock w:val="contentLocked"/>
                  </w:sdtPr>
                  <w:sdtEndPr/>
                  <w:sdtContent>
                    <w:customXmlDelRangeEnd w:id="5455"/>
                    <w:p w14:paraId="4F136152" w14:textId="77777777" w:rsidR="00905EBD" w:rsidDel="00905EBD" w:rsidRDefault="00905EBD" w:rsidP="00627C1A">
                      <w:pPr>
                        <w:ind w:left="0" w:right="-14" w:firstLine="0"/>
                        <w:rPr>
                          <w:del w:id="5456" w:author="MinhHieu" w:date="2024-12-20T10:10:00Z"/>
                          <w:b/>
                          <w:sz w:val="24"/>
                          <w:szCs w:val="24"/>
                        </w:rPr>
                      </w:pPr>
                      <w:del w:id="5457" w:author="MinhHieu" w:date="2024-12-20T10:10:00Z">
                        <w:r w:rsidDel="00905EBD">
                          <w:rPr>
                            <w:b/>
                            <w:sz w:val="24"/>
                            <w:szCs w:val="24"/>
                          </w:rPr>
                          <w:delText>Mô tả:</w:delText>
                        </w:r>
                      </w:del>
                    </w:p>
                    <w:customXmlDelRangeStart w:id="5458" w:author="MinhHieu" w:date="2024-12-20T10:10:00Z"/>
                  </w:sdtContent>
                </w:sdt>
                <w:customXmlDelRangeEnd w:id="5458"/>
              </w:tc>
            </w:tr>
          </w:tbl>
          <w:p w14:paraId="75FE879C" w14:textId="77777777" w:rsidR="00905EBD" w:rsidDel="00905EBD" w:rsidRDefault="00905EBD" w:rsidP="00627C1A">
            <w:pPr>
              <w:ind w:left="0" w:right="-14" w:firstLine="0"/>
              <w:rPr>
                <w:del w:id="5459" w:author="MinhHieu" w:date="2024-12-20T10:10:00Z"/>
                <w:sz w:val="24"/>
                <w:szCs w:val="24"/>
              </w:rPr>
            </w:pPr>
          </w:p>
        </w:tc>
        <w:tc>
          <w:tcPr>
            <w:tcW w:w="5814" w:type="dxa"/>
            <w:gridSpan w:val="2"/>
            <w:tcBorders>
              <w:top w:val="single" w:sz="7" w:space="0" w:color="000000"/>
              <w:left w:val="single" w:sz="7" w:space="0" w:color="000000"/>
              <w:bottom w:val="single" w:sz="7" w:space="0" w:color="000000"/>
              <w:right w:val="single" w:sz="7" w:space="0" w:color="000000"/>
            </w:tcBorders>
            <w:tcMar>
              <w:top w:w="0" w:type="dxa"/>
              <w:bottom w:w="0" w:type="dxa"/>
            </w:tcMar>
            <w:tcPrChange w:id="5460" w:author="MinhHieu" w:date="2024-12-20T10:27:00Z">
              <w:tcPr>
                <w:tcW w:w="5900" w:type="dxa"/>
                <w:gridSpan w:val="2"/>
                <w:tcBorders>
                  <w:top w:val="single" w:sz="7" w:space="0" w:color="000000"/>
                  <w:left w:val="single" w:sz="7" w:space="0" w:color="000000"/>
                  <w:bottom w:val="single" w:sz="7" w:space="0" w:color="000000"/>
                  <w:right w:val="single" w:sz="7" w:space="0" w:color="000000"/>
                </w:tcBorders>
                <w:tcMar>
                  <w:top w:w="0" w:type="dxa"/>
                  <w:bottom w:w="0" w:type="dxa"/>
                </w:tcMar>
              </w:tcPr>
            </w:tcPrChange>
          </w:tcPr>
          <w:p w14:paraId="40A55E50" w14:textId="77777777" w:rsidR="00905EBD" w:rsidDel="00905EBD" w:rsidRDefault="00905EBD" w:rsidP="00627C1A">
            <w:pPr>
              <w:ind w:left="0" w:firstLine="0"/>
              <w:rPr>
                <w:del w:id="5461" w:author="MinhHieu" w:date="2024-12-20T10:10:00Z"/>
                <w:sz w:val="24"/>
                <w:szCs w:val="24"/>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rsidDel="00905EBD" w14:paraId="1CB78148" w14:textId="77777777" w:rsidTr="00627C1A">
              <w:trPr>
                <w:trHeight w:val="585"/>
                <w:del w:id="5462" w:author="MinhHieu" w:date="2024-12-20T10:10:00Z"/>
              </w:trPr>
              <w:tc>
                <w:tcPr>
                  <w:tcW w:w="5560" w:type="dxa"/>
                  <w:tcBorders>
                    <w:top w:val="nil"/>
                    <w:left w:val="nil"/>
                    <w:bottom w:val="nil"/>
                    <w:right w:val="nil"/>
                  </w:tcBorders>
                  <w:tcMar>
                    <w:top w:w="20" w:type="dxa"/>
                    <w:left w:w="20" w:type="dxa"/>
                    <w:bottom w:w="20" w:type="dxa"/>
                    <w:right w:w="20" w:type="dxa"/>
                  </w:tcMar>
                </w:tcPr>
                <w:customXmlDelRangeStart w:id="5463" w:author="MinhHieu" w:date="2024-12-20T10:10:00Z"/>
                <w:sdt>
                  <w:sdtPr>
                    <w:tag w:val="goog_rdk_3"/>
                    <w:id w:val="1222242231"/>
                    <w:lock w:val="contentLocked"/>
                  </w:sdtPr>
                  <w:sdtEndPr/>
                  <w:sdtContent>
                    <w:customXmlDelRangeEnd w:id="5463"/>
                    <w:p w14:paraId="231FF99B" w14:textId="77777777" w:rsidR="00905EBD" w:rsidDel="00905EBD" w:rsidRDefault="00905EBD" w:rsidP="00627C1A">
                      <w:pPr>
                        <w:ind w:left="0" w:firstLine="0"/>
                        <w:rPr>
                          <w:del w:id="5464" w:author="MinhHieu" w:date="2024-12-20T10:10:00Z"/>
                          <w:sz w:val="24"/>
                          <w:szCs w:val="24"/>
                        </w:rPr>
                      </w:pPr>
                      <w:del w:id="5465" w:author="MinhHieu" w:date="2024-12-20T10:10:00Z">
                        <w:r w:rsidDel="00905EBD">
                          <w:rPr>
                            <w:sz w:val="24"/>
                            <w:szCs w:val="24"/>
                          </w:rPr>
                          <w:delText xml:space="preserve">Người dùng đăng ký </w:delText>
                        </w:r>
                      </w:del>
                    </w:p>
                    <w:customXmlDelRangeStart w:id="5466" w:author="MinhHieu" w:date="2024-12-20T10:10:00Z"/>
                  </w:sdtContent>
                </w:sdt>
                <w:customXmlDelRangeEnd w:id="5466"/>
              </w:tc>
            </w:tr>
          </w:tbl>
          <w:p w14:paraId="46E7760E" w14:textId="77777777" w:rsidR="00905EBD" w:rsidDel="00905EBD" w:rsidRDefault="00905EBD" w:rsidP="00627C1A">
            <w:pPr>
              <w:ind w:left="0" w:firstLine="0"/>
              <w:rPr>
                <w:del w:id="5467" w:author="MinhHieu" w:date="2024-12-20T10:10:00Z"/>
                <w:sz w:val="24"/>
                <w:szCs w:val="24"/>
              </w:rPr>
            </w:pPr>
          </w:p>
        </w:tc>
      </w:tr>
      <w:tr w:rsidR="00905EBD" w:rsidDel="00905EBD" w14:paraId="7E8EC06F" w14:textId="77777777" w:rsidTr="0091480D">
        <w:trPr>
          <w:trHeight w:val="550"/>
          <w:del w:id="5468" w:author="MinhHieu" w:date="2024-12-20T10:10:00Z"/>
          <w:trPrChange w:id="5469" w:author="MinhHieu" w:date="2024-12-20T10:27:00Z">
            <w:trPr>
              <w:trHeight w:val="550"/>
            </w:trPr>
          </w:trPrChange>
        </w:trPr>
        <w:tc>
          <w:tcPr>
            <w:tcW w:w="3046" w:type="dxa"/>
            <w:tcBorders>
              <w:top w:val="single" w:sz="7" w:space="0" w:color="000000"/>
              <w:left w:val="single" w:sz="7" w:space="0" w:color="000000"/>
              <w:bottom w:val="single" w:sz="7" w:space="0" w:color="000000"/>
              <w:right w:val="single" w:sz="7" w:space="0" w:color="000000"/>
            </w:tcBorders>
            <w:tcMar>
              <w:top w:w="0" w:type="dxa"/>
              <w:bottom w:w="0" w:type="dxa"/>
            </w:tcMar>
            <w:tcPrChange w:id="5470" w:author="MinhHieu" w:date="2024-12-20T10:27:00Z">
              <w:tcPr>
                <w:tcW w:w="3085" w:type="dxa"/>
                <w:tcBorders>
                  <w:top w:val="single" w:sz="7" w:space="0" w:color="000000"/>
                  <w:left w:val="single" w:sz="7" w:space="0" w:color="000000"/>
                  <w:bottom w:val="single" w:sz="7" w:space="0" w:color="000000"/>
                  <w:right w:val="single" w:sz="7" w:space="0" w:color="000000"/>
                </w:tcBorders>
                <w:tcMar>
                  <w:top w:w="0" w:type="dxa"/>
                  <w:bottom w:w="0" w:type="dxa"/>
                </w:tcMar>
              </w:tcPr>
            </w:tcPrChange>
          </w:tcPr>
          <w:p w14:paraId="40EDB40D" w14:textId="77777777" w:rsidR="00905EBD" w:rsidDel="00905EBD" w:rsidRDefault="00905EBD" w:rsidP="00627C1A">
            <w:pPr>
              <w:ind w:left="0" w:right="-14" w:firstLine="0"/>
              <w:rPr>
                <w:del w:id="5471" w:author="MinhHieu" w:date="2024-12-20T10:10:00Z"/>
                <w:sz w:val="24"/>
                <w:szCs w:val="24"/>
              </w:rPr>
            </w:pPr>
          </w:p>
          <w:tbl>
            <w:tblPr>
              <w:tblW w:w="2952" w:type="dxa"/>
              <w:tblBorders>
                <w:top w:val="nil"/>
                <w:left w:val="nil"/>
                <w:bottom w:val="nil"/>
                <w:right w:val="nil"/>
                <w:insideH w:val="nil"/>
                <w:insideV w:val="nil"/>
              </w:tblBorders>
              <w:tblLayout w:type="fixed"/>
              <w:tblLook w:val="0600" w:firstRow="0" w:lastRow="0" w:firstColumn="0" w:lastColumn="0" w:noHBand="1" w:noVBand="1"/>
            </w:tblPr>
            <w:tblGrid>
              <w:gridCol w:w="2952"/>
            </w:tblGrid>
            <w:tr w:rsidR="00905EBD" w:rsidDel="00905EBD" w14:paraId="67E06402" w14:textId="77777777" w:rsidTr="00627C1A">
              <w:trPr>
                <w:trHeight w:val="315"/>
                <w:del w:id="5472" w:author="MinhHieu" w:date="2024-12-20T10:10:00Z"/>
              </w:trPr>
              <w:tc>
                <w:tcPr>
                  <w:tcW w:w="2952" w:type="dxa"/>
                  <w:tcBorders>
                    <w:top w:val="nil"/>
                    <w:left w:val="nil"/>
                    <w:bottom w:val="nil"/>
                    <w:right w:val="nil"/>
                  </w:tcBorders>
                  <w:tcMar>
                    <w:top w:w="20" w:type="dxa"/>
                    <w:left w:w="20" w:type="dxa"/>
                    <w:bottom w:w="20" w:type="dxa"/>
                    <w:right w:w="20" w:type="dxa"/>
                  </w:tcMar>
                </w:tcPr>
                <w:customXmlDelRangeStart w:id="5473" w:author="MinhHieu" w:date="2024-12-20T10:10:00Z"/>
                <w:sdt>
                  <w:sdtPr>
                    <w:tag w:val="goog_rdk_4"/>
                    <w:id w:val="-1670707052"/>
                    <w:lock w:val="contentLocked"/>
                  </w:sdtPr>
                  <w:sdtEndPr/>
                  <w:sdtContent>
                    <w:customXmlDelRangeEnd w:id="5473"/>
                    <w:p w14:paraId="7A213AF9" w14:textId="77777777" w:rsidR="00905EBD" w:rsidDel="00905EBD" w:rsidRDefault="00905EBD" w:rsidP="00627C1A">
                      <w:pPr>
                        <w:ind w:left="0" w:right="-14" w:firstLine="0"/>
                        <w:rPr>
                          <w:del w:id="5474" w:author="MinhHieu" w:date="2024-12-20T10:10:00Z"/>
                          <w:b/>
                          <w:sz w:val="24"/>
                          <w:szCs w:val="24"/>
                        </w:rPr>
                      </w:pPr>
                      <w:del w:id="5475" w:author="MinhHieu" w:date="2024-12-20T10:10:00Z">
                        <w:r w:rsidDel="00905EBD">
                          <w:rPr>
                            <w:b/>
                            <w:sz w:val="24"/>
                            <w:szCs w:val="24"/>
                          </w:rPr>
                          <w:delText>Sự kiện kích hoạt:</w:delText>
                        </w:r>
                      </w:del>
                    </w:p>
                    <w:customXmlDelRangeStart w:id="5476" w:author="MinhHieu" w:date="2024-12-20T10:10:00Z"/>
                  </w:sdtContent>
                </w:sdt>
                <w:customXmlDelRangeEnd w:id="5476"/>
              </w:tc>
            </w:tr>
          </w:tbl>
          <w:p w14:paraId="26697CD1" w14:textId="77777777" w:rsidR="00905EBD" w:rsidDel="00905EBD" w:rsidRDefault="00905EBD" w:rsidP="00627C1A">
            <w:pPr>
              <w:ind w:left="0" w:right="-14" w:firstLine="0"/>
              <w:rPr>
                <w:del w:id="5477" w:author="MinhHieu" w:date="2024-12-20T10:10:00Z"/>
                <w:sz w:val="24"/>
                <w:szCs w:val="24"/>
              </w:rPr>
            </w:pPr>
          </w:p>
        </w:tc>
        <w:tc>
          <w:tcPr>
            <w:tcW w:w="5814" w:type="dxa"/>
            <w:gridSpan w:val="2"/>
            <w:tcBorders>
              <w:top w:val="single" w:sz="7" w:space="0" w:color="000000"/>
              <w:left w:val="single" w:sz="7" w:space="0" w:color="000000"/>
              <w:bottom w:val="single" w:sz="7" w:space="0" w:color="000000"/>
              <w:right w:val="single" w:sz="7" w:space="0" w:color="000000"/>
            </w:tcBorders>
            <w:tcMar>
              <w:top w:w="0" w:type="dxa"/>
              <w:bottom w:w="0" w:type="dxa"/>
            </w:tcMar>
            <w:tcPrChange w:id="5478" w:author="MinhHieu" w:date="2024-12-20T10:27:00Z">
              <w:tcPr>
                <w:tcW w:w="5900" w:type="dxa"/>
                <w:gridSpan w:val="2"/>
                <w:tcBorders>
                  <w:top w:val="single" w:sz="7" w:space="0" w:color="000000"/>
                  <w:left w:val="single" w:sz="7" w:space="0" w:color="000000"/>
                  <w:bottom w:val="single" w:sz="7" w:space="0" w:color="000000"/>
                  <w:right w:val="single" w:sz="7" w:space="0" w:color="000000"/>
                </w:tcBorders>
                <w:tcMar>
                  <w:top w:w="0" w:type="dxa"/>
                  <w:bottom w:w="0" w:type="dxa"/>
                </w:tcMar>
              </w:tcPr>
            </w:tcPrChange>
          </w:tcPr>
          <w:p w14:paraId="37E61A78" w14:textId="77777777" w:rsidR="00905EBD" w:rsidDel="00905EBD" w:rsidRDefault="00905EBD" w:rsidP="00627C1A">
            <w:pPr>
              <w:ind w:left="0" w:firstLine="0"/>
              <w:rPr>
                <w:del w:id="5479" w:author="MinhHieu" w:date="2024-12-20T10:10:00Z"/>
                <w:sz w:val="24"/>
                <w:szCs w:val="24"/>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rsidDel="00905EBD" w14:paraId="32724E84" w14:textId="77777777" w:rsidTr="00627C1A">
              <w:trPr>
                <w:trHeight w:val="585"/>
                <w:del w:id="5480" w:author="MinhHieu" w:date="2024-12-20T10:10:00Z"/>
              </w:trPr>
              <w:tc>
                <w:tcPr>
                  <w:tcW w:w="5560" w:type="dxa"/>
                  <w:tcBorders>
                    <w:top w:val="nil"/>
                    <w:left w:val="nil"/>
                    <w:bottom w:val="nil"/>
                    <w:right w:val="nil"/>
                  </w:tcBorders>
                  <w:tcMar>
                    <w:top w:w="20" w:type="dxa"/>
                    <w:left w:w="20" w:type="dxa"/>
                    <w:bottom w:w="20" w:type="dxa"/>
                    <w:right w:w="20" w:type="dxa"/>
                  </w:tcMar>
                </w:tcPr>
                <w:customXmlDelRangeStart w:id="5481" w:author="MinhHieu" w:date="2024-12-20T10:10:00Z"/>
                <w:sdt>
                  <w:sdtPr>
                    <w:tag w:val="goog_rdk_5"/>
                    <w:id w:val="1304348591"/>
                    <w:lock w:val="contentLocked"/>
                  </w:sdtPr>
                  <w:sdtEndPr/>
                  <w:sdtContent>
                    <w:customXmlDelRangeEnd w:id="5481"/>
                    <w:p w14:paraId="11923E72" w14:textId="77777777" w:rsidR="00905EBD" w:rsidDel="00905EBD" w:rsidRDefault="00905EBD" w:rsidP="00627C1A">
                      <w:pPr>
                        <w:ind w:left="0" w:firstLine="0"/>
                        <w:rPr>
                          <w:del w:id="5482" w:author="MinhHieu" w:date="2024-12-20T10:10:00Z"/>
                          <w:sz w:val="24"/>
                          <w:szCs w:val="24"/>
                        </w:rPr>
                      </w:pPr>
                      <w:del w:id="5483" w:author="MinhHieu" w:date="2024-12-20T10:10:00Z">
                        <w:r w:rsidDel="00905EBD">
                          <w:rPr>
                            <w:sz w:val="24"/>
                            <w:szCs w:val="24"/>
                          </w:rPr>
                          <w:delText>Người dùng muốn tạo tài khoản mới</w:delText>
                        </w:r>
                      </w:del>
                    </w:p>
                    <w:customXmlDelRangeStart w:id="5484" w:author="MinhHieu" w:date="2024-12-20T10:10:00Z"/>
                  </w:sdtContent>
                </w:sdt>
                <w:customXmlDelRangeEnd w:id="5484"/>
              </w:tc>
            </w:tr>
          </w:tbl>
          <w:p w14:paraId="663AF325" w14:textId="77777777" w:rsidR="00905EBD" w:rsidDel="00905EBD" w:rsidRDefault="00905EBD" w:rsidP="00627C1A">
            <w:pPr>
              <w:ind w:left="0" w:firstLine="0"/>
              <w:rPr>
                <w:del w:id="5485" w:author="MinhHieu" w:date="2024-12-20T10:10:00Z"/>
                <w:sz w:val="24"/>
                <w:szCs w:val="24"/>
              </w:rPr>
            </w:pPr>
          </w:p>
        </w:tc>
      </w:tr>
      <w:tr w:rsidR="00905EBD" w:rsidDel="00905EBD" w14:paraId="3EC1B8D1" w14:textId="77777777" w:rsidTr="0091480D">
        <w:trPr>
          <w:trHeight w:val="721"/>
          <w:del w:id="5486" w:author="MinhHieu" w:date="2024-12-20T10:10:00Z"/>
          <w:trPrChange w:id="5487" w:author="MinhHieu" w:date="2024-12-20T10:27:00Z">
            <w:trPr>
              <w:trHeight w:val="721"/>
            </w:trPr>
          </w:trPrChange>
        </w:trPr>
        <w:tc>
          <w:tcPr>
            <w:tcW w:w="3046" w:type="dxa"/>
            <w:tcBorders>
              <w:top w:val="single" w:sz="7" w:space="0" w:color="000000"/>
              <w:left w:val="single" w:sz="7" w:space="0" w:color="000000"/>
              <w:bottom w:val="single" w:sz="7" w:space="0" w:color="000000"/>
              <w:right w:val="single" w:sz="7" w:space="0" w:color="000000"/>
            </w:tcBorders>
            <w:tcMar>
              <w:top w:w="0" w:type="dxa"/>
              <w:bottom w:w="0" w:type="dxa"/>
            </w:tcMar>
            <w:tcPrChange w:id="5488" w:author="MinhHieu" w:date="2024-12-20T10:27:00Z">
              <w:tcPr>
                <w:tcW w:w="3085" w:type="dxa"/>
                <w:tcBorders>
                  <w:top w:val="single" w:sz="7" w:space="0" w:color="000000"/>
                  <w:left w:val="single" w:sz="7" w:space="0" w:color="000000"/>
                  <w:bottom w:val="single" w:sz="7" w:space="0" w:color="000000"/>
                  <w:right w:val="single" w:sz="7" w:space="0" w:color="000000"/>
                </w:tcBorders>
                <w:tcMar>
                  <w:top w:w="0" w:type="dxa"/>
                  <w:bottom w:w="0" w:type="dxa"/>
                </w:tcMar>
              </w:tcPr>
            </w:tcPrChange>
          </w:tcPr>
          <w:p w14:paraId="4579550A" w14:textId="77777777" w:rsidR="00905EBD" w:rsidDel="00905EBD" w:rsidRDefault="00905EBD" w:rsidP="00627C1A">
            <w:pPr>
              <w:ind w:left="0" w:right="-14" w:firstLine="0"/>
              <w:rPr>
                <w:del w:id="5489" w:author="MinhHieu" w:date="2024-12-20T10:10:00Z"/>
                <w:sz w:val="24"/>
                <w:szCs w:val="24"/>
              </w:rPr>
            </w:pPr>
          </w:p>
          <w:tbl>
            <w:tblPr>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905EBD" w:rsidDel="00905EBD" w14:paraId="2C68A5A2" w14:textId="77777777" w:rsidTr="00627C1A">
              <w:trPr>
                <w:trHeight w:val="315"/>
                <w:del w:id="5490" w:author="MinhHieu" w:date="2024-12-20T10:10:00Z"/>
              </w:trPr>
              <w:tc>
                <w:tcPr>
                  <w:tcW w:w="2680" w:type="dxa"/>
                  <w:tcBorders>
                    <w:top w:val="nil"/>
                    <w:left w:val="nil"/>
                    <w:bottom w:val="nil"/>
                    <w:right w:val="nil"/>
                  </w:tcBorders>
                  <w:tcMar>
                    <w:top w:w="20" w:type="dxa"/>
                    <w:left w:w="20" w:type="dxa"/>
                    <w:bottom w:w="20" w:type="dxa"/>
                    <w:right w:w="20" w:type="dxa"/>
                  </w:tcMar>
                </w:tcPr>
                <w:customXmlDelRangeStart w:id="5491" w:author="MinhHieu" w:date="2024-12-20T10:10:00Z"/>
                <w:sdt>
                  <w:sdtPr>
                    <w:tag w:val="goog_rdk_6"/>
                    <w:id w:val="-147522388"/>
                    <w:lock w:val="contentLocked"/>
                  </w:sdtPr>
                  <w:sdtEndPr/>
                  <w:sdtContent>
                    <w:customXmlDelRangeEnd w:id="5491"/>
                    <w:p w14:paraId="5AC03E11" w14:textId="77777777" w:rsidR="00905EBD" w:rsidDel="00905EBD" w:rsidRDefault="00905EBD" w:rsidP="00627C1A">
                      <w:pPr>
                        <w:ind w:left="0" w:right="-14" w:firstLine="0"/>
                        <w:rPr>
                          <w:del w:id="5492" w:author="MinhHieu" w:date="2024-12-20T10:10:00Z"/>
                          <w:b/>
                          <w:sz w:val="24"/>
                          <w:szCs w:val="24"/>
                        </w:rPr>
                      </w:pPr>
                      <w:del w:id="5493" w:author="MinhHieu" w:date="2024-12-20T10:10:00Z">
                        <w:r w:rsidDel="00905EBD">
                          <w:rPr>
                            <w:b/>
                            <w:sz w:val="24"/>
                            <w:szCs w:val="24"/>
                          </w:rPr>
                          <w:delText>Tiền điều kiện (Precondition):</w:delText>
                        </w:r>
                      </w:del>
                    </w:p>
                    <w:p w14:paraId="1C19FF6C" w14:textId="77777777" w:rsidR="00905EBD" w:rsidDel="00905EBD" w:rsidRDefault="00D33BC1" w:rsidP="00627C1A">
                      <w:pPr>
                        <w:ind w:left="0" w:right="-14" w:firstLine="0"/>
                        <w:rPr>
                          <w:del w:id="5494" w:author="MinhHieu" w:date="2024-12-20T10:10:00Z"/>
                          <w:b/>
                          <w:sz w:val="24"/>
                          <w:szCs w:val="24"/>
                        </w:rPr>
                      </w:pPr>
                    </w:p>
                    <w:customXmlDelRangeStart w:id="5495" w:author="MinhHieu" w:date="2024-12-20T10:10:00Z"/>
                  </w:sdtContent>
                </w:sdt>
                <w:customXmlDelRangeEnd w:id="5495"/>
              </w:tc>
            </w:tr>
          </w:tbl>
          <w:p w14:paraId="45A6F1B2" w14:textId="77777777" w:rsidR="00905EBD" w:rsidDel="00905EBD" w:rsidRDefault="00905EBD" w:rsidP="00627C1A">
            <w:pPr>
              <w:ind w:left="0" w:right="-14" w:firstLine="0"/>
              <w:rPr>
                <w:del w:id="5496" w:author="MinhHieu" w:date="2024-12-20T10:10:00Z"/>
                <w:sz w:val="24"/>
                <w:szCs w:val="24"/>
              </w:rPr>
            </w:pPr>
          </w:p>
        </w:tc>
        <w:tc>
          <w:tcPr>
            <w:tcW w:w="5814" w:type="dxa"/>
            <w:gridSpan w:val="2"/>
            <w:tcBorders>
              <w:top w:val="single" w:sz="7" w:space="0" w:color="000000"/>
              <w:left w:val="single" w:sz="7" w:space="0" w:color="000000"/>
              <w:bottom w:val="single" w:sz="7" w:space="0" w:color="000000"/>
              <w:right w:val="single" w:sz="7" w:space="0" w:color="000000"/>
            </w:tcBorders>
            <w:tcMar>
              <w:top w:w="0" w:type="dxa"/>
              <w:bottom w:w="0" w:type="dxa"/>
            </w:tcMar>
            <w:tcPrChange w:id="5497" w:author="MinhHieu" w:date="2024-12-20T10:27:00Z">
              <w:tcPr>
                <w:tcW w:w="5900" w:type="dxa"/>
                <w:gridSpan w:val="2"/>
                <w:tcBorders>
                  <w:top w:val="single" w:sz="7" w:space="0" w:color="000000"/>
                  <w:left w:val="single" w:sz="7" w:space="0" w:color="000000"/>
                  <w:bottom w:val="single" w:sz="7" w:space="0" w:color="000000"/>
                  <w:right w:val="single" w:sz="7" w:space="0" w:color="000000"/>
                </w:tcBorders>
                <w:tcMar>
                  <w:top w:w="0" w:type="dxa"/>
                  <w:bottom w:w="0" w:type="dxa"/>
                </w:tcMar>
              </w:tcPr>
            </w:tcPrChange>
          </w:tcPr>
          <w:p w14:paraId="30931C32" w14:textId="77777777" w:rsidR="00905EBD" w:rsidDel="00905EBD" w:rsidRDefault="00905EBD" w:rsidP="00627C1A">
            <w:pPr>
              <w:ind w:left="0" w:firstLine="0"/>
              <w:rPr>
                <w:del w:id="5498" w:author="MinhHieu" w:date="2024-12-20T10:10:00Z"/>
                <w:sz w:val="24"/>
                <w:szCs w:val="24"/>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rsidDel="00905EBD" w14:paraId="18DC157B" w14:textId="77777777" w:rsidTr="00627C1A">
              <w:trPr>
                <w:trHeight w:val="585"/>
                <w:del w:id="5499" w:author="MinhHieu" w:date="2024-12-20T10:10:00Z"/>
              </w:trPr>
              <w:tc>
                <w:tcPr>
                  <w:tcW w:w="5560" w:type="dxa"/>
                  <w:tcBorders>
                    <w:top w:val="nil"/>
                    <w:left w:val="nil"/>
                    <w:bottom w:val="nil"/>
                    <w:right w:val="nil"/>
                  </w:tcBorders>
                  <w:tcMar>
                    <w:top w:w="20" w:type="dxa"/>
                    <w:left w:w="20" w:type="dxa"/>
                    <w:bottom w:w="20" w:type="dxa"/>
                    <w:right w:w="20" w:type="dxa"/>
                  </w:tcMar>
                </w:tcPr>
                <w:customXmlDelRangeStart w:id="5500" w:author="MinhHieu" w:date="2024-12-20T10:10:00Z"/>
                <w:sdt>
                  <w:sdtPr>
                    <w:tag w:val="goog_rdk_7"/>
                    <w:id w:val="-865519068"/>
                    <w:lock w:val="contentLocked"/>
                  </w:sdtPr>
                  <w:sdtEndPr/>
                  <w:sdtContent>
                    <w:customXmlDelRangeEnd w:id="5500"/>
                    <w:p w14:paraId="16AD7E89" w14:textId="77777777" w:rsidR="00905EBD" w:rsidDel="00905EBD" w:rsidRDefault="00905EBD" w:rsidP="00627C1A">
                      <w:pPr>
                        <w:ind w:left="0" w:firstLine="0"/>
                        <w:rPr>
                          <w:del w:id="5501" w:author="MinhHieu" w:date="2024-12-20T10:10:00Z"/>
                          <w:sz w:val="24"/>
                          <w:szCs w:val="24"/>
                        </w:rPr>
                      </w:pPr>
                      <w:del w:id="5502" w:author="MinhHieu" w:date="2024-12-20T10:10:00Z">
                        <w:r w:rsidDel="00905EBD">
                          <w:rPr>
                            <w:sz w:val="24"/>
                            <w:szCs w:val="24"/>
                          </w:rPr>
                          <w:delText>Người dùng đã ở trang dành cho người dùng</w:delText>
                        </w:r>
                      </w:del>
                    </w:p>
                    <w:customXmlDelRangeStart w:id="5503" w:author="MinhHieu" w:date="2024-12-20T10:10:00Z"/>
                  </w:sdtContent>
                </w:sdt>
                <w:customXmlDelRangeEnd w:id="5503"/>
              </w:tc>
            </w:tr>
          </w:tbl>
          <w:p w14:paraId="4E30BCA4" w14:textId="77777777" w:rsidR="00905EBD" w:rsidDel="00905EBD" w:rsidRDefault="00905EBD" w:rsidP="00627C1A">
            <w:pPr>
              <w:ind w:left="0" w:firstLine="0"/>
              <w:rPr>
                <w:del w:id="5504" w:author="MinhHieu" w:date="2024-12-20T10:10:00Z"/>
                <w:sz w:val="24"/>
                <w:szCs w:val="24"/>
              </w:rPr>
            </w:pPr>
          </w:p>
        </w:tc>
      </w:tr>
      <w:tr w:rsidR="00905EBD" w:rsidDel="00905EBD" w14:paraId="14C8021F" w14:textId="77777777" w:rsidTr="0091480D">
        <w:trPr>
          <w:trHeight w:val="1180"/>
          <w:del w:id="5505" w:author="MinhHieu" w:date="2024-12-20T10:10:00Z"/>
          <w:trPrChange w:id="5506" w:author="MinhHieu" w:date="2024-12-20T10:27:00Z">
            <w:trPr>
              <w:trHeight w:val="1180"/>
            </w:trPr>
          </w:trPrChange>
        </w:trPr>
        <w:tc>
          <w:tcPr>
            <w:tcW w:w="3046" w:type="dxa"/>
            <w:tcBorders>
              <w:top w:val="single" w:sz="7" w:space="0" w:color="000000"/>
              <w:left w:val="single" w:sz="7" w:space="0" w:color="000000"/>
              <w:bottom w:val="single" w:sz="7" w:space="0" w:color="000000"/>
              <w:right w:val="single" w:sz="7" w:space="0" w:color="000000"/>
            </w:tcBorders>
            <w:tcMar>
              <w:top w:w="0" w:type="dxa"/>
              <w:bottom w:w="0" w:type="dxa"/>
            </w:tcMar>
            <w:tcPrChange w:id="5507" w:author="MinhHieu" w:date="2024-12-20T10:27:00Z">
              <w:tcPr>
                <w:tcW w:w="3085" w:type="dxa"/>
                <w:tcBorders>
                  <w:top w:val="single" w:sz="7" w:space="0" w:color="000000"/>
                  <w:left w:val="single" w:sz="7" w:space="0" w:color="000000"/>
                  <w:bottom w:val="single" w:sz="7" w:space="0" w:color="000000"/>
                  <w:right w:val="single" w:sz="7" w:space="0" w:color="000000"/>
                </w:tcBorders>
                <w:tcMar>
                  <w:top w:w="0" w:type="dxa"/>
                  <w:bottom w:w="0" w:type="dxa"/>
                </w:tcMar>
              </w:tcPr>
            </w:tcPrChange>
          </w:tcPr>
          <w:p w14:paraId="28DC1094" w14:textId="77777777" w:rsidR="00905EBD" w:rsidDel="00905EBD" w:rsidRDefault="00905EBD" w:rsidP="00627C1A">
            <w:pPr>
              <w:ind w:left="0" w:right="-14" w:firstLine="0"/>
              <w:rPr>
                <w:del w:id="5508" w:author="MinhHieu" w:date="2024-12-20T10:10:00Z"/>
                <w:sz w:val="24"/>
                <w:szCs w:val="24"/>
              </w:rPr>
            </w:pPr>
          </w:p>
          <w:tbl>
            <w:tblPr>
              <w:tblW w:w="2952" w:type="dxa"/>
              <w:tblBorders>
                <w:top w:val="nil"/>
                <w:left w:val="nil"/>
                <w:bottom w:val="nil"/>
                <w:right w:val="nil"/>
                <w:insideH w:val="nil"/>
                <w:insideV w:val="nil"/>
              </w:tblBorders>
              <w:tblLayout w:type="fixed"/>
              <w:tblLook w:val="0600" w:firstRow="0" w:lastRow="0" w:firstColumn="0" w:lastColumn="0" w:noHBand="1" w:noVBand="1"/>
            </w:tblPr>
            <w:tblGrid>
              <w:gridCol w:w="2952"/>
            </w:tblGrid>
            <w:tr w:rsidR="00905EBD" w:rsidDel="00905EBD" w14:paraId="259FF112" w14:textId="77777777" w:rsidTr="00627C1A">
              <w:trPr>
                <w:trHeight w:val="315"/>
                <w:del w:id="5509" w:author="MinhHieu" w:date="2024-12-20T10:10:00Z"/>
              </w:trPr>
              <w:tc>
                <w:tcPr>
                  <w:tcW w:w="2952" w:type="dxa"/>
                  <w:tcBorders>
                    <w:top w:val="nil"/>
                    <w:left w:val="nil"/>
                    <w:bottom w:val="nil"/>
                    <w:right w:val="nil"/>
                  </w:tcBorders>
                  <w:tcMar>
                    <w:top w:w="20" w:type="dxa"/>
                    <w:left w:w="20" w:type="dxa"/>
                    <w:bottom w:w="20" w:type="dxa"/>
                    <w:right w:w="20" w:type="dxa"/>
                  </w:tcMar>
                </w:tcPr>
                <w:customXmlDelRangeStart w:id="5510" w:author="MinhHieu" w:date="2024-12-20T10:10:00Z"/>
                <w:sdt>
                  <w:sdtPr>
                    <w:tag w:val="goog_rdk_8"/>
                    <w:id w:val="-878014653"/>
                    <w:lock w:val="contentLocked"/>
                  </w:sdtPr>
                  <w:sdtEndPr/>
                  <w:sdtContent>
                    <w:customXmlDelRangeEnd w:id="5510"/>
                    <w:p w14:paraId="1D74D1C3" w14:textId="77777777" w:rsidR="00905EBD" w:rsidDel="00905EBD" w:rsidRDefault="00905EBD" w:rsidP="00627C1A">
                      <w:pPr>
                        <w:ind w:left="0" w:right="-14" w:firstLine="0"/>
                        <w:rPr>
                          <w:del w:id="5511" w:author="MinhHieu" w:date="2024-12-20T10:10:00Z"/>
                          <w:b/>
                          <w:sz w:val="24"/>
                          <w:szCs w:val="24"/>
                        </w:rPr>
                      </w:pPr>
                      <w:del w:id="5512" w:author="MinhHieu" w:date="2024-12-20T10:10:00Z">
                        <w:r w:rsidDel="00905EBD">
                          <w:rPr>
                            <w:b/>
                            <w:sz w:val="24"/>
                            <w:szCs w:val="24"/>
                          </w:rPr>
                          <w:delText>Hậu điều kiện (Postcondition):</w:delText>
                        </w:r>
                      </w:del>
                    </w:p>
                    <w:customXmlDelRangeStart w:id="5513" w:author="MinhHieu" w:date="2024-12-20T10:10:00Z"/>
                  </w:sdtContent>
                </w:sdt>
                <w:customXmlDelRangeEnd w:id="5513"/>
              </w:tc>
            </w:tr>
          </w:tbl>
          <w:p w14:paraId="03F0011B" w14:textId="77777777" w:rsidR="00905EBD" w:rsidDel="00905EBD" w:rsidRDefault="00905EBD" w:rsidP="00627C1A">
            <w:pPr>
              <w:ind w:left="0" w:right="-14" w:firstLine="0"/>
              <w:rPr>
                <w:del w:id="5514" w:author="MinhHieu" w:date="2024-12-20T10:10:00Z"/>
                <w:sz w:val="24"/>
                <w:szCs w:val="24"/>
              </w:rPr>
            </w:pPr>
          </w:p>
        </w:tc>
        <w:tc>
          <w:tcPr>
            <w:tcW w:w="5814" w:type="dxa"/>
            <w:gridSpan w:val="2"/>
            <w:tcBorders>
              <w:top w:val="single" w:sz="7" w:space="0" w:color="000000"/>
              <w:left w:val="single" w:sz="7" w:space="0" w:color="000000"/>
              <w:bottom w:val="single" w:sz="7" w:space="0" w:color="000000"/>
              <w:right w:val="single" w:sz="7" w:space="0" w:color="000000"/>
            </w:tcBorders>
            <w:tcMar>
              <w:top w:w="0" w:type="dxa"/>
              <w:bottom w:w="0" w:type="dxa"/>
            </w:tcMar>
            <w:tcPrChange w:id="5515" w:author="MinhHieu" w:date="2024-12-20T10:27:00Z">
              <w:tcPr>
                <w:tcW w:w="5900" w:type="dxa"/>
                <w:gridSpan w:val="2"/>
                <w:tcBorders>
                  <w:top w:val="single" w:sz="7" w:space="0" w:color="000000"/>
                  <w:left w:val="single" w:sz="7" w:space="0" w:color="000000"/>
                  <w:bottom w:val="single" w:sz="7" w:space="0" w:color="000000"/>
                  <w:right w:val="single" w:sz="7" w:space="0" w:color="000000"/>
                </w:tcBorders>
                <w:tcMar>
                  <w:top w:w="0" w:type="dxa"/>
                  <w:bottom w:w="0" w:type="dxa"/>
                </w:tcMar>
              </w:tcPr>
            </w:tcPrChange>
          </w:tcPr>
          <w:p w14:paraId="296719D0" w14:textId="77777777" w:rsidR="00905EBD" w:rsidDel="00905EBD" w:rsidRDefault="00905EBD" w:rsidP="00627C1A">
            <w:pPr>
              <w:ind w:left="0" w:firstLine="0"/>
              <w:rPr>
                <w:del w:id="5516" w:author="MinhHieu" w:date="2024-12-20T10:10:00Z"/>
                <w:sz w:val="24"/>
                <w:szCs w:val="24"/>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rsidDel="00905EBD" w14:paraId="480F00CC" w14:textId="77777777" w:rsidTr="00627C1A">
              <w:trPr>
                <w:trHeight w:val="315"/>
                <w:del w:id="5517" w:author="MinhHieu" w:date="2024-12-20T10:10:00Z"/>
              </w:trPr>
              <w:tc>
                <w:tcPr>
                  <w:tcW w:w="5560" w:type="dxa"/>
                  <w:tcBorders>
                    <w:top w:val="nil"/>
                    <w:left w:val="nil"/>
                    <w:bottom w:val="nil"/>
                    <w:right w:val="nil"/>
                  </w:tcBorders>
                  <w:tcMar>
                    <w:top w:w="20" w:type="dxa"/>
                    <w:left w:w="20" w:type="dxa"/>
                    <w:bottom w:w="20" w:type="dxa"/>
                    <w:right w:w="20" w:type="dxa"/>
                  </w:tcMar>
                </w:tcPr>
                <w:customXmlDelRangeStart w:id="5518" w:author="MinhHieu" w:date="2024-12-20T10:10:00Z"/>
                <w:sdt>
                  <w:sdtPr>
                    <w:tag w:val="goog_rdk_9"/>
                    <w:id w:val="1732113856"/>
                    <w:lock w:val="contentLocked"/>
                  </w:sdtPr>
                  <w:sdtEndPr/>
                  <w:sdtContent>
                    <w:customXmlDelRangeEnd w:id="5518"/>
                    <w:p w14:paraId="73561275" w14:textId="77777777" w:rsidR="00905EBD" w:rsidDel="00905EBD" w:rsidRDefault="00905EBD" w:rsidP="00627C1A">
                      <w:pPr>
                        <w:ind w:left="0" w:firstLine="0"/>
                        <w:rPr>
                          <w:del w:id="5519" w:author="MinhHieu" w:date="2024-12-20T10:10:00Z"/>
                          <w:sz w:val="24"/>
                          <w:szCs w:val="24"/>
                        </w:rPr>
                      </w:pPr>
                      <w:del w:id="5520" w:author="MinhHieu" w:date="2024-12-20T10:10:00Z">
                        <w:r w:rsidDel="00905EBD">
                          <w:rPr>
                            <w:sz w:val="24"/>
                            <w:szCs w:val="24"/>
                          </w:rPr>
                          <w:delText>Thành viên đăng ký tài khoản thành công</w:delText>
                        </w:r>
                      </w:del>
                    </w:p>
                    <w:customXmlDelRangeStart w:id="5521" w:author="MinhHieu" w:date="2024-12-20T10:10:00Z"/>
                  </w:sdtContent>
                </w:sdt>
                <w:customXmlDelRangeEnd w:id="5521"/>
              </w:tc>
            </w:tr>
          </w:tbl>
          <w:p w14:paraId="029E7A57" w14:textId="77777777" w:rsidR="00905EBD" w:rsidDel="00905EBD" w:rsidRDefault="00905EBD" w:rsidP="00627C1A">
            <w:pPr>
              <w:ind w:left="0" w:firstLine="0"/>
              <w:rPr>
                <w:del w:id="5522" w:author="MinhHieu" w:date="2024-12-20T10:10:00Z"/>
                <w:sz w:val="24"/>
                <w:szCs w:val="24"/>
              </w:rPr>
            </w:pPr>
          </w:p>
        </w:tc>
      </w:tr>
      <w:tr w:rsidR="00905EBD" w:rsidDel="00905EBD" w14:paraId="705857A1" w14:textId="77777777" w:rsidTr="0091480D">
        <w:trPr>
          <w:trHeight w:val="1950"/>
          <w:del w:id="5523" w:author="MinhHieu" w:date="2024-12-20T10:10:00Z"/>
          <w:trPrChange w:id="5524" w:author="MinhHieu" w:date="2024-12-20T10:27:00Z">
            <w:trPr>
              <w:trHeight w:val="1950"/>
            </w:trPr>
          </w:trPrChange>
        </w:trPr>
        <w:tc>
          <w:tcPr>
            <w:tcW w:w="3046" w:type="dxa"/>
            <w:tcBorders>
              <w:top w:val="single" w:sz="7" w:space="0" w:color="000000"/>
              <w:left w:val="single" w:sz="7" w:space="0" w:color="000000"/>
              <w:bottom w:val="single" w:sz="7" w:space="0" w:color="000000"/>
              <w:right w:val="single" w:sz="7" w:space="0" w:color="000000"/>
            </w:tcBorders>
            <w:tcMar>
              <w:top w:w="0" w:type="dxa"/>
              <w:bottom w:w="0" w:type="dxa"/>
            </w:tcMar>
            <w:tcPrChange w:id="5525" w:author="MinhHieu" w:date="2024-12-20T10:27:00Z">
              <w:tcPr>
                <w:tcW w:w="3085" w:type="dxa"/>
                <w:tcBorders>
                  <w:top w:val="single" w:sz="7" w:space="0" w:color="000000"/>
                  <w:left w:val="single" w:sz="7" w:space="0" w:color="000000"/>
                  <w:bottom w:val="single" w:sz="7" w:space="0" w:color="000000"/>
                  <w:right w:val="single" w:sz="7" w:space="0" w:color="000000"/>
                </w:tcBorders>
                <w:tcMar>
                  <w:top w:w="0" w:type="dxa"/>
                  <w:bottom w:w="0" w:type="dxa"/>
                </w:tcMar>
              </w:tcPr>
            </w:tcPrChange>
          </w:tcPr>
          <w:p w14:paraId="580620AD" w14:textId="77777777" w:rsidR="00905EBD" w:rsidDel="00905EBD" w:rsidRDefault="00905EBD" w:rsidP="00627C1A">
            <w:pPr>
              <w:ind w:left="0" w:right="-14" w:firstLine="0"/>
              <w:rPr>
                <w:del w:id="5526" w:author="MinhHieu" w:date="2024-12-20T10:10:00Z"/>
                <w:b/>
                <w:sz w:val="24"/>
                <w:szCs w:val="24"/>
              </w:rPr>
            </w:pPr>
          </w:p>
          <w:p w14:paraId="7E206D47" w14:textId="77777777" w:rsidR="00905EBD" w:rsidDel="00905EBD" w:rsidRDefault="00905EBD" w:rsidP="00627C1A">
            <w:pPr>
              <w:ind w:left="0" w:right="-14" w:firstLine="0"/>
              <w:rPr>
                <w:del w:id="5527" w:author="MinhHieu" w:date="2024-12-20T10:10:00Z"/>
                <w:b/>
                <w:sz w:val="24"/>
                <w:szCs w:val="24"/>
              </w:rPr>
            </w:pPr>
          </w:p>
          <w:p w14:paraId="3D0D343B" w14:textId="77777777" w:rsidR="00905EBD" w:rsidDel="00905EBD" w:rsidRDefault="00905EBD" w:rsidP="00627C1A">
            <w:pPr>
              <w:ind w:left="0" w:right="-14" w:firstLine="0"/>
              <w:rPr>
                <w:del w:id="5528" w:author="MinhHieu" w:date="2024-12-20T10:10:00Z"/>
                <w:b/>
                <w:sz w:val="24"/>
                <w:szCs w:val="24"/>
              </w:rPr>
            </w:pPr>
          </w:p>
          <w:p w14:paraId="3E998397" w14:textId="77777777" w:rsidR="00905EBD" w:rsidDel="00905EBD" w:rsidRDefault="00905EBD" w:rsidP="00627C1A">
            <w:pPr>
              <w:ind w:left="0" w:right="-14" w:firstLine="0"/>
              <w:rPr>
                <w:del w:id="5529" w:author="MinhHieu" w:date="2024-12-20T10:10:00Z"/>
                <w:sz w:val="24"/>
                <w:szCs w:val="24"/>
              </w:rPr>
            </w:pPr>
            <w:del w:id="5530" w:author="MinhHieu" w:date="2024-12-20T10:10:00Z">
              <w:r w:rsidDel="00905EBD">
                <w:rPr>
                  <w:b/>
                  <w:sz w:val="24"/>
                  <w:szCs w:val="24"/>
                </w:rPr>
                <w:delText>Luồng chính:</w:delText>
              </w:r>
            </w:del>
          </w:p>
        </w:tc>
        <w:tc>
          <w:tcPr>
            <w:tcW w:w="5814" w:type="dxa"/>
            <w:gridSpan w:val="2"/>
            <w:tcBorders>
              <w:top w:val="single" w:sz="7" w:space="0" w:color="000000"/>
              <w:left w:val="single" w:sz="7" w:space="0" w:color="000000"/>
              <w:bottom w:val="single" w:sz="7" w:space="0" w:color="000000"/>
              <w:right w:val="single" w:sz="7" w:space="0" w:color="000000"/>
            </w:tcBorders>
            <w:tcMar>
              <w:top w:w="0" w:type="dxa"/>
              <w:bottom w:w="0" w:type="dxa"/>
            </w:tcMar>
            <w:tcPrChange w:id="5531" w:author="MinhHieu" w:date="2024-12-20T10:27:00Z">
              <w:tcPr>
                <w:tcW w:w="5900" w:type="dxa"/>
                <w:gridSpan w:val="2"/>
                <w:tcBorders>
                  <w:top w:val="single" w:sz="7" w:space="0" w:color="000000"/>
                  <w:left w:val="single" w:sz="7" w:space="0" w:color="000000"/>
                  <w:bottom w:val="single" w:sz="7" w:space="0" w:color="000000"/>
                  <w:right w:val="single" w:sz="7" w:space="0" w:color="000000"/>
                </w:tcBorders>
                <w:tcMar>
                  <w:top w:w="0" w:type="dxa"/>
                  <w:bottom w:w="0" w:type="dxa"/>
                </w:tcMar>
              </w:tcPr>
            </w:tcPrChange>
          </w:tcPr>
          <w:p w14:paraId="225A0EA0" w14:textId="77777777" w:rsidR="00905EBD" w:rsidDel="00905EBD" w:rsidRDefault="00905EBD" w:rsidP="00627C1A">
            <w:pPr>
              <w:widowControl/>
              <w:spacing w:line="331" w:lineRule="auto"/>
              <w:ind w:left="141" w:right="269" w:firstLine="0"/>
              <w:rPr>
                <w:del w:id="5532" w:author="MinhHieu" w:date="2024-12-20T10:10:00Z"/>
                <w:sz w:val="24"/>
                <w:szCs w:val="24"/>
              </w:rPr>
            </w:pPr>
            <w:del w:id="5533" w:author="MinhHieu" w:date="2024-12-20T10:10:00Z">
              <w:r w:rsidDel="00905EBD">
                <w:rPr>
                  <w:sz w:val="24"/>
                  <w:szCs w:val="24"/>
                </w:rPr>
                <w:delText>Người dùng nhấn vào nút đăng ký tại GD trang chính của người dùng:</w:delText>
              </w:r>
            </w:del>
          </w:p>
          <w:p w14:paraId="73EFD0A3" w14:textId="77777777" w:rsidR="00905EBD" w:rsidDel="00905EBD" w:rsidRDefault="00905EBD" w:rsidP="00905EBD">
            <w:pPr>
              <w:widowControl/>
              <w:numPr>
                <w:ilvl w:val="0"/>
                <w:numId w:val="23"/>
              </w:numPr>
              <w:spacing w:line="331" w:lineRule="auto"/>
              <w:ind w:left="425" w:right="269" w:hanging="283"/>
              <w:rPr>
                <w:del w:id="5534" w:author="MinhHieu" w:date="2024-12-20T10:10:00Z"/>
                <w:sz w:val="24"/>
                <w:szCs w:val="24"/>
              </w:rPr>
            </w:pPr>
            <w:del w:id="5535" w:author="MinhHieu" w:date="2024-12-20T10:10:00Z">
              <w:r w:rsidDel="00905EBD">
                <w:rPr>
                  <w:sz w:val="24"/>
                  <w:szCs w:val="24"/>
                </w:rPr>
                <w:delText>GD đăng ký hiện ra</w:delText>
              </w:r>
            </w:del>
          </w:p>
          <w:p w14:paraId="5223E61D" w14:textId="77777777" w:rsidR="00905EBD" w:rsidDel="00905EBD" w:rsidRDefault="00905EBD" w:rsidP="00905EBD">
            <w:pPr>
              <w:widowControl/>
              <w:numPr>
                <w:ilvl w:val="0"/>
                <w:numId w:val="23"/>
              </w:numPr>
              <w:spacing w:line="331" w:lineRule="auto"/>
              <w:ind w:left="425" w:right="269" w:hanging="283"/>
              <w:rPr>
                <w:del w:id="5536" w:author="MinhHieu" w:date="2024-12-20T10:10:00Z"/>
              </w:rPr>
            </w:pPr>
            <w:del w:id="5537" w:author="MinhHieu" w:date="2024-12-20T10:10:00Z">
              <w:r w:rsidDel="00905EBD">
                <w:rPr>
                  <w:sz w:val="24"/>
                  <w:szCs w:val="24"/>
                </w:rPr>
                <w:delText>Người dùng nhập thông tin đăng ký</w:delText>
              </w:r>
            </w:del>
          </w:p>
          <w:p w14:paraId="463FCBC3" w14:textId="77777777" w:rsidR="00905EBD" w:rsidDel="00905EBD" w:rsidRDefault="00905EBD" w:rsidP="00905EBD">
            <w:pPr>
              <w:widowControl/>
              <w:numPr>
                <w:ilvl w:val="0"/>
                <w:numId w:val="23"/>
              </w:numPr>
              <w:spacing w:line="331" w:lineRule="auto"/>
              <w:ind w:left="425" w:right="269" w:hanging="283"/>
              <w:rPr>
                <w:del w:id="5538" w:author="MinhHieu" w:date="2024-12-20T10:10:00Z"/>
              </w:rPr>
            </w:pPr>
            <w:del w:id="5539" w:author="MinhHieu" w:date="2024-12-20T10:10:00Z">
              <w:r w:rsidDel="00905EBD">
                <w:rPr>
                  <w:sz w:val="14"/>
                  <w:szCs w:val="14"/>
                </w:rPr>
                <w:delText xml:space="preserve"> </w:delText>
              </w:r>
              <w:r w:rsidDel="00905EBD">
                <w:rPr>
                  <w:sz w:val="24"/>
                  <w:szCs w:val="24"/>
                </w:rPr>
                <w:delText>Hệ thống kiểm tra thông tin đăng ký</w:delText>
              </w:r>
            </w:del>
          </w:p>
          <w:p w14:paraId="1878E0E4" w14:textId="77777777" w:rsidR="00905EBD" w:rsidDel="00905EBD" w:rsidRDefault="00905EBD" w:rsidP="00905EBD">
            <w:pPr>
              <w:widowControl/>
              <w:numPr>
                <w:ilvl w:val="0"/>
                <w:numId w:val="23"/>
              </w:numPr>
              <w:ind w:left="425" w:right="269" w:hanging="283"/>
              <w:rPr>
                <w:del w:id="5540" w:author="MinhHieu" w:date="2024-12-20T10:10:00Z"/>
              </w:rPr>
            </w:pPr>
            <w:del w:id="5541" w:author="MinhHieu" w:date="2024-12-20T10:10:00Z">
              <w:r w:rsidDel="00905EBD">
                <w:rPr>
                  <w:sz w:val="24"/>
                  <w:szCs w:val="24"/>
                </w:rPr>
                <w:delText>Đăng nhập thành ký</w:delText>
              </w:r>
            </w:del>
          </w:p>
        </w:tc>
      </w:tr>
      <w:tr w:rsidR="00905EBD" w:rsidDel="00905EBD" w14:paraId="559F47A8" w14:textId="77777777" w:rsidTr="0091480D">
        <w:trPr>
          <w:trHeight w:val="473"/>
          <w:del w:id="5542" w:author="MinhHieu" w:date="2024-12-20T10:10:00Z"/>
          <w:trPrChange w:id="5543" w:author="MinhHieu" w:date="2024-12-20T10:27:00Z">
            <w:trPr>
              <w:trHeight w:val="473"/>
            </w:trPr>
          </w:trPrChange>
        </w:trPr>
        <w:tc>
          <w:tcPr>
            <w:tcW w:w="3046" w:type="dxa"/>
            <w:tcBorders>
              <w:top w:val="single" w:sz="7" w:space="0" w:color="000000"/>
              <w:left w:val="single" w:sz="7" w:space="0" w:color="000000"/>
              <w:bottom w:val="single" w:sz="7" w:space="0" w:color="000000"/>
              <w:right w:val="single" w:sz="7" w:space="0" w:color="000000"/>
            </w:tcBorders>
            <w:tcMar>
              <w:top w:w="0" w:type="dxa"/>
              <w:bottom w:w="0" w:type="dxa"/>
            </w:tcMar>
            <w:tcPrChange w:id="5544" w:author="MinhHieu" w:date="2024-12-20T10:27:00Z">
              <w:tcPr>
                <w:tcW w:w="3085" w:type="dxa"/>
                <w:tcBorders>
                  <w:top w:val="single" w:sz="7" w:space="0" w:color="000000"/>
                  <w:left w:val="single" w:sz="7" w:space="0" w:color="000000"/>
                  <w:bottom w:val="single" w:sz="7" w:space="0" w:color="000000"/>
                  <w:right w:val="single" w:sz="7" w:space="0" w:color="000000"/>
                </w:tcBorders>
                <w:tcMar>
                  <w:top w:w="0" w:type="dxa"/>
                  <w:bottom w:w="0" w:type="dxa"/>
                </w:tcMar>
              </w:tcPr>
            </w:tcPrChange>
          </w:tcPr>
          <w:p w14:paraId="08269C4D" w14:textId="77777777" w:rsidR="00905EBD" w:rsidDel="00905EBD" w:rsidRDefault="00905EBD" w:rsidP="00627C1A">
            <w:pPr>
              <w:ind w:left="0" w:right="-14" w:firstLine="0"/>
              <w:rPr>
                <w:del w:id="5545" w:author="MinhHieu" w:date="2024-12-20T10:10:00Z"/>
                <w:b/>
                <w:sz w:val="24"/>
                <w:szCs w:val="24"/>
              </w:rPr>
            </w:pPr>
            <w:del w:id="5546" w:author="MinhHieu" w:date="2024-12-20T10:10:00Z">
              <w:r w:rsidDel="00905EBD">
                <w:rPr>
                  <w:b/>
                  <w:sz w:val="24"/>
                  <w:szCs w:val="24"/>
                </w:rPr>
                <w:delText>Luồng rẽ nhánh:</w:delText>
              </w:r>
            </w:del>
          </w:p>
        </w:tc>
        <w:tc>
          <w:tcPr>
            <w:tcW w:w="5814" w:type="dxa"/>
            <w:gridSpan w:val="2"/>
            <w:tcBorders>
              <w:top w:val="single" w:sz="7" w:space="0" w:color="000000"/>
              <w:left w:val="single" w:sz="7" w:space="0" w:color="000000"/>
              <w:bottom w:val="single" w:sz="7" w:space="0" w:color="000000"/>
              <w:right w:val="single" w:sz="7" w:space="0" w:color="000000"/>
            </w:tcBorders>
            <w:tcMar>
              <w:top w:w="0" w:type="dxa"/>
              <w:bottom w:w="0" w:type="dxa"/>
            </w:tcMar>
            <w:tcPrChange w:id="5547" w:author="MinhHieu" w:date="2024-12-20T10:27:00Z">
              <w:tcPr>
                <w:tcW w:w="5900" w:type="dxa"/>
                <w:gridSpan w:val="2"/>
                <w:tcBorders>
                  <w:top w:val="single" w:sz="7" w:space="0" w:color="000000"/>
                  <w:left w:val="single" w:sz="7" w:space="0" w:color="000000"/>
                  <w:bottom w:val="single" w:sz="7" w:space="0" w:color="000000"/>
                  <w:right w:val="single" w:sz="7" w:space="0" w:color="000000"/>
                </w:tcBorders>
                <w:tcMar>
                  <w:top w:w="0" w:type="dxa"/>
                  <w:bottom w:w="0" w:type="dxa"/>
                </w:tcMar>
              </w:tcPr>
            </w:tcPrChange>
          </w:tcPr>
          <w:p w14:paraId="4C46DD29" w14:textId="77777777" w:rsidR="00905EBD" w:rsidDel="00905EBD" w:rsidRDefault="00905EBD" w:rsidP="00627C1A">
            <w:pPr>
              <w:ind w:left="0" w:firstLine="0"/>
              <w:rPr>
                <w:del w:id="5548" w:author="MinhHieu" w:date="2024-12-20T10:10:00Z"/>
                <w:sz w:val="24"/>
                <w:szCs w:val="24"/>
              </w:rPr>
            </w:pPr>
          </w:p>
        </w:tc>
      </w:tr>
      <w:tr w:rsidR="00905EBD" w:rsidDel="00905EBD" w14:paraId="5EFC3211" w14:textId="77777777" w:rsidTr="0091480D">
        <w:trPr>
          <w:trHeight w:val="829"/>
          <w:del w:id="5549" w:author="MinhHieu" w:date="2024-12-20T10:10:00Z"/>
          <w:trPrChange w:id="5550" w:author="MinhHieu" w:date="2024-12-20T10:27:00Z">
            <w:trPr>
              <w:trHeight w:val="829"/>
            </w:trPr>
          </w:trPrChange>
        </w:trPr>
        <w:tc>
          <w:tcPr>
            <w:tcW w:w="3046" w:type="dxa"/>
            <w:tcBorders>
              <w:top w:val="single" w:sz="7" w:space="0" w:color="000000"/>
              <w:left w:val="single" w:sz="7" w:space="0" w:color="000000"/>
              <w:bottom w:val="single" w:sz="7" w:space="0" w:color="000000"/>
              <w:right w:val="single" w:sz="7" w:space="0" w:color="000000"/>
            </w:tcBorders>
            <w:tcMar>
              <w:top w:w="0" w:type="dxa"/>
              <w:bottom w:w="0" w:type="dxa"/>
            </w:tcMar>
            <w:tcPrChange w:id="5551" w:author="MinhHieu" w:date="2024-12-20T10:27:00Z">
              <w:tcPr>
                <w:tcW w:w="3085" w:type="dxa"/>
                <w:tcBorders>
                  <w:top w:val="single" w:sz="7" w:space="0" w:color="000000"/>
                  <w:left w:val="single" w:sz="7" w:space="0" w:color="000000"/>
                  <w:bottom w:val="single" w:sz="7" w:space="0" w:color="000000"/>
                  <w:right w:val="single" w:sz="7" w:space="0" w:color="000000"/>
                </w:tcBorders>
                <w:tcMar>
                  <w:top w:w="0" w:type="dxa"/>
                  <w:bottom w:w="0" w:type="dxa"/>
                </w:tcMar>
              </w:tcPr>
            </w:tcPrChange>
          </w:tcPr>
          <w:p w14:paraId="5A8CE919" w14:textId="77777777" w:rsidR="00905EBD" w:rsidDel="00905EBD" w:rsidRDefault="00905EBD" w:rsidP="00627C1A">
            <w:pPr>
              <w:ind w:left="0" w:right="-134" w:firstLine="0"/>
              <w:rPr>
                <w:del w:id="5552" w:author="MinhHieu" w:date="2024-12-20T10:10:00Z"/>
                <w:sz w:val="24"/>
                <w:szCs w:val="24"/>
              </w:rPr>
            </w:pPr>
            <w:del w:id="5553" w:author="MinhHieu" w:date="2024-12-20T10:10:00Z">
              <w:r w:rsidDel="00905EBD">
                <w:rPr>
                  <w:b/>
                  <w:sz w:val="24"/>
                  <w:szCs w:val="24"/>
                </w:rPr>
                <w:delText>Luồng ngoại lệ (Exception):</w:delText>
              </w:r>
            </w:del>
          </w:p>
        </w:tc>
        <w:tc>
          <w:tcPr>
            <w:tcW w:w="5814" w:type="dxa"/>
            <w:gridSpan w:val="2"/>
            <w:tcBorders>
              <w:top w:val="single" w:sz="7" w:space="0" w:color="000000"/>
              <w:left w:val="single" w:sz="7" w:space="0" w:color="000000"/>
              <w:bottom w:val="single" w:sz="7" w:space="0" w:color="000000"/>
              <w:right w:val="single" w:sz="7" w:space="0" w:color="000000"/>
            </w:tcBorders>
            <w:tcMar>
              <w:top w:w="0" w:type="dxa"/>
              <w:bottom w:w="0" w:type="dxa"/>
            </w:tcMar>
            <w:tcPrChange w:id="5554" w:author="MinhHieu" w:date="2024-12-20T10:27:00Z">
              <w:tcPr>
                <w:tcW w:w="5900" w:type="dxa"/>
                <w:gridSpan w:val="2"/>
                <w:tcBorders>
                  <w:top w:val="single" w:sz="7" w:space="0" w:color="000000"/>
                  <w:left w:val="single" w:sz="7" w:space="0" w:color="000000"/>
                  <w:bottom w:val="single" w:sz="7" w:space="0" w:color="000000"/>
                  <w:right w:val="single" w:sz="7" w:space="0" w:color="000000"/>
                </w:tcBorders>
                <w:tcMar>
                  <w:top w:w="0" w:type="dxa"/>
                  <w:bottom w:w="0" w:type="dxa"/>
                </w:tcMar>
              </w:tcPr>
            </w:tcPrChange>
          </w:tcPr>
          <w:p w14:paraId="6AD74197" w14:textId="77777777" w:rsidR="00905EBD" w:rsidDel="00905EBD" w:rsidRDefault="00905EBD" w:rsidP="00627C1A">
            <w:pPr>
              <w:ind w:left="0" w:firstLine="0"/>
              <w:rPr>
                <w:del w:id="5555" w:author="MinhHieu" w:date="2024-12-20T10:10:00Z"/>
                <w:sz w:val="24"/>
                <w:szCs w:val="24"/>
              </w:rPr>
            </w:pPr>
            <w:del w:id="5556" w:author="MinhHieu" w:date="2024-12-20T10:10:00Z">
              <w:r w:rsidDel="00905EBD">
                <w:rPr>
                  <w:sz w:val="24"/>
                  <w:szCs w:val="24"/>
                </w:rPr>
                <w:delText>Gặp sự cố khi đăng ký: Hiển thị thông báo lỗi "Tài khoản đã tồn tại"</w:delText>
              </w:r>
            </w:del>
          </w:p>
        </w:tc>
      </w:tr>
    </w:tbl>
    <w:p w14:paraId="4A999D18" w14:textId="77777777" w:rsidR="00905EBD" w:rsidDel="00905EBD" w:rsidRDefault="00905EBD">
      <w:pPr>
        <w:pStyle w:val="Heading2"/>
        <w:tabs>
          <w:tab w:val="left" w:pos="704"/>
        </w:tabs>
        <w:spacing w:before="279"/>
        <w:ind w:firstLine="0"/>
        <w:rPr>
          <w:del w:id="5557" w:author="MinhHieu" w:date="2024-12-20T10:10:00Z"/>
        </w:rPr>
        <w:pPrChange w:id="5558" w:author="MinhHieu" w:date="2024-12-20T10:06:00Z">
          <w:pPr>
            <w:pStyle w:val="Heading2"/>
            <w:numPr>
              <w:ilvl w:val="2"/>
              <w:numId w:val="37"/>
            </w:numPr>
            <w:tabs>
              <w:tab w:val="left" w:pos="704"/>
            </w:tabs>
            <w:spacing w:before="279"/>
            <w:ind w:left="707" w:hanging="584"/>
          </w:pPr>
        </w:pPrChange>
      </w:pPr>
    </w:p>
    <w:p w14:paraId="1B5D0740" w14:textId="77777777" w:rsidR="00A27D53" w:rsidDel="00905EBD" w:rsidRDefault="00A27D53">
      <w:pPr>
        <w:tabs>
          <w:tab w:val="left" w:pos="90"/>
        </w:tabs>
        <w:ind w:left="360" w:right="530" w:firstLine="0"/>
        <w:jc w:val="center"/>
        <w:rPr>
          <w:del w:id="5559" w:author="MinhHieu" w:date="2024-12-20T10:10:00Z"/>
        </w:rPr>
      </w:pPr>
    </w:p>
    <w:customXmlDelRangeStart w:id="5560" w:author="MinhHieu" w:date="2024-12-20T10:10:00Z"/>
    <w:bookmarkStart w:id="5561" w:name="_Hlk185581657" w:displacedByCustomXml="next"/>
    <w:sdt>
      <w:sdtPr>
        <w:tag w:val="goog_rdk_10"/>
        <w:id w:val="1312135011"/>
        <w:lock w:val="contentLocked"/>
      </w:sdtPr>
      <w:sdtEndPr/>
      <w:sdtContent>
        <w:customXmlDelRangeEnd w:id="5560"/>
        <w:tbl>
          <w:tblPr>
            <w:tblStyle w:val="a0"/>
            <w:tblW w:w="8985" w:type="dxa"/>
            <w:tblInd w:w="303" w:type="dxa"/>
            <w:tblBorders>
              <w:top w:val="nil"/>
              <w:left w:val="nil"/>
              <w:bottom w:val="nil"/>
              <w:right w:val="nil"/>
              <w:insideH w:val="nil"/>
              <w:insideV w:val="nil"/>
            </w:tblBorders>
            <w:tblLayout w:type="fixed"/>
            <w:tblLook w:val="0600" w:firstRow="0" w:lastRow="0" w:firstColumn="0" w:lastColumn="0" w:noHBand="1" w:noVBand="1"/>
          </w:tblPr>
          <w:tblGrid>
            <w:gridCol w:w="3085"/>
            <w:gridCol w:w="5900"/>
          </w:tblGrid>
          <w:tr w:rsidR="00A27D53" w:rsidDel="00905EBD" w14:paraId="031BD039" w14:textId="77777777">
            <w:trPr>
              <w:trHeight w:val="451"/>
              <w:del w:id="5562" w:author="MinhHieu" w:date="2024-12-20T10:10:00Z"/>
            </w:trPr>
            <w:tc>
              <w:tcPr>
                <w:tcW w:w="3085" w:type="dxa"/>
                <w:tcBorders>
                  <w:top w:val="single" w:sz="7" w:space="0" w:color="000000"/>
                  <w:left w:val="single" w:sz="7" w:space="0" w:color="000000"/>
                  <w:bottom w:val="single" w:sz="7" w:space="0" w:color="000000"/>
                  <w:right w:val="single" w:sz="7" w:space="0" w:color="000000"/>
                </w:tcBorders>
                <w:tcMar>
                  <w:top w:w="0" w:type="dxa"/>
                  <w:bottom w:w="0" w:type="dxa"/>
                </w:tcMar>
              </w:tcPr>
              <w:p w14:paraId="5AEBD01B" w14:textId="77777777" w:rsidR="00A27D53" w:rsidDel="00905EBD" w:rsidRDefault="00A27D53">
                <w:pPr>
                  <w:ind w:left="0" w:right="-14" w:firstLine="0"/>
                  <w:rPr>
                    <w:del w:id="5563" w:author="MinhHieu" w:date="2024-12-20T10:10:00Z"/>
                    <w:b/>
                    <w:sz w:val="24"/>
                    <w:szCs w:val="24"/>
                  </w:rPr>
                </w:pPr>
              </w:p>
              <w:p w14:paraId="239B7BF2" w14:textId="77777777" w:rsidR="00A27D53" w:rsidDel="00905EBD" w:rsidRDefault="00D33BC1">
                <w:pPr>
                  <w:ind w:left="0" w:right="-14" w:firstLine="0"/>
                  <w:rPr>
                    <w:del w:id="5564" w:author="MinhHieu" w:date="2024-12-20T10:10:00Z"/>
                    <w:b/>
                    <w:sz w:val="24"/>
                    <w:szCs w:val="24"/>
                  </w:rPr>
                </w:pPr>
                <w:del w:id="5565" w:author="MinhHieu" w:date="2024-12-20T10:10:00Z">
                  <w:r w:rsidDel="00905EBD">
                    <w:rPr>
                      <w:b/>
                      <w:sz w:val="24"/>
                      <w:szCs w:val="24"/>
                    </w:rPr>
                    <w:delText>Tên chức năng:</w:delText>
                  </w:r>
                </w:del>
              </w:p>
              <w:p w14:paraId="1EEEA81E" w14:textId="77777777" w:rsidR="00A27D53" w:rsidDel="00905EBD" w:rsidRDefault="00A27D53">
                <w:pPr>
                  <w:ind w:left="0" w:right="-14" w:firstLine="0"/>
                  <w:rPr>
                    <w:del w:id="5566" w:author="MinhHieu" w:date="2024-12-20T10:10:00Z"/>
                    <w:b/>
                    <w:sz w:val="24"/>
                    <w:szCs w:val="24"/>
                  </w:rPr>
                </w:pPr>
              </w:p>
            </w:tc>
            <w:tc>
              <w:tcPr>
                <w:tcW w:w="5900" w:type="dxa"/>
                <w:tcBorders>
                  <w:top w:val="single" w:sz="7" w:space="0" w:color="000000"/>
                  <w:left w:val="single" w:sz="7" w:space="0" w:color="000000"/>
                  <w:bottom w:val="single" w:sz="7" w:space="0" w:color="000000"/>
                  <w:right w:val="single" w:sz="7" w:space="0" w:color="000000"/>
                </w:tcBorders>
                <w:tcMar>
                  <w:top w:w="0" w:type="dxa"/>
                  <w:bottom w:w="0" w:type="dxa"/>
                </w:tcMar>
              </w:tcPr>
              <w:p w14:paraId="44B43907" w14:textId="77777777" w:rsidR="00A27D53" w:rsidDel="00905EBD" w:rsidRDefault="00A27D53">
                <w:pPr>
                  <w:ind w:left="0" w:firstLine="0"/>
                  <w:rPr>
                    <w:del w:id="5567" w:author="MinhHieu" w:date="2024-12-20T10:10:00Z"/>
                    <w:sz w:val="24"/>
                    <w:szCs w:val="24"/>
                  </w:rPr>
                </w:pPr>
              </w:p>
              <w:p w14:paraId="50FC88E0" w14:textId="77777777" w:rsidR="00A27D53" w:rsidDel="00905EBD" w:rsidRDefault="00D33BC1">
                <w:pPr>
                  <w:ind w:left="0" w:firstLine="0"/>
                  <w:rPr>
                    <w:del w:id="5568" w:author="MinhHieu" w:date="2024-12-20T10:10:00Z"/>
                    <w:sz w:val="24"/>
                    <w:szCs w:val="24"/>
                  </w:rPr>
                </w:pPr>
                <w:del w:id="5569" w:author="MinhHieu" w:date="2024-12-20T10:10:00Z">
                  <w:r w:rsidDel="00905EBD">
                    <w:rPr>
                      <w:sz w:val="24"/>
                      <w:szCs w:val="24"/>
                    </w:rPr>
                    <w:delText>Đăng ký</w:delText>
                  </w:r>
                </w:del>
              </w:p>
            </w:tc>
          </w:tr>
          <w:tr w:rsidR="00A27D53" w:rsidDel="00905EBD" w14:paraId="127E8917" w14:textId="77777777">
            <w:trPr>
              <w:trHeight w:val="451"/>
              <w:del w:id="5570" w:author="MinhHieu" w:date="2024-12-20T10:10:00Z"/>
            </w:trPr>
            <w:tc>
              <w:tcPr>
                <w:tcW w:w="3085" w:type="dxa"/>
                <w:tcBorders>
                  <w:top w:val="single" w:sz="7" w:space="0" w:color="000000"/>
                  <w:left w:val="single" w:sz="7" w:space="0" w:color="000000"/>
                  <w:bottom w:val="single" w:sz="7" w:space="0" w:color="000000"/>
                  <w:right w:val="single" w:sz="7" w:space="0" w:color="000000"/>
                </w:tcBorders>
                <w:tcMar>
                  <w:top w:w="0" w:type="dxa"/>
                  <w:bottom w:w="0" w:type="dxa"/>
                </w:tcMar>
              </w:tcPr>
              <w:p w14:paraId="5D0FBBD3" w14:textId="77777777" w:rsidR="00A27D53" w:rsidDel="00905EBD" w:rsidRDefault="00A27D53">
                <w:pPr>
                  <w:ind w:left="0" w:right="-14" w:firstLine="0"/>
                  <w:rPr>
                    <w:del w:id="5571" w:author="MinhHieu" w:date="2024-12-20T10:10:00Z"/>
                    <w:sz w:val="24"/>
                    <w:szCs w:val="24"/>
                  </w:rPr>
                </w:pPr>
              </w:p>
              <w:tbl>
                <w:tblPr>
                  <w:tblStyle w:val="a1"/>
                  <w:tblW w:w="2952" w:type="dxa"/>
                  <w:tblBorders>
                    <w:top w:val="nil"/>
                    <w:left w:val="nil"/>
                    <w:bottom w:val="nil"/>
                    <w:right w:val="nil"/>
                    <w:insideH w:val="nil"/>
                    <w:insideV w:val="nil"/>
                  </w:tblBorders>
                  <w:tblLayout w:type="fixed"/>
                  <w:tblLook w:val="0600" w:firstRow="0" w:lastRow="0" w:firstColumn="0" w:lastColumn="0" w:noHBand="1" w:noVBand="1"/>
                </w:tblPr>
                <w:tblGrid>
                  <w:gridCol w:w="2952"/>
                </w:tblGrid>
                <w:tr w:rsidR="00A27D53" w:rsidDel="00905EBD" w14:paraId="4923E291" w14:textId="77777777">
                  <w:trPr>
                    <w:trHeight w:val="315"/>
                    <w:del w:id="5572" w:author="MinhHieu" w:date="2024-12-20T10:10:00Z"/>
                  </w:trPr>
                  <w:tc>
                    <w:tcPr>
                      <w:tcW w:w="2952" w:type="dxa"/>
                      <w:tcBorders>
                        <w:top w:val="nil"/>
                        <w:left w:val="nil"/>
                        <w:bottom w:val="nil"/>
                        <w:right w:val="nil"/>
                      </w:tcBorders>
                      <w:tcMar>
                        <w:top w:w="20" w:type="dxa"/>
                        <w:left w:w="20" w:type="dxa"/>
                        <w:bottom w:w="20" w:type="dxa"/>
                        <w:right w:w="20" w:type="dxa"/>
                      </w:tcMar>
                    </w:tcPr>
                    <w:customXmlDelRangeStart w:id="5573" w:author="MinhHieu" w:date="2024-12-20T10:10:00Z"/>
                    <w:sdt>
                      <w:sdtPr>
                        <w:tag w:val="goog_rdk_0"/>
                        <w:id w:val="497004304"/>
                        <w:lock w:val="contentLocked"/>
                      </w:sdtPr>
                      <w:sdtEndPr/>
                      <w:sdtContent>
                        <w:customXmlDelRangeEnd w:id="5573"/>
                        <w:p w14:paraId="3FA5726F" w14:textId="77777777" w:rsidR="00A27D53" w:rsidDel="00905EBD" w:rsidRDefault="00D33BC1">
                          <w:pPr>
                            <w:tabs>
                              <w:tab w:val="center" w:pos="2726"/>
                            </w:tabs>
                            <w:ind w:left="0" w:right="-14" w:firstLine="0"/>
                            <w:rPr>
                              <w:del w:id="5574" w:author="MinhHieu" w:date="2024-12-20T10:10:00Z"/>
                              <w:b/>
                              <w:sz w:val="24"/>
                              <w:szCs w:val="24"/>
                            </w:rPr>
                          </w:pPr>
                          <w:del w:id="5575" w:author="MinhHieu" w:date="2024-12-20T10:10:00Z">
                            <w:r w:rsidDel="00905EBD">
                              <w:rPr>
                                <w:b/>
                                <w:sz w:val="24"/>
                                <w:szCs w:val="24"/>
                              </w:rPr>
                              <w:delText>Tác nhân kích hoạt:</w:delText>
                            </w:r>
                          </w:del>
                        </w:p>
                        <w:customXmlDelRangeStart w:id="5576" w:author="MinhHieu" w:date="2024-12-20T10:10:00Z"/>
                      </w:sdtContent>
                    </w:sdt>
                    <w:customXmlDelRangeEnd w:id="5576"/>
                  </w:tc>
                </w:tr>
              </w:tbl>
              <w:p w14:paraId="00B7B124" w14:textId="77777777" w:rsidR="00A27D53" w:rsidDel="00905EBD" w:rsidRDefault="00A27D53">
                <w:pPr>
                  <w:ind w:left="0" w:right="-14" w:firstLine="0"/>
                  <w:rPr>
                    <w:del w:id="5577" w:author="MinhHieu" w:date="2024-12-20T10:10:00Z"/>
                    <w:sz w:val="24"/>
                    <w:szCs w:val="24"/>
                  </w:rPr>
                </w:pPr>
              </w:p>
            </w:tc>
            <w:tc>
              <w:tcPr>
                <w:tcW w:w="5900" w:type="dxa"/>
                <w:tcBorders>
                  <w:top w:val="single" w:sz="7" w:space="0" w:color="000000"/>
                  <w:left w:val="single" w:sz="7" w:space="0" w:color="000000"/>
                  <w:bottom w:val="single" w:sz="7" w:space="0" w:color="000000"/>
                  <w:right w:val="single" w:sz="7" w:space="0" w:color="000000"/>
                </w:tcBorders>
                <w:tcMar>
                  <w:top w:w="0" w:type="dxa"/>
                  <w:bottom w:w="0" w:type="dxa"/>
                </w:tcMar>
              </w:tcPr>
              <w:p w14:paraId="22136B1A" w14:textId="77777777" w:rsidR="00A27D53" w:rsidDel="00905EBD" w:rsidRDefault="00A27D53">
                <w:pPr>
                  <w:ind w:left="0" w:firstLine="0"/>
                  <w:rPr>
                    <w:del w:id="5578" w:author="MinhHieu" w:date="2024-12-20T10:10:00Z"/>
                    <w:sz w:val="24"/>
                    <w:szCs w:val="24"/>
                  </w:rPr>
                </w:pPr>
              </w:p>
              <w:tbl>
                <w:tblPr>
                  <w:tblStyle w:val="a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rsidDel="00905EBD" w14:paraId="5455C6C7" w14:textId="77777777">
                  <w:trPr>
                    <w:trHeight w:val="315"/>
                    <w:del w:id="5579" w:author="MinhHieu" w:date="2024-12-20T10:10:00Z"/>
                  </w:trPr>
                  <w:tc>
                    <w:tcPr>
                      <w:tcW w:w="5560" w:type="dxa"/>
                      <w:tcBorders>
                        <w:top w:val="nil"/>
                        <w:left w:val="nil"/>
                        <w:bottom w:val="nil"/>
                        <w:right w:val="nil"/>
                      </w:tcBorders>
                      <w:tcMar>
                        <w:top w:w="20" w:type="dxa"/>
                        <w:left w:w="20" w:type="dxa"/>
                        <w:bottom w:w="20" w:type="dxa"/>
                        <w:right w:w="20" w:type="dxa"/>
                      </w:tcMar>
                    </w:tcPr>
                    <w:customXmlDelRangeStart w:id="5580" w:author="MinhHieu" w:date="2024-12-20T10:10:00Z"/>
                    <w:sdt>
                      <w:sdtPr>
                        <w:tag w:val="goog_rdk_1"/>
                        <w:id w:val="1610932649"/>
                        <w:lock w:val="contentLocked"/>
                      </w:sdtPr>
                      <w:sdtEndPr/>
                      <w:sdtContent>
                        <w:customXmlDelRangeEnd w:id="5580"/>
                        <w:p w14:paraId="5E0080B0" w14:textId="77777777" w:rsidR="00A27D53" w:rsidDel="00905EBD" w:rsidRDefault="00D33BC1">
                          <w:pPr>
                            <w:ind w:left="0" w:firstLine="0"/>
                            <w:rPr>
                              <w:del w:id="5581" w:author="MinhHieu" w:date="2024-12-20T10:10:00Z"/>
                              <w:sz w:val="24"/>
                              <w:szCs w:val="24"/>
                            </w:rPr>
                          </w:pPr>
                          <w:del w:id="5582" w:author="MinhHieu" w:date="2024-12-20T10:10:00Z">
                            <w:r w:rsidDel="00905EBD">
                              <w:rPr>
                                <w:sz w:val="24"/>
                                <w:szCs w:val="24"/>
                              </w:rPr>
                              <w:delText>Người dùng</w:delText>
                            </w:r>
                          </w:del>
                        </w:p>
                        <w:customXmlDelRangeStart w:id="5583" w:author="MinhHieu" w:date="2024-12-20T10:10:00Z"/>
                      </w:sdtContent>
                    </w:sdt>
                    <w:customXmlDelRangeEnd w:id="5583"/>
                  </w:tc>
                </w:tr>
              </w:tbl>
              <w:p w14:paraId="79B79290" w14:textId="77777777" w:rsidR="00A27D53" w:rsidDel="00905EBD" w:rsidRDefault="00A27D53">
                <w:pPr>
                  <w:ind w:left="0" w:firstLine="0"/>
                  <w:rPr>
                    <w:del w:id="5584" w:author="MinhHieu" w:date="2024-12-20T10:10:00Z"/>
                    <w:sz w:val="24"/>
                    <w:szCs w:val="24"/>
                  </w:rPr>
                </w:pPr>
              </w:p>
            </w:tc>
          </w:tr>
          <w:tr w:rsidR="00A27D53" w:rsidDel="00905EBD" w14:paraId="4BF0D3F1" w14:textId="77777777">
            <w:trPr>
              <w:trHeight w:val="496"/>
              <w:del w:id="5585" w:author="MinhHieu" w:date="2024-12-20T10:10:00Z"/>
            </w:trPr>
            <w:tc>
              <w:tcPr>
                <w:tcW w:w="3085" w:type="dxa"/>
                <w:tcBorders>
                  <w:top w:val="single" w:sz="7" w:space="0" w:color="000000"/>
                  <w:left w:val="single" w:sz="7" w:space="0" w:color="000000"/>
                  <w:bottom w:val="single" w:sz="7" w:space="0" w:color="000000"/>
                  <w:right w:val="single" w:sz="7" w:space="0" w:color="000000"/>
                </w:tcBorders>
                <w:tcMar>
                  <w:top w:w="0" w:type="dxa"/>
                  <w:bottom w:w="0" w:type="dxa"/>
                </w:tcMar>
              </w:tcPr>
              <w:p w14:paraId="1B5DE4B1" w14:textId="77777777" w:rsidR="00A27D53" w:rsidDel="00905EBD" w:rsidRDefault="00A27D53">
                <w:pPr>
                  <w:ind w:left="0" w:right="-14" w:firstLine="0"/>
                  <w:rPr>
                    <w:del w:id="5586" w:author="MinhHieu" w:date="2024-12-20T10:10:00Z"/>
                    <w:sz w:val="24"/>
                    <w:szCs w:val="24"/>
                  </w:rPr>
                </w:pPr>
              </w:p>
              <w:tbl>
                <w:tblPr>
                  <w:tblStyle w:val="a3"/>
                  <w:tblW w:w="2952" w:type="dxa"/>
                  <w:tblBorders>
                    <w:top w:val="nil"/>
                    <w:left w:val="nil"/>
                    <w:bottom w:val="nil"/>
                    <w:right w:val="nil"/>
                    <w:insideH w:val="nil"/>
                    <w:insideV w:val="nil"/>
                  </w:tblBorders>
                  <w:tblLayout w:type="fixed"/>
                  <w:tblLook w:val="0600" w:firstRow="0" w:lastRow="0" w:firstColumn="0" w:lastColumn="0" w:noHBand="1" w:noVBand="1"/>
                </w:tblPr>
                <w:tblGrid>
                  <w:gridCol w:w="2952"/>
                </w:tblGrid>
                <w:tr w:rsidR="00A27D53" w:rsidDel="00905EBD" w14:paraId="344E4414" w14:textId="77777777">
                  <w:trPr>
                    <w:trHeight w:val="315"/>
                    <w:del w:id="5587" w:author="MinhHieu" w:date="2024-12-20T10:10:00Z"/>
                  </w:trPr>
                  <w:tc>
                    <w:tcPr>
                      <w:tcW w:w="2952" w:type="dxa"/>
                      <w:tcBorders>
                        <w:top w:val="nil"/>
                        <w:left w:val="nil"/>
                        <w:bottom w:val="nil"/>
                        <w:right w:val="nil"/>
                      </w:tcBorders>
                      <w:tcMar>
                        <w:top w:w="20" w:type="dxa"/>
                        <w:left w:w="20" w:type="dxa"/>
                        <w:bottom w:w="20" w:type="dxa"/>
                        <w:right w:w="20" w:type="dxa"/>
                      </w:tcMar>
                    </w:tcPr>
                    <w:customXmlDelRangeStart w:id="5588" w:author="MinhHieu" w:date="2024-12-20T10:10:00Z"/>
                    <w:sdt>
                      <w:sdtPr>
                        <w:tag w:val="goog_rdk_2"/>
                        <w:id w:val="-2011596965"/>
                        <w:lock w:val="contentLocked"/>
                      </w:sdtPr>
                      <w:sdtEndPr/>
                      <w:sdtContent>
                        <w:customXmlDelRangeEnd w:id="5588"/>
                        <w:p w14:paraId="7C1B09A7" w14:textId="77777777" w:rsidR="00A27D53" w:rsidDel="00905EBD" w:rsidRDefault="00D33BC1">
                          <w:pPr>
                            <w:ind w:left="0" w:right="-14" w:firstLine="0"/>
                            <w:rPr>
                              <w:del w:id="5589" w:author="MinhHieu" w:date="2024-12-20T10:10:00Z"/>
                              <w:b/>
                              <w:sz w:val="24"/>
                              <w:szCs w:val="24"/>
                            </w:rPr>
                          </w:pPr>
                          <w:del w:id="5590" w:author="MinhHieu" w:date="2024-12-20T10:10:00Z">
                            <w:r w:rsidDel="00905EBD">
                              <w:rPr>
                                <w:b/>
                                <w:sz w:val="24"/>
                                <w:szCs w:val="24"/>
                              </w:rPr>
                              <w:delText>Mô tả:</w:delText>
                            </w:r>
                          </w:del>
                        </w:p>
                        <w:customXmlDelRangeStart w:id="5591" w:author="MinhHieu" w:date="2024-12-20T10:10:00Z"/>
                      </w:sdtContent>
                    </w:sdt>
                    <w:customXmlDelRangeEnd w:id="5591"/>
                  </w:tc>
                </w:tr>
              </w:tbl>
              <w:p w14:paraId="39968936" w14:textId="77777777" w:rsidR="00A27D53" w:rsidDel="00905EBD" w:rsidRDefault="00A27D53">
                <w:pPr>
                  <w:ind w:left="0" w:right="-14" w:firstLine="0"/>
                  <w:rPr>
                    <w:del w:id="5592" w:author="MinhHieu" w:date="2024-12-20T10:10:00Z"/>
                    <w:sz w:val="24"/>
                    <w:szCs w:val="24"/>
                  </w:rPr>
                </w:pPr>
              </w:p>
            </w:tc>
            <w:tc>
              <w:tcPr>
                <w:tcW w:w="5900" w:type="dxa"/>
                <w:tcBorders>
                  <w:top w:val="single" w:sz="7" w:space="0" w:color="000000"/>
                  <w:left w:val="single" w:sz="7" w:space="0" w:color="000000"/>
                  <w:bottom w:val="single" w:sz="7" w:space="0" w:color="000000"/>
                  <w:right w:val="single" w:sz="7" w:space="0" w:color="000000"/>
                </w:tcBorders>
                <w:tcMar>
                  <w:top w:w="0" w:type="dxa"/>
                  <w:bottom w:w="0" w:type="dxa"/>
                </w:tcMar>
              </w:tcPr>
              <w:p w14:paraId="5F1A9D34" w14:textId="77777777" w:rsidR="00A27D53" w:rsidDel="00905EBD" w:rsidRDefault="00A27D53">
                <w:pPr>
                  <w:ind w:left="0" w:firstLine="0"/>
                  <w:rPr>
                    <w:del w:id="5593" w:author="MinhHieu" w:date="2024-12-20T10:10:00Z"/>
                    <w:sz w:val="24"/>
                    <w:szCs w:val="24"/>
                  </w:rPr>
                </w:pPr>
              </w:p>
              <w:tbl>
                <w:tblPr>
                  <w:tblStyle w:val="a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rsidDel="00905EBD" w14:paraId="7A1BCA95" w14:textId="77777777">
                  <w:trPr>
                    <w:trHeight w:val="585"/>
                    <w:del w:id="5594" w:author="MinhHieu" w:date="2024-12-20T10:10:00Z"/>
                  </w:trPr>
                  <w:tc>
                    <w:tcPr>
                      <w:tcW w:w="5560" w:type="dxa"/>
                      <w:tcBorders>
                        <w:top w:val="nil"/>
                        <w:left w:val="nil"/>
                        <w:bottom w:val="nil"/>
                        <w:right w:val="nil"/>
                      </w:tcBorders>
                      <w:tcMar>
                        <w:top w:w="20" w:type="dxa"/>
                        <w:left w:w="20" w:type="dxa"/>
                        <w:bottom w:w="20" w:type="dxa"/>
                        <w:right w:w="20" w:type="dxa"/>
                      </w:tcMar>
                    </w:tcPr>
                    <w:customXmlDelRangeStart w:id="5595" w:author="MinhHieu" w:date="2024-12-20T10:10:00Z"/>
                    <w:sdt>
                      <w:sdtPr>
                        <w:tag w:val="goog_rdk_3"/>
                        <w:id w:val="778072228"/>
                        <w:lock w:val="contentLocked"/>
                      </w:sdtPr>
                      <w:sdtEndPr/>
                      <w:sdtContent>
                        <w:customXmlDelRangeEnd w:id="5595"/>
                        <w:p w14:paraId="1B0DC3C3" w14:textId="77777777" w:rsidR="00A27D53" w:rsidDel="00905EBD" w:rsidRDefault="00D33BC1">
                          <w:pPr>
                            <w:ind w:left="0" w:firstLine="0"/>
                            <w:rPr>
                              <w:del w:id="5596" w:author="MinhHieu" w:date="2024-12-20T10:10:00Z"/>
                              <w:sz w:val="24"/>
                              <w:szCs w:val="24"/>
                            </w:rPr>
                          </w:pPr>
                          <w:del w:id="5597" w:author="MinhHieu" w:date="2024-12-20T10:10:00Z">
                            <w:r w:rsidDel="00905EBD">
                              <w:rPr>
                                <w:sz w:val="24"/>
                                <w:szCs w:val="24"/>
                              </w:rPr>
                              <w:delText xml:space="preserve">Người dùng đăng ký </w:delText>
                            </w:r>
                          </w:del>
                        </w:p>
                        <w:customXmlDelRangeStart w:id="5598" w:author="MinhHieu" w:date="2024-12-20T10:10:00Z"/>
                      </w:sdtContent>
                    </w:sdt>
                    <w:customXmlDelRangeEnd w:id="5598"/>
                  </w:tc>
                </w:tr>
              </w:tbl>
              <w:p w14:paraId="17379F8E" w14:textId="77777777" w:rsidR="00A27D53" w:rsidDel="00905EBD" w:rsidRDefault="00A27D53">
                <w:pPr>
                  <w:ind w:left="0" w:firstLine="0"/>
                  <w:rPr>
                    <w:del w:id="5599" w:author="MinhHieu" w:date="2024-12-20T10:10:00Z"/>
                    <w:sz w:val="24"/>
                    <w:szCs w:val="24"/>
                  </w:rPr>
                </w:pPr>
              </w:p>
            </w:tc>
          </w:tr>
          <w:tr w:rsidR="00A27D53" w:rsidDel="00905EBD" w14:paraId="5BFE9D76" w14:textId="77777777">
            <w:trPr>
              <w:trHeight w:val="550"/>
              <w:del w:id="5600" w:author="MinhHieu" w:date="2024-12-20T10:10:00Z"/>
            </w:trPr>
            <w:tc>
              <w:tcPr>
                <w:tcW w:w="3085" w:type="dxa"/>
                <w:tcBorders>
                  <w:top w:val="single" w:sz="7" w:space="0" w:color="000000"/>
                  <w:left w:val="single" w:sz="7" w:space="0" w:color="000000"/>
                  <w:bottom w:val="single" w:sz="7" w:space="0" w:color="000000"/>
                  <w:right w:val="single" w:sz="7" w:space="0" w:color="000000"/>
                </w:tcBorders>
                <w:tcMar>
                  <w:top w:w="0" w:type="dxa"/>
                  <w:bottom w:w="0" w:type="dxa"/>
                </w:tcMar>
              </w:tcPr>
              <w:p w14:paraId="70FF97B8" w14:textId="77777777" w:rsidR="00A27D53" w:rsidDel="00905EBD" w:rsidRDefault="00A27D53">
                <w:pPr>
                  <w:ind w:left="0" w:right="-14" w:firstLine="0"/>
                  <w:rPr>
                    <w:del w:id="5601" w:author="MinhHieu" w:date="2024-12-20T10:10:00Z"/>
                    <w:sz w:val="24"/>
                    <w:szCs w:val="24"/>
                  </w:rPr>
                </w:pPr>
              </w:p>
              <w:tbl>
                <w:tblPr>
                  <w:tblStyle w:val="a5"/>
                  <w:tblW w:w="2952" w:type="dxa"/>
                  <w:tblBorders>
                    <w:top w:val="nil"/>
                    <w:left w:val="nil"/>
                    <w:bottom w:val="nil"/>
                    <w:right w:val="nil"/>
                    <w:insideH w:val="nil"/>
                    <w:insideV w:val="nil"/>
                  </w:tblBorders>
                  <w:tblLayout w:type="fixed"/>
                  <w:tblLook w:val="0600" w:firstRow="0" w:lastRow="0" w:firstColumn="0" w:lastColumn="0" w:noHBand="1" w:noVBand="1"/>
                </w:tblPr>
                <w:tblGrid>
                  <w:gridCol w:w="2952"/>
                </w:tblGrid>
                <w:tr w:rsidR="00A27D53" w:rsidDel="00905EBD" w14:paraId="1098ED33" w14:textId="77777777">
                  <w:trPr>
                    <w:trHeight w:val="315"/>
                    <w:del w:id="5602" w:author="MinhHieu" w:date="2024-12-20T10:10:00Z"/>
                  </w:trPr>
                  <w:tc>
                    <w:tcPr>
                      <w:tcW w:w="2952" w:type="dxa"/>
                      <w:tcBorders>
                        <w:top w:val="nil"/>
                        <w:left w:val="nil"/>
                        <w:bottom w:val="nil"/>
                        <w:right w:val="nil"/>
                      </w:tcBorders>
                      <w:tcMar>
                        <w:top w:w="20" w:type="dxa"/>
                        <w:left w:w="20" w:type="dxa"/>
                        <w:bottom w:w="20" w:type="dxa"/>
                        <w:right w:w="20" w:type="dxa"/>
                      </w:tcMar>
                    </w:tcPr>
                    <w:customXmlDelRangeStart w:id="5603" w:author="MinhHieu" w:date="2024-12-20T10:10:00Z"/>
                    <w:sdt>
                      <w:sdtPr>
                        <w:tag w:val="goog_rdk_4"/>
                        <w:id w:val="-1734461802"/>
                        <w:lock w:val="contentLocked"/>
                      </w:sdtPr>
                      <w:sdtEndPr/>
                      <w:sdtContent>
                        <w:customXmlDelRangeEnd w:id="5603"/>
                        <w:p w14:paraId="186C5F83" w14:textId="77777777" w:rsidR="00A27D53" w:rsidDel="00905EBD" w:rsidRDefault="00D33BC1">
                          <w:pPr>
                            <w:ind w:left="0" w:right="-14" w:firstLine="0"/>
                            <w:rPr>
                              <w:del w:id="5604" w:author="MinhHieu" w:date="2024-12-20T10:10:00Z"/>
                              <w:b/>
                              <w:sz w:val="24"/>
                              <w:szCs w:val="24"/>
                            </w:rPr>
                          </w:pPr>
                          <w:del w:id="5605" w:author="MinhHieu" w:date="2024-12-20T10:10:00Z">
                            <w:r w:rsidDel="00905EBD">
                              <w:rPr>
                                <w:b/>
                                <w:sz w:val="24"/>
                                <w:szCs w:val="24"/>
                              </w:rPr>
                              <w:delText>Sự kiện kích hoạt:</w:delText>
                            </w:r>
                          </w:del>
                        </w:p>
                        <w:customXmlDelRangeStart w:id="5606" w:author="MinhHieu" w:date="2024-12-20T10:10:00Z"/>
                      </w:sdtContent>
                    </w:sdt>
                    <w:customXmlDelRangeEnd w:id="5606"/>
                  </w:tc>
                </w:tr>
              </w:tbl>
              <w:p w14:paraId="55D07160" w14:textId="77777777" w:rsidR="00A27D53" w:rsidDel="00905EBD" w:rsidRDefault="00A27D53">
                <w:pPr>
                  <w:ind w:left="0" w:right="-14" w:firstLine="0"/>
                  <w:rPr>
                    <w:del w:id="5607" w:author="MinhHieu" w:date="2024-12-20T10:10:00Z"/>
                    <w:sz w:val="24"/>
                    <w:szCs w:val="24"/>
                  </w:rPr>
                </w:pPr>
              </w:p>
            </w:tc>
            <w:tc>
              <w:tcPr>
                <w:tcW w:w="5900" w:type="dxa"/>
                <w:tcBorders>
                  <w:top w:val="single" w:sz="7" w:space="0" w:color="000000"/>
                  <w:left w:val="single" w:sz="7" w:space="0" w:color="000000"/>
                  <w:bottom w:val="single" w:sz="7" w:space="0" w:color="000000"/>
                  <w:right w:val="single" w:sz="7" w:space="0" w:color="000000"/>
                </w:tcBorders>
                <w:tcMar>
                  <w:top w:w="0" w:type="dxa"/>
                  <w:bottom w:w="0" w:type="dxa"/>
                </w:tcMar>
              </w:tcPr>
              <w:p w14:paraId="389A6464" w14:textId="77777777" w:rsidR="00A27D53" w:rsidDel="00905EBD" w:rsidRDefault="00A27D53">
                <w:pPr>
                  <w:ind w:left="0" w:firstLine="0"/>
                  <w:rPr>
                    <w:del w:id="5608" w:author="MinhHieu" w:date="2024-12-20T10:10:00Z"/>
                    <w:sz w:val="24"/>
                    <w:szCs w:val="24"/>
                  </w:rPr>
                </w:pPr>
              </w:p>
              <w:tbl>
                <w:tblPr>
                  <w:tblStyle w:val="a6"/>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rsidDel="00905EBD" w14:paraId="1BD8C9A3" w14:textId="77777777">
                  <w:trPr>
                    <w:trHeight w:val="585"/>
                    <w:del w:id="5609" w:author="MinhHieu" w:date="2024-12-20T10:10:00Z"/>
                  </w:trPr>
                  <w:tc>
                    <w:tcPr>
                      <w:tcW w:w="5560" w:type="dxa"/>
                      <w:tcBorders>
                        <w:top w:val="nil"/>
                        <w:left w:val="nil"/>
                        <w:bottom w:val="nil"/>
                        <w:right w:val="nil"/>
                      </w:tcBorders>
                      <w:tcMar>
                        <w:top w:w="20" w:type="dxa"/>
                        <w:left w:w="20" w:type="dxa"/>
                        <w:bottom w:w="20" w:type="dxa"/>
                        <w:right w:w="20" w:type="dxa"/>
                      </w:tcMar>
                    </w:tcPr>
                    <w:customXmlDelRangeStart w:id="5610" w:author="MinhHieu" w:date="2024-12-20T10:10:00Z"/>
                    <w:sdt>
                      <w:sdtPr>
                        <w:tag w:val="goog_rdk_5"/>
                        <w:id w:val="1881197377"/>
                        <w:lock w:val="contentLocked"/>
                      </w:sdtPr>
                      <w:sdtEndPr/>
                      <w:sdtContent>
                        <w:customXmlDelRangeEnd w:id="5610"/>
                        <w:p w14:paraId="160A151D" w14:textId="77777777" w:rsidR="00A27D53" w:rsidDel="00905EBD" w:rsidRDefault="00D33BC1">
                          <w:pPr>
                            <w:ind w:left="0" w:firstLine="0"/>
                            <w:rPr>
                              <w:del w:id="5611" w:author="MinhHieu" w:date="2024-12-20T10:10:00Z"/>
                              <w:sz w:val="24"/>
                              <w:szCs w:val="24"/>
                            </w:rPr>
                          </w:pPr>
                          <w:del w:id="5612" w:author="MinhHieu" w:date="2024-12-20T10:10:00Z">
                            <w:r w:rsidDel="00905EBD">
                              <w:rPr>
                                <w:sz w:val="24"/>
                                <w:szCs w:val="24"/>
                              </w:rPr>
                              <w:delText>Người dùng muốn tạo tài khoản mới</w:delText>
                            </w:r>
                          </w:del>
                        </w:p>
                        <w:customXmlDelRangeStart w:id="5613" w:author="MinhHieu" w:date="2024-12-20T10:10:00Z"/>
                      </w:sdtContent>
                    </w:sdt>
                    <w:customXmlDelRangeEnd w:id="5613"/>
                  </w:tc>
                </w:tr>
              </w:tbl>
              <w:p w14:paraId="66BC2C5B" w14:textId="77777777" w:rsidR="00A27D53" w:rsidDel="00905EBD" w:rsidRDefault="00A27D53">
                <w:pPr>
                  <w:ind w:left="0" w:firstLine="0"/>
                  <w:rPr>
                    <w:del w:id="5614" w:author="MinhHieu" w:date="2024-12-20T10:10:00Z"/>
                    <w:sz w:val="24"/>
                    <w:szCs w:val="24"/>
                  </w:rPr>
                </w:pPr>
              </w:p>
            </w:tc>
          </w:tr>
          <w:tr w:rsidR="00A27D53" w:rsidDel="00905EBD" w14:paraId="14832E60" w14:textId="77777777">
            <w:trPr>
              <w:trHeight w:val="721"/>
              <w:del w:id="5615" w:author="MinhHieu" w:date="2024-12-20T10:10:00Z"/>
            </w:trPr>
            <w:tc>
              <w:tcPr>
                <w:tcW w:w="3085" w:type="dxa"/>
                <w:tcBorders>
                  <w:top w:val="single" w:sz="7" w:space="0" w:color="000000"/>
                  <w:left w:val="single" w:sz="7" w:space="0" w:color="000000"/>
                  <w:bottom w:val="single" w:sz="7" w:space="0" w:color="000000"/>
                  <w:right w:val="single" w:sz="7" w:space="0" w:color="000000"/>
                </w:tcBorders>
                <w:tcMar>
                  <w:top w:w="0" w:type="dxa"/>
                  <w:bottom w:w="0" w:type="dxa"/>
                </w:tcMar>
              </w:tcPr>
              <w:p w14:paraId="51EBA21D" w14:textId="77777777" w:rsidR="00A27D53" w:rsidDel="00905EBD" w:rsidRDefault="00A27D53">
                <w:pPr>
                  <w:ind w:left="0" w:right="-14" w:firstLine="0"/>
                  <w:rPr>
                    <w:del w:id="5616" w:author="MinhHieu" w:date="2024-12-20T10:10:00Z"/>
                    <w:sz w:val="24"/>
                    <w:szCs w:val="24"/>
                  </w:rPr>
                </w:pPr>
              </w:p>
              <w:tbl>
                <w:tblPr>
                  <w:tblStyle w:val="a7"/>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rsidDel="00905EBD" w14:paraId="6014188A" w14:textId="77777777">
                  <w:trPr>
                    <w:trHeight w:val="315"/>
                    <w:del w:id="5617" w:author="MinhHieu" w:date="2024-12-20T10:10:00Z"/>
                  </w:trPr>
                  <w:tc>
                    <w:tcPr>
                      <w:tcW w:w="2680" w:type="dxa"/>
                      <w:tcBorders>
                        <w:top w:val="nil"/>
                        <w:left w:val="nil"/>
                        <w:bottom w:val="nil"/>
                        <w:right w:val="nil"/>
                      </w:tcBorders>
                      <w:tcMar>
                        <w:top w:w="20" w:type="dxa"/>
                        <w:left w:w="20" w:type="dxa"/>
                        <w:bottom w:w="20" w:type="dxa"/>
                        <w:right w:w="20" w:type="dxa"/>
                      </w:tcMar>
                    </w:tcPr>
                    <w:customXmlDelRangeStart w:id="5618" w:author="MinhHieu" w:date="2024-12-20T10:10:00Z"/>
                    <w:sdt>
                      <w:sdtPr>
                        <w:tag w:val="goog_rdk_6"/>
                        <w:id w:val="-406382546"/>
                        <w:lock w:val="contentLocked"/>
                      </w:sdtPr>
                      <w:sdtEndPr/>
                      <w:sdtContent>
                        <w:customXmlDelRangeEnd w:id="5618"/>
                        <w:p w14:paraId="57B7221A" w14:textId="77777777" w:rsidR="00A27D53" w:rsidDel="00905EBD" w:rsidRDefault="00D33BC1">
                          <w:pPr>
                            <w:ind w:left="0" w:right="-14" w:firstLine="0"/>
                            <w:rPr>
                              <w:del w:id="5619" w:author="MinhHieu" w:date="2024-12-20T10:10:00Z"/>
                              <w:b/>
                              <w:sz w:val="24"/>
                              <w:szCs w:val="24"/>
                            </w:rPr>
                          </w:pPr>
                          <w:del w:id="5620" w:author="MinhHieu" w:date="2024-12-20T10:10:00Z">
                            <w:r w:rsidDel="00905EBD">
                              <w:rPr>
                                <w:b/>
                                <w:sz w:val="24"/>
                                <w:szCs w:val="24"/>
                              </w:rPr>
                              <w:delText>Tiền điều kiện (Precondition):</w:delText>
                            </w:r>
                          </w:del>
                        </w:p>
                        <w:p w14:paraId="27A42B0B" w14:textId="77777777" w:rsidR="00A27D53" w:rsidDel="00905EBD" w:rsidRDefault="00D33BC1">
                          <w:pPr>
                            <w:ind w:left="0" w:right="-14" w:firstLine="0"/>
                            <w:rPr>
                              <w:del w:id="5621" w:author="MinhHieu" w:date="2024-12-20T10:10:00Z"/>
                              <w:b/>
                              <w:sz w:val="24"/>
                              <w:szCs w:val="24"/>
                            </w:rPr>
                          </w:pPr>
                        </w:p>
                        <w:customXmlDelRangeStart w:id="5622" w:author="MinhHieu" w:date="2024-12-20T10:10:00Z"/>
                      </w:sdtContent>
                    </w:sdt>
                    <w:customXmlDelRangeEnd w:id="5622"/>
                  </w:tc>
                </w:tr>
              </w:tbl>
              <w:p w14:paraId="7DFE5446" w14:textId="77777777" w:rsidR="00A27D53" w:rsidDel="00905EBD" w:rsidRDefault="00A27D53">
                <w:pPr>
                  <w:ind w:left="0" w:right="-14" w:firstLine="0"/>
                  <w:rPr>
                    <w:del w:id="5623" w:author="MinhHieu" w:date="2024-12-20T10:10:00Z"/>
                    <w:sz w:val="24"/>
                    <w:szCs w:val="24"/>
                  </w:rPr>
                </w:pPr>
              </w:p>
            </w:tc>
            <w:tc>
              <w:tcPr>
                <w:tcW w:w="5900" w:type="dxa"/>
                <w:tcBorders>
                  <w:top w:val="single" w:sz="7" w:space="0" w:color="000000"/>
                  <w:left w:val="single" w:sz="7" w:space="0" w:color="000000"/>
                  <w:bottom w:val="single" w:sz="7" w:space="0" w:color="000000"/>
                  <w:right w:val="single" w:sz="7" w:space="0" w:color="000000"/>
                </w:tcBorders>
                <w:tcMar>
                  <w:top w:w="0" w:type="dxa"/>
                  <w:bottom w:w="0" w:type="dxa"/>
                </w:tcMar>
              </w:tcPr>
              <w:p w14:paraId="20F40215" w14:textId="77777777" w:rsidR="00A27D53" w:rsidDel="00905EBD" w:rsidRDefault="00A27D53">
                <w:pPr>
                  <w:ind w:left="0" w:firstLine="0"/>
                  <w:rPr>
                    <w:del w:id="5624" w:author="MinhHieu" w:date="2024-12-20T10:10:00Z"/>
                    <w:sz w:val="24"/>
                    <w:szCs w:val="24"/>
                  </w:rPr>
                </w:pPr>
              </w:p>
              <w:tbl>
                <w:tblPr>
                  <w:tblStyle w:val="a8"/>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rsidDel="00905EBD" w14:paraId="5225CA48" w14:textId="77777777">
                  <w:trPr>
                    <w:trHeight w:val="585"/>
                    <w:del w:id="5625" w:author="MinhHieu" w:date="2024-12-20T10:10:00Z"/>
                  </w:trPr>
                  <w:tc>
                    <w:tcPr>
                      <w:tcW w:w="5560" w:type="dxa"/>
                      <w:tcBorders>
                        <w:top w:val="nil"/>
                        <w:left w:val="nil"/>
                        <w:bottom w:val="nil"/>
                        <w:right w:val="nil"/>
                      </w:tcBorders>
                      <w:tcMar>
                        <w:top w:w="20" w:type="dxa"/>
                        <w:left w:w="20" w:type="dxa"/>
                        <w:bottom w:w="20" w:type="dxa"/>
                        <w:right w:w="20" w:type="dxa"/>
                      </w:tcMar>
                    </w:tcPr>
                    <w:customXmlDelRangeStart w:id="5626" w:author="MinhHieu" w:date="2024-12-20T10:10:00Z"/>
                    <w:sdt>
                      <w:sdtPr>
                        <w:tag w:val="goog_rdk_7"/>
                        <w:id w:val="-500506151"/>
                        <w:lock w:val="contentLocked"/>
                      </w:sdtPr>
                      <w:sdtEndPr/>
                      <w:sdtContent>
                        <w:customXmlDelRangeEnd w:id="5626"/>
                        <w:p w14:paraId="4C00B4D2" w14:textId="77777777" w:rsidR="00A27D53" w:rsidDel="00905EBD" w:rsidRDefault="00D33BC1">
                          <w:pPr>
                            <w:ind w:left="0" w:firstLine="0"/>
                            <w:rPr>
                              <w:del w:id="5627" w:author="MinhHieu" w:date="2024-12-20T10:10:00Z"/>
                              <w:sz w:val="24"/>
                              <w:szCs w:val="24"/>
                            </w:rPr>
                          </w:pPr>
                          <w:del w:id="5628" w:author="MinhHieu" w:date="2024-12-20T10:10:00Z">
                            <w:r w:rsidDel="00905EBD">
                              <w:rPr>
                                <w:sz w:val="24"/>
                                <w:szCs w:val="24"/>
                              </w:rPr>
                              <w:delText>Người dùng đã ở trang dành cho người dùng</w:delText>
                            </w:r>
                          </w:del>
                        </w:p>
                        <w:customXmlDelRangeStart w:id="5629" w:author="MinhHieu" w:date="2024-12-20T10:10:00Z"/>
                      </w:sdtContent>
                    </w:sdt>
                    <w:customXmlDelRangeEnd w:id="5629"/>
                  </w:tc>
                </w:tr>
              </w:tbl>
              <w:p w14:paraId="0ECE1EE0" w14:textId="77777777" w:rsidR="00A27D53" w:rsidDel="00905EBD" w:rsidRDefault="00A27D53">
                <w:pPr>
                  <w:ind w:left="0" w:firstLine="0"/>
                  <w:rPr>
                    <w:del w:id="5630" w:author="MinhHieu" w:date="2024-12-20T10:10:00Z"/>
                    <w:sz w:val="24"/>
                    <w:szCs w:val="24"/>
                  </w:rPr>
                </w:pPr>
              </w:p>
            </w:tc>
          </w:tr>
          <w:tr w:rsidR="00A27D53" w:rsidDel="00905EBD" w14:paraId="2DD43B78" w14:textId="77777777">
            <w:trPr>
              <w:trHeight w:val="1180"/>
              <w:del w:id="5631" w:author="MinhHieu" w:date="2024-12-20T10:10:00Z"/>
            </w:trPr>
            <w:tc>
              <w:tcPr>
                <w:tcW w:w="3085" w:type="dxa"/>
                <w:tcBorders>
                  <w:top w:val="single" w:sz="7" w:space="0" w:color="000000"/>
                  <w:left w:val="single" w:sz="7" w:space="0" w:color="000000"/>
                  <w:bottom w:val="single" w:sz="7" w:space="0" w:color="000000"/>
                  <w:right w:val="single" w:sz="7" w:space="0" w:color="000000"/>
                </w:tcBorders>
                <w:tcMar>
                  <w:top w:w="0" w:type="dxa"/>
                  <w:bottom w:w="0" w:type="dxa"/>
                </w:tcMar>
              </w:tcPr>
              <w:p w14:paraId="0796D8CB" w14:textId="77777777" w:rsidR="00A27D53" w:rsidDel="00905EBD" w:rsidRDefault="00A27D53">
                <w:pPr>
                  <w:ind w:left="0" w:right="-14" w:firstLine="0"/>
                  <w:rPr>
                    <w:del w:id="5632" w:author="MinhHieu" w:date="2024-12-20T10:10:00Z"/>
                    <w:sz w:val="24"/>
                    <w:szCs w:val="24"/>
                  </w:rPr>
                </w:pPr>
              </w:p>
              <w:tbl>
                <w:tblPr>
                  <w:tblStyle w:val="a9"/>
                  <w:tblW w:w="2952" w:type="dxa"/>
                  <w:tblBorders>
                    <w:top w:val="nil"/>
                    <w:left w:val="nil"/>
                    <w:bottom w:val="nil"/>
                    <w:right w:val="nil"/>
                    <w:insideH w:val="nil"/>
                    <w:insideV w:val="nil"/>
                  </w:tblBorders>
                  <w:tblLayout w:type="fixed"/>
                  <w:tblLook w:val="0600" w:firstRow="0" w:lastRow="0" w:firstColumn="0" w:lastColumn="0" w:noHBand="1" w:noVBand="1"/>
                </w:tblPr>
                <w:tblGrid>
                  <w:gridCol w:w="2952"/>
                </w:tblGrid>
                <w:tr w:rsidR="00A27D53" w:rsidDel="00905EBD" w14:paraId="5AE81B63" w14:textId="77777777">
                  <w:trPr>
                    <w:trHeight w:val="315"/>
                    <w:del w:id="5633" w:author="MinhHieu" w:date="2024-12-20T10:10:00Z"/>
                  </w:trPr>
                  <w:tc>
                    <w:tcPr>
                      <w:tcW w:w="2952" w:type="dxa"/>
                      <w:tcBorders>
                        <w:top w:val="nil"/>
                        <w:left w:val="nil"/>
                        <w:bottom w:val="nil"/>
                        <w:right w:val="nil"/>
                      </w:tcBorders>
                      <w:tcMar>
                        <w:top w:w="20" w:type="dxa"/>
                        <w:left w:w="20" w:type="dxa"/>
                        <w:bottom w:w="20" w:type="dxa"/>
                        <w:right w:w="20" w:type="dxa"/>
                      </w:tcMar>
                    </w:tcPr>
                    <w:customXmlDelRangeStart w:id="5634" w:author="MinhHieu" w:date="2024-12-20T10:10:00Z"/>
                    <w:sdt>
                      <w:sdtPr>
                        <w:tag w:val="goog_rdk_8"/>
                        <w:id w:val="-1708320189"/>
                        <w:lock w:val="contentLocked"/>
                      </w:sdtPr>
                      <w:sdtEndPr/>
                      <w:sdtContent>
                        <w:customXmlDelRangeEnd w:id="5634"/>
                        <w:p w14:paraId="410794E6" w14:textId="77777777" w:rsidR="00A27D53" w:rsidDel="00905EBD" w:rsidRDefault="00D33BC1">
                          <w:pPr>
                            <w:ind w:left="0" w:right="-14" w:firstLine="0"/>
                            <w:rPr>
                              <w:del w:id="5635" w:author="MinhHieu" w:date="2024-12-20T10:10:00Z"/>
                              <w:b/>
                              <w:sz w:val="24"/>
                              <w:szCs w:val="24"/>
                            </w:rPr>
                          </w:pPr>
                          <w:del w:id="5636" w:author="MinhHieu" w:date="2024-12-20T10:10:00Z">
                            <w:r w:rsidDel="00905EBD">
                              <w:rPr>
                                <w:b/>
                                <w:sz w:val="24"/>
                                <w:szCs w:val="24"/>
                              </w:rPr>
                              <w:delText>Hậu điều kiện (Postcondition):</w:delText>
                            </w:r>
                          </w:del>
                        </w:p>
                        <w:customXmlDelRangeStart w:id="5637" w:author="MinhHieu" w:date="2024-12-20T10:10:00Z"/>
                      </w:sdtContent>
                    </w:sdt>
                    <w:customXmlDelRangeEnd w:id="5637"/>
                  </w:tc>
                </w:tr>
              </w:tbl>
              <w:p w14:paraId="156F8B05" w14:textId="77777777" w:rsidR="00A27D53" w:rsidDel="00905EBD" w:rsidRDefault="00A27D53">
                <w:pPr>
                  <w:ind w:left="0" w:right="-14" w:firstLine="0"/>
                  <w:rPr>
                    <w:del w:id="5638" w:author="MinhHieu" w:date="2024-12-20T10:10:00Z"/>
                    <w:sz w:val="24"/>
                    <w:szCs w:val="24"/>
                  </w:rPr>
                </w:pPr>
              </w:p>
            </w:tc>
            <w:tc>
              <w:tcPr>
                <w:tcW w:w="5900" w:type="dxa"/>
                <w:tcBorders>
                  <w:top w:val="single" w:sz="7" w:space="0" w:color="000000"/>
                  <w:left w:val="single" w:sz="7" w:space="0" w:color="000000"/>
                  <w:bottom w:val="single" w:sz="7" w:space="0" w:color="000000"/>
                  <w:right w:val="single" w:sz="7" w:space="0" w:color="000000"/>
                </w:tcBorders>
                <w:tcMar>
                  <w:top w:w="0" w:type="dxa"/>
                  <w:bottom w:w="0" w:type="dxa"/>
                </w:tcMar>
              </w:tcPr>
              <w:p w14:paraId="7335016D" w14:textId="77777777" w:rsidR="00A27D53" w:rsidDel="00905EBD" w:rsidRDefault="00A27D53">
                <w:pPr>
                  <w:ind w:left="0" w:firstLine="0"/>
                  <w:rPr>
                    <w:del w:id="5639" w:author="MinhHieu" w:date="2024-12-20T10:10:00Z"/>
                    <w:sz w:val="24"/>
                    <w:szCs w:val="24"/>
                  </w:rPr>
                </w:pPr>
              </w:p>
              <w:tbl>
                <w:tblPr>
                  <w:tblStyle w:val="aa"/>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rsidDel="00905EBD" w14:paraId="21CCB6AD" w14:textId="77777777">
                  <w:trPr>
                    <w:trHeight w:val="315"/>
                    <w:del w:id="5640" w:author="MinhHieu" w:date="2024-12-20T10:10:00Z"/>
                  </w:trPr>
                  <w:tc>
                    <w:tcPr>
                      <w:tcW w:w="5560" w:type="dxa"/>
                      <w:tcBorders>
                        <w:top w:val="nil"/>
                        <w:left w:val="nil"/>
                        <w:bottom w:val="nil"/>
                        <w:right w:val="nil"/>
                      </w:tcBorders>
                      <w:tcMar>
                        <w:top w:w="20" w:type="dxa"/>
                        <w:left w:w="20" w:type="dxa"/>
                        <w:bottom w:w="20" w:type="dxa"/>
                        <w:right w:w="20" w:type="dxa"/>
                      </w:tcMar>
                    </w:tcPr>
                    <w:customXmlDelRangeStart w:id="5641" w:author="MinhHieu" w:date="2024-12-20T10:10:00Z"/>
                    <w:sdt>
                      <w:sdtPr>
                        <w:tag w:val="goog_rdk_9"/>
                        <w:id w:val="-773329058"/>
                        <w:lock w:val="contentLocked"/>
                      </w:sdtPr>
                      <w:sdtEndPr/>
                      <w:sdtContent>
                        <w:customXmlDelRangeEnd w:id="5641"/>
                        <w:p w14:paraId="53849ECB" w14:textId="77777777" w:rsidR="00A27D53" w:rsidDel="00905EBD" w:rsidRDefault="00D33BC1">
                          <w:pPr>
                            <w:ind w:left="0" w:firstLine="0"/>
                            <w:rPr>
                              <w:del w:id="5642" w:author="MinhHieu" w:date="2024-12-20T10:10:00Z"/>
                              <w:sz w:val="24"/>
                              <w:szCs w:val="24"/>
                            </w:rPr>
                          </w:pPr>
                          <w:del w:id="5643" w:author="MinhHieu" w:date="2024-12-20T10:10:00Z">
                            <w:r w:rsidDel="00905EBD">
                              <w:rPr>
                                <w:sz w:val="24"/>
                                <w:szCs w:val="24"/>
                              </w:rPr>
                              <w:delText>Thành viên đăng ký tài khoản thành công</w:delText>
                            </w:r>
                          </w:del>
                        </w:p>
                        <w:customXmlDelRangeStart w:id="5644" w:author="MinhHieu" w:date="2024-12-20T10:10:00Z"/>
                      </w:sdtContent>
                    </w:sdt>
                    <w:customXmlDelRangeEnd w:id="5644"/>
                  </w:tc>
                </w:tr>
              </w:tbl>
              <w:p w14:paraId="4588D806" w14:textId="77777777" w:rsidR="00A27D53" w:rsidDel="00905EBD" w:rsidRDefault="00A27D53">
                <w:pPr>
                  <w:ind w:left="0" w:firstLine="0"/>
                  <w:rPr>
                    <w:del w:id="5645" w:author="MinhHieu" w:date="2024-12-20T10:10:00Z"/>
                    <w:sz w:val="24"/>
                    <w:szCs w:val="24"/>
                  </w:rPr>
                </w:pPr>
              </w:p>
            </w:tc>
          </w:tr>
          <w:tr w:rsidR="00A27D53" w:rsidDel="00905EBD" w14:paraId="7E59525E" w14:textId="77777777">
            <w:trPr>
              <w:trHeight w:val="1950"/>
              <w:del w:id="5646" w:author="MinhHieu" w:date="2024-12-20T10:10:00Z"/>
            </w:trPr>
            <w:tc>
              <w:tcPr>
                <w:tcW w:w="3085" w:type="dxa"/>
                <w:tcBorders>
                  <w:top w:val="single" w:sz="7" w:space="0" w:color="000000"/>
                  <w:left w:val="single" w:sz="7" w:space="0" w:color="000000"/>
                  <w:bottom w:val="single" w:sz="7" w:space="0" w:color="000000"/>
                  <w:right w:val="single" w:sz="7" w:space="0" w:color="000000"/>
                </w:tcBorders>
                <w:tcMar>
                  <w:top w:w="0" w:type="dxa"/>
                  <w:bottom w:w="0" w:type="dxa"/>
                </w:tcMar>
              </w:tcPr>
              <w:p w14:paraId="41FA238A" w14:textId="77777777" w:rsidR="00A27D53" w:rsidDel="00905EBD" w:rsidRDefault="00A27D53">
                <w:pPr>
                  <w:ind w:left="0" w:right="-14" w:firstLine="0"/>
                  <w:rPr>
                    <w:del w:id="5647" w:author="MinhHieu" w:date="2024-12-20T10:10:00Z"/>
                    <w:b/>
                    <w:sz w:val="24"/>
                    <w:szCs w:val="24"/>
                  </w:rPr>
                </w:pPr>
              </w:p>
              <w:p w14:paraId="343240C5" w14:textId="77777777" w:rsidR="00A27D53" w:rsidDel="00905EBD" w:rsidRDefault="00A27D53">
                <w:pPr>
                  <w:ind w:left="0" w:right="-14" w:firstLine="0"/>
                  <w:rPr>
                    <w:del w:id="5648" w:author="MinhHieu" w:date="2024-12-20T10:10:00Z"/>
                    <w:b/>
                    <w:sz w:val="24"/>
                    <w:szCs w:val="24"/>
                  </w:rPr>
                </w:pPr>
              </w:p>
              <w:p w14:paraId="06EBA507" w14:textId="77777777" w:rsidR="00A27D53" w:rsidDel="00905EBD" w:rsidRDefault="00A27D53">
                <w:pPr>
                  <w:ind w:left="0" w:right="-14" w:firstLine="0"/>
                  <w:rPr>
                    <w:del w:id="5649" w:author="MinhHieu" w:date="2024-12-20T10:10:00Z"/>
                    <w:b/>
                    <w:sz w:val="24"/>
                    <w:szCs w:val="24"/>
                  </w:rPr>
                </w:pPr>
              </w:p>
              <w:p w14:paraId="1926C0C2" w14:textId="77777777" w:rsidR="00A27D53" w:rsidDel="00905EBD" w:rsidRDefault="00D33BC1">
                <w:pPr>
                  <w:ind w:left="0" w:right="-14" w:firstLine="0"/>
                  <w:rPr>
                    <w:del w:id="5650" w:author="MinhHieu" w:date="2024-12-20T10:10:00Z"/>
                    <w:sz w:val="24"/>
                    <w:szCs w:val="24"/>
                  </w:rPr>
                </w:pPr>
                <w:del w:id="5651" w:author="MinhHieu" w:date="2024-12-20T10:10:00Z">
                  <w:r w:rsidDel="00905EBD">
                    <w:rPr>
                      <w:b/>
                      <w:sz w:val="24"/>
                      <w:szCs w:val="24"/>
                    </w:rPr>
                    <w:delText>Luồng chính:</w:delText>
                  </w:r>
                </w:del>
              </w:p>
            </w:tc>
            <w:tc>
              <w:tcPr>
                <w:tcW w:w="5900" w:type="dxa"/>
                <w:tcBorders>
                  <w:top w:val="single" w:sz="7" w:space="0" w:color="000000"/>
                  <w:left w:val="single" w:sz="7" w:space="0" w:color="000000"/>
                  <w:bottom w:val="single" w:sz="7" w:space="0" w:color="000000"/>
                  <w:right w:val="single" w:sz="7" w:space="0" w:color="000000"/>
                </w:tcBorders>
                <w:tcMar>
                  <w:top w:w="0" w:type="dxa"/>
                  <w:bottom w:w="0" w:type="dxa"/>
                </w:tcMar>
              </w:tcPr>
              <w:p w14:paraId="7EBD8354" w14:textId="77777777" w:rsidR="00A27D53" w:rsidDel="00905EBD" w:rsidRDefault="00D33BC1">
                <w:pPr>
                  <w:widowControl/>
                  <w:spacing w:line="331" w:lineRule="auto"/>
                  <w:ind w:left="141" w:right="269" w:firstLine="0"/>
                  <w:rPr>
                    <w:del w:id="5652" w:author="MinhHieu" w:date="2024-12-20T10:10:00Z"/>
                    <w:sz w:val="24"/>
                    <w:szCs w:val="24"/>
                  </w:rPr>
                </w:pPr>
                <w:del w:id="5653" w:author="MinhHieu" w:date="2024-12-20T10:10:00Z">
                  <w:r w:rsidDel="00905EBD">
                    <w:rPr>
                      <w:sz w:val="24"/>
                      <w:szCs w:val="24"/>
                    </w:rPr>
                    <w:delText>Người dùng nhấn vào nút đăng ký tại GD trang chính của người dùng:</w:delText>
                  </w:r>
                </w:del>
              </w:p>
              <w:p w14:paraId="476417D7" w14:textId="77777777" w:rsidR="00A27D53" w:rsidDel="00905EBD" w:rsidRDefault="00D33BC1">
                <w:pPr>
                  <w:widowControl/>
                  <w:numPr>
                    <w:ilvl w:val="0"/>
                    <w:numId w:val="23"/>
                  </w:numPr>
                  <w:spacing w:line="331" w:lineRule="auto"/>
                  <w:ind w:left="425" w:right="269" w:hanging="283"/>
                  <w:rPr>
                    <w:del w:id="5654" w:author="MinhHieu" w:date="2024-12-20T10:10:00Z"/>
                    <w:sz w:val="24"/>
                    <w:szCs w:val="24"/>
                  </w:rPr>
                </w:pPr>
                <w:del w:id="5655" w:author="MinhHieu" w:date="2024-12-20T10:10:00Z">
                  <w:r w:rsidDel="00905EBD">
                    <w:rPr>
                      <w:sz w:val="24"/>
                      <w:szCs w:val="24"/>
                    </w:rPr>
                    <w:delText xml:space="preserve">GD </w:delText>
                  </w:r>
                  <w:r w:rsidDel="00905EBD">
                    <w:rPr>
                      <w:sz w:val="24"/>
                      <w:szCs w:val="24"/>
                    </w:rPr>
                    <w:delText>đăng ký hiện ra</w:delText>
                  </w:r>
                </w:del>
              </w:p>
              <w:p w14:paraId="65F3635A" w14:textId="77777777" w:rsidR="00A27D53" w:rsidDel="00905EBD" w:rsidRDefault="00D33BC1">
                <w:pPr>
                  <w:widowControl/>
                  <w:numPr>
                    <w:ilvl w:val="0"/>
                    <w:numId w:val="23"/>
                  </w:numPr>
                  <w:spacing w:line="331" w:lineRule="auto"/>
                  <w:ind w:left="425" w:right="269" w:hanging="283"/>
                  <w:rPr>
                    <w:del w:id="5656" w:author="MinhHieu" w:date="2024-12-20T10:10:00Z"/>
                  </w:rPr>
                </w:pPr>
                <w:del w:id="5657" w:author="MinhHieu" w:date="2024-12-20T10:10:00Z">
                  <w:r w:rsidDel="00905EBD">
                    <w:rPr>
                      <w:sz w:val="24"/>
                      <w:szCs w:val="24"/>
                    </w:rPr>
                    <w:delText>Người dùng nhập thông tin đăng ký</w:delText>
                  </w:r>
                </w:del>
              </w:p>
              <w:p w14:paraId="45376224" w14:textId="77777777" w:rsidR="00A27D53" w:rsidDel="00905EBD" w:rsidRDefault="00D33BC1">
                <w:pPr>
                  <w:widowControl/>
                  <w:numPr>
                    <w:ilvl w:val="0"/>
                    <w:numId w:val="23"/>
                  </w:numPr>
                  <w:spacing w:line="331" w:lineRule="auto"/>
                  <w:ind w:left="425" w:right="269" w:hanging="283"/>
                  <w:rPr>
                    <w:del w:id="5658" w:author="MinhHieu" w:date="2024-12-20T10:10:00Z"/>
                  </w:rPr>
                </w:pPr>
                <w:del w:id="5659" w:author="MinhHieu" w:date="2024-12-20T10:10:00Z">
                  <w:r w:rsidDel="00905EBD">
                    <w:rPr>
                      <w:sz w:val="14"/>
                      <w:szCs w:val="14"/>
                    </w:rPr>
                    <w:delText xml:space="preserve"> </w:delText>
                  </w:r>
                  <w:r w:rsidDel="00905EBD">
                    <w:rPr>
                      <w:sz w:val="24"/>
                      <w:szCs w:val="24"/>
                    </w:rPr>
                    <w:delText>Hệ thống kiểm tra thông tin đăng ký</w:delText>
                  </w:r>
                </w:del>
              </w:p>
              <w:p w14:paraId="78BCCEE0" w14:textId="77777777" w:rsidR="00A27D53" w:rsidDel="00905EBD" w:rsidRDefault="00D33BC1">
                <w:pPr>
                  <w:widowControl/>
                  <w:numPr>
                    <w:ilvl w:val="0"/>
                    <w:numId w:val="23"/>
                  </w:numPr>
                  <w:ind w:left="425" w:right="269" w:hanging="283"/>
                  <w:rPr>
                    <w:del w:id="5660" w:author="MinhHieu" w:date="2024-12-20T10:10:00Z"/>
                  </w:rPr>
                </w:pPr>
                <w:del w:id="5661" w:author="MinhHieu" w:date="2024-12-20T10:10:00Z">
                  <w:r w:rsidDel="00905EBD">
                    <w:rPr>
                      <w:sz w:val="24"/>
                      <w:szCs w:val="24"/>
                    </w:rPr>
                    <w:delText>Đăng nhập thành ký</w:delText>
                  </w:r>
                </w:del>
              </w:p>
            </w:tc>
          </w:tr>
          <w:tr w:rsidR="00A27D53" w:rsidDel="00905EBD" w14:paraId="507A17FA" w14:textId="77777777">
            <w:trPr>
              <w:trHeight w:val="473"/>
              <w:del w:id="5662" w:author="MinhHieu" w:date="2024-12-20T10:10:00Z"/>
            </w:trPr>
            <w:tc>
              <w:tcPr>
                <w:tcW w:w="3085" w:type="dxa"/>
                <w:tcBorders>
                  <w:top w:val="single" w:sz="7" w:space="0" w:color="000000"/>
                  <w:left w:val="single" w:sz="7" w:space="0" w:color="000000"/>
                  <w:bottom w:val="single" w:sz="7" w:space="0" w:color="000000"/>
                  <w:right w:val="single" w:sz="7" w:space="0" w:color="000000"/>
                </w:tcBorders>
                <w:tcMar>
                  <w:top w:w="0" w:type="dxa"/>
                  <w:bottom w:w="0" w:type="dxa"/>
                </w:tcMar>
              </w:tcPr>
              <w:p w14:paraId="43B9EF09" w14:textId="77777777" w:rsidR="00A27D53" w:rsidDel="00905EBD" w:rsidRDefault="00D33BC1">
                <w:pPr>
                  <w:ind w:left="0" w:right="-14" w:firstLine="0"/>
                  <w:rPr>
                    <w:del w:id="5663" w:author="MinhHieu" w:date="2024-12-20T10:10:00Z"/>
                    <w:b/>
                    <w:sz w:val="24"/>
                    <w:szCs w:val="24"/>
                  </w:rPr>
                </w:pPr>
                <w:del w:id="5664" w:author="MinhHieu" w:date="2024-12-20T10:10:00Z">
                  <w:r w:rsidDel="00905EBD">
                    <w:rPr>
                      <w:b/>
                      <w:sz w:val="24"/>
                      <w:szCs w:val="24"/>
                    </w:rPr>
                    <w:delText>Luồng rẽ nhánh:</w:delText>
                  </w:r>
                </w:del>
              </w:p>
            </w:tc>
            <w:tc>
              <w:tcPr>
                <w:tcW w:w="5900" w:type="dxa"/>
                <w:tcBorders>
                  <w:top w:val="single" w:sz="7" w:space="0" w:color="000000"/>
                  <w:left w:val="single" w:sz="7" w:space="0" w:color="000000"/>
                  <w:bottom w:val="single" w:sz="7" w:space="0" w:color="000000"/>
                  <w:right w:val="single" w:sz="7" w:space="0" w:color="000000"/>
                </w:tcBorders>
                <w:tcMar>
                  <w:top w:w="0" w:type="dxa"/>
                  <w:bottom w:w="0" w:type="dxa"/>
                </w:tcMar>
              </w:tcPr>
              <w:p w14:paraId="4F141518" w14:textId="77777777" w:rsidR="00A27D53" w:rsidDel="00905EBD" w:rsidRDefault="00A27D53">
                <w:pPr>
                  <w:ind w:left="0" w:firstLine="0"/>
                  <w:rPr>
                    <w:del w:id="5665" w:author="MinhHieu" w:date="2024-12-20T10:10:00Z"/>
                    <w:sz w:val="24"/>
                    <w:szCs w:val="24"/>
                  </w:rPr>
                </w:pPr>
              </w:p>
            </w:tc>
          </w:tr>
          <w:tr w:rsidR="00A27D53" w:rsidDel="00905EBD" w14:paraId="5D4AD15B" w14:textId="77777777">
            <w:trPr>
              <w:trHeight w:val="829"/>
              <w:del w:id="5666" w:author="MinhHieu" w:date="2024-12-20T10:10:00Z"/>
            </w:trPr>
            <w:tc>
              <w:tcPr>
                <w:tcW w:w="3085" w:type="dxa"/>
                <w:tcBorders>
                  <w:top w:val="single" w:sz="7" w:space="0" w:color="000000"/>
                  <w:left w:val="single" w:sz="7" w:space="0" w:color="000000"/>
                  <w:bottom w:val="single" w:sz="7" w:space="0" w:color="000000"/>
                  <w:right w:val="single" w:sz="7" w:space="0" w:color="000000"/>
                </w:tcBorders>
                <w:tcMar>
                  <w:top w:w="0" w:type="dxa"/>
                  <w:bottom w:w="0" w:type="dxa"/>
                </w:tcMar>
              </w:tcPr>
              <w:p w14:paraId="76F6BEFD" w14:textId="77777777" w:rsidR="00A27D53" w:rsidDel="00905EBD" w:rsidRDefault="00D33BC1">
                <w:pPr>
                  <w:ind w:left="0" w:right="-134" w:firstLine="0"/>
                  <w:rPr>
                    <w:del w:id="5667" w:author="MinhHieu" w:date="2024-12-20T10:10:00Z"/>
                    <w:sz w:val="24"/>
                    <w:szCs w:val="24"/>
                  </w:rPr>
                </w:pPr>
                <w:del w:id="5668" w:author="MinhHieu" w:date="2024-12-20T10:10:00Z">
                  <w:r w:rsidDel="00905EBD">
                    <w:rPr>
                      <w:b/>
                      <w:sz w:val="24"/>
                      <w:szCs w:val="24"/>
                    </w:rPr>
                    <w:delText>Luồng ngoại lệ (Exception):</w:delText>
                  </w:r>
                </w:del>
              </w:p>
            </w:tc>
            <w:tc>
              <w:tcPr>
                <w:tcW w:w="5900" w:type="dxa"/>
                <w:tcBorders>
                  <w:top w:val="single" w:sz="7" w:space="0" w:color="000000"/>
                  <w:left w:val="single" w:sz="7" w:space="0" w:color="000000"/>
                  <w:bottom w:val="single" w:sz="7" w:space="0" w:color="000000"/>
                  <w:right w:val="single" w:sz="7" w:space="0" w:color="000000"/>
                </w:tcBorders>
                <w:tcMar>
                  <w:top w:w="0" w:type="dxa"/>
                  <w:bottom w:w="0" w:type="dxa"/>
                </w:tcMar>
              </w:tcPr>
              <w:p w14:paraId="7309E2B3" w14:textId="77777777" w:rsidR="00A27D53" w:rsidDel="00905EBD" w:rsidRDefault="00D33BC1">
                <w:pPr>
                  <w:ind w:left="0" w:firstLine="0"/>
                  <w:rPr>
                    <w:del w:id="5669" w:author="MinhHieu" w:date="2024-12-20T10:10:00Z"/>
                    <w:sz w:val="24"/>
                    <w:szCs w:val="24"/>
                  </w:rPr>
                </w:pPr>
                <w:del w:id="5670" w:author="MinhHieu" w:date="2024-12-20T10:10:00Z">
                  <w:r w:rsidDel="00905EBD">
                    <w:rPr>
                      <w:sz w:val="24"/>
                      <w:szCs w:val="24"/>
                    </w:rPr>
                    <w:delText>Gặp sự cố khi đăng ký: Hiển thị thông báo lỗi "Tài khoản đã tồn tại"</w:delText>
                  </w:r>
                </w:del>
              </w:p>
            </w:tc>
          </w:tr>
          <w:bookmarkEnd w:id="5561"/>
        </w:tbl>
        <w:customXmlDelRangeStart w:id="5671" w:author="MinhHieu" w:date="2024-12-20T10:10:00Z"/>
      </w:sdtContent>
    </w:sdt>
    <w:customXmlDelRangeEnd w:id="5671"/>
    <w:p w14:paraId="1A4E724B" w14:textId="77777777" w:rsidR="00A27D53" w:rsidDel="0091480D" w:rsidRDefault="00A27D53">
      <w:pPr>
        <w:ind w:left="0" w:right="350" w:firstLine="0"/>
        <w:jc w:val="center"/>
        <w:rPr>
          <w:del w:id="5672" w:author="MinhHieu" w:date="2024-12-20T10:10:00Z"/>
          <w:b/>
          <w:lang w:val="vi-VN"/>
        </w:rPr>
      </w:pPr>
    </w:p>
    <w:p w14:paraId="19E922DE" w14:textId="77777777" w:rsidR="0091480D" w:rsidRPr="00905EBD" w:rsidRDefault="0091480D">
      <w:pPr>
        <w:ind w:left="0" w:right="803" w:firstLine="0"/>
        <w:rPr>
          <w:ins w:id="5673" w:author="MinhHieu" w:date="2024-12-20T10:26:00Z"/>
          <w:b/>
          <w:lang w:val="vi-VN"/>
          <w:rPrChange w:id="5674" w:author="MinhHieu" w:date="2024-12-20T10:10:00Z">
            <w:rPr>
              <w:ins w:id="5675" w:author="MinhHieu" w:date="2024-12-20T10:26:00Z"/>
              <w:b/>
            </w:rPr>
          </w:rPrChange>
        </w:rPr>
      </w:pPr>
    </w:p>
    <w:p w14:paraId="4E835FBE" w14:textId="77777777" w:rsidR="00A27D53" w:rsidDel="0091480D" w:rsidRDefault="00D33BC1">
      <w:pPr>
        <w:ind w:left="0" w:right="350" w:firstLine="0"/>
        <w:jc w:val="center"/>
        <w:rPr>
          <w:del w:id="5676" w:author="MinhHieu" w:date="2024-12-20T10:27:00Z"/>
        </w:rPr>
      </w:pPr>
      <w:del w:id="5677" w:author="MinhHieu" w:date="2024-12-20T10:27:00Z">
        <w:r w:rsidDel="0091480D">
          <w:rPr>
            <w:i/>
          </w:rPr>
          <w:delText xml:space="preserve">Bảng 2.1 Kịch bản đăng ký </w:delText>
        </w:r>
        <w:r w:rsidDel="0091480D">
          <w:rPr>
            <w:i/>
          </w:rPr>
          <w:delText>tài khoản</w:delText>
        </w:r>
        <w:bookmarkStart w:id="5678" w:name="_Toc185587596"/>
        <w:bookmarkStart w:id="5679" w:name="_Toc185588642"/>
        <w:bookmarkStart w:id="5680" w:name="_Toc185597717"/>
        <w:bookmarkStart w:id="5681" w:name="_Toc185597898"/>
        <w:bookmarkStart w:id="5682" w:name="_Toc185598076"/>
        <w:bookmarkStart w:id="5683" w:name="_Toc185598253"/>
        <w:bookmarkEnd w:id="5678"/>
        <w:bookmarkEnd w:id="5679"/>
        <w:bookmarkEnd w:id="5680"/>
        <w:bookmarkEnd w:id="5681"/>
        <w:bookmarkEnd w:id="5682"/>
        <w:bookmarkEnd w:id="5683"/>
      </w:del>
    </w:p>
    <w:p w14:paraId="20FCD437" w14:textId="77777777" w:rsidR="00A27D53" w:rsidRDefault="00D33BC1">
      <w:pPr>
        <w:pStyle w:val="Heading2"/>
        <w:numPr>
          <w:ilvl w:val="2"/>
          <w:numId w:val="37"/>
        </w:numPr>
        <w:tabs>
          <w:tab w:val="left" w:pos="704"/>
        </w:tabs>
        <w:spacing w:before="279"/>
        <w:ind w:left="0" w:firstLine="0"/>
      </w:pPr>
      <w:bookmarkStart w:id="5684" w:name="bookmark=kix.184lv0ndjuuf" w:colFirst="0" w:colLast="0"/>
      <w:bookmarkStart w:id="5685" w:name="_Toc185578175"/>
      <w:bookmarkStart w:id="5686" w:name="_Toc185579198"/>
      <w:bookmarkStart w:id="5687" w:name="_Toc185579302"/>
      <w:bookmarkStart w:id="5688" w:name="_Toc185587597"/>
      <w:bookmarkStart w:id="5689" w:name="_Toc185588643"/>
      <w:bookmarkStart w:id="5690" w:name="_Toc185597718"/>
      <w:bookmarkStart w:id="5691" w:name="_Toc185597899"/>
      <w:bookmarkStart w:id="5692" w:name="_Toc185598077"/>
      <w:bookmarkStart w:id="5693" w:name="_Toc185598254"/>
      <w:bookmarkEnd w:id="5684"/>
      <w:r>
        <w:t>Kịch bản đăng nhập</w:t>
      </w:r>
      <w:bookmarkEnd w:id="5685"/>
      <w:bookmarkEnd w:id="5686"/>
      <w:bookmarkEnd w:id="5687"/>
      <w:bookmarkEnd w:id="5688"/>
      <w:bookmarkEnd w:id="5689"/>
      <w:bookmarkEnd w:id="5690"/>
      <w:bookmarkEnd w:id="5691"/>
      <w:bookmarkEnd w:id="5692"/>
      <w:bookmarkEnd w:id="5693"/>
    </w:p>
    <w:p w14:paraId="5D236DCE" w14:textId="1C568121" w:rsidR="0091480D" w:rsidRPr="0091480D" w:rsidRDefault="0091480D">
      <w:pPr>
        <w:pStyle w:val="Caption"/>
        <w:keepNext/>
        <w:jc w:val="center"/>
        <w:rPr>
          <w:ins w:id="5694" w:author="MinhHieu" w:date="2024-12-20T10:27:00Z"/>
          <w:color w:val="auto"/>
          <w:lang w:val="vi-VN"/>
          <w:rPrChange w:id="5695" w:author="MinhHieu" w:date="2024-12-20T10:27:00Z">
            <w:rPr>
              <w:ins w:id="5696" w:author="MinhHieu" w:date="2024-12-20T10:27:00Z"/>
            </w:rPr>
          </w:rPrChange>
        </w:rPr>
        <w:pPrChange w:id="5697" w:author="MinhHieu" w:date="2024-12-20T10:27:00Z">
          <w:pPr/>
        </w:pPrChange>
      </w:pPr>
      <w:bookmarkStart w:id="5698" w:name="_Toc185587401"/>
      <w:bookmarkStart w:id="5699" w:name="_Toc185597573"/>
      <w:ins w:id="5700" w:author="MinhHieu" w:date="2024-12-20T10:27:00Z">
        <w:r w:rsidRPr="0091480D">
          <w:rPr>
            <w:color w:val="auto"/>
            <w:sz w:val="26"/>
            <w:szCs w:val="26"/>
            <w:rPrChange w:id="5701" w:author="MinhHieu" w:date="2024-12-20T10:27:00Z">
              <w:rPr/>
            </w:rPrChange>
          </w:rPr>
          <w:t>Bảng 2.</w:t>
        </w:r>
        <w:r w:rsidRPr="0091480D">
          <w:rPr>
            <w:color w:val="auto"/>
            <w:sz w:val="26"/>
            <w:szCs w:val="26"/>
            <w:rPrChange w:id="5702" w:author="MinhHieu" w:date="2024-12-20T10:27:00Z">
              <w:rPr/>
            </w:rPrChange>
          </w:rPr>
          <w:fldChar w:fldCharType="begin"/>
        </w:r>
        <w:r w:rsidRPr="0091480D">
          <w:rPr>
            <w:color w:val="auto"/>
            <w:sz w:val="26"/>
            <w:szCs w:val="26"/>
            <w:rPrChange w:id="5703" w:author="MinhHieu" w:date="2024-12-20T10:27:00Z">
              <w:rPr/>
            </w:rPrChange>
          </w:rPr>
          <w:instrText xml:space="preserve"> SEQ Bảng_2. \* ARABIC </w:instrText>
        </w:r>
      </w:ins>
      <w:r w:rsidRPr="0091480D">
        <w:rPr>
          <w:color w:val="auto"/>
          <w:sz w:val="26"/>
          <w:szCs w:val="26"/>
          <w:rPrChange w:id="5704" w:author="MinhHieu" w:date="2024-12-20T10:27:00Z">
            <w:rPr/>
          </w:rPrChange>
        </w:rPr>
        <w:fldChar w:fldCharType="separate"/>
      </w:r>
      <w:ins w:id="5705" w:author="MinhHieu" w:date="2024-12-20T11:36:00Z">
        <w:r w:rsidR="00711A5B">
          <w:rPr>
            <w:noProof/>
            <w:color w:val="auto"/>
            <w:sz w:val="26"/>
            <w:szCs w:val="26"/>
          </w:rPr>
          <w:t>3</w:t>
        </w:r>
      </w:ins>
      <w:ins w:id="5706" w:author="MinhHieu" w:date="2024-12-20T10:27:00Z">
        <w:r w:rsidRPr="0091480D">
          <w:rPr>
            <w:color w:val="auto"/>
            <w:sz w:val="26"/>
            <w:szCs w:val="26"/>
            <w:rPrChange w:id="5707" w:author="MinhHieu" w:date="2024-12-20T10:27:00Z">
              <w:rPr/>
            </w:rPrChange>
          </w:rPr>
          <w:fldChar w:fldCharType="end"/>
        </w:r>
        <w:r w:rsidRPr="0091480D">
          <w:rPr>
            <w:color w:val="auto"/>
            <w:sz w:val="26"/>
            <w:szCs w:val="26"/>
            <w:lang w:val="vi-VN"/>
            <w:rPrChange w:id="5708" w:author="MinhHieu" w:date="2024-12-20T10:27:00Z">
              <w:rPr>
                <w:lang w:val="vi-VN"/>
              </w:rPr>
            </w:rPrChange>
          </w:rPr>
          <w:t xml:space="preserve"> </w:t>
        </w:r>
        <w:r w:rsidRPr="0091480D">
          <w:rPr>
            <w:color w:val="auto"/>
            <w:sz w:val="26"/>
            <w:szCs w:val="26"/>
            <w:rPrChange w:id="5709" w:author="MinhHieu" w:date="2024-12-20T10:27:00Z">
              <w:rPr>
                <w:i/>
              </w:rPr>
            </w:rPrChange>
          </w:rPr>
          <w:t>Kịch bản đăng nhập</w:t>
        </w:r>
        <w:bookmarkEnd w:id="5698"/>
        <w:bookmarkEnd w:id="5699"/>
      </w:ins>
    </w:p>
    <w:tbl>
      <w:tblPr>
        <w:tblStyle w:val="ab"/>
        <w:tblW w:w="8925" w:type="dxa"/>
        <w:tblInd w:w="318" w:type="dxa"/>
        <w:tblBorders>
          <w:top w:val="nil"/>
          <w:left w:val="nil"/>
          <w:bottom w:val="nil"/>
          <w:right w:val="nil"/>
          <w:insideH w:val="nil"/>
          <w:insideV w:val="nil"/>
        </w:tblBorders>
        <w:tblLayout w:type="fixed"/>
        <w:tblLook w:val="0600" w:firstRow="0" w:lastRow="0" w:firstColumn="0" w:lastColumn="0" w:noHBand="1" w:noVBand="1"/>
      </w:tblPr>
      <w:tblGrid>
        <w:gridCol w:w="3090"/>
        <w:gridCol w:w="5835"/>
      </w:tblGrid>
      <w:tr w:rsidR="00A27D53" w14:paraId="764FF76D" w14:textId="77777777">
        <w:trPr>
          <w:trHeight w:val="820"/>
        </w:trPr>
        <w:tc>
          <w:tcPr>
            <w:tcW w:w="3090" w:type="dxa"/>
            <w:tcBorders>
              <w:top w:val="single" w:sz="7" w:space="0" w:color="000000"/>
              <w:left w:val="single" w:sz="7" w:space="0" w:color="000000"/>
              <w:bottom w:val="single" w:sz="7" w:space="0" w:color="000000"/>
              <w:right w:val="single" w:sz="7" w:space="0" w:color="000000"/>
            </w:tcBorders>
            <w:tcMar>
              <w:top w:w="0" w:type="dxa"/>
              <w:bottom w:w="0" w:type="dxa"/>
            </w:tcMar>
          </w:tcPr>
          <w:p w14:paraId="1E6613CE" w14:textId="77777777" w:rsidR="00A27D53" w:rsidRDefault="00A27D53">
            <w:pPr>
              <w:ind w:left="0" w:right="-134" w:firstLine="0"/>
              <w:rPr>
                <w:b/>
                <w:sz w:val="24"/>
                <w:szCs w:val="24"/>
              </w:rPr>
            </w:pPr>
          </w:p>
          <w:p w14:paraId="4D1286CC" w14:textId="77777777" w:rsidR="00A27D53" w:rsidRDefault="00D33BC1">
            <w:pPr>
              <w:ind w:left="0" w:right="-134" w:firstLine="0"/>
              <w:rPr>
                <w:b/>
                <w:sz w:val="24"/>
                <w:szCs w:val="24"/>
              </w:rPr>
            </w:pPr>
            <w:r>
              <w:rPr>
                <w:b/>
                <w:sz w:val="24"/>
                <w:szCs w:val="24"/>
              </w:rPr>
              <w:t>Tên chức năng:</w:t>
            </w:r>
          </w:p>
          <w:p w14:paraId="5ACA2C74" w14:textId="77777777" w:rsidR="00A27D53" w:rsidRDefault="00A27D53">
            <w:pPr>
              <w:ind w:left="0" w:right="-134" w:firstLine="0"/>
              <w:rPr>
                <w:b/>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9185102" w14:textId="77777777" w:rsidR="00A27D53" w:rsidRDefault="00A27D53">
            <w:pPr>
              <w:ind w:left="0" w:right="67" w:firstLine="0"/>
              <w:rPr>
                <w:sz w:val="24"/>
                <w:szCs w:val="24"/>
              </w:rPr>
            </w:pPr>
          </w:p>
          <w:p w14:paraId="54E87EA9" w14:textId="77777777" w:rsidR="00A27D53" w:rsidRDefault="00D33BC1">
            <w:pPr>
              <w:ind w:left="0" w:right="67" w:firstLine="0"/>
              <w:rPr>
                <w:sz w:val="24"/>
                <w:szCs w:val="24"/>
              </w:rPr>
            </w:pPr>
            <w:r>
              <w:rPr>
                <w:sz w:val="24"/>
                <w:szCs w:val="24"/>
              </w:rPr>
              <w:t>Đăng nhập</w:t>
            </w:r>
          </w:p>
        </w:tc>
      </w:tr>
      <w:tr w:rsidR="00A27D53" w14:paraId="11708DC0" w14:textId="77777777">
        <w:trPr>
          <w:trHeight w:val="640"/>
        </w:trPr>
        <w:tc>
          <w:tcPr>
            <w:tcW w:w="3090" w:type="dxa"/>
            <w:tcBorders>
              <w:top w:val="single" w:sz="7" w:space="0" w:color="000000"/>
              <w:left w:val="single" w:sz="7" w:space="0" w:color="000000"/>
              <w:bottom w:val="single" w:sz="7" w:space="0" w:color="000000"/>
              <w:right w:val="single" w:sz="7" w:space="0" w:color="000000"/>
            </w:tcBorders>
            <w:tcMar>
              <w:top w:w="0" w:type="dxa"/>
              <w:bottom w:w="0" w:type="dxa"/>
            </w:tcMar>
          </w:tcPr>
          <w:p w14:paraId="74D40F39" w14:textId="77777777" w:rsidR="00A27D53" w:rsidRDefault="00A27D53">
            <w:pPr>
              <w:ind w:left="0" w:right="-134" w:firstLine="0"/>
              <w:rPr>
                <w:sz w:val="24"/>
                <w:szCs w:val="24"/>
              </w:rPr>
            </w:pPr>
          </w:p>
          <w:tbl>
            <w:tblPr>
              <w:tblStyle w:val="ac"/>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1EEF26F2" w14:textId="77777777">
              <w:trPr>
                <w:trHeight w:val="315"/>
              </w:trPr>
              <w:tc>
                <w:tcPr>
                  <w:tcW w:w="5385" w:type="dxa"/>
                  <w:tcBorders>
                    <w:top w:val="nil"/>
                    <w:left w:val="nil"/>
                    <w:bottom w:val="nil"/>
                    <w:right w:val="nil"/>
                  </w:tcBorders>
                  <w:tcMar>
                    <w:top w:w="20" w:type="dxa"/>
                    <w:left w:w="20" w:type="dxa"/>
                    <w:bottom w:w="20" w:type="dxa"/>
                    <w:right w:w="20" w:type="dxa"/>
                  </w:tcMar>
                </w:tcPr>
                <w:p w14:paraId="0658FD04" w14:textId="77777777" w:rsidR="00A27D53" w:rsidRDefault="00D33BC1">
                  <w:pPr>
                    <w:ind w:left="0" w:right="-134" w:firstLine="0"/>
                    <w:rPr>
                      <w:b/>
                      <w:sz w:val="24"/>
                      <w:szCs w:val="24"/>
                    </w:rPr>
                  </w:pPr>
                  <w:r>
                    <w:rPr>
                      <w:b/>
                      <w:sz w:val="24"/>
                      <w:szCs w:val="24"/>
                    </w:rPr>
                    <w:t>Tác nhân kích hoạt:</w:t>
                  </w:r>
                </w:p>
              </w:tc>
            </w:tr>
          </w:tbl>
          <w:p w14:paraId="57B5D6FF" w14:textId="77777777" w:rsidR="00A27D53" w:rsidRDefault="00A27D53">
            <w:pPr>
              <w:ind w:left="0" w:right="-134" w:firstLine="0"/>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605E09B" w14:textId="77777777" w:rsidR="00A27D53" w:rsidRDefault="00A27D53">
            <w:pPr>
              <w:ind w:left="0" w:right="67" w:firstLine="0"/>
              <w:rPr>
                <w:sz w:val="24"/>
                <w:szCs w:val="24"/>
              </w:rPr>
            </w:pPr>
          </w:p>
          <w:tbl>
            <w:tblPr>
              <w:tblStyle w:val="a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769D633" w14:textId="77777777">
              <w:trPr>
                <w:trHeight w:val="315"/>
              </w:trPr>
              <w:tc>
                <w:tcPr>
                  <w:tcW w:w="5560" w:type="dxa"/>
                  <w:tcBorders>
                    <w:top w:val="nil"/>
                    <w:left w:val="nil"/>
                    <w:bottom w:val="nil"/>
                    <w:right w:val="nil"/>
                  </w:tcBorders>
                  <w:tcMar>
                    <w:top w:w="20" w:type="dxa"/>
                    <w:left w:w="20" w:type="dxa"/>
                    <w:bottom w:w="20" w:type="dxa"/>
                    <w:right w:w="20" w:type="dxa"/>
                  </w:tcMar>
                </w:tcPr>
                <w:p w14:paraId="692CEFA9" w14:textId="34C02FFD" w:rsidR="00A27D53" w:rsidRDefault="00D33BC1">
                  <w:pPr>
                    <w:ind w:left="0" w:right="67" w:firstLine="0"/>
                    <w:rPr>
                      <w:ins w:id="5710" w:author="MinhHieu" w:date="2024-12-20T10:15:00Z"/>
                      <w:sz w:val="24"/>
                      <w:szCs w:val="24"/>
                      <w:lang w:val="vi-VN"/>
                    </w:rPr>
                  </w:pPr>
                  <w:r>
                    <w:rPr>
                      <w:sz w:val="24"/>
                      <w:szCs w:val="24"/>
                    </w:rPr>
                    <w:t xml:space="preserve">Thành viên(Quản lý và </w:t>
                  </w:r>
                  <w:del w:id="5711" w:author="MinhHieu" w:date="2024-12-20T10:17:00Z">
                    <w:r w:rsidDel="00905EBD">
                      <w:rPr>
                        <w:sz w:val="24"/>
                        <w:szCs w:val="24"/>
                      </w:rPr>
                      <w:delText>người dùng</w:delText>
                    </w:r>
                  </w:del>
                  <w:ins w:id="5712" w:author="MinhHieu" w:date="2024-12-20T10:17:00Z">
                    <w:r w:rsidR="00905EBD">
                      <w:rPr>
                        <w:sz w:val="24"/>
                        <w:szCs w:val="24"/>
                      </w:rPr>
                      <w:t>khách</w:t>
                    </w:r>
                    <w:r w:rsidR="00905EBD">
                      <w:rPr>
                        <w:sz w:val="24"/>
                        <w:szCs w:val="24"/>
                        <w:lang w:val="vi-VN"/>
                      </w:rPr>
                      <w:t xml:space="preserve"> hàng</w:t>
                    </w:r>
                  </w:ins>
                  <w:r>
                    <w:rPr>
                      <w:sz w:val="24"/>
                      <w:szCs w:val="24"/>
                    </w:rPr>
                    <w:t>)</w:t>
                  </w:r>
                </w:p>
                <w:p w14:paraId="5A8690B2" w14:textId="77777777" w:rsidR="00905EBD" w:rsidRPr="00905EBD" w:rsidRDefault="00905EBD">
                  <w:pPr>
                    <w:ind w:left="0" w:right="67" w:firstLine="0"/>
                    <w:rPr>
                      <w:sz w:val="24"/>
                      <w:szCs w:val="24"/>
                      <w:lang w:val="vi-VN"/>
                      <w:rPrChange w:id="5713" w:author="MinhHieu" w:date="2024-12-20T10:15:00Z">
                        <w:rPr>
                          <w:sz w:val="24"/>
                          <w:szCs w:val="24"/>
                        </w:rPr>
                      </w:rPrChange>
                    </w:rPr>
                  </w:pPr>
                </w:p>
              </w:tc>
            </w:tr>
          </w:tbl>
          <w:p w14:paraId="324B650E" w14:textId="77777777" w:rsidR="00A27D53" w:rsidRDefault="00A27D53">
            <w:pPr>
              <w:ind w:left="0" w:right="67" w:firstLine="0"/>
              <w:rPr>
                <w:sz w:val="24"/>
                <w:szCs w:val="24"/>
              </w:rPr>
            </w:pPr>
          </w:p>
        </w:tc>
      </w:tr>
      <w:tr w:rsidR="00A27D53" w14:paraId="158BDB37" w14:textId="77777777">
        <w:trPr>
          <w:trHeight w:val="595"/>
        </w:trPr>
        <w:tc>
          <w:tcPr>
            <w:tcW w:w="3090" w:type="dxa"/>
            <w:tcBorders>
              <w:top w:val="single" w:sz="7" w:space="0" w:color="000000"/>
              <w:left w:val="single" w:sz="7" w:space="0" w:color="000000"/>
              <w:bottom w:val="single" w:sz="7" w:space="0" w:color="000000"/>
              <w:right w:val="single" w:sz="7" w:space="0" w:color="000000"/>
            </w:tcBorders>
            <w:tcMar>
              <w:top w:w="0" w:type="dxa"/>
              <w:bottom w:w="0" w:type="dxa"/>
            </w:tcMar>
          </w:tcPr>
          <w:p w14:paraId="690430E2" w14:textId="77777777" w:rsidR="00905EBD" w:rsidRPr="00905EBD" w:rsidRDefault="00905EBD">
            <w:pPr>
              <w:ind w:left="0" w:right="-134" w:firstLine="0"/>
              <w:rPr>
                <w:ins w:id="5714" w:author="MinhHieu" w:date="2024-12-20T10:15:00Z"/>
                <w:b/>
                <w:sz w:val="10"/>
                <w:szCs w:val="10"/>
                <w:lang w:val="vi-VN"/>
                <w:rPrChange w:id="5715" w:author="MinhHieu" w:date="2024-12-20T10:16:00Z">
                  <w:rPr>
                    <w:ins w:id="5716" w:author="MinhHieu" w:date="2024-12-20T10:15:00Z"/>
                    <w:b/>
                    <w:lang w:val="vi-VN"/>
                  </w:rPr>
                </w:rPrChange>
              </w:rPr>
            </w:pPr>
          </w:p>
          <w:p w14:paraId="3E383C95" w14:textId="77777777" w:rsidR="00A27D53" w:rsidRDefault="00D33BC1">
            <w:pPr>
              <w:ind w:left="0" w:right="-134" w:firstLine="0"/>
              <w:rPr>
                <w:ins w:id="5717" w:author="MinhHieu" w:date="2024-12-20T10:16:00Z"/>
                <w:b/>
                <w:lang w:val="vi-VN"/>
              </w:rPr>
            </w:pPr>
            <w:r>
              <w:rPr>
                <w:b/>
              </w:rPr>
              <w:t>Mô tả:</w:t>
            </w:r>
          </w:p>
          <w:p w14:paraId="25FAB30D" w14:textId="1E777D07" w:rsidR="00905EBD" w:rsidRPr="00905EBD" w:rsidRDefault="00905EBD">
            <w:pPr>
              <w:ind w:left="0" w:right="-134" w:firstLine="0"/>
              <w:rPr>
                <w:b/>
                <w:lang w:val="vi-VN"/>
                <w:rPrChange w:id="5718" w:author="MinhHieu" w:date="2024-12-20T10:16:00Z">
                  <w:rPr>
                    <w:b/>
                  </w:rPr>
                </w:rPrChange>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8CBF841" w14:textId="77777777" w:rsidR="00905EBD" w:rsidRPr="00905EBD" w:rsidRDefault="00905EBD">
            <w:pPr>
              <w:ind w:left="0" w:right="67" w:firstLine="0"/>
              <w:rPr>
                <w:ins w:id="5719" w:author="MinhHieu" w:date="2024-12-20T10:15:00Z"/>
                <w:sz w:val="10"/>
                <w:szCs w:val="10"/>
                <w:lang w:val="vi-VN"/>
                <w:rPrChange w:id="5720" w:author="MinhHieu" w:date="2024-12-20T10:16:00Z">
                  <w:rPr>
                    <w:ins w:id="5721" w:author="MinhHieu" w:date="2024-12-20T10:15:00Z"/>
                    <w:sz w:val="24"/>
                    <w:szCs w:val="24"/>
                    <w:lang w:val="vi-VN"/>
                  </w:rPr>
                </w:rPrChange>
              </w:rPr>
            </w:pPr>
          </w:p>
          <w:p w14:paraId="1DB3CB52" w14:textId="3BCAA941" w:rsidR="00A27D53" w:rsidRDefault="00D33BC1">
            <w:pPr>
              <w:ind w:left="0" w:right="67" w:firstLine="0"/>
              <w:rPr>
                <w:sz w:val="24"/>
                <w:szCs w:val="24"/>
              </w:rPr>
            </w:pPr>
            <w:r>
              <w:rPr>
                <w:sz w:val="24"/>
                <w:szCs w:val="24"/>
              </w:rPr>
              <w:t xml:space="preserve">Thành viên đăng nhập </w:t>
            </w:r>
          </w:p>
        </w:tc>
      </w:tr>
      <w:tr w:rsidR="00A27D53" w14:paraId="4F335601" w14:textId="77777777">
        <w:trPr>
          <w:trHeight w:val="496"/>
        </w:trPr>
        <w:tc>
          <w:tcPr>
            <w:tcW w:w="3090" w:type="dxa"/>
            <w:tcBorders>
              <w:top w:val="single" w:sz="7" w:space="0" w:color="000000"/>
              <w:left w:val="single" w:sz="7" w:space="0" w:color="000000"/>
              <w:bottom w:val="single" w:sz="7" w:space="0" w:color="000000"/>
              <w:right w:val="single" w:sz="7" w:space="0" w:color="000000"/>
            </w:tcBorders>
            <w:tcMar>
              <w:top w:w="0" w:type="dxa"/>
              <w:bottom w:w="0" w:type="dxa"/>
            </w:tcMar>
          </w:tcPr>
          <w:p w14:paraId="316578F7" w14:textId="77777777" w:rsidR="00A27D53" w:rsidRDefault="00A27D53">
            <w:pPr>
              <w:ind w:left="0" w:right="-134" w:firstLine="0"/>
              <w:rPr>
                <w:sz w:val="24"/>
                <w:szCs w:val="24"/>
              </w:rPr>
            </w:pPr>
          </w:p>
          <w:tbl>
            <w:tblPr>
              <w:tblStyle w:val="ae"/>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1B266CAC" w14:textId="77777777">
              <w:trPr>
                <w:trHeight w:val="315"/>
              </w:trPr>
              <w:tc>
                <w:tcPr>
                  <w:tcW w:w="1905" w:type="dxa"/>
                  <w:tcBorders>
                    <w:top w:val="nil"/>
                    <w:left w:val="nil"/>
                    <w:bottom w:val="nil"/>
                    <w:right w:val="nil"/>
                  </w:tcBorders>
                  <w:tcMar>
                    <w:top w:w="20" w:type="dxa"/>
                    <w:left w:w="20" w:type="dxa"/>
                    <w:bottom w:w="20" w:type="dxa"/>
                    <w:right w:w="20" w:type="dxa"/>
                  </w:tcMar>
                </w:tcPr>
                <w:p w14:paraId="1CDE671C" w14:textId="77777777" w:rsidR="00A27D53" w:rsidRDefault="00D33BC1">
                  <w:pPr>
                    <w:ind w:left="0" w:right="-134" w:firstLine="0"/>
                    <w:rPr>
                      <w:b/>
                      <w:sz w:val="24"/>
                      <w:szCs w:val="24"/>
                    </w:rPr>
                  </w:pPr>
                  <w:r>
                    <w:rPr>
                      <w:b/>
                      <w:sz w:val="24"/>
                      <w:szCs w:val="24"/>
                    </w:rPr>
                    <w:t>Sự kiện kích hoạt:</w:t>
                  </w:r>
                </w:p>
              </w:tc>
            </w:tr>
          </w:tbl>
          <w:p w14:paraId="2C23D19C" w14:textId="77777777" w:rsidR="00A27D53" w:rsidRDefault="00A27D53">
            <w:pPr>
              <w:ind w:left="0" w:right="-134" w:firstLine="0"/>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52D2051" w14:textId="77777777" w:rsidR="00A27D53" w:rsidRDefault="00A27D53">
            <w:pPr>
              <w:ind w:left="0" w:right="67" w:firstLine="0"/>
              <w:rPr>
                <w:sz w:val="24"/>
                <w:szCs w:val="24"/>
              </w:rPr>
            </w:pPr>
          </w:p>
          <w:tbl>
            <w:tblPr>
              <w:tblStyle w:val="a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BC99460" w14:textId="77777777">
              <w:trPr>
                <w:trHeight w:val="585"/>
              </w:trPr>
              <w:tc>
                <w:tcPr>
                  <w:tcW w:w="5560" w:type="dxa"/>
                  <w:tcBorders>
                    <w:top w:val="nil"/>
                    <w:left w:val="nil"/>
                    <w:bottom w:val="nil"/>
                    <w:right w:val="nil"/>
                  </w:tcBorders>
                  <w:tcMar>
                    <w:top w:w="20" w:type="dxa"/>
                    <w:left w:w="20" w:type="dxa"/>
                    <w:bottom w:w="20" w:type="dxa"/>
                    <w:right w:w="20" w:type="dxa"/>
                  </w:tcMar>
                </w:tcPr>
                <w:p w14:paraId="5F3DAAAD" w14:textId="23A6E4D6" w:rsidR="00A27D53" w:rsidRDefault="00D33BC1">
                  <w:pPr>
                    <w:ind w:left="0" w:right="67" w:firstLine="0"/>
                    <w:rPr>
                      <w:sz w:val="24"/>
                      <w:szCs w:val="24"/>
                    </w:rPr>
                  </w:pPr>
                  <w:del w:id="5722" w:author="MinhHieu" w:date="2024-12-20T10:17:00Z">
                    <w:r w:rsidDel="00905EBD">
                      <w:rPr>
                        <w:sz w:val="24"/>
                        <w:szCs w:val="24"/>
                      </w:rPr>
                      <w:delText>Người dùng</w:delText>
                    </w:r>
                  </w:del>
                  <w:ins w:id="5723" w:author="MinhHieu" w:date="2024-12-20T10:17:00Z">
                    <w:r w:rsidR="00905EBD">
                      <w:rPr>
                        <w:sz w:val="24"/>
                        <w:szCs w:val="24"/>
                      </w:rPr>
                      <w:t>Khách</w:t>
                    </w:r>
                    <w:r w:rsidR="00905EBD">
                      <w:rPr>
                        <w:sz w:val="24"/>
                        <w:szCs w:val="24"/>
                        <w:lang w:val="vi-VN"/>
                      </w:rPr>
                      <w:t xml:space="preserve"> hàng</w:t>
                    </w:r>
                  </w:ins>
                  <w:r>
                    <w:rPr>
                      <w:sz w:val="24"/>
                      <w:szCs w:val="24"/>
                    </w:rPr>
                    <w:t xml:space="preserve"> đã tạo tài khoản và muốn đăng nhập vào hệ thống; Quản lý muốn đăng nhập vào hệ thống</w:t>
                  </w:r>
                </w:p>
              </w:tc>
            </w:tr>
          </w:tbl>
          <w:p w14:paraId="5F4E056F" w14:textId="77777777" w:rsidR="00A27D53" w:rsidRDefault="00A27D53">
            <w:pPr>
              <w:ind w:left="0" w:right="67" w:firstLine="0"/>
              <w:rPr>
                <w:sz w:val="24"/>
                <w:szCs w:val="24"/>
              </w:rPr>
            </w:pPr>
          </w:p>
        </w:tc>
      </w:tr>
      <w:tr w:rsidR="00A27D53" w14:paraId="5CAEF26F" w14:textId="77777777">
        <w:trPr>
          <w:trHeight w:val="460"/>
        </w:trPr>
        <w:tc>
          <w:tcPr>
            <w:tcW w:w="3090" w:type="dxa"/>
            <w:tcBorders>
              <w:top w:val="single" w:sz="7" w:space="0" w:color="000000"/>
              <w:left w:val="single" w:sz="7" w:space="0" w:color="000000"/>
              <w:bottom w:val="single" w:sz="7" w:space="0" w:color="000000"/>
              <w:right w:val="single" w:sz="7" w:space="0" w:color="000000"/>
            </w:tcBorders>
            <w:tcMar>
              <w:top w:w="0" w:type="dxa"/>
              <w:bottom w:w="0" w:type="dxa"/>
            </w:tcMar>
          </w:tcPr>
          <w:p w14:paraId="7F7746AA" w14:textId="77777777" w:rsidR="00A27D53" w:rsidRDefault="00A27D53">
            <w:pPr>
              <w:ind w:left="0" w:right="-134" w:firstLine="0"/>
              <w:rPr>
                <w:sz w:val="24"/>
                <w:szCs w:val="24"/>
              </w:rPr>
            </w:pPr>
          </w:p>
          <w:tbl>
            <w:tblPr>
              <w:tblStyle w:val="af0"/>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D41856D" w14:textId="77777777">
              <w:trPr>
                <w:trHeight w:val="315"/>
              </w:trPr>
              <w:tc>
                <w:tcPr>
                  <w:tcW w:w="2680" w:type="dxa"/>
                  <w:tcBorders>
                    <w:top w:val="nil"/>
                    <w:left w:val="nil"/>
                    <w:bottom w:val="nil"/>
                    <w:right w:val="nil"/>
                  </w:tcBorders>
                  <w:tcMar>
                    <w:top w:w="20" w:type="dxa"/>
                    <w:left w:w="20" w:type="dxa"/>
                    <w:bottom w:w="20" w:type="dxa"/>
                    <w:right w:w="20" w:type="dxa"/>
                  </w:tcMar>
                </w:tcPr>
                <w:p w14:paraId="1DDEF3F3" w14:textId="77777777" w:rsidR="00A27D53" w:rsidRDefault="00D33BC1">
                  <w:pPr>
                    <w:ind w:left="0" w:right="-134" w:firstLine="0"/>
                    <w:rPr>
                      <w:b/>
                      <w:sz w:val="24"/>
                      <w:szCs w:val="24"/>
                    </w:rPr>
                  </w:pPr>
                  <w:r>
                    <w:rPr>
                      <w:b/>
                      <w:sz w:val="24"/>
                      <w:szCs w:val="24"/>
                    </w:rPr>
                    <w:t>Tiền điều kiện (Precondition):</w:t>
                  </w:r>
                </w:p>
              </w:tc>
            </w:tr>
          </w:tbl>
          <w:p w14:paraId="25A85967" w14:textId="77777777" w:rsidR="00A27D53" w:rsidRDefault="00A27D53">
            <w:pPr>
              <w:ind w:left="0" w:right="-134" w:firstLine="0"/>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67A7DBD" w14:textId="77777777" w:rsidR="00A27D53" w:rsidRDefault="00A27D53">
            <w:pPr>
              <w:ind w:left="0" w:right="67" w:firstLine="0"/>
              <w:rPr>
                <w:sz w:val="24"/>
                <w:szCs w:val="24"/>
              </w:rPr>
            </w:pPr>
          </w:p>
          <w:tbl>
            <w:tblPr>
              <w:tblStyle w:val="af1"/>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CD00426" w14:textId="77777777">
              <w:trPr>
                <w:trHeight w:val="585"/>
              </w:trPr>
              <w:tc>
                <w:tcPr>
                  <w:tcW w:w="5560" w:type="dxa"/>
                  <w:tcBorders>
                    <w:top w:val="nil"/>
                    <w:left w:val="nil"/>
                    <w:bottom w:val="nil"/>
                    <w:right w:val="nil"/>
                  </w:tcBorders>
                  <w:tcMar>
                    <w:top w:w="20" w:type="dxa"/>
                    <w:left w:w="20" w:type="dxa"/>
                    <w:bottom w:w="20" w:type="dxa"/>
                    <w:right w:w="20" w:type="dxa"/>
                  </w:tcMar>
                </w:tcPr>
                <w:p w14:paraId="643693C6" w14:textId="547B56C1" w:rsidR="00A27D53" w:rsidRDefault="00D33BC1">
                  <w:pPr>
                    <w:ind w:left="0" w:right="67" w:firstLine="0"/>
                    <w:rPr>
                      <w:sz w:val="24"/>
                      <w:szCs w:val="24"/>
                    </w:rPr>
                  </w:pPr>
                  <w:del w:id="5724" w:author="MinhHieu" w:date="2024-12-20T10:17:00Z">
                    <w:r w:rsidDel="00905EBD">
                      <w:rPr>
                        <w:sz w:val="24"/>
                        <w:szCs w:val="24"/>
                      </w:rPr>
                      <w:delText>Người dùng</w:delText>
                    </w:r>
                  </w:del>
                  <w:ins w:id="5725" w:author="MinhHieu" w:date="2024-12-20T10:17:00Z">
                    <w:r w:rsidR="00905EBD">
                      <w:rPr>
                        <w:sz w:val="24"/>
                        <w:szCs w:val="24"/>
                      </w:rPr>
                      <w:t>Khách</w:t>
                    </w:r>
                    <w:r w:rsidR="00905EBD">
                      <w:rPr>
                        <w:sz w:val="24"/>
                        <w:szCs w:val="24"/>
                        <w:lang w:val="vi-VN"/>
                      </w:rPr>
                      <w:t xml:space="preserve"> hàng</w:t>
                    </w:r>
                  </w:ins>
                  <w:r>
                    <w:rPr>
                      <w:sz w:val="24"/>
                      <w:szCs w:val="24"/>
                    </w:rPr>
                    <w:t xml:space="preserve"> đã ở trang dành cho người dùng; quản lý đã ở trang đăng nhập dành cho quản lý</w:t>
                  </w:r>
                </w:p>
              </w:tc>
            </w:tr>
          </w:tbl>
          <w:p w14:paraId="733BEAE3" w14:textId="77777777" w:rsidR="00A27D53" w:rsidRDefault="00A27D53">
            <w:pPr>
              <w:ind w:left="0" w:right="67" w:firstLine="0"/>
              <w:rPr>
                <w:sz w:val="24"/>
                <w:szCs w:val="24"/>
              </w:rPr>
            </w:pPr>
          </w:p>
        </w:tc>
      </w:tr>
      <w:tr w:rsidR="00A27D53" w14:paraId="01FAABD1" w14:textId="77777777">
        <w:trPr>
          <w:trHeight w:val="1035"/>
        </w:trPr>
        <w:tc>
          <w:tcPr>
            <w:tcW w:w="3090" w:type="dxa"/>
            <w:tcBorders>
              <w:top w:val="single" w:sz="7" w:space="0" w:color="000000"/>
              <w:left w:val="single" w:sz="7" w:space="0" w:color="000000"/>
              <w:bottom w:val="single" w:sz="7" w:space="0" w:color="000000"/>
              <w:right w:val="single" w:sz="7" w:space="0" w:color="000000"/>
            </w:tcBorders>
            <w:tcMar>
              <w:top w:w="0" w:type="dxa"/>
              <w:bottom w:w="0" w:type="dxa"/>
            </w:tcMar>
          </w:tcPr>
          <w:p w14:paraId="3E9782C9" w14:textId="77777777" w:rsidR="00A27D53" w:rsidRDefault="00A27D53">
            <w:pPr>
              <w:ind w:left="0" w:right="-134" w:firstLine="0"/>
              <w:rPr>
                <w:sz w:val="24"/>
                <w:szCs w:val="24"/>
              </w:rPr>
            </w:pPr>
          </w:p>
          <w:tbl>
            <w:tblPr>
              <w:tblStyle w:val="af2"/>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988C815" w14:textId="77777777">
              <w:trPr>
                <w:trHeight w:val="315"/>
              </w:trPr>
              <w:tc>
                <w:tcPr>
                  <w:tcW w:w="2680" w:type="dxa"/>
                  <w:tcBorders>
                    <w:top w:val="nil"/>
                    <w:left w:val="nil"/>
                    <w:bottom w:val="nil"/>
                    <w:right w:val="nil"/>
                  </w:tcBorders>
                  <w:tcMar>
                    <w:top w:w="20" w:type="dxa"/>
                    <w:left w:w="20" w:type="dxa"/>
                    <w:bottom w:w="20" w:type="dxa"/>
                    <w:right w:w="20" w:type="dxa"/>
                  </w:tcMar>
                </w:tcPr>
                <w:p w14:paraId="55813987" w14:textId="77777777" w:rsidR="00A27D53" w:rsidRDefault="00D33BC1">
                  <w:pPr>
                    <w:ind w:left="0" w:right="-134" w:firstLine="0"/>
                    <w:rPr>
                      <w:b/>
                      <w:sz w:val="24"/>
                      <w:szCs w:val="24"/>
                    </w:rPr>
                  </w:pPr>
                  <w:r>
                    <w:rPr>
                      <w:b/>
                      <w:sz w:val="24"/>
                      <w:szCs w:val="24"/>
                    </w:rPr>
                    <w:t>Hậu điều kiện (Postcondition):</w:t>
                  </w:r>
                </w:p>
              </w:tc>
            </w:tr>
          </w:tbl>
          <w:p w14:paraId="6F70B7E0" w14:textId="77777777" w:rsidR="00A27D53" w:rsidRDefault="00A27D53">
            <w:pPr>
              <w:ind w:left="0" w:right="-134" w:firstLine="0"/>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24AFBF1" w14:textId="77777777" w:rsidR="00A27D53" w:rsidRDefault="00A27D53">
            <w:pPr>
              <w:ind w:left="0" w:right="67" w:firstLine="0"/>
              <w:rPr>
                <w:sz w:val="24"/>
                <w:szCs w:val="24"/>
              </w:rPr>
            </w:pPr>
          </w:p>
          <w:tbl>
            <w:tblPr>
              <w:tblStyle w:val="a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069BD3A" w14:textId="77777777">
              <w:trPr>
                <w:trHeight w:val="315"/>
              </w:trPr>
              <w:tc>
                <w:tcPr>
                  <w:tcW w:w="5560" w:type="dxa"/>
                  <w:tcBorders>
                    <w:top w:val="nil"/>
                    <w:left w:val="nil"/>
                    <w:bottom w:val="nil"/>
                    <w:right w:val="nil"/>
                  </w:tcBorders>
                  <w:tcMar>
                    <w:top w:w="20" w:type="dxa"/>
                    <w:left w:w="20" w:type="dxa"/>
                    <w:bottom w:w="20" w:type="dxa"/>
                    <w:right w:w="20" w:type="dxa"/>
                  </w:tcMar>
                </w:tcPr>
                <w:p w14:paraId="21B0383A" w14:textId="77777777" w:rsidR="00A27D53" w:rsidRDefault="00D33BC1">
                  <w:pPr>
                    <w:ind w:left="0" w:right="67" w:firstLine="0"/>
                    <w:rPr>
                      <w:sz w:val="24"/>
                      <w:szCs w:val="24"/>
                    </w:rPr>
                  </w:pPr>
                  <w:r>
                    <w:rPr>
                      <w:sz w:val="24"/>
                      <w:szCs w:val="24"/>
                    </w:rPr>
                    <w:t>Thành viên đăng nhập được vào hệ thống</w:t>
                  </w:r>
                </w:p>
              </w:tc>
            </w:tr>
          </w:tbl>
          <w:p w14:paraId="738CF75D" w14:textId="77777777" w:rsidR="00A27D53" w:rsidRDefault="00A27D53">
            <w:pPr>
              <w:ind w:left="0" w:right="67" w:firstLine="0"/>
              <w:rPr>
                <w:sz w:val="24"/>
                <w:szCs w:val="24"/>
              </w:rPr>
            </w:pPr>
          </w:p>
        </w:tc>
      </w:tr>
      <w:tr w:rsidR="00A27D53" w14:paraId="24451553" w14:textId="77777777">
        <w:trPr>
          <w:trHeight w:val="568"/>
        </w:trPr>
        <w:tc>
          <w:tcPr>
            <w:tcW w:w="3090" w:type="dxa"/>
            <w:tcBorders>
              <w:top w:val="single" w:sz="7" w:space="0" w:color="000000"/>
              <w:left w:val="single" w:sz="7" w:space="0" w:color="000000"/>
              <w:bottom w:val="single" w:sz="7" w:space="0" w:color="000000"/>
              <w:right w:val="single" w:sz="7" w:space="0" w:color="000000"/>
            </w:tcBorders>
            <w:tcMar>
              <w:top w:w="0" w:type="dxa"/>
              <w:bottom w:w="0" w:type="dxa"/>
            </w:tcMar>
          </w:tcPr>
          <w:p w14:paraId="089E2A8D" w14:textId="77777777" w:rsidR="00A27D53" w:rsidRDefault="00A27D53">
            <w:pPr>
              <w:ind w:left="0" w:right="-134" w:firstLine="0"/>
              <w:rPr>
                <w:b/>
              </w:rPr>
            </w:pPr>
          </w:p>
          <w:p w14:paraId="36D30A7D" w14:textId="77777777" w:rsidR="00A27D53" w:rsidRDefault="00A27D53">
            <w:pPr>
              <w:ind w:left="0" w:right="-134" w:firstLine="0"/>
              <w:rPr>
                <w:b/>
              </w:rPr>
            </w:pPr>
          </w:p>
          <w:p w14:paraId="59462EC6" w14:textId="77777777" w:rsidR="00A27D53" w:rsidRDefault="00A27D53">
            <w:pPr>
              <w:ind w:left="0" w:right="-134" w:firstLine="0"/>
              <w:rPr>
                <w:b/>
              </w:rPr>
            </w:pPr>
          </w:p>
          <w:p w14:paraId="747D3685" w14:textId="77777777" w:rsidR="00A27D53" w:rsidRDefault="00D33BC1">
            <w:pPr>
              <w:ind w:left="0" w:right="-134" w:firstLine="0"/>
              <w:rPr>
                <w:b/>
              </w:rPr>
            </w:pPr>
            <w:r>
              <w:rPr>
                <w:b/>
              </w:rPr>
              <w:t>Luồng chính:</w:t>
            </w: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2A18F4C" w14:textId="043479FD" w:rsidR="00A27D53" w:rsidRDefault="00905EBD">
            <w:pPr>
              <w:widowControl/>
              <w:numPr>
                <w:ilvl w:val="0"/>
                <w:numId w:val="22"/>
              </w:numPr>
              <w:ind w:left="425" w:right="67" w:hanging="285"/>
              <w:rPr>
                <w:sz w:val="24"/>
                <w:szCs w:val="24"/>
              </w:rPr>
            </w:pPr>
            <w:ins w:id="5726" w:author="MinhHieu" w:date="2024-12-20T10:17:00Z">
              <w:r>
                <w:rPr>
                  <w:sz w:val="24"/>
                  <w:szCs w:val="24"/>
                  <w:lang w:val="vi-VN"/>
                </w:rPr>
                <w:t>Khách hàng</w:t>
              </w:r>
            </w:ins>
            <w:del w:id="5727" w:author="MinhHieu" w:date="2024-12-20T10:17:00Z">
              <w:r w:rsidDel="00905EBD">
                <w:rPr>
                  <w:sz w:val="24"/>
                  <w:szCs w:val="24"/>
                </w:rPr>
                <w:delText>Người dùng</w:delText>
              </w:r>
            </w:del>
            <w:r>
              <w:rPr>
                <w:sz w:val="24"/>
                <w:szCs w:val="24"/>
              </w:rPr>
              <w:t>:</w:t>
            </w:r>
          </w:p>
          <w:p w14:paraId="0B02F735" w14:textId="0052CCFB" w:rsidR="00A27D53" w:rsidRPr="00905EBD" w:rsidRDefault="00D33BC1">
            <w:pPr>
              <w:pStyle w:val="ListParagraph"/>
              <w:numPr>
                <w:ilvl w:val="2"/>
                <w:numId w:val="45"/>
              </w:numPr>
              <w:ind w:left="579" w:right="67"/>
              <w:rPr>
                <w:sz w:val="24"/>
                <w:szCs w:val="24"/>
                <w:rPrChange w:id="5728" w:author="MinhHieu" w:date="2024-12-20T10:18:00Z">
                  <w:rPr/>
                </w:rPrChange>
              </w:rPr>
              <w:pPrChange w:id="5729" w:author="MinhHieu" w:date="2024-12-20T10:18:00Z">
                <w:pPr>
                  <w:ind w:left="425" w:right="67" w:hanging="285"/>
                </w:pPr>
              </w:pPrChange>
            </w:pPr>
            <w:del w:id="5730" w:author="MinhHieu" w:date="2024-12-20T10:18:00Z">
              <w:r w:rsidRPr="00905EBD" w:rsidDel="00905EBD">
                <w:rPr>
                  <w:sz w:val="24"/>
                  <w:szCs w:val="24"/>
                  <w:rPrChange w:id="5731" w:author="MinhHieu" w:date="2024-12-20T10:18:00Z">
                    <w:rPr/>
                  </w:rPrChange>
                </w:rPr>
                <w:delText xml:space="preserve">1.  </w:delText>
              </w:r>
            </w:del>
            <w:del w:id="5732" w:author="MinhHieu" w:date="2024-12-20T10:17:00Z">
              <w:r w:rsidRPr="00905EBD" w:rsidDel="00905EBD">
                <w:rPr>
                  <w:sz w:val="24"/>
                  <w:szCs w:val="24"/>
                  <w:rPrChange w:id="5733" w:author="MinhHieu" w:date="2024-12-20T10:18:00Z">
                    <w:rPr/>
                  </w:rPrChange>
                </w:rPr>
                <w:delText>Người dùng</w:delText>
              </w:r>
            </w:del>
            <w:ins w:id="5734" w:author="MinhHieu" w:date="2024-12-20T10:17:00Z">
              <w:r w:rsidR="00905EBD" w:rsidRPr="00905EBD">
                <w:rPr>
                  <w:sz w:val="24"/>
                  <w:szCs w:val="24"/>
                  <w:rPrChange w:id="5735" w:author="MinhHieu" w:date="2024-12-20T10:18:00Z">
                    <w:rPr/>
                  </w:rPrChange>
                </w:rPr>
                <w:t>Khách</w:t>
              </w:r>
              <w:r w:rsidR="00905EBD" w:rsidRPr="00905EBD">
                <w:rPr>
                  <w:sz w:val="24"/>
                  <w:szCs w:val="24"/>
                  <w:lang w:val="vi-VN"/>
                  <w:rPrChange w:id="5736" w:author="MinhHieu" w:date="2024-12-20T10:18:00Z">
                    <w:rPr>
                      <w:lang w:val="vi-VN"/>
                    </w:rPr>
                  </w:rPrChange>
                </w:rPr>
                <w:t xml:space="preserve"> hàng</w:t>
              </w:r>
            </w:ins>
            <w:r w:rsidRPr="00905EBD">
              <w:rPr>
                <w:sz w:val="24"/>
                <w:szCs w:val="24"/>
                <w:rPrChange w:id="5737" w:author="MinhHieu" w:date="2024-12-20T10:18:00Z">
                  <w:rPr/>
                </w:rPrChange>
              </w:rPr>
              <w:t xml:space="preserve"> nhấn vào nút đăng nhập tại GD trang chính của người dùng</w:t>
            </w:r>
          </w:p>
          <w:p w14:paraId="0BD26043" w14:textId="77777777" w:rsidR="00A27D53" w:rsidRPr="00905EBD" w:rsidRDefault="00D33BC1">
            <w:pPr>
              <w:pStyle w:val="ListParagraph"/>
              <w:numPr>
                <w:ilvl w:val="2"/>
                <w:numId w:val="45"/>
              </w:numPr>
              <w:ind w:left="579" w:right="67"/>
              <w:rPr>
                <w:sz w:val="24"/>
                <w:szCs w:val="24"/>
                <w:rPrChange w:id="5738" w:author="MinhHieu" w:date="2024-12-20T10:18:00Z">
                  <w:rPr/>
                </w:rPrChange>
              </w:rPr>
              <w:pPrChange w:id="5739" w:author="MinhHieu" w:date="2024-12-20T10:18:00Z">
                <w:pPr>
                  <w:ind w:left="425" w:right="67" w:hanging="285"/>
                </w:pPr>
              </w:pPrChange>
            </w:pPr>
            <w:del w:id="5740" w:author="MinhHieu" w:date="2024-12-20T10:18:00Z">
              <w:r w:rsidRPr="00905EBD" w:rsidDel="00905EBD">
                <w:rPr>
                  <w:sz w:val="24"/>
                  <w:szCs w:val="24"/>
                  <w:rPrChange w:id="5741" w:author="MinhHieu" w:date="2024-12-20T10:18:00Z">
                    <w:rPr/>
                  </w:rPrChange>
                </w:rPr>
                <w:delText xml:space="preserve">2.  </w:delText>
              </w:r>
            </w:del>
            <w:r w:rsidRPr="00905EBD">
              <w:rPr>
                <w:sz w:val="24"/>
                <w:szCs w:val="24"/>
                <w:rPrChange w:id="5742" w:author="MinhHieu" w:date="2024-12-20T10:18:00Z">
                  <w:rPr/>
                </w:rPrChange>
              </w:rPr>
              <w:t>GD đăng nhập hiện ra</w:t>
            </w:r>
          </w:p>
          <w:p w14:paraId="20C390B2" w14:textId="4ADEA1D0" w:rsidR="00A27D53" w:rsidRPr="00905EBD" w:rsidRDefault="00D33BC1">
            <w:pPr>
              <w:pStyle w:val="ListParagraph"/>
              <w:numPr>
                <w:ilvl w:val="2"/>
                <w:numId w:val="45"/>
              </w:numPr>
              <w:ind w:left="579" w:right="67"/>
              <w:rPr>
                <w:sz w:val="24"/>
                <w:szCs w:val="24"/>
                <w:rPrChange w:id="5743" w:author="MinhHieu" w:date="2024-12-20T10:18:00Z">
                  <w:rPr/>
                </w:rPrChange>
              </w:rPr>
              <w:pPrChange w:id="5744" w:author="MinhHieu" w:date="2024-12-20T10:18:00Z">
                <w:pPr>
                  <w:ind w:left="425" w:right="67" w:hanging="285"/>
                </w:pPr>
              </w:pPrChange>
            </w:pPr>
            <w:del w:id="5745" w:author="MinhHieu" w:date="2024-12-20T10:18:00Z">
              <w:r w:rsidRPr="00905EBD" w:rsidDel="00905EBD">
                <w:rPr>
                  <w:sz w:val="24"/>
                  <w:szCs w:val="24"/>
                  <w:rPrChange w:id="5746" w:author="MinhHieu" w:date="2024-12-20T10:18:00Z">
                    <w:rPr/>
                  </w:rPrChange>
                </w:rPr>
                <w:delText>3.</w:delText>
              </w:r>
              <w:r w:rsidRPr="00905EBD" w:rsidDel="00905EBD">
                <w:rPr>
                  <w:sz w:val="14"/>
                  <w:szCs w:val="14"/>
                </w:rPr>
                <w:delText xml:space="preserve">   </w:delText>
              </w:r>
            </w:del>
            <w:ins w:id="5747" w:author="MinhHieu" w:date="2024-12-20T10:18:00Z">
              <w:r w:rsidR="00905EBD" w:rsidRPr="00905EBD">
                <w:rPr>
                  <w:sz w:val="24"/>
                  <w:szCs w:val="24"/>
                  <w:rPrChange w:id="5748" w:author="MinhHieu" w:date="2024-12-20T10:18:00Z">
                    <w:rPr/>
                  </w:rPrChange>
                </w:rPr>
                <w:t>Khách</w:t>
              </w:r>
              <w:r w:rsidR="00905EBD" w:rsidRPr="00905EBD">
                <w:rPr>
                  <w:sz w:val="24"/>
                  <w:szCs w:val="24"/>
                  <w:lang w:val="vi-VN"/>
                  <w:rPrChange w:id="5749" w:author="MinhHieu" w:date="2024-12-20T10:18:00Z">
                    <w:rPr>
                      <w:lang w:val="vi-VN"/>
                    </w:rPr>
                  </w:rPrChange>
                </w:rPr>
                <w:t xml:space="preserve"> hàng</w:t>
              </w:r>
              <w:r w:rsidR="00905EBD" w:rsidRPr="00905EBD">
                <w:rPr>
                  <w:sz w:val="24"/>
                  <w:szCs w:val="24"/>
                  <w:rPrChange w:id="5750" w:author="MinhHieu" w:date="2024-12-20T10:18:00Z">
                    <w:rPr/>
                  </w:rPrChange>
                </w:rPr>
                <w:t xml:space="preserve"> </w:t>
              </w:r>
            </w:ins>
            <w:del w:id="5751" w:author="MinhHieu" w:date="2024-12-20T10:18:00Z">
              <w:r w:rsidRPr="00905EBD" w:rsidDel="00905EBD">
                <w:rPr>
                  <w:sz w:val="24"/>
                  <w:szCs w:val="24"/>
                  <w:rPrChange w:id="5752" w:author="MinhHieu" w:date="2024-12-20T10:18:00Z">
                    <w:rPr/>
                  </w:rPrChange>
                </w:rPr>
                <w:delText xml:space="preserve">Người dùng </w:delText>
              </w:r>
            </w:del>
            <w:r w:rsidRPr="00905EBD">
              <w:rPr>
                <w:sz w:val="24"/>
                <w:szCs w:val="24"/>
                <w:rPrChange w:id="5753" w:author="MinhHieu" w:date="2024-12-20T10:18:00Z">
                  <w:rPr/>
                </w:rPrChange>
              </w:rPr>
              <w:t>nhập thông tin đăng nhập</w:t>
            </w:r>
          </w:p>
          <w:p w14:paraId="0992C740" w14:textId="77777777" w:rsidR="00A27D53" w:rsidRPr="00905EBD" w:rsidRDefault="00D33BC1">
            <w:pPr>
              <w:pStyle w:val="ListParagraph"/>
              <w:numPr>
                <w:ilvl w:val="2"/>
                <w:numId w:val="45"/>
              </w:numPr>
              <w:ind w:left="579" w:right="67"/>
              <w:rPr>
                <w:sz w:val="24"/>
                <w:szCs w:val="24"/>
                <w:rPrChange w:id="5754" w:author="MinhHieu" w:date="2024-12-20T10:18:00Z">
                  <w:rPr/>
                </w:rPrChange>
              </w:rPr>
              <w:pPrChange w:id="5755" w:author="MinhHieu" w:date="2024-12-20T10:18:00Z">
                <w:pPr>
                  <w:ind w:left="425" w:right="67" w:hanging="285"/>
                </w:pPr>
              </w:pPrChange>
            </w:pPr>
            <w:del w:id="5756" w:author="MinhHieu" w:date="2024-12-20T10:18:00Z">
              <w:r w:rsidRPr="00905EBD" w:rsidDel="00905EBD">
                <w:rPr>
                  <w:sz w:val="24"/>
                  <w:szCs w:val="24"/>
                  <w:rPrChange w:id="5757" w:author="MinhHieu" w:date="2024-12-20T10:18:00Z">
                    <w:rPr/>
                  </w:rPrChange>
                </w:rPr>
                <w:delText>3.</w:delText>
              </w:r>
              <w:r w:rsidRPr="00905EBD" w:rsidDel="00905EBD">
                <w:rPr>
                  <w:sz w:val="14"/>
                  <w:szCs w:val="14"/>
                </w:rPr>
                <w:delText xml:space="preserve">     </w:delText>
              </w:r>
            </w:del>
            <w:r w:rsidRPr="00905EBD">
              <w:rPr>
                <w:sz w:val="24"/>
                <w:szCs w:val="24"/>
                <w:rPrChange w:id="5758" w:author="MinhHieu" w:date="2024-12-20T10:18:00Z">
                  <w:rPr/>
                </w:rPrChange>
              </w:rPr>
              <w:t>Hệ thống kiểm tra thông tin đăng nhập</w:t>
            </w:r>
          </w:p>
          <w:p w14:paraId="5EF292E0" w14:textId="77777777" w:rsidR="00A27D53" w:rsidRPr="00905EBD" w:rsidRDefault="00D33BC1">
            <w:pPr>
              <w:pStyle w:val="ListParagraph"/>
              <w:numPr>
                <w:ilvl w:val="2"/>
                <w:numId w:val="45"/>
              </w:numPr>
              <w:ind w:left="579" w:right="67"/>
              <w:rPr>
                <w:sz w:val="24"/>
                <w:szCs w:val="24"/>
                <w:rPrChange w:id="5759" w:author="MinhHieu" w:date="2024-12-20T10:18:00Z">
                  <w:rPr/>
                </w:rPrChange>
              </w:rPr>
              <w:pPrChange w:id="5760" w:author="MinhHieu" w:date="2024-12-20T10:18:00Z">
                <w:pPr>
                  <w:ind w:left="425" w:right="67" w:hanging="285"/>
                </w:pPr>
              </w:pPrChange>
            </w:pPr>
            <w:del w:id="5761" w:author="MinhHieu" w:date="2024-12-20T10:18:00Z">
              <w:r w:rsidRPr="00905EBD" w:rsidDel="00905EBD">
                <w:rPr>
                  <w:sz w:val="24"/>
                  <w:szCs w:val="24"/>
                  <w:rPrChange w:id="5762" w:author="MinhHieu" w:date="2024-12-20T10:18:00Z">
                    <w:rPr/>
                  </w:rPrChange>
                </w:rPr>
                <w:delText>4.</w:delText>
              </w:r>
              <w:r w:rsidRPr="00905EBD" w:rsidDel="00905EBD">
                <w:rPr>
                  <w:sz w:val="14"/>
                  <w:szCs w:val="14"/>
                </w:rPr>
                <w:delText xml:space="preserve">     </w:delText>
              </w:r>
            </w:del>
            <w:r w:rsidRPr="00905EBD">
              <w:rPr>
                <w:sz w:val="24"/>
                <w:szCs w:val="24"/>
                <w:rPrChange w:id="5763" w:author="MinhHieu" w:date="2024-12-20T10:18:00Z">
                  <w:rPr/>
                </w:rPrChange>
              </w:rPr>
              <w:t>Đăng nhập thành công</w:t>
            </w:r>
          </w:p>
          <w:p w14:paraId="1AF99729" w14:textId="77777777" w:rsidR="00A27D53" w:rsidRDefault="00A27D53">
            <w:pPr>
              <w:ind w:left="425" w:right="67" w:hanging="285"/>
              <w:rPr>
                <w:sz w:val="24"/>
                <w:szCs w:val="24"/>
              </w:rPr>
            </w:pPr>
          </w:p>
          <w:p w14:paraId="7428B611" w14:textId="77777777" w:rsidR="00A27D53" w:rsidRDefault="00D33BC1">
            <w:pPr>
              <w:widowControl/>
              <w:numPr>
                <w:ilvl w:val="0"/>
                <w:numId w:val="22"/>
              </w:numPr>
              <w:ind w:left="425" w:right="67" w:hanging="285"/>
              <w:rPr>
                <w:sz w:val="24"/>
                <w:szCs w:val="24"/>
              </w:rPr>
            </w:pPr>
            <w:r>
              <w:rPr>
                <w:sz w:val="24"/>
                <w:szCs w:val="24"/>
              </w:rPr>
              <w:t>Quản lý</w:t>
            </w:r>
          </w:p>
          <w:p w14:paraId="58DD9087" w14:textId="77777777" w:rsidR="00A27D53" w:rsidRDefault="00D33BC1">
            <w:pPr>
              <w:ind w:left="425" w:right="67" w:hanging="285"/>
              <w:rPr>
                <w:sz w:val="24"/>
                <w:szCs w:val="24"/>
              </w:rPr>
            </w:pPr>
            <w:r>
              <w:rPr>
                <w:sz w:val="24"/>
                <w:szCs w:val="24"/>
              </w:rPr>
              <w:t>1. Quản lý nhập thông tin đăng nhập</w:t>
            </w:r>
          </w:p>
          <w:p w14:paraId="46FE69AD" w14:textId="77777777" w:rsidR="00A27D53" w:rsidRDefault="00D33BC1">
            <w:pPr>
              <w:ind w:left="425" w:right="67" w:hanging="285"/>
              <w:rPr>
                <w:sz w:val="24"/>
                <w:szCs w:val="24"/>
              </w:rPr>
            </w:pPr>
            <w:r>
              <w:rPr>
                <w:sz w:val="24"/>
                <w:szCs w:val="24"/>
              </w:rPr>
              <w:t>2. Hệ thống kiểm tra thông tin đăng nhập</w:t>
            </w:r>
          </w:p>
          <w:p w14:paraId="2928FB80" w14:textId="77777777" w:rsidR="00A27D53" w:rsidRDefault="00D33BC1">
            <w:pPr>
              <w:ind w:left="425" w:right="67" w:hanging="285"/>
              <w:rPr>
                <w:sz w:val="24"/>
                <w:szCs w:val="24"/>
              </w:rPr>
            </w:pPr>
            <w:r>
              <w:rPr>
                <w:sz w:val="24"/>
                <w:szCs w:val="24"/>
              </w:rPr>
              <w:t>3. Đăng nhập thành công</w:t>
            </w:r>
          </w:p>
        </w:tc>
      </w:tr>
      <w:tr w:rsidR="00A27D53" w14:paraId="133C8C34" w14:textId="77777777">
        <w:trPr>
          <w:trHeight w:val="838"/>
        </w:trPr>
        <w:tc>
          <w:tcPr>
            <w:tcW w:w="3090" w:type="dxa"/>
            <w:tcBorders>
              <w:top w:val="single" w:sz="7" w:space="0" w:color="000000"/>
              <w:left w:val="single" w:sz="7" w:space="0" w:color="000000"/>
              <w:bottom w:val="single" w:sz="7" w:space="0" w:color="000000"/>
              <w:right w:val="single" w:sz="7" w:space="0" w:color="000000"/>
            </w:tcBorders>
            <w:tcMar>
              <w:top w:w="0" w:type="dxa"/>
              <w:bottom w:w="0" w:type="dxa"/>
            </w:tcMar>
          </w:tcPr>
          <w:p w14:paraId="094FD0FF" w14:textId="77777777" w:rsidR="00A27D53" w:rsidRDefault="00A27D53">
            <w:pPr>
              <w:ind w:left="0" w:right="-134" w:firstLine="0"/>
              <w:rPr>
                <w:b/>
                <w:sz w:val="24"/>
                <w:szCs w:val="24"/>
              </w:rPr>
            </w:pPr>
          </w:p>
          <w:p w14:paraId="561170D2" w14:textId="77777777" w:rsidR="00A27D53" w:rsidRDefault="00D33BC1">
            <w:pPr>
              <w:ind w:left="0" w:right="-134" w:firstLine="0"/>
              <w:rPr>
                <w:sz w:val="24"/>
                <w:szCs w:val="24"/>
              </w:rPr>
            </w:pPr>
            <w:r>
              <w:rPr>
                <w:b/>
                <w:sz w:val="24"/>
                <w:szCs w:val="24"/>
              </w:rPr>
              <w:t>Luồng rẽ nhánh:</w:t>
            </w: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6220C3E" w14:textId="77777777" w:rsidR="00A27D53" w:rsidRDefault="00A27D53">
            <w:pPr>
              <w:ind w:left="0" w:right="67" w:firstLine="0"/>
              <w:rPr>
                <w:sz w:val="24"/>
                <w:szCs w:val="24"/>
              </w:rPr>
            </w:pPr>
          </w:p>
        </w:tc>
      </w:tr>
      <w:tr w:rsidR="00A27D53" w14:paraId="37A45326" w14:textId="77777777">
        <w:trPr>
          <w:trHeight w:val="1054"/>
        </w:trPr>
        <w:tc>
          <w:tcPr>
            <w:tcW w:w="3090" w:type="dxa"/>
            <w:tcBorders>
              <w:top w:val="single" w:sz="7" w:space="0" w:color="000000"/>
              <w:left w:val="single" w:sz="7" w:space="0" w:color="000000"/>
              <w:bottom w:val="single" w:sz="7" w:space="0" w:color="000000"/>
              <w:right w:val="single" w:sz="7" w:space="0" w:color="000000"/>
            </w:tcBorders>
            <w:tcMar>
              <w:top w:w="0" w:type="dxa"/>
              <w:bottom w:w="0" w:type="dxa"/>
            </w:tcMar>
          </w:tcPr>
          <w:p w14:paraId="14DB6D1A" w14:textId="77777777" w:rsidR="00A27D53" w:rsidRDefault="00A27D53">
            <w:pPr>
              <w:ind w:left="0" w:right="-134" w:firstLine="0"/>
              <w:rPr>
                <w:sz w:val="24"/>
                <w:szCs w:val="24"/>
              </w:rPr>
            </w:pPr>
          </w:p>
          <w:tbl>
            <w:tblPr>
              <w:tblStyle w:val="af4"/>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1AAB4F59" w14:textId="77777777">
              <w:trPr>
                <w:trHeight w:val="315"/>
              </w:trPr>
              <w:tc>
                <w:tcPr>
                  <w:tcW w:w="2880" w:type="dxa"/>
                  <w:tcBorders>
                    <w:top w:val="nil"/>
                    <w:left w:val="nil"/>
                    <w:bottom w:val="nil"/>
                    <w:right w:val="nil"/>
                  </w:tcBorders>
                  <w:tcMar>
                    <w:top w:w="20" w:type="dxa"/>
                    <w:left w:w="20" w:type="dxa"/>
                    <w:bottom w:w="20" w:type="dxa"/>
                    <w:right w:w="20" w:type="dxa"/>
                  </w:tcMar>
                </w:tcPr>
                <w:p w14:paraId="40F5397D" w14:textId="77777777" w:rsidR="00A27D53" w:rsidRDefault="00D33BC1">
                  <w:pPr>
                    <w:ind w:left="0" w:right="-134" w:firstLine="0"/>
                    <w:rPr>
                      <w:b/>
                      <w:sz w:val="24"/>
                      <w:szCs w:val="24"/>
                    </w:rPr>
                  </w:pPr>
                  <w:r>
                    <w:rPr>
                      <w:b/>
                      <w:sz w:val="24"/>
                      <w:szCs w:val="24"/>
                    </w:rPr>
                    <w:t>Luồng ngoại lệ (Exception):</w:t>
                  </w:r>
                </w:p>
              </w:tc>
            </w:tr>
          </w:tbl>
          <w:p w14:paraId="390FC221" w14:textId="77777777" w:rsidR="00A27D53" w:rsidRDefault="00A27D53">
            <w:pPr>
              <w:ind w:left="0" w:right="-134" w:firstLine="0"/>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C9739B1" w14:textId="77777777" w:rsidR="00A27D53" w:rsidRDefault="00A27D53">
            <w:pPr>
              <w:ind w:left="0" w:right="67" w:firstLine="0"/>
              <w:rPr>
                <w:sz w:val="24"/>
                <w:szCs w:val="24"/>
              </w:rPr>
            </w:pPr>
          </w:p>
          <w:tbl>
            <w:tblPr>
              <w:tblStyle w:val="af5"/>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BC4E209" w14:textId="77777777">
              <w:trPr>
                <w:trHeight w:val="705"/>
              </w:trPr>
              <w:tc>
                <w:tcPr>
                  <w:tcW w:w="5560" w:type="dxa"/>
                  <w:tcBorders>
                    <w:top w:val="nil"/>
                    <w:left w:val="nil"/>
                    <w:bottom w:val="nil"/>
                    <w:right w:val="nil"/>
                  </w:tcBorders>
                  <w:tcMar>
                    <w:top w:w="20" w:type="dxa"/>
                    <w:left w:w="20" w:type="dxa"/>
                    <w:bottom w:w="20" w:type="dxa"/>
                    <w:right w:w="20" w:type="dxa"/>
                  </w:tcMar>
                </w:tcPr>
                <w:p w14:paraId="408CFCA3" w14:textId="77777777" w:rsidR="00A27D53" w:rsidRDefault="00D33BC1">
                  <w:pPr>
                    <w:ind w:left="0" w:right="67" w:firstLine="0"/>
                    <w:jc w:val="both"/>
                    <w:rPr>
                      <w:sz w:val="24"/>
                      <w:szCs w:val="24"/>
                    </w:rPr>
                  </w:pPr>
                  <w:r>
                    <w:rPr>
                      <w:sz w:val="24"/>
                      <w:szCs w:val="24"/>
                    </w:rPr>
                    <w:t>Gặp sự cố khi đăng nhập: Hiển thị thông báo lỗi "Sai thông tin đăng nhập"</w:t>
                  </w:r>
                </w:p>
              </w:tc>
            </w:tr>
          </w:tbl>
          <w:p w14:paraId="4B2077E4" w14:textId="77777777" w:rsidR="00A27D53" w:rsidRDefault="00A27D53">
            <w:pPr>
              <w:ind w:left="0" w:right="67" w:firstLine="0"/>
              <w:rPr>
                <w:sz w:val="24"/>
                <w:szCs w:val="24"/>
              </w:rPr>
            </w:pPr>
          </w:p>
        </w:tc>
      </w:tr>
    </w:tbl>
    <w:p w14:paraId="3616B32B" w14:textId="77777777" w:rsidR="00A27D53" w:rsidRDefault="00A27D53">
      <w:pPr>
        <w:ind w:left="0" w:firstLine="0"/>
        <w:jc w:val="center"/>
        <w:rPr>
          <w:i/>
        </w:rPr>
      </w:pPr>
    </w:p>
    <w:p w14:paraId="1FE454B6" w14:textId="77777777" w:rsidR="00A27D53" w:rsidDel="0091480D" w:rsidRDefault="00D33BC1">
      <w:pPr>
        <w:tabs>
          <w:tab w:val="left" w:pos="90"/>
        </w:tabs>
        <w:ind w:left="0" w:right="530" w:firstLine="0"/>
        <w:jc w:val="center"/>
        <w:rPr>
          <w:del w:id="5764" w:author="MinhHieu" w:date="2024-12-20T10:28:00Z"/>
          <w:i/>
        </w:rPr>
      </w:pPr>
      <w:bookmarkStart w:id="5765" w:name="_heading=h.1gf8i83" w:colFirst="0" w:colLast="0"/>
      <w:bookmarkEnd w:id="5765"/>
      <w:del w:id="5766" w:author="MinhHieu" w:date="2024-12-20T10:28:00Z">
        <w:r w:rsidDel="0091480D">
          <w:rPr>
            <w:i/>
          </w:rPr>
          <w:lastRenderedPageBreak/>
          <w:delText>Bảng 2.2 Kịch bản đăng nhập</w:delText>
        </w:r>
        <w:bookmarkStart w:id="5767" w:name="_Toc185587598"/>
        <w:bookmarkStart w:id="5768" w:name="_Toc185588644"/>
        <w:bookmarkStart w:id="5769" w:name="_Toc185597719"/>
        <w:bookmarkStart w:id="5770" w:name="_Toc185597900"/>
        <w:bookmarkStart w:id="5771" w:name="_Toc185598078"/>
        <w:bookmarkStart w:id="5772" w:name="_Toc185598255"/>
        <w:bookmarkEnd w:id="5767"/>
        <w:bookmarkEnd w:id="5768"/>
        <w:bookmarkEnd w:id="5769"/>
        <w:bookmarkEnd w:id="5770"/>
        <w:bookmarkEnd w:id="5771"/>
        <w:bookmarkEnd w:id="5772"/>
      </w:del>
    </w:p>
    <w:p w14:paraId="159286AA" w14:textId="77777777" w:rsidR="00A27D53" w:rsidRDefault="00D33BC1">
      <w:pPr>
        <w:pStyle w:val="Heading2"/>
        <w:numPr>
          <w:ilvl w:val="2"/>
          <w:numId w:val="37"/>
        </w:numPr>
        <w:tabs>
          <w:tab w:val="left" w:pos="704"/>
        </w:tabs>
        <w:spacing w:before="279"/>
        <w:ind w:left="0" w:firstLine="0"/>
      </w:pPr>
      <w:bookmarkStart w:id="5773" w:name="_Toc185578176"/>
      <w:bookmarkStart w:id="5774" w:name="_Toc185579199"/>
      <w:bookmarkStart w:id="5775" w:name="_Toc185579303"/>
      <w:bookmarkStart w:id="5776" w:name="_Toc185587599"/>
      <w:bookmarkStart w:id="5777" w:name="_Toc185588645"/>
      <w:bookmarkStart w:id="5778" w:name="_Toc185597720"/>
      <w:bookmarkStart w:id="5779" w:name="_Toc185597901"/>
      <w:bookmarkStart w:id="5780" w:name="_Toc185598079"/>
      <w:bookmarkStart w:id="5781" w:name="_Toc185598256"/>
      <w:r>
        <w:t>Kịch bản thêm sản phẩm</w:t>
      </w:r>
      <w:bookmarkEnd w:id="5773"/>
      <w:bookmarkEnd w:id="5774"/>
      <w:bookmarkEnd w:id="5775"/>
      <w:bookmarkEnd w:id="5776"/>
      <w:bookmarkEnd w:id="5777"/>
      <w:bookmarkEnd w:id="5778"/>
      <w:bookmarkEnd w:id="5779"/>
      <w:bookmarkEnd w:id="5780"/>
      <w:bookmarkEnd w:id="5781"/>
    </w:p>
    <w:p w14:paraId="516B0CEC" w14:textId="38F6C8FA" w:rsidR="0091480D" w:rsidRPr="0091480D" w:rsidRDefault="0091480D">
      <w:pPr>
        <w:pStyle w:val="Caption"/>
        <w:keepNext/>
        <w:jc w:val="center"/>
        <w:rPr>
          <w:ins w:id="5782" w:author="MinhHieu" w:date="2024-12-20T10:28:00Z"/>
          <w:color w:val="auto"/>
          <w:lang w:val="vi-VN"/>
          <w:rPrChange w:id="5783" w:author="MinhHieu" w:date="2024-12-20T10:28:00Z">
            <w:rPr>
              <w:ins w:id="5784" w:author="MinhHieu" w:date="2024-12-20T10:28:00Z"/>
            </w:rPr>
          </w:rPrChange>
        </w:rPr>
        <w:pPrChange w:id="5785" w:author="MinhHieu" w:date="2024-12-20T10:28:00Z">
          <w:pPr/>
        </w:pPrChange>
      </w:pPr>
      <w:bookmarkStart w:id="5786" w:name="_Toc185587402"/>
      <w:bookmarkStart w:id="5787" w:name="_Toc185597574"/>
      <w:ins w:id="5788" w:author="MinhHieu" w:date="2024-12-20T10:28:00Z">
        <w:r w:rsidRPr="0091480D">
          <w:rPr>
            <w:color w:val="auto"/>
            <w:sz w:val="26"/>
            <w:szCs w:val="26"/>
            <w:rPrChange w:id="5789" w:author="MinhHieu" w:date="2024-12-20T10:28:00Z">
              <w:rPr/>
            </w:rPrChange>
          </w:rPr>
          <w:t>Bảng 2.</w:t>
        </w:r>
        <w:r w:rsidRPr="0091480D">
          <w:rPr>
            <w:color w:val="auto"/>
            <w:sz w:val="26"/>
            <w:szCs w:val="26"/>
            <w:rPrChange w:id="5790" w:author="MinhHieu" w:date="2024-12-20T10:28:00Z">
              <w:rPr/>
            </w:rPrChange>
          </w:rPr>
          <w:fldChar w:fldCharType="begin"/>
        </w:r>
        <w:r w:rsidRPr="0091480D">
          <w:rPr>
            <w:color w:val="auto"/>
            <w:sz w:val="26"/>
            <w:szCs w:val="26"/>
            <w:rPrChange w:id="5791" w:author="MinhHieu" w:date="2024-12-20T10:28:00Z">
              <w:rPr/>
            </w:rPrChange>
          </w:rPr>
          <w:instrText xml:space="preserve"> SEQ Bảng_2. \* ARABIC </w:instrText>
        </w:r>
      </w:ins>
      <w:r w:rsidRPr="0091480D">
        <w:rPr>
          <w:color w:val="auto"/>
          <w:sz w:val="26"/>
          <w:szCs w:val="26"/>
          <w:rPrChange w:id="5792" w:author="MinhHieu" w:date="2024-12-20T10:28:00Z">
            <w:rPr/>
          </w:rPrChange>
        </w:rPr>
        <w:fldChar w:fldCharType="separate"/>
      </w:r>
      <w:ins w:id="5793" w:author="MinhHieu" w:date="2024-12-20T11:36:00Z">
        <w:r w:rsidR="00711A5B">
          <w:rPr>
            <w:noProof/>
            <w:color w:val="auto"/>
            <w:sz w:val="26"/>
            <w:szCs w:val="26"/>
          </w:rPr>
          <w:t>4</w:t>
        </w:r>
      </w:ins>
      <w:ins w:id="5794" w:author="MinhHieu" w:date="2024-12-20T10:28:00Z">
        <w:r w:rsidRPr="0091480D">
          <w:rPr>
            <w:color w:val="auto"/>
            <w:sz w:val="26"/>
            <w:szCs w:val="26"/>
            <w:rPrChange w:id="5795" w:author="MinhHieu" w:date="2024-12-20T10:28:00Z">
              <w:rPr/>
            </w:rPrChange>
          </w:rPr>
          <w:fldChar w:fldCharType="end"/>
        </w:r>
        <w:r w:rsidRPr="0091480D">
          <w:rPr>
            <w:color w:val="auto"/>
            <w:sz w:val="26"/>
            <w:szCs w:val="26"/>
            <w:lang w:val="vi-VN"/>
            <w:rPrChange w:id="5796" w:author="MinhHieu" w:date="2024-12-20T10:28:00Z">
              <w:rPr>
                <w:lang w:val="vi-VN"/>
              </w:rPr>
            </w:rPrChange>
          </w:rPr>
          <w:t xml:space="preserve"> Kịch bản thêm sản phẩm</w:t>
        </w:r>
        <w:bookmarkEnd w:id="5786"/>
        <w:bookmarkEnd w:id="5787"/>
      </w:ins>
    </w:p>
    <w:tbl>
      <w:tblPr>
        <w:tblStyle w:val="af6"/>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17DB7A68" w14:textId="77777777">
        <w:trPr>
          <w:trHeight w:val="82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144D23E" w14:textId="77777777" w:rsidR="00A27D53" w:rsidRDefault="00A27D53">
            <w:pPr>
              <w:ind w:left="0" w:right="-126" w:firstLine="0"/>
              <w:rPr>
                <w:b/>
                <w:sz w:val="24"/>
                <w:szCs w:val="24"/>
              </w:rPr>
            </w:pPr>
          </w:p>
          <w:p w14:paraId="38426DFD" w14:textId="77777777" w:rsidR="00A27D53" w:rsidRDefault="00D33BC1">
            <w:pPr>
              <w:ind w:left="0" w:right="-126"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782581A" w14:textId="77777777" w:rsidR="00A27D53" w:rsidRDefault="00A27D53">
            <w:pPr>
              <w:ind w:left="0" w:firstLine="0"/>
              <w:rPr>
                <w:sz w:val="24"/>
                <w:szCs w:val="24"/>
              </w:rPr>
            </w:pPr>
          </w:p>
          <w:p w14:paraId="0E7ACB72" w14:textId="77777777" w:rsidR="00A27D53" w:rsidRDefault="00D33BC1">
            <w:pPr>
              <w:ind w:left="0" w:firstLine="0"/>
              <w:rPr>
                <w:sz w:val="24"/>
                <w:szCs w:val="24"/>
              </w:rPr>
            </w:pPr>
            <w:r>
              <w:rPr>
                <w:sz w:val="24"/>
                <w:szCs w:val="24"/>
              </w:rPr>
              <w:t>Thêm sản phẩm</w:t>
            </w:r>
          </w:p>
        </w:tc>
      </w:tr>
      <w:tr w:rsidR="00A27D53" w14:paraId="7C3F496D"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F39EC7" w14:textId="77777777" w:rsidR="00A27D53" w:rsidRDefault="00A27D53">
            <w:pPr>
              <w:ind w:left="0" w:right="-126" w:firstLine="0"/>
              <w:rPr>
                <w:sz w:val="24"/>
                <w:szCs w:val="24"/>
              </w:rPr>
            </w:pPr>
          </w:p>
          <w:tbl>
            <w:tblPr>
              <w:tblStyle w:val="af7"/>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2EE49E8F" w14:textId="77777777">
              <w:trPr>
                <w:trHeight w:val="315"/>
              </w:trPr>
              <w:tc>
                <w:tcPr>
                  <w:tcW w:w="5385" w:type="dxa"/>
                  <w:tcBorders>
                    <w:top w:val="nil"/>
                    <w:left w:val="nil"/>
                    <w:bottom w:val="nil"/>
                    <w:right w:val="nil"/>
                  </w:tcBorders>
                  <w:tcMar>
                    <w:top w:w="20" w:type="dxa"/>
                    <w:left w:w="20" w:type="dxa"/>
                    <w:bottom w:w="20" w:type="dxa"/>
                    <w:right w:w="20" w:type="dxa"/>
                  </w:tcMar>
                </w:tcPr>
                <w:p w14:paraId="721F1E91" w14:textId="77777777" w:rsidR="00A27D53" w:rsidRDefault="00D33BC1">
                  <w:pPr>
                    <w:ind w:left="0" w:right="-126" w:firstLine="0"/>
                    <w:rPr>
                      <w:b/>
                      <w:sz w:val="24"/>
                      <w:szCs w:val="24"/>
                    </w:rPr>
                  </w:pPr>
                  <w:r>
                    <w:rPr>
                      <w:b/>
                      <w:sz w:val="24"/>
                      <w:szCs w:val="24"/>
                    </w:rPr>
                    <w:t>Tác nhân kích hoạt:</w:t>
                  </w:r>
                </w:p>
              </w:tc>
            </w:tr>
          </w:tbl>
          <w:p w14:paraId="13A38D6C"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47527ED" w14:textId="77777777" w:rsidR="00A27D53" w:rsidRDefault="00A27D53">
            <w:pPr>
              <w:ind w:left="0" w:firstLine="0"/>
              <w:rPr>
                <w:sz w:val="24"/>
                <w:szCs w:val="24"/>
              </w:rPr>
            </w:pPr>
          </w:p>
          <w:tbl>
            <w:tblPr>
              <w:tblStyle w:val="af8"/>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CDC18F3" w14:textId="77777777">
              <w:trPr>
                <w:trHeight w:val="315"/>
              </w:trPr>
              <w:tc>
                <w:tcPr>
                  <w:tcW w:w="5560" w:type="dxa"/>
                  <w:tcBorders>
                    <w:top w:val="nil"/>
                    <w:left w:val="nil"/>
                    <w:bottom w:val="nil"/>
                    <w:right w:val="nil"/>
                  </w:tcBorders>
                  <w:tcMar>
                    <w:top w:w="20" w:type="dxa"/>
                    <w:left w:w="20" w:type="dxa"/>
                    <w:bottom w:w="20" w:type="dxa"/>
                    <w:right w:w="20" w:type="dxa"/>
                  </w:tcMar>
                </w:tcPr>
                <w:p w14:paraId="1D8971B6" w14:textId="77777777" w:rsidR="00A27D53" w:rsidRDefault="00D33BC1">
                  <w:pPr>
                    <w:ind w:left="0" w:firstLine="0"/>
                    <w:rPr>
                      <w:sz w:val="24"/>
                      <w:szCs w:val="24"/>
                    </w:rPr>
                  </w:pPr>
                  <w:r>
                    <w:rPr>
                      <w:sz w:val="24"/>
                      <w:szCs w:val="24"/>
                    </w:rPr>
                    <w:t>Quản lý</w:t>
                  </w:r>
                </w:p>
              </w:tc>
            </w:tr>
          </w:tbl>
          <w:p w14:paraId="62B60734" w14:textId="77777777" w:rsidR="00A27D53" w:rsidRDefault="00A27D53">
            <w:pPr>
              <w:ind w:left="0" w:right="2160" w:firstLine="0"/>
              <w:rPr>
                <w:sz w:val="24"/>
                <w:szCs w:val="24"/>
              </w:rPr>
            </w:pPr>
          </w:p>
        </w:tc>
      </w:tr>
      <w:tr w:rsidR="00A27D53" w14:paraId="30274EF9"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2F0DE40" w14:textId="77777777" w:rsidR="00A27D53" w:rsidRDefault="00A27D53">
            <w:pPr>
              <w:ind w:left="0" w:right="-126" w:firstLine="0"/>
              <w:rPr>
                <w:sz w:val="24"/>
                <w:szCs w:val="24"/>
              </w:rPr>
            </w:pPr>
          </w:p>
          <w:tbl>
            <w:tblPr>
              <w:tblStyle w:val="af9"/>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271697AD" w14:textId="77777777">
              <w:trPr>
                <w:trHeight w:val="315"/>
              </w:trPr>
              <w:tc>
                <w:tcPr>
                  <w:tcW w:w="2790" w:type="dxa"/>
                  <w:tcBorders>
                    <w:top w:val="nil"/>
                    <w:left w:val="nil"/>
                    <w:bottom w:val="nil"/>
                    <w:right w:val="nil"/>
                  </w:tcBorders>
                  <w:tcMar>
                    <w:top w:w="20" w:type="dxa"/>
                    <w:left w:w="20" w:type="dxa"/>
                    <w:bottom w:w="20" w:type="dxa"/>
                    <w:right w:w="20" w:type="dxa"/>
                  </w:tcMar>
                </w:tcPr>
                <w:p w14:paraId="0D8AF646" w14:textId="77777777" w:rsidR="00A27D53" w:rsidRDefault="00D33BC1">
                  <w:pPr>
                    <w:ind w:left="0" w:right="-126" w:firstLine="0"/>
                    <w:rPr>
                      <w:b/>
                      <w:sz w:val="24"/>
                      <w:szCs w:val="24"/>
                    </w:rPr>
                  </w:pPr>
                  <w:r>
                    <w:rPr>
                      <w:b/>
                      <w:sz w:val="24"/>
                      <w:szCs w:val="24"/>
                    </w:rPr>
                    <w:t>Mô tả:</w:t>
                  </w:r>
                </w:p>
              </w:tc>
            </w:tr>
          </w:tbl>
          <w:p w14:paraId="28C57CD3"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B526E3D" w14:textId="77777777" w:rsidR="00A27D53" w:rsidRDefault="00A27D53">
            <w:pPr>
              <w:ind w:left="0" w:right="2460" w:firstLine="0"/>
              <w:rPr>
                <w:sz w:val="24"/>
                <w:szCs w:val="24"/>
              </w:rPr>
            </w:pPr>
          </w:p>
          <w:tbl>
            <w:tblPr>
              <w:tblStyle w:val="afa"/>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5C0C047" w14:textId="77777777">
              <w:trPr>
                <w:trHeight w:val="585"/>
              </w:trPr>
              <w:tc>
                <w:tcPr>
                  <w:tcW w:w="5560" w:type="dxa"/>
                  <w:tcBorders>
                    <w:top w:val="nil"/>
                    <w:left w:val="nil"/>
                    <w:bottom w:val="nil"/>
                    <w:right w:val="nil"/>
                  </w:tcBorders>
                  <w:tcMar>
                    <w:top w:w="20" w:type="dxa"/>
                    <w:left w:w="20" w:type="dxa"/>
                    <w:bottom w:w="20" w:type="dxa"/>
                    <w:right w:w="20" w:type="dxa"/>
                  </w:tcMar>
                </w:tcPr>
                <w:p w14:paraId="645BEDDA" w14:textId="77777777" w:rsidR="00A27D53" w:rsidRDefault="00D33BC1">
                  <w:pPr>
                    <w:ind w:left="0" w:firstLine="0"/>
                    <w:rPr>
                      <w:sz w:val="24"/>
                      <w:szCs w:val="24"/>
                    </w:rPr>
                  </w:pPr>
                  <w:r>
                    <w:rPr>
                      <w:sz w:val="24"/>
                      <w:szCs w:val="24"/>
                    </w:rPr>
                    <w:t>Quản lý thêm sản phẩm</w:t>
                  </w:r>
                </w:p>
              </w:tc>
            </w:tr>
          </w:tbl>
          <w:p w14:paraId="3E9D35D7" w14:textId="77777777" w:rsidR="00A27D53" w:rsidRDefault="00A27D53">
            <w:pPr>
              <w:ind w:left="0" w:firstLine="0"/>
              <w:rPr>
                <w:sz w:val="24"/>
                <w:szCs w:val="24"/>
              </w:rPr>
            </w:pPr>
          </w:p>
        </w:tc>
      </w:tr>
      <w:tr w:rsidR="00A27D53" w14:paraId="0E5C728E"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F0D8670" w14:textId="77777777" w:rsidR="00A27D53" w:rsidRDefault="00A27D53">
            <w:pPr>
              <w:ind w:left="0" w:right="-126" w:firstLine="0"/>
              <w:rPr>
                <w:sz w:val="24"/>
                <w:szCs w:val="24"/>
              </w:rPr>
            </w:pPr>
          </w:p>
          <w:tbl>
            <w:tblPr>
              <w:tblStyle w:val="afb"/>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06684F95" w14:textId="77777777">
              <w:trPr>
                <w:trHeight w:val="315"/>
              </w:trPr>
              <w:tc>
                <w:tcPr>
                  <w:tcW w:w="1905" w:type="dxa"/>
                  <w:tcBorders>
                    <w:top w:val="nil"/>
                    <w:left w:val="nil"/>
                    <w:bottom w:val="nil"/>
                    <w:right w:val="nil"/>
                  </w:tcBorders>
                  <w:tcMar>
                    <w:top w:w="20" w:type="dxa"/>
                    <w:left w:w="20" w:type="dxa"/>
                    <w:bottom w:w="20" w:type="dxa"/>
                    <w:right w:w="20" w:type="dxa"/>
                  </w:tcMar>
                </w:tcPr>
                <w:p w14:paraId="74EB6AAC" w14:textId="77777777" w:rsidR="00A27D53" w:rsidRDefault="00D33BC1">
                  <w:pPr>
                    <w:ind w:left="0" w:right="-126" w:firstLine="0"/>
                    <w:rPr>
                      <w:b/>
                      <w:sz w:val="24"/>
                      <w:szCs w:val="24"/>
                    </w:rPr>
                  </w:pPr>
                  <w:r>
                    <w:rPr>
                      <w:b/>
                      <w:sz w:val="24"/>
                      <w:szCs w:val="24"/>
                    </w:rPr>
                    <w:t>Sự kiện kích hoạt:</w:t>
                  </w:r>
                </w:p>
              </w:tc>
            </w:tr>
          </w:tbl>
          <w:p w14:paraId="6AC1CDC9"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8007CE0" w14:textId="77777777" w:rsidR="00A27D53" w:rsidRDefault="00A27D53">
            <w:pPr>
              <w:ind w:left="0" w:firstLine="0"/>
              <w:rPr>
                <w:sz w:val="24"/>
                <w:szCs w:val="24"/>
              </w:rPr>
            </w:pPr>
          </w:p>
          <w:tbl>
            <w:tblPr>
              <w:tblStyle w:val="afc"/>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3D02C8A" w14:textId="77777777">
              <w:trPr>
                <w:trHeight w:val="585"/>
              </w:trPr>
              <w:tc>
                <w:tcPr>
                  <w:tcW w:w="5560" w:type="dxa"/>
                  <w:tcBorders>
                    <w:top w:val="nil"/>
                    <w:left w:val="nil"/>
                    <w:bottom w:val="nil"/>
                    <w:right w:val="nil"/>
                  </w:tcBorders>
                  <w:tcMar>
                    <w:top w:w="20" w:type="dxa"/>
                    <w:left w:w="20" w:type="dxa"/>
                    <w:bottom w:w="20" w:type="dxa"/>
                    <w:right w:w="20" w:type="dxa"/>
                  </w:tcMar>
                </w:tcPr>
                <w:p w14:paraId="35C36395" w14:textId="77777777" w:rsidR="00A27D53" w:rsidRDefault="00D33BC1">
                  <w:pPr>
                    <w:ind w:left="0" w:firstLine="0"/>
                    <w:rPr>
                      <w:sz w:val="24"/>
                      <w:szCs w:val="24"/>
                    </w:rPr>
                  </w:pPr>
                  <w:r>
                    <w:rPr>
                      <w:sz w:val="24"/>
                      <w:szCs w:val="24"/>
                    </w:rPr>
                    <w:t>Quản lý nhấn vào nút thêm sản phẩm</w:t>
                  </w:r>
                </w:p>
              </w:tc>
            </w:tr>
          </w:tbl>
          <w:p w14:paraId="044962B5" w14:textId="77777777" w:rsidR="00A27D53" w:rsidRDefault="00A27D53">
            <w:pPr>
              <w:ind w:left="0" w:firstLine="0"/>
              <w:rPr>
                <w:sz w:val="24"/>
                <w:szCs w:val="24"/>
              </w:rPr>
            </w:pPr>
          </w:p>
        </w:tc>
      </w:tr>
      <w:tr w:rsidR="00A27D53" w14:paraId="44D96863"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BA358ED" w14:textId="77777777" w:rsidR="00A27D53" w:rsidRDefault="00A27D53">
            <w:pPr>
              <w:ind w:left="0" w:right="-126" w:firstLine="0"/>
              <w:rPr>
                <w:sz w:val="24"/>
                <w:szCs w:val="24"/>
              </w:rPr>
            </w:pPr>
          </w:p>
          <w:tbl>
            <w:tblPr>
              <w:tblStyle w:val="afd"/>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91CB427" w14:textId="77777777">
              <w:trPr>
                <w:trHeight w:val="315"/>
              </w:trPr>
              <w:tc>
                <w:tcPr>
                  <w:tcW w:w="2680" w:type="dxa"/>
                  <w:tcBorders>
                    <w:top w:val="nil"/>
                    <w:left w:val="nil"/>
                    <w:bottom w:val="nil"/>
                    <w:right w:val="nil"/>
                  </w:tcBorders>
                  <w:tcMar>
                    <w:top w:w="20" w:type="dxa"/>
                    <w:left w:w="20" w:type="dxa"/>
                    <w:bottom w:w="20" w:type="dxa"/>
                    <w:right w:w="20" w:type="dxa"/>
                  </w:tcMar>
                </w:tcPr>
                <w:p w14:paraId="14973D70" w14:textId="77777777" w:rsidR="00A27D53" w:rsidRDefault="00D33BC1">
                  <w:pPr>
                    <w:ind w:left="0" w:right="-126" w:firstLine="0"/>
                    <w:rPr>
                      <w:b/>
                      <w:sz w:val="24"/>
                      <w:szCs w:val="24"/>
                    </w:rPr>
                  </w:pPr>
                  <w:r>
                    <w:rPr>
                      <w:b/>
                      <w:sz w:val="24"/>
                      <w:szCs w:val="24"/>
                    </w:rPr>
                    <w:t xml:space="preserve">Tiền điều kiện </w:t>
                  </w:r>
                  <w:r>
                    <w:rPr>
                      <w:b/>
                      <w:sz w:val="24"/>
                      <w:szCs w:val="24"/>
                    </w:rPr>
                    <w:t>(Precondition):</w:t>
                  </w:r>
                </w:p>
              </w:tc>
            </w:tr>
          </w:tbl>
          <w:p w14:paraId="2D37F411"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69AF6FB" w14:textId="77777777" w:rsidR="00A27D53" w:rsidRDefault="00A27D53">
            <w:pPr>
              <w:ind w:left="0" w:firstLine="0"/>
              <w:rPr>
                <w:sz w:val="24"/>
                <w:szCs w:val="24"/>
              </w:rPr>
            </w:pPr>
          </w:p>
          <w:tbl>
            <w:tblPr>
              <w:tblStyle w:val="afe"/>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F134DC9" w14:textId="77777777">
              <w:trPr>
                <w:trHeight w:val="585"/>
              </w:trPr>
              <w:tc>
                <w:tcPr>
                  <w:tcW w:w="5560" w:type="dxa"/>
                  <w:tcBorders>
                    <w:top w:val="nil"/>
                    <w:left w:val="nil"/>
                    <w:bottom w:val="nil"/>
                    <w:right w:val="nil"/>
                  </w:tcBorders>
                  <w:tcMar>
                    <w:top w:w="20" w:type="dxa"/>
                    <w:left w:w="20" w:type="dxa"/>
                    <w:bottom w:w="20" w:type="dxa"/>
                    <w:right w:w="20" w:type="dxa"/>
                  </w:tcMar>
                </w:tcPr>
                <w:p w14:paraId="1201EDFA" w14:textId="77777777" w:rsidR="00A27D53" w:rsidRDefault="00D33BC1">
                  <w:pPr>
                    <w:ind w:left="0" w:firstLine="0"/>
                    <w:rPr>
                      <w:sz w:val="24"/>
                      <w:szCs w:val="24"/>
                    </w:rPr>
                  </w:pPr>
                  <w:r>
                    <w:rPr>
                      <w:sz w:val="24"/>
                      <w:szCs w:val="24"/>
                    </w:rPr>
                    <w:t>Quản lý đã ở trang dành cho quản lý</w:t>
                  </w:r>
                </w:p>
              </w:tc>
            </w:tr>
          </w:tbl>
          <w:p w14:paraId="529BFA2D" w14:textId="77777777" w:rsidR="00A27D53" w:rsidRDefault="00A27D53">
            <w:pPr>
              <w:ind w:left="0" w:firstLine="0"/>
              <w:rPr>
                <w:sz w:val="24"/>
                <w:szCs w:val="24"/>
              </w:rPr>
            </w:pPr>
          </w:p>
        </w:tc>
      </w:tr>
      <w:tr w:rsidR="00A27D53" w14:paraId="716C39F1"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3868836" w14:textId="77777777" w:rsidR="00A27D53" w:rsidRDefault="00A27D53">
            <w:pPr>
              <w:ind w:left="0" w:right="-126" w:firstLine="0"/>
              <w:rPr>
                <w:sz w:val="24"/>
                <w:szCs w:val="24"/>
              </w:rPr>
            </w:pPr>
          </w:p>
          <w:tbl>
            <w:tblPr>
              <w:tblStyle w:val="aff"/>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7FCA49AB" w14:textId="77777777">
              <w:trPr>
                <w:trHeight w:val="315"/>
              </w:trPr>
              <w:tc>
                <w:tcPr>
                  <w:tcW w:w="2680" w:type="dxa"/>
                  <w:tcBorders>
                    <w:top w:val="nil"/>
                    <w:left w:val="nil"/>
                    <w:bottom w:val="nil"/>
                    <w:right w:val="nil"/>
                  </w:tcBorders>
                  <w:tcMar>
                    <w:top w:w="20" w:type="dxa"/>
                    <w:left w:w="20" w:type="dxa"/>
                    <w:bottom w:w="20" w:type="dxa"/>
                    <w:right w:w="20" w:type="dxa"/>
                  </w:tcMar>
                </w:tcPr>
                <w:p w14:paraId="3B246F30" w14:textId="77777777" w:rsidR="00A27D53" w:rsidRDefault="00D33BC1">
                  <w:pPr>
                    <w:ind w:left="0" w:right="-126" w:firstLine="0"/>
                    <w:rPr>
                      <w:b/>
                      <w:sz w:val="24"/>
                      <w:szCs w:val="24"/>
                    </w:rPr>
                  </w:pPr>
                  <w:r>
                    <w:rPr>
                      <w:b/>
                      <w:sz w:val="24"/>
                      <w:szCs w:val="24"/>
                    </w:rPr>
                    <w:t>Hậu điều kiện (Postcondition):</w:t>
                  </w:r>
                </w:p>
              </w:tc>
            </w:tr>
          </w:tbl>
          <w:p w14:paraId="0E791F08"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7A83DC3" w14:textId="77777777" w:rsidR="00A27D53" w:rsidRDefault="00A27D53">
            <w:pPr>
              <w:ind w:left="0" w:firstLine="0"/>
              <w:rPr>
                <w:sz w:val="24"/>
                <w:szCs w:val="24"/>
              </w:rPr>
            </w:pPr>
          </w:p>
          <w:tbl>
            <w:tblPr>
              <w:tblStyle w:val="a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458E714" w14:textId="77777777">
              <w:trPr>
                <w:trHeight w:val="315"/>
              </w:trPr>
              <w:tc>
                <w:tcPr>
                  <w:tcW w:w="5560" w:type="dxa"/>
                  <w:tcBorders>
                    <w:top w:val="nil"/>
                    <w:left w:val="nil"/>
                    <w:bottom w:val="nil"/>
                    <w:right w:val="nil"/>
                  </w:tcBorders>
                  <w:tcMar>
                    <w:top w:w="20" w:type="dxa"/>
                    <w:left w:w="20" w:type="dxa"/>
                    <w:bottom w:w="20" w:type="dxa"/>
                    <w:right w:w="20" w:type="dxa"/>
                  </w:tcMar>
                </w:tcPr>
                <w:p w14:paraId="6C564318" w14:textId="77777777" w:rsidR="00A27D53" w:rsidRDefault="00D33BC1">
                  <w:pPr>
                    <w:ind w:left="0" w:firstLine="0"/>
                    <w:rPr>
                      <w:sz w:val="24"/>
                      <w:szCs w:val="24"/>
                    </w:rPr>
                  </w:pPr>
                  <w:r>
                    <w:rPr>
                      <w:sz w:val="24"/>
                      <w:szCs w:val="24"/>
                    </w:rPr>
                    <w:t>Quản lý thêm sản phẩm thành công</w:t>
                  </w:r>
                </w:p>
              </w:tc>
            </w:tr>
          </w:tbl>
          <w:p w14:paraId="21A5D1BE" w14:textId="77777777" w:rsidR="00A27D53" w:rsidRDefault="00A27D53">
            <w:pPr>
              <w:ind w:left="0" w:firstLine="0"/>
              <w:rPr>
                <w:sz w:val="24"/>
                <w:szCs w:val="24"/>
              </w:rPr>
            </w:pPr>
          </w:p>
        </w:tc>
      </w:tr>
      <w:tr w:rsidR="00A27D53" w14:paraId="675739C9" w14:textId="77777777">
        <w:trPr>
          <w:trHeight w:val="259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FF7BD2C" w14:textId="77777777" w:rsidR="00A27D53" w:rsidRDefault="00A27D53">
            <w:pPr>
              <w:ind w:left="0" w:right="-126" w:firstLine="0"/>
              <w:rPr>
                <w:sz w:val="24"/>
                <w:szCs w:val="24"/>
              </w:rPr>
            </w:pPr>
          </w:p>
          <w:tbl>
            <w:tblPr>
              <w:tblStyle w:val="aff1"/>
              <w:tblW w:w="6240" w:type="dxa"/>
              <w:tblBorders>
                <w:top w:val="nil"/>
                <w:left w:val="nil"/>
                <w:bottom w:val="nil"/>
                <w:right w:val="nil"/>
                <w:insideH w:val="nil"/>
                <w:insideV w:val="nil"/>
              </w:tblBorders>
              <w:tblLayout w:type="fixed"/>
              <w:tblLook w:val="0600" w:firstRow="0" w:lastRow="0" w:firstColumn="0" w:lastColumn="0" w:noHBand="1" w:noVBand="1"/>
            </w:tblPr>
            <w:tblGrid>
              <w:gridCol w:w="6240"/>
            </w:tblGrid>
            <w:tr w:rsidR="00A27D53" w14:paraId="08536000" w14:textId="77777777">
              <w:trPr>
                <w:trHeight w:val="315"/>
              </w:trPr>
              <w:tc>
                <w:tcPr>
                  <w:tcW w:w="6240" w:type="dxa"/>
                  <w:tcBorders>
                    <w:top w:val="nil"/>
                    <w:left w:val="nil"/>
                    <w:bottom w:val="nil"/>
                    <w:right w:val="nil"/>
                  </w:tcBorders>
                  <w:tcMar>
                    <w:top w:w="20" w:type="dxa"/>
                    <w:left w:w="20" w:type="dxa"/>
                    <w:bottom w:w="20" w:type="dxa"/>
                    <w:right w:w="20" w:type="dxa"/>
                  </w:tcMar>
                </w:tcPr>
                <w:p w14:paraId="3E212D1B" w14:textId="77777777" w:rsidR="00A27D53" w:rsidRDefault="00A27D53">
                  <w:pPr>
                    <w:ind w:left="0" w:right="-126" w:firstLine="0"/>
                    <w:rPr>
                      <w:b/>
                      <w:sz w:val="24"/>
                      <w:szCs w:val="24"/>
                    </w:rPr>
                  </w:pPr>
                </w:p>
                <w:p w14:paraId="19CC42C5" w14:textId="77777777" w:rsidR="00A27D53" w:rsidRDefault="00A27D53">
                  <w:pPr>
                    <w:ind w:left="0" w:right="-126" w:firstLine="0"/>
                    <w:rPr>
                      <w:b/>
                      <w:sz w:val="24"/>
                      <w:szCs w:val="24"/>
                    </w:rPr>
                  </w:pPr>
                </w:p>
                <w:p w14:paraId="4C2A50DD" w14:textId="77777777" w:rsidR="00A27D53" w:rsidRDefault="00A27D53">
                  <w:pPr>
                    <w:ind w:left="0" w:right="-126" w:firstLine="0"/>
                    <w:rPr>
                      <w:b/>
                      <w:sz w:val="24"/>
                      <w:szCs w:val="24"/>
                    </w:rPr>
                  </w:pPr>
                </w:p>
                <w:p w14:paraId="0E6D0B33" w14:textId="77777777" w:rsidR="00A27D53" w:rsidRDefault="00D33BC1">
                  <w:pPr>
                    <w:ind w:left="0" w:right="-126" w:firstLine="0"/>
                    <w:rPr>
                      <w:b/>
                      <w:sz w:val="24"/>
                      <w:szCs w:val="24"/>
                    </w:rPr>
                  </w:pPr>
                  <w:r>
                    <w:rPr>
                      <w:b/>
                      <w:sz w:val="24"/>
                      <w:szCs w:val="24"/>
                    </w:rPr>
                    <w:t>Luồng chính:</w:t>
                  </w:r>
                </w:p>
              </w:tc>
            </w:tr>
          </w:tbl>
          <w:p w14:paraId="01968385"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6403C8B" w14:textId="77777777" w:rsidR="00A27D53" w:rsidRDefault="00A27D53">
            <w:pPr>
              <w:ind w:left="0" w:firstLine="0"/>
              <w:rPr>
                <w:sz w:val="24"/>
                <w:szCs w:val="24"/>
              </w:rPr>
            </w:pPr>
          </w:p>
          <w:tbl>
            <w:tblPr>
              <w:tblStyle w:val="aff2"/>
              <w:tblW w:w="55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5520"/>
            </w:tblGrid>
            <w:tr w:rsidR="00A27D53" w14:paraId="17D0FAB0" w14:textId="77777777">
              <w:tc>
                <w:tcPr>
                  <w:tcW w:w="5520" w:type="dxa"/>
                  <w:tcBorders>
                    <w:top w:val="nil"/>
                    <w:left w:val="nil"/>
                    <w:bottom w:val="nil"/>
                    <w:right w:val="nil"/>
                  </w:tcBorders>
                  <w:tcMar>
                    <w:top w:w="0" w:type="dxa"/>
                    <w:left w:w="0" w:type="dxa"/>
                    <w:bottom w:w="0" w:type="dxa"/>
                    <w:right w:w="0" w:type="dxa"/>
                  </w:tcMar>
                  <w:vAlign w:val="bottom"/>
                </w:tcPr>
                <w:p w14:paraId="695F4EF3" w14:textId="77777777" w:rsidR="00A27D53" w:rsidRDefault="00D33BC1">
                  <w:pPr>
                    <w:widowControl/>
                    <w:numPr>
                      <w:ilvl w:val="0"/>
                      <w:numId w:val="24"/>
                    </w:numPr>
                    <w:spacing w:before="240"/>
                    <w:ind w:left="432" w:hanging="283"/>
                    <w:rPr>
                      <w:sz w:val="24"/>
                      <w:szCs w:val="24"/>
                    </w:rPr>
                    <w:pPrChange w:id="5797" w:author="MinhHieu" w:date="2024-12-20T10:18:00Z">
                      <w:pPr>
                        <w:widowControl/>
                        <w:numPr>
                          <w:numId w:val="24"/>
                        </w:numPr>
                        <w:spacing w:before="240"/>
                        <w:ind w:left="0" w:firstLine="0"/>
                      </w:pPr>
                    </w:pPrChange>
                  </w:pPr>
                  <w:r>
                    <w:rPr>
                      <w:sz w:val="24"/>
                      <w:szCs w:val="24"/>
                    </w:rPr>
                    <w:t>Quản lý nhấn vào nút thêm sản phẩm tại GD trang chính của quản lý</w:t>
                  </w:r>
                </w:p>
                <w:p w14:paraId="0864BD4B" w14:textId="77777777" w:rsidR="00A27D53" w:rsidRDefault="00D33BC1">
                  <w:pPr>
                    <w:widowControl/>
                    <w:numPr>
                      <w:ilvl w:val="0"/>
                      <w:numId w:val="24"/>
                    </w:numPr>
                    <w:ind w:left="432" w:hanging="283"/>
                    <w:rPr>
                      <w:sz w:val="24"/>
                      <w:szCs w:val="24"/>
                    </w:rPr>
                    <w:pPrChange w:id="5798" w:author="MinhHieu" w:date="2024-12-20T10:18:00Z">
                      <w:pPr>
                        <w:widowControl/>
                        <w:numPr>
                          <w:numId w:val="24"/>
                        </w:numPr>
                        <w:ind w:left="0" w:firstLine="0"/>
                      </w:pPr>
                    </w:pPrChange>
                  </w:pPr>
                  <w:r>
                    <w:rPr>
                      <w:sz w:val="24"/>
                      <w:szCs w:val="24"/>
                    </w:rPr>
                    <w:t>GD thêm sản phẩm hiện ra</w:t>
                  </w:r>
                </w:p>
                <w:p w14:paraId="1BBEA7E3" w14:textId="77777777" w:rsidR="00A27D53" w:rsidRDefault="00D33BC1">
                  <w:pPr>
                    <w:widowControl/>
                    <w:numPr>
                      <w:ilvl w:val="0"/>
                      <w:numId w:val="24"/>
                    </w:numPr>
                    <w:ind w:left="432" w:hanging="283"/>
                    <w:pPrChange w:id="5799" w:author="MinhHieu" w:date="2024-12-20T10:18:00Z">
                      <w:pPr>
                        <w:widowControl/>
                        <w:numPr>
                          <w:numId w:val="24"/>
                        </w:numPr>
                        <w:ind w:left="0" w:firstLine="0"/>
                      </w:pPr>
                    </w:pPrChange>
                  </w:pPr>
                  <w:r>
                    <w:rPr>
                      <w:sz w:val="24"/>
                      <w:szCs w:val="24"/>
                    </w:rPr>
                    <w:t xml:space="preserve">Quản lý nhập </w:t>
                  </w:r>
                  <w:r>
                    <w:rPr>
                      <w:sz w:val="24"/>
                      <w:szCs w:val="24"/>
                    </w:rPr>
                    <w:t>thông tin sản phẩm</w:t>
                  </w:r>
                </w:p>
                <w:p w14:paraId="7C3B676F" w14:textId="77777777" w:rsidR="00A27D53" w:rsidRDefault="00D33BC1">
                  <w:pPr>
                    <w:widowControl/>
                    <w:numPr>
                      <w:ilvl w:val="0"/>
                      <w:numId w:val="24"/>
                    </w:numPr>
                    <w:ind w:left="432" w:hanging="283"/>
                    <w:pPrChange w:id="5800" w:author="MinhHieu" w:date="2024-12-20T10:18:00Z">
                      <w:pPr>
                        <w:widowControl/>
                        <w:numPr>
                          <w:numId w:val="24"/>
                        </w:numPr>
                        <w:ind w:left="0" w:firstLine="0"/>
                      </w:pPr>
                    </w:pPrChange>
                  </w:pPr>
                  <w:r>
                    <w:rPr>
                      <w:sz w:val="24"/>
                      <w:szCs w:val="24"/>
                    </w:rPr>
                    <w:t>Quản lý nhấn xác nhận</w:t>
                  </w:r>
                </w:p>
                <w:p w14:paraId="0DFC0177" w14:textId="77777777" w:rsidR="00A27D53" w:rsidRDefault="00D33BC1">
                  <w:pPr>
                    <w:widowControl/>
                    <w:numPr>
                      <w:ilvl w:val="0"/>
                      <w:numId w:val="24"/>
                    </w:numPr>
                    <w:ind w:left="432" w:hanging="283"/>
                    <w:pPrChange w:id="5801" w:author="MinhHieu" w:date="2024-12-20T10:18:00Z">
                      <w:pPr>
                        <w:widowControl/>
                        <w:numPr>
                          <w:numId w:val="24"/>
                        </w:numPr>
                        <w:ind w:left="0" w:firstLine="0"/>
                      </w:pPr>
                    </w:pPrChange>
                  </w:pPr>
                  <w:r>
                    <w:rPr>
                      <w:sz w:val="24"/>
                      <w:szCs w:val="24"/>
                    </w:rPr>
                    <w:t>Quản lý thêm sản phẩm thành công</w:t>
                  </w:r>
                </w:p>
              </w:tc>
            </w:tr>
            <w:tr w:rsidR="00A27D53" w14:paraId="4A7E5A5F" w14:textId="77777777">
              <w:tc>
                <w:tcPr>
                  <w:tcW w:w="5520" w:type="dxa"/>
                  <w:tcBorders>
                    <w:top w:val="nil"/>
                    <w:left w:val="nil"/>
                    <w:bottom w:val="nil"/>
                    <w:right w:val="nil"/>
                  </w:tcBorders>
                  <w:tcMar>
                    <w:top w:w="0" w:type="dxa"/>
                    <w:left w:w="0" w:type="dxa"/>
                    <w:bottom w:w="0" w:type="dxa"/>
                    <w:right w:w="0" w:type="dxa"/>
                  </w:tcMar>
                </w:tcPr>
                <w:p w14:paraId="472DFE37" w14:textId="77777777" w:rsidR="00A27D53" w:rsidRDefault="00A27D53">
                  <w:pPr>
                    <w:ind w:left="0" w:firstLine="0"/>
                    <w:rPr>
                      <w:sz w:val="24"/>
                      <w:szCs w:val="24"/>
                    </w:rPr>
                  </w:pPr>
                </w:p>
              </w:tc>
            </w:tr>
          </w:tbl>
          <w:p w14:paraId="6C5DD8E8" w14:textId="77777777" w:rsidR="00A27D53" w:rsidRDefault="00A27D53">
            <w:pPr>
              <w:ind w:left="0" w:firstLine="0"/>
              <w:rPr>
                <w:sz w:val="24"/>
                <w:szCs w:val="24"/>
              </w:rPr>
            </w:pPr>
          </w:p>
        </w:tc>
      </w:tr>
      <w:tr w:rsidR="00A27D53" w14:paraId="23E16C9D" w14:textId="77777777">
        <w:trPr>
          <w:trHeight w:val="844"/>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850B774" w14:textId="77777777" w:rsidR="00A27D53" w:rsidRDefault="00D33BC1">
            <w:pPr>
              <w:ind w:left="0" w:right="-126"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B9A920A" w14:textId="77777777" w:rsidR="00A27D53" w:rsidRDefault="00A27D53">
            <w:pPr>
              <w:ind w:left="0" w:firstLine="0"/>
              <w:rPr>
                <w:sz w:val="24"/>
                <w:szCs w:val="24"/>
              </w:rPr>
            </w:pPr>
          </w:p>
        </w:tc>
      </w:tr>
      <w:tr w:rsidR="00A27D53" w14:paraId="074B168F" w14:textId="77777777">
        <w:trPr>
          <w:trHeight w:val="844"/>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A109AEE" w14:textId="77777777" w:rsidR="00A27D53" w:rsidRDefault="00A27D53">
            <w:pPr>
              <w:ind w:left="0" w:right="-126" w:firstLine="0"/>
              <w:rPr>
                <w:sz w:val="24"/>
                <w:szCs w:val="24"/>
              </w:rPr>
            </w:pPr>
          </w:p>
          <w:tbl>
            <w:tblPr>
              <w:tblStyle w:val="aff3"/>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48AA5797" w14:textId="77777777">
              <w:trPr>
                <w:trHeight w:val="315"/>
              </w:trPr>
              <w:tc>
                <w:tcPr>
                  <w:tcW w:w="2880" w:type="dxa"/>
                  <w:tcBorders>
                    <w:top w:val="nil"/>
                    <w:left w:val="nil"/>
                    <w:bottom w:val="nil"/>
                    <w:right w:val="nil"/>
                  </w:tcBorders>
                  <w:tcMar>
                    <w:top w:w="20" w:type="dxa"/>
                    <w:left w:w="20" w:type="dxa"/>
                    <w:bottom w:w="20" w:type="dxa"/>
                    <w:right w:w="20" w:type="dxa"/>
                  </w:tcMar>
                </w:tcPr>
                <w:p w14:paraId="0A14526A" w14:textId="77777777" w:rsidR="00A27D53" w:rsidRDefault="00D33BC1">
                  <w:pPr>
                    <w:ind w:left="0" w:right="-126" w:firstLine="0"/>
                    <w:rPr>
                      <w:b/>
                      <w:sz w:val="24"/>
                      <w:szCs w:val="24"/>
                    </w:rPr>
                  </w:pPr>
                  <w:r>
                    <w:rPr>
                      <w:b/>
                      <w:sz w:val="24"/>
                      <w:szCs w:val="24"/>
                    </w:rPr>
                    <w:t>Luồng ngoại lệ (Exception):</w:t>
                  </w:r>
                </w:p>
              </w:tc>
            </w:tr>
          </w:tbl>
          <w:p w14:paraId="49EF26B4"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6ACA1FA" w14:textId="77777777" w:rsidR="00A27D53" w:rsidRDefault="00A27D53">
            <w:pPr>
              <w:ind w:left="0" w:firstLine="0"/>
              <w:rPr>
                <w:sz w:val="24"/>
                <w:szCs w:val="24"/>
              </w:rPr>
            </w:pPr>
          </w:p>
          <w:tbl>
            <w:tblPr>
              <w:tblStyle w:val="a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72CD61B" w14:textId="77777777">
              <w:trPr>
                <w:trHeight w:val="870"/>
              </w:trPr>
              <w:tc>
                <w:tcPr>
                  <w:tcW w:w="5560" w:type="dxa"/>
                  <w:tcBorders>
                    <w:top w:val="nil"/>
                    <w:left w:val="nil"/>
                    <w:bottom w:val="nil"/>
                    <w:right w:val="nil"/>
                  </w:tcBorders>
                  <w:tcMar>
                    <w:top w:w="20" w:type="dxa"/>
                    <w:left w:w="20" w:type="dxa"/>
                    <w:bottom w:w="20" w:type="dxa"/>
                    <w:right w:w="20" w:type="dxa"/>
                  </w:tcMar>
                </w:tcPr>
                <w:p w14:paraId="57CEE4D0" w14:textId="77777777" w:rsidR="00A27D53" w:rsidRDefault="00D33BC1">
                  <w:pPr>
                    <w:ind w:left="0" w:firstLine="0"/>
                    <w:rPr>
                      <w:sz w:val="24"/>
                      <w:szCs w:val="24"/>
                    </w:rPr>
                  </w:pPr>
                  <w:r>
                    <w:rPr>
                      <w:sz w:val="24"/>
                      <w:szCs w:val="24"/>
                    </w:rPr>
                    <w:t>Gặp sự cố khi thêm sản phẩm: Hiển thị thông báo lỗi "Sản phẩm đã tồn tại"</w:t>
                  </w:r>
                </w:p>
              </w:tc>
            </w:tr>
          </w:tbl>
          <w:p w14:paraId="4E1E9BC8" w14:textId="77777777" w:rsidR="00A27D53" w:rsidRDefault="00A27D53">
            <w:pPr>
              <w:ind w:left="0" w:firstLine="0"/>
              <w:rPr>
                <w:sz w:val="24"/>
                <w:szCs w:val="24"/>
              </w:rPr>
            </w:pPr>
          </w:p>
        </w:tc>
      </w:tr>
    </w:tbl>
    <w:p w14:paraId="66AD29B0" w14:textId="77777777" w:rsidR="00A27D53" w:rsidDel="0091480D" w:rsidRDefault="00A27D53">
      <w:pPr>
        <w:numPr>
          <w:ilvl w:val="1"/>
          <w:numId w:val="37"/>
        </w:numPr>
        <w:ind w:right="803"/>
        <w:jc w:val="center"/>
        <w:rPr>
          <w:del w:id="5802" w:author="MinhHieu" w:date="2024-12-20T10:28:00Z"/>
          <w:b/>
        </w:rPr>
        <w:pPrChange w:id="5803" w:author="MinhHieu" w:date="2024-12-20T10:30:00Z">
          <w:pPr>
            <w:ind w:left="0" w:right="803" w:firstLine="0"/>
            <w:jc w:val="center"/>
          </w:pPr>
        </w:pPrChange>
      </w:pPr>
      <w:bookmarkStart w:id="5804" w:name="_Toc185587600"/>
      <w:bookmarkStart w:id="5805" w:name="_Toc185588646"/>
      <w:bookmarkStart w:id="5806" w:name="_Toc185597721"/>
      <w:bookmarkStart w:id="5807" w:name="_Toc185597902"/>
      <w:bookmarkStart w:id="5808" w:name="_Toc185598080"/>
      <w:bookmarkStart w:id="5809" w:name="_Toc185598257"/>
      <w:bookmarkEnd w:id="5804"/>
      <w:bookmarkEnd w:id="5805"/>
      <w:bookmarkEnd w:id="5806"/>
      <w:bookmarkEnd w:id="5807"/>
      <w:bookmarkEnd w:id="5808"/>
      <w:bookmarkEnd w:id="5809"/>
    </w:p>
    <w:p w14:paraId="1C25388E" w14:textId="77777777" w:rsidR="00A27D53" w:rsidDel="0091480D" w:rsidRDefault="00D33BC1">
      <w:pPr>
        <w:ind w:left="0" w:right="803" w:firstLine="0"/>
        <w:jc w:val="center"/>
        <w:rPr>
          <w:del w:id="5810" w:author="MinhHieu" w:date="2024-12-20T10:28:00Z"/>
          <w:i/>
        </w:rPr>
      </w:pPr>
      <w:del w:id="5811" w:author="MinhHieu" w:date="2024-12-20T10:28:00Z">
        <w:r w:rsidDel="0091480D">
          <w:rPr>
            <w:i/>
          </w:rPr>
          <w:lastRenderedPageBreak/>
          <w:delText>Bảng 2.3 Kịch bản thêm sản phẩm</w:delText>
        </w:r>
        <w:bookmarkStart w:id="5812" w:name="_Toc185587601"/>
        <w:bookmarkStart w:id="5813" w:name="_Toc185588647"/>
        <w:bookmarkStart w:id="5814" w:name="_Toc185597722"/>
        <w:bookmarkStart w:id="5815" w:name="_Toc185597903"/>
        <w:bookmarkStart w:id="5816" w:name="_Toc185598081"/>
        <w:bookmarkStart w:id="5817" w:name="_Toc185598258"/>
        <w:bookmarkEnd w:id="5812"/>
        <w:bookmarkEnd w:id="5813"/>
        <w:bookmarkEnd w:id="5814"/>
        <w:bookmarkEnd w:id="5815"/>
        <w:bookmarkEnd w:id="5816"/>
        <w:bookmarkEnd w:id="5817"/>
      </w:del>
    </w:p>
    <w:p w14:paraId="5BC4CF3A" w14:textId="55E1CB51" w:rsidR="0091480D" w:rsidRPr="0091480D" w:rsidRDefault="00D33BC1" w:rsidP="0091480D">
      <w:pPr>
        <w:pStyle w:val="Heading2"/>
        <w:numPr>
          <w:ilvl w:val="2"/>
          <w:numId w:val="37"/>
        </w:numPr>
        <w:tabs>
          <w:tab w:val="left" w:pos="704"/>
        </w:tabs>
        <w:spacing w:before="279"/>
        <w:ind w:left="0" w:firstLine="0"/>
      </w:pPr>
      <w:bookmarkStart w:id="5818" w:name="_Toc185578177"/>
      <w:bookmarkStart w:id="5819" w:name="_Toc185579200"/>
      <w:bookmarkStart w:id="5820" w:name="_Toc185579304"/>
      <w:bookmarkStart w:id="5821" w:name="_Toc185587602"/>
      <w:bookmarkStart w:id="5822" w:name="_Toc185588648"/>
      <w:bookmarkStart w:id="5823" w:name="_Toc185597723"/>
      <w:bookmarkStart w:id="5824" w:name="_Toc185597904"/>
      <w:bookmarkStart w:id="5825" w:name="_Toc185598082"/>
      <w:bookmarkStart w:id="5826" w:name="_Toc185598259"/>
      <w:r>
        <w:t xml:space="preserve">Kịch bản xem </w:t>
      </w:r>
      <w:r>
        <w:t>danh sách tất cả sản phẩm</w:t>
      </w:r>
      <w:bookmarkEnd w:id="5818"/>
      <w:bookmarkEnd w:id="5819"/>
      <w:bookmarkEnd w:id="5820"/>
      <w:bookmarkEnd w:id="5821"/>
      <w:bookmarkEnd w:id="5822"/>
      <w:bookmarkEnd w:id="5823"/>
      <w:bookmarkEnd w:id="5824"/>
      <w:bookmarkEnd w:id="5825"/>
      <w:bookmarkEnd w:id="5826"/>
    </w:p>
    <w:p w14:paraId="34F347B6" w14:textId="41518478" w:rsidR="0091480D" w:rsidRPr="0091480D" w:rsidRDefault="0091480D">
      <w:pPr>
        <w:pStyle w:val="Caption"/>
        <w:keepNext/>
        <w:jc w:val="center"/>
        <w:rPr>
          <w:ins w:id="5827" w:author="MinhHieu" w:date="2024-12-20T10:29:00Z"/>
          <w:color w:val="auto"/>
          <w:lang w:val="vi-VN"/>
          <w:rPrChange w:id="5828" w:author="MinhHieu" w:date="2024-12-20T10:29:00Z">
            <w:rPr>
              <w:ins w:id="5829" w:author="MinhHieu" w:date="2024-12-20T10:29:00Z"/>
            </w:rPr>
          </w:rPrChange>
        </w:rPr>
        <w:pPrChange w:id="5830" w:author="MinhHieu" w:date="2024-12-20T10:29:00Z">
          <w:pPr/>
        </w:pPrChange>
      </w:pPr>
      <w:bookmarkStart w:id="5831" w:name="_Toc185587403"/>
      <w:bookmarkStart w:id="5832" w:name="_Toc185597575"/>
      <w:ins w:id="5833" w:author="MinhHieu" w:date="2024-12-20T10:29:00Z">
        <w:r w:rsidRPr="0091480D">
          <w:rPr>
            <w:color w:val="auto"/>
            <w:sz w:val="26"/>
            <w:szCs w:val="26"/>
            <w:rPrChange w:id="5834" w:author="MinhHieu" w:date="2024-12-20T10:29:00Z">
              <w:rPr/>
            </w:rPrChange>
          </w:rPr>
          <w:t>Bảng 2.</w:t>
        </w:r>
        <w:r w:rsidRPr="0091480D">
          <w:rPr>
            <w:color w:val="auto"/>
            <w:sz w:val="26"/>
            <w:szCs w:val="26"/>
            <w:rPrChange w:id="5835" w:author="MinhHieu" w:date="2024-12-20T10:29:00Z">
              <w:rPr/>
            </w:rPrChange>
          </w:rPr>
          <w:fldChar w:fldCharType="begin"/>
        </w:r>
        <w:r w:rsidRPr="0091480D">
          <w:rPr>
            <w:color w:val="auto"/>
            <w:sz w:val="26"/>
            <w:szCs w:val="26"/>
            <w:rPrChange w:id="5836" w:author="MinhHieu" w:date="2024-12-20T10:29:00Z">
              <w:rPr/>
            </w:rPrChange>
          </w:rPr>
          <w:instrText xml:space="preserve"> SEQ Bảng_2. \* ARABIC </w:instrText>
        </w:r>
      </w:ins>
      <w:r w:rsidRPr="0091480D">
        <w:rPr>
          <w:color w:val="auto"/>
          <w:sz w:val="26"/>
          <w:szCs w:val="26"/>
          <w:rPrChange w:id="5837" w:author="MinhHieu" w:date="2024-12-20T10:29:00Z">
            <w:rPr/>
          </w:rPrChange>
        </w:rPr>
        <w:fldChar w:fldCharType="separate"/>
      </w:r>
      <w:ins w:id="5838" w:author="MinhHieu" w:date="2024-12-20T11:36:00Z">
        <w:r w:rsidR="00711A5B">
          <w:rPr>
            <w:noProof/>
            <w:color w:val="auto"/>
            <w:sz w:val="26"/>
            <w:szCs w:val="26"/>
          </w:rPr>
          <w:t>5</w:t>
        </w:r>
      </w:ins>
      <w:ins w:id="5839" w:author="MinhHieu" w:date="2024-12-20T10:29:00Z">
        <w:r w:rsidRPr="0091480D">
          <w:rPr>
            <w:color w:val="auto"/>
            <w:sz w:val="26"/>
            <w:szCs w:val="26"/>
            <w:rPrChange w:id="5840" w:author="MinhHieu" w:date="2024-12-20T10:29:00Z">
              <w:rPr/>
            </w:rPrChange>
          </w:rPr>
          <w:fldChar w:fldCharType="end"/>
        </w:r>
        <w:r w:rsidRPr="0091480D">
          <w:rPr>
            <w:color w:val="auto"/>
            <w:sz w:val="26"/>
            <w:szCs w:val="26"/>
            <w:lang w:val="vi-VN"/>
            <w:rPrChange w:id="5841" w:author="MinhHieu" w:date="2024-12-20T10:29:00Z">
              <w:rPr>
                <w:lang w:val="vi-VN"/>
              </w:rPr>
            </w:rPrChange>
          </w:rPr>
          <w:t xml:space="preserve"> Kịch bản xem danh sách tất cả sản phẩm</w:t>
        </w:r>
        <w:bookmarkEnd w:id="5831"/>
        <w:bookmarkEnd w:id="5832"/>
      </w:ins>
    </w:p>
    <w:tbl>
      <w:tblPr>
        <w:tblStyle w:val="aff5"/>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09B9EED1" w14:textId="77777777">
        <w:trPr>
          <w:trHeight w:val="82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EC9EC82" w14:textId="77777777" w:rsidR="00A27D53" w:rsidRDefault="00A27D53">
            <w:pPr>
              <w:ind w:left="0" w:right="-126" w:firstLine="0"/>
              <w:rPr>
                <w:b/>
                <w:sz w:val="24"/>
                <w:szCs w:val="24"/>
              </w:rPr>
            </w:pPr>
          </w:p>
          <w:p w14:paraId="0383133E" w14:textId="77777777" w:rsidR="00A27D53" w:rsidRDefault="00D33BC1">
            <w:pPr>
              <w:ind w:left="0" w:right="-126"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685E719" w14:textId="77777777" w:rsidR="00A27D53" w:rsidRDefault="00A27D53">
            <w:pPr>
              <w:ind w:left="0" w:firstLine="0"/>
              <w:rPr>
                <w:sz w:val="24"/>
                <w:szCs w:val="24"/>
              </w:rPr>
            </w:pPr>
          </w:p>
          <w:p w14:paraId="69FF7F0C" w14:textId="77777777" w:rsidR="00A27D53" w:rsidRDefault="00D33BC1">
            <w:pPr>
              <w:ind w:left="0" w:firstLine="0"/>
              <w:rPr>
                <w:sz w:val="24"/>
                <w:szCs w:val="24"/>
              </w:rPr>
            </w:pPr>
            <w:r>
              <w:rPr>
                <w:sz w:val="24"/>
                <w:szCs w:val="24"/>
              </w:rPr>
              <w:t>Xem danh sách tất cả sản phẩm</w:t>
            </w:r>
          </w:p>
        </w:tc>
      </w:tr>
      <w:tr w:rsidR="00A27D53" w14:paraId="73D5A0E1"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D0B7A47" w14:textId="77777777" w:rsidR="00A27D53" w:rsidRPr="00905EBD" w:rsidRDefault="00A27D53">
            <w:pPr>
              <w:ind w:left="0" w:right="-126" w:firstLine="0"/>
              <w:rPr>
                <w:sz w:val="10"/>
                <w:szCs w:val="10"/>
                <w:rPrChange w:id="5842" w:author="MinhHieu" w:date="2024-12-20T10:18:00Z">
                  <w:rPr>
                    <w:sz w:val="24"/>
                    <w:szCs w:val="24"/>
                  </w:rPr>
                </w:rPrChange>
              </w:rPr>
            </w:pPr>
          </w:p>
          <w:tbl>
            <w:tblPr>
              <w:tblStyle w:val="aff6"/>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5CAC4762" w14:textId="77777777">
              <w:trPr>
                <w:trHeight w:val="315"/>
              </w:trPr>
              <w:tc>
                <w:tcPr>
                  <w:tcW w:w="5385" w:type="dxa"/>
                  <w:tcBorders>
                    <w:top w:val="nil"/>
                    <w:left w:val="nil"/>
                    <w:bottom w:val="nil"/>
                    <w:right w:val="nil"/>
                  </w:tcBorders>
                  <w:tcMar>
                    <w:top w:w="20" w:type="dxa"/>
                    <w:left w:w="20" w:type="dxa"/>
                    <w:bottom w:w="20" w:type="dxa"/>
                    <w:right w:w="20" w:type="dxa"/>
                  </w:tcMar>
                </w:tcPr>
                <w:p w14:paraId="081AAFC0" w14:textId="77777777" w:rsidR="00A27D53" w:rsidRDefault="00D33BC1">
                  <w:pPr>
                    <w:ind w:left="0" w:right="-126" w:firstLine="0"/>
                    <w:rPr>
                      <w:ins w:id="5843" w:author="MinhHieu" w:date="2024-12-20T10:19:00Z"/>
                      <w:b/>
                      <w:sz w:val="24"/>
                      <w:szCs w:val="24"/>
                      <w:lang w:val="vi-VN"/>
                    </w:rPr>
                  </w:pPr>
                  <w:r>
                    <w:rPr>
                      <w:b/>
                      <w:sz w:val="24"/>
                      <w:szCs w:val="24"/>
                    </w:rPr>
                    <w:t>Tác nhân kích hoạt:</w:t>
                  </w:r>
                </w:p>
                <w:p w14:paraId="7C5ED207" w14:textId="77777777" w:rsidR="00905EBD" w:rsidRPr="00905EBD" w:rsidRDefault="00905EBD">
                  <w:pPr>
                    <w:ind w:left="0" w:right="-126" w:firstLine="0"/>
                    <w:rPr>
                      <w:b/>
                      <w:sz w:val="2"/>
                      <w:szCs w:val="2"/>
                      <w:lang w:val="vi-VN"/>
                      <w:rPrChange w:id="5844" w:author="MinhHieu" w:date="2024-12-20T10:19:00Z">
                        <w:rPr>
                          <w:b/>
                          <w:sz w:val="24"/>
                          <w:szCs w:val="24"/>
                        </w:rPr>
                      </w:rPrChange>
                    </w:rPr>
                  </w:pPr>
                </w:p>
              </w:tc>
            </w:tr>
          </w:tbl>
          <w:p w14:paraId="583B69B8"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A539FFE" w14:textId="77777777" w:rsidR="00A27D53" w:rsidRPr="00905EBD" w:rsidRDefault="00A27D53">
            <w:pPr>
              <w:ind w:left="0" w:firstLine="0"/>
              <w:rPr>
                <w:sz w:val="10"/>
                <w:szCs w:val="10"/>
                <w:rPrChange w:id="5845" w:author="MinhHieu" w:date="2024-12-20T10:18:00Z">
                  <w:rPr>
                    <w:sz w:val="24"/>
                    <w:szCs w:val="24"/>
                  </w:rPr>
                </w:rPrChange>
              </w:rPr>
            </w:pPr>
          </w:p>
          <w:tbl>
            <w:tblPr>
              <w:tblStyle w:val="a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71A2377" w14:textId="77777777">
              <w:trPr>
                <w:trHeight w:val="315"/>
              </w:trPr>
              <w:tc>
                <w:tcPr>
                  <w:tcW w:w="5560" w:type="dxa"/>
                  <w:tcBorders>
                    <w:top w:val="nil"/>
                    <w:left w:val="nil"/>
                    <w:bottom w:val="nil"/>
                    <w:right w:val="nil"/>
                  </w:tcBorders>
                  <w:tcMar>
                    <w:top w:w="20" w:type="dxa"/>
                    <w:left w:w="20" w:type="dxa"/>
                    <w:bottom w:w="20" w:type="dxa"/>
                    <w:right w:w="20" w:type="dxa"/>
                  </w:tcMar>
                </w:tcPr>
                <w:p w14:paraId="752DBF8B" w14:textId="77777777" w:rsidR="00A27D53" w:rsidRDefault="00D33BC1">
                  <w:pPr>
                    <w:ind w:left="0" w:firstLine="0"/>
                    <w:rPr>
                      <w:sz w:val="24"/>
                      <w:szCs w:val="24"/>
                    </w:rPr>
                  </w:pPr>
                  <w:r>
                    <w:rPr>
                      <w:sz w:val="24"/>
                      <w:szCs w:val="24"/>
                    </w:rPr>
                    <w:t>Quản lý</w:t>
                  </w:r>
                </w:p>
              </w:tc>
            </w:tr>
          </w:tbl>
          <w:p w14:paraId="40CF82B1" w14:textId="77777777" w:rsidR="00A27D53" w:rsidRDefault="00A27D53">
            <w:pPr>
              <w:ind w:left="0" w:right="2160" w:firstLine="0"/>
              <w:rPr>
                <w:sz w:val="24"/>
                <w:szCs w:val="24"/>
              </w:rPr>
            </w:pPr>
          </w:p>
        </w:tc>
      </w:tr>
      <w:tr w:rsidR="00A27D53" w14:paraId="7B8E60DA"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589DD1C" w14:textId="77777777" w:rsidR="00A27D53" w:rsidRDefault="00A27D53">
            <w:pPr>
              <w:ind w:left="0" w:right="-126" w:firstLine="0"/>
              <w:rPr>
                <w:sz w:val="24"/>
                <w:szCs w:val="24"/>
              </w:rPr>
            </w:pPr>
          </w:p>
          <w:tbl>
            <w:tblPr>
              <w:tblStyle w:val="aff8"/>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5E45908D" w14:textId="77777777">
              <w:trPr>
                <w:trHeight w:val="315"/>
              </w:trPr>
              <w:tc>
                <w:tcPr>
                  <w:tcW w:w="2790" w:type="dxa"/>
                  <w:tcBorders>
                    <w:top w:val="nil"/>
                    <w:left w:val="nil"/>
                    <w:bottom w:val="nil"/>
                    <w:right w:val="nil"/>
                  </w:tcBorders>
                  <w:tcMar>
                    <w:top w:w="20" w:type="dxa"/>
                    <w:left w:w="20" w:type="dxa"/>
                    <w:bottom w:w="20" w:type="dxa"/>
                    <w:right w:w="20" w:type="dxa"/>
                  </w:tcMar>
                </w:tcPr>
                <w:p w14:paraId="74F4614C" w14:textId="77777777" w:rsidR="00A27D53" w:rsidRDefault="00D33BC1">
                  <w:pPr>
                    <w:ind w:left="0" w:right="-126" w:firstLine="0"/>
                    <w:rPr>
                      <w:b/>
                      <w:sz w:val="24"/>
                      <w:szCs w:val="24"/>
                    </w:rPr>
                  </w:pPr>
                  <w:r>
                    <w:rPr>
                      <w:b/>
                      <w:sz w:val="24"/>
                      <w:szCs w:val="24"/>
                    </w:rPr>
                    <w:t>Mô tả:</w:t>
                  </w:r>
                </w:p>
              </w:tc>
            </w:tr>
          </w:tbl>
          <w:p w14:paraId="2DC75973"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3BF5DA7" w14:textId="77777777" w:rsidR="00A27D53" w:rsidRDefault="00A27D53">
            <w:pPr>
              <w:ind w:left="0" w:right="2460" w:firstLine="0"/>
              <w:rPr>
                <w:sz w:val="24"/>
                <w:szCs w:val="24"/>
              </w:rPr>
            </w:pPr>
          </w:p>
          <w:tbl>
            <w:tblPr>
              <w:tblStyle w:val="a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52259D9" w14:textId="77777777">
              <w:trPr>
                <w:trHeight w:val="585"/>
              </w:trPr>
              <w:tc>
                <w:tcPr>
                  <w:tcW w:w="5560" w:type="dxa"/>
                  <w:tcBorders>
                    <w:top w:val="nil"/>
                    <w:left w:val="nil"/>
                    <w:bottom w:val="nil"/>
                    <w:right w:val="nil"/>
                  </w:tcBorders>
                  <w:tcMar>
                    <w:top w:w="20" w:type="dxa"/>
                    <w:left w:w="20" w:type="dxa"/>
                    <w:bottom w:w="20" w:type="dxa"/>
                    <w:right w:w="20" w:type="dxa"/>
                  </w:tcMar>
                </w:tcPr>
                <w:p w14:paraId="6F78B771" w14:textId="77777777" w:rsidR="00A27D53" w:rsidRDefault="00D33BC1">
                  <w:pPr>
                    <w:ind w:left="0" w:firstLine="0"/>
                    <w:rPr>
                      <w:sz w:val="24"/>
                      <w:szCs w:val="24"/>
                    </w:rPr>
                  </w:pPr>
                  <w:r>
                    <w:rPr>
                      <w:sz w:val="24"/>
                      <w:szCs w:val="24"/>
                    </w:rPr>
                    <w:t>Quản lý xem danh sách tất cả sản phẩm</w:t>
                  </w:r>
                </w:p>
              </w:tc>
            </w:tr>
          </w:tbl>
          <w:p w14:paraId="11DD8D9C" w14:textId="77777777" w:rsidR="00A27D53" w:rsidRDefault="00A27D53">
            <w:pPr>
              <w:ind w:left="0" w:firstLine="0"/>
              <w:rPr>
                <w:sz w:val="24"/>
                <w:szCs w:val="24"/>
              </w:rPr>
            </w:pPr>
          </w:p>
        </w:tc>
      </w:tr>
      <w:tr w:rsidR="00A27D53" w14:paraId="45694E43"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0267A77" w14:textId="77777777" w:rsidR="00A27D53" w:rsidRDefault="00A27D53">
            <w:pPr>
              <w:ind w:left="0" w:right="-126" w:firstLine="0"/>
              <w:rPr>
                <w:sz w:val="24"/>
                <w:szCs w:val="24"/>
              </w:rPr>
            </w:pPr>
          </w:p>
          <w:tbl>
            <w:tblPr>
              <w:tblStyle w:val="affa"/>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2DF5B28B" w14:textId="77777777">
              <w:trPr>
                <w:trHeight w:val="315"/>
              </w:trPr>
              <w:tc>
                <w:tcPr>
                  <w:tcW w:w="1905" w:type="dxa"/>
                  <w:tcBorders>
                    <w:top w:val="nil"/>
                    <w:left w:val="nil"/>
                    <w:bottom w:val="nil"/>
                    <w:right w:val="nil"/>
                  </w:tcBorders>
                  <w:tcMar>
                    <w:top w:w="20" w:type="dxa"/>
                    <w:left w:w="20" w:type="dxa"/>
                    <w:bottom w:w="20" w:type="dxa"/>
                    <w:right w:w="20" w:type="dxa"/>
                  </w:tcMar>
                </w:tcPr>
                <w:p w14:paraId="7F34F707" w14:textId="77777777" w:rsidR="00A27D53" w:rsidRDefault="00D33BC1">
                  <w:pPr>
                    <w:ind w:left="0" w:right="-126" w:firstLine="0"/>
                    <w:rPr>
                      <w:b/>
                      <w:sz w:val="24"/>
                      <w:szCs w:val="24"/>
                    </w:rPr>
                  </w:pPr>
                  <w:r>
                    <w:rPr>
                      <w:b/>
                      <w:sz w:val="24"/>
                      <w:szCs w:val="24"/>
                    </w:rPr>
                    <w:t xml:space="preserve">Sự kiện kích </w:t>
                  </w:r>
                  <w:r>
                    <w:rPr>
                      <w:b/>
                      <w:sz w:val="24"/>
                      <w:szCs w:val="24"/>
                    </w:rPr>
                    <w:t>hoạt:</w:t>
                  </w:r>
                </w:p>
              </w:tc>
            </w:tr>
          </w:tbl>
          <w:p w14:paraId="45CF40A8"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AF055C8" w14:textId="77777777" w:rsidR="00A27D53" w:rsidRDefault="00A27D53">
            <w:pPr>
              <w:ind w:left="0" w:firstLine="0"/>
              <w:rPr>
                <w:sz w:val="24"/>
                <w:szCs w:val="24"/>
              </w:rPr>
            </w:pPr>
          </w:p>
          <w:tbl>
            <w:tblPr>
              <w:tblStyle w:val="a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4EC2534" w14:textId="77777777">
              <w:trPr>
                <w:trHeight w:val="585"/>
              </w:trPr>
              <w:tc>
                <w:tcPr>
                  <w:tcW w:w="5560" w:type="dxa"/>
                  <w:tcBorders>
                    <w:top w:val="nil"/>
                    <w:left w:val="nil"/>
                    <w:bottom w:val="nil"/>
                    <w:right w:val="nil"/>
                  </w:tcBorders>
                  <w:tcMar>
                    <w:top w:w="20" w:type="dxa"/>
                    <w:left w:w="20" w:type="dxa"/>
                    <w:bottom w:w="20" w:type="dxa"/>
                    <w:right w:w="20" w:type="dxa"/>
                  </w:tcMar>
                </w:tcPr>
                <w:p w14:paraId="3117B0F3" w14:textId="77777777" w:rsidR="00A27D53" w:rsidRDefault="00D33BC1">
                  <w:pPr>
                    <w:ind w:left="0" w:firstLine="0"/>
                    <w:rPr>
                      <w:sz w:val="24"/>
                      <w:szCs w:val="24"/>
                    </w:rPr>
                  </w:pPr>
                  <w:r>
                    <w:rPr>
                      <w:sz w:val="24"/>
                      <w:szCs w:val="24"/>
                    </w:rPr>
                    <w:t>Quản lý nhấn vào nút xem danh sách tất cả sản phẩm</w:t>
                  </w:r>
                </w:p>
              </w:tc>
            </w:tr>
          </w:tbl>
          <w:p w14:paraId="225C2E4F" w14:textId="77777777" w:rsidR="00A27D53" w:rsidRDefault="00A27D53">
            <w:pPr>
              <w:ind w:left="0" w:firstLine="0"/>
              <w:rPr>
                <w:sz w:val="24"/>
                <w:szCs w:val="24"/>
              </w:rPr>
            </w:pPr>
          </w:p>
        </w:tc>
      </w:tr>
      <w:tr w:rsidR="00A27D53" w14:paraId="58808AAC"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3EC37B4" w14:textId="77777777" w:rsidR="00A27D53" w:rsidRDefault="00D33BC1">
            <w:pPr>
              <w:ind w:left="0" w:right="-126" w:firstLine="0"/>
              <w:rPr>
                <w:sz w:val="24"/>
                <w:szCs w:val="24"/>
              </w:rPr>
            </w:pPr>
            <w:r>
              <w:rPr>
                <w:b/>
                <w:sz w:val="24"/>
                <w:szCs w:val="24"/>
              </w:rPr>
              <w:t>Tiền điều kiện (Precondition):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821ECA6" w14:textId="77777777" w:rsidR="00A27D53" w:rsidRDefault="00D33BC1">
            <w:pPr>
              <w:ind w:left="0" w:firstLine="0"/>
              <w:rPr>
                <w:sz w:val="24"/>
                <w:szCs w:val="24"/>
              </w:rPr>
            </w:pPr>
            <w:r>
              <w:rPr>
                <w:sz w:val="24"/>
                <w:szCs w:val="24"/>
              </w:rPr>
              <w:t>Quản lý đã ở trang dành cho quản lý</w:t>
            </w:r>
          </w:p>
        </w:tc>
      </w:tr>
      <w:tr w:rsidR="00A27D53" w14:paraId="7895D700"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654D7AD" w14:textId="77777777" w:rsidR="00A27D53" w:rsidRDefault="00A27D53">
            <w:pPr>
              <w:ind w:left="0" w:right="-126" w:firstLine="0"/>
              <w:rPr>
                <w:sz w:val="24"/>
                <w:szCs w:val="24"/>
              </w:rPr>
            </w:pPr>
          </w:p>
          <w:tbl>
            <w:tblPr>
              <w:tblStyle w:val="affc"/>
              <w:tblW w:w="267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670"/>
            </w:tblGrid>
            <w:tr w:rsidR="00A27D53" w14:paraId="112949E2" w14:textId="77777777">
              <w:trPr>
                <w:trHeight w:val="315"/>
              </w:trPr>
              <w:tc>
                <w:tcPr>
                  <w:tcW w:w="2670" w:type="dxa"/>
                  <w:tcBorders>
                    <w:top w:val="nil"/>
                    <w:left w:val="nil"/>
                    <w:bottom w:val="nil"/>
                    <w:right w:val="nil"/>
                  </w:tcBorders>
                  <w:tcMar>
                    <w:top w:w="20" w:type="dxa"/>
                    <w:left w:w="20" w:type="dxa"/>
                    <w:bottom w:w="20" w:type="dxa"/>
                    <w:right w:w="20" w:type="dxa"/>
                  </w:tcMar>
                </w:tcPr>
                <w:p w14:paraId="0FE2F6F8" w14:textId="77777777" w:rsidR="00A27D53" w:rsidRDefault="00D33BC1">
                  <w:pPr>
                    <w:ind w:left="0" w:right="-126" w:firstLine="0"/>
                    <w:rPr>
                      <w:b/>
                      <w:sz w:val="24"/>
                      <w:szCs w:val="24"/>
                    </w:rPr>
                  </w:pPr>
                  <w:r>
                    <w:rPr>
                      <w:b/>
                      <w:sz w:val="24"/>
                      <w:szCs w:val="24"/>
                    </w:rPr>
                    <w:t>Hậu điều kiện (Postcondition):</w:t>
                  </w:r>
                </w:p>
              </w:tc>
            </w:tr>
          </w:tbl>
          <w:p w14:paraId="78042902"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2A61D9F" w14:textId="77777777" w:rsidR="00A27D53" w:rsidRDefault="00A27D53">
            <w:pPr>
              <w:ind w:left="0" w:firstLine="0"/>
              <w:rPr>
                <w:sz w:val="24"/>
                <w:szCs w:val="24"/>
              </w:rPr>
            </w:pPr>
          </w:p>
          <w:tbl>
            <w:tblPr>
              <w:tblStyle w:val="a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7365E60" w14:textId="77777777">
              <w:trPr>
                <w:trHeight w:val="315"/>
              </w:trPr>
              <w:tc>
                <w:tcPr>
                  <w:tcW w:w="5560" w:type="dxa"/>
                  <w:tcBorders>
                    <w:top w:val="nil"/>
                    <w:left w:val="nil"/>
                    <w:bottom w:val="nil"/>
                    <w:right w:val="nil"/>
                  </w:tcBorders>
                  <w:tcMar>
                    <w:top w:w="20" w:type="dxa"/>
                    <w:left w:w="20" w:type="dxa"/>
                    <w:bottom w:w="20" w:type="dxa"/>
                    <w:right w:w="20" w:type="dxa"/>
                  </w:tcMar>
                </w:tcPr>
                <w:p w14:paraId="49CB4C2E" w14:textId="77777777" w:rsidR="00A27D53" w:rsidRDefault="00D33BC1">
                  <w:pPr>
                    <w:ind w:left="0" w:firstLine="0"/>
                    <w:rPr>
                      <w:sz w:val="24"/>
                      <w:szCs w:val="24"/>
                    </w:rPr>
                  </w:pPr>
                  <w:r>
                    <w:rPr>
                      <w:sz w:val="24"/>
                      <w:szCs w:val="24"/>
                    </w:rPr>
                    <w:t>Quản lý vào trang xem danh sách tất cả sản phẩm thành công</w:t>
                  </w:r>
                </w:p>
              </w:tc>
            </w:tr>
          </w:tbl>
          <w:p w14:paraId="1BCF3E4D" w14:textId="77777777" w:rsidR="00A27D53" w:rsidRDefault="00A27D53">
            <w:pPr>
              <w:ind w:left="0" w:firstLine="0"/>
              <w:rPr>
                <w:sz w:val="24"/>
                <w:szCs w:val="24"/>
              </w:rPr>
            </w:pPr>
          </w:p>
        </w:tc>
      </w:tr>
      <w:tr w:rsidR="00A27D53" w14:paraId="52C84E28" w14:textId="77777777">
        <w:trPr>
          <w:trHeight w:val="56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76622B2" w14:textId="77777777" w:rsidR="00A27D53" w:rsidRDefault="00A27D53">
            <w:pPr>
              <w:ind w:left="0" w:right="-126" w:firstLine="0"/>
              <w:rPr>
                <w:sz w:val="24"/>
                <w:szCs w:val="24"/>
              </w:rPr>
            </w:pPr>
          </w:p>
          <w:p w14:paraId="144DDEB5" w14:textId="77777777" w:rsidR="00A27D53" w:rsidRDefault="00D33BC1">
            <w:pPr>
              <w:ind w:left="0" w:right="-126" w:firstLine="0"/>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A6589A4" w14:textId="77777777" w:rsidR="00A27D53" w:rsidRDefault="00A27D53">
            <w:pPr>
              <w:widowControl/>
              <w:ind w:left="720" w:firstLine="0"/>
              <w:rPr>
                <w:sz w:val="24"/>
                <w:szCs w:val="24"/>
              </w:rPr>
            </w:pPr>
          </w:p>
          <w:p w14:paraId="745E21C8" w14:textId="77777777" w:rsidR="00A27D53" w:rsidRDefault="00D33BC1">
            <w:pPr>
              <w:widowControl/>
              <w:numPr>
                <w:ilvl w:val="0"/>
                <w:numId w:val="26"/>
              </w:numPr>
              <w:ind w:left="425" w:hanging="283"/>
              <w:rPr>
                <w:sz w:val="24"/>
                <w:szCs w:val="24"/>
              </w:rPr>
            </w:pPr>
            <w:r>
              <w:rPr>
                <w:sz w:val="24"/>
                <w:szCs w:val="24"/>
              </w:rPr>
              <w:t xml:space="preserve">Quản lý </w:t>
            </w:r>
            <w:r>
              <w:rPr>
                <w:sz w:val="24"/>
                <w:szCs w:val="24"/>
              </w:rPr>
              <w:t>nhấn vào nút xem danh sách tất cả sản phẩm tại GD trang chính của quản lý</w:t>
            </w:r>
          </w:p>
          <w:p w14:paraId="5A42E141" w14:textId="77777777" w:rsidR="00A27D53" w:rsidRDefault="00D33BC1">
            <w:pPr>
              <w:widowControl/>
              <w:numPr>
                <w:ilvl w:val="0"/>
                <w:numId w:val="26"/>
              </w:numPr>
              <w:spacing w:after="240"/>
              <w:ind w:left="425" w:hanging="283"/>
              <w:rPr>
                <w:sz w:val="24"/>
                <w:szCs w:val="24"/>
              </w:rPr>
            </w:pPr>
            <w:r>
              <w:rPr>
                <w:sz w:val="24"/>
                <w:szCs w:val="24"/>
              </w:rPr>
              <w:t>Hiển thị GD xem danh sách tất cả sản phẩm</w:t>
            </w:r>
          </w:p>
        </w:tc>
      </w:tr>
      <w:tr w:rsidR="00A27D53" w14:paraId="4B954268" w14:textId="77777777">
        <w:trPr>
          <w:trHeight w:val="83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96B42AC" w14:textId="77777777" w:rsidR="00A27D53" w:rsidRDefault="00A27D53">
            <w:pPr>
              <w:ind w:left="0" w:right="-126" w:firstLine="0"/>
              <w:rPr>
                <w:b/>
                <w:sz w:val="24"/>
                <w:szCs w:val="24"/>
              </w:rPr>
            </w:pPr>
          </w:p>
          <w:p w14:paraId="52E9C123" w14:textId="77777777" w:rsidR="00A27D53" w:rsidRDefault="00D33BC1">
            <w:pPr>
              <w:ind w:left="0" w:right="-126"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CA330D5" w14:textId="77777777" w:rsidR="00A27D53" w:rsidRDefault="00A27D53">
            <w:pPr>
              <w:ind w:left="0" w:firstLine="0"/>
              <w:rPr>
                <w:sz w:val="24"/>
                <w:szCs w:val="24"/>
              </w:rPr>
            </w:pPr>
          </w:p>
        </w:tc>
      </w:tr>
      <w:tr w:rsidR="00A27D53" w14:paraId="726EAAA2" w14:textId="77777777">
        <w:trPr>
          <w:trHeight w:val="83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8216054" w14:textId="77777777" w:rsidR="00A27D53" w:rsidRDefault="00A27D53">
            <w:pPr>
              <w:ind w:left="0" w:right="-126" w:firstLine="0"/>
              <w:rPr>
                <w:b/>
                <w:sz w:val="24"/>
                <w:szCs w:val="24"/>
              </w:rPr>
            </w:pPr>
          </w:p>
          <w:p w14:paraId="73795A78" w14:textId="77777777" w:rsidR="00A27D53" w:rsidRDefault="00D33BC1">
            <w:pPr>
              <w:ind w:left="0" w:right="-126" w:firstLine="0"/>
              <w:rPr>
                <w:b/>
                <w:sz w:val="24"/>
                <w:szCs w:val="24"/>
              </w:rPr>
            </w:pPr>
            <w:r>
              <w:rPr>
                <w:b/>
                <w:sz w:val="24"/>
                <w:szCs w:val="24"/>
              </w:rPr>
              <w:t>Luồng ngoại lệ (Exception):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1909346" w14:textId="77777777" w:rsidR="00A27D53" w:rsidRDefault="00A27D53">
            <w:pPr>
              <w:ind w:left="0" w:firstLine="0"/>
              <w:rPr>
                <w:sz w:val="24"/>
                <w:szCs w:val="24"/>
              </w:rPr>
            </w:pPr>
          </w:p>
        </w:tc>
      </w:tr>
    </w:tbl>
    <w:p w14:paraId="1A9510A0" w14:textId="77777777" w:rsidR="00A27D53" w:rsidRDefault="00A27D53">
      <w:pPr>
        <w:ind w:left="0" w:right="803" w:firstLine="0"/>
        <w:jc w:val="center"/>
        <w:rPr>
          <w:i/>
        </w:rPr>
      </w:pPr>
    </w:p>
    <w:p w14:paraId="63AB82B2" w14:textId="77777777" w:rsidR="00A27D53" w:rsidDel="00207E7C" w:rsidRDefault="00D33BC1">
      <w:pPr>
        <w:ind w:left="0" w:right="530" w:firstLine="0"/>
        <w:jc w:val="center"/>
        <w:rPr>
          <w:del w:id="5846" w:author="MinhHieu" w:date="2024-12-20T10:30:00Z"/>
          <w:i/>
        </w:rPr>
      </w:pPr>
      <w:del w:id="5847" w:author="MinhHieu" w:date="2024-12-20T10:30:00Z">
        <w:r w:rsidDel="00207E7C">
          <w:rPr>
            <w:i/>
          </w:rPr>
          <w:delText>Bảng 2.4 Kịch bản xem danh sách tất cả sản phẩm</w:delText>
        </w:r>
        <w:bookmarkStart w:id="5848" w:name="_Toc185587603"/>
        <w:bookmarkStart w:id="5849" w:name="_Toc185588649"/>
        <w:bookmarkStart w:id="5850" w:name="_Toc185597724"/>
        <w:bookmarkStart w:id="5851" w:name="_Toc185597905"/>
        <w:bookmarkStart w:id="5852" w:name="_Toc185598083"/>
        <w:bookmarkStart w:id="5853" w:name="_Toc185598260"/>
        <w:bookmarkEnd w:id="5848"/>
        <w:bookmarkEnd w:id="5849"/>
        <w:bookmarkEnd w:id="5850"/>
        <w:bookmarkEnd w:id="5851"/>
        <w:bookmarkEnd w:id="5852"/>
        <w:bookmarkEnd w:id="5853"/>
      </w:del>
    </w:p>
    <w:p w14:paraId="45C1C5D3" w14:textId="77777777" w:rsidR="00A27D53" w:rsidRDefault="00D33BC1">
      <w:pPr>
        <w:pStyle w:val="Heading2"/>
        <w:numPr>
          <w:ilvl w:val="2"/>
          <w:numId w:val="37"/>
        </w:numPr>
        <w:tabs>
          <w:tab w:val="left" w:pos="704"/>
        </w:tabs>
        <w:spacing w:before="279"/>
        <w:ind w:left="0" w:firstLine="0"/>
      </w:pPr>
      <w:bookmarkStart w:id="5854" w:name="_Toc185578178"/>
      <w:bookmarkStart w:id="5855" w:name="_Toc185579201"/>
      <w:bookmarkStart w:id="5856" w:name="_Toc185579305"/>
      <w:bookmarkStart w:id="5857" w:name="_Toc185587604"/>
      <w:bookmarkStart w:id="5858" w:name="_Toc185588650"/>
      <w:bookmarkStart w:id="5859" w:name="_Toc185597725"/>
      <w:bookmarkStart w:id="5860" w:name="_Toc185597906"/>
      <w:bookmarkStart w:id="5861" w:name="_Toc185598084"/>
      <w:bookmarkStart w:id="5862" w:name="_Toc185598261"/>
      <w:r>
        <w:t>Kịch bản sửa thông tin sản phẩm</w:t>
      </w:r>
      <w:bookmarkEnd w:id="5854"/>
      <w:bookmarkEnd w:id="5855"/>
      <w:bookmarkEnd w:id="5856"/>
      <w:bookmarkEnd w:id="5857"/>
      <w:bookmarkEnd w:id="5858"/>
      <w:bookmarkEnd w:id="5859"/>
      <w:bookmarkEnd w:id="5860"/>
      <w:bookmarkEnd w:id="5861"/>
      <w:bookmarkEnd w:id="5862"/>
    </w:p>
    <w:p w14:paraId="577FB641" w14:textId="3D6203C4" w:rsidR="00207E7C" w:rsidRPr="00207E7C" w:rsidRDefault="00207E7C">
      <w:pPr>
        <w:pStyle w:val="Caption"/>
        <w:keepNext/>
        <w:jc w:val="center"/>
        <w:rPr>
          <w:ins w:id="5863" w:author="MinhHieu" w:date="2024-12-20T10:30:00Z"/>
          <w:color w:val="auto"/>
          <w:lang w:val="vi-VN"/>
          <w:rPrChange w:id="5864" w:author="MinhHieu" w:date="2024-12-20T10:30:00Z">
            <w:rPr>
              <w:ins w:id="5865" w:author="MinhHieu" w:date="2024-12-20T10:30:00Z"/>
            </w:rPr>
          </w:rPrChange>
        </w:rPr>
        <w:pPrChange w:id="5866" w:author="MinhHieu" w:date="2024-12-20T10:30:00Z">
          <w:pPr/>
        </w:pPrChange>
      </w:pPr>
      <w:bookmarkStart w:id="5867" w:name="_Toc185587404"/>
      <w:bookmarkStart w:id="5868" w:name="_Toc185597576"/>
      <w:ins w:id="5869" w:author="MinhHieu" w:date="2024-12-20T10:30:00Z">
        <w:r w:rsidRPr="00207E7C">
          <w:rPr>
            <w:color w:val="auto"/>
            <w:sz w:val="26"/>
            <w:szCs w:val="26"/>
            <w:rPrChange w:id="5870" w:author="MinhHieu" w:date="2024-12-20T10:30:00Z">
              <w:rPr/>
            </w:rPrChange>
          </w:rPr>
          <w:t>Bảng 2.</w:t>
        </w:r>
        <w:r w:rsidRPr="00207E7C">
          <w:rPr>
            <w:color w:val="auto"/>
            <w:sz w:val="26"/>
            <w:szCs w:val="26"/>
            <w:rPrChange w:id="5871" w:author="MinhHieu" w:date="2024-12-20T10:30:00Z">
              <w:rPr/>
            </w:rPrChange>
          </w:rPr>
          <w:fldChar w:fldCharType="begin"/>
        </w:r>
        <w:r w:rsidRPr="00207E7C">
          <w:rPr>
            <w:color w:val="auto"/>
            <w:sz w:val="26"/>
            <w:szCs w:val="26"/>
            <w:rPrChange w:id="5872" w:author="MinhHieu" w:date="2024-12-20T10:30:00Z">
              <w:rPr/>
            </w:rPrChange>
          </w:rPr>
          <w:instrText xml:space="preserve"> SEQ Bảng_2. \* ARABIC </w:instrText>
        </w:r>
      </w:ins>
      <w:r w:rsidRPr="00207E7C">
        <w:rPr>
          <w:color w:val="auto"/>
          <w:sz w:val="26"/>
          <w:szCs w:val="26"/>
          <w:rPrChange w:id="5873" w:author="MinhHieu" w:date="2024-12-20T10:30:00Z">
            <w:rPr/>
          </w:rPrChange>
        </w:rPr>
        <w:fldChar w:fldCharType="separate"/>
      </w:r>
      <w:ins w:id="5874" w:author="MinhHieu" w:date="2024-12-20T11:36:00Z">
        <w:r w:rsidR="00711A5B">
          <w:rPr>
            <w:noProof/>
            <w:color w:val="auto"/>
            <w:sz w:val="26"/>
            <w:szCs w:val="26"/>
          </w:rPr>
          <w:t>6</w:t>
        </w:r>
      </w:ins>
      <w:ins w:id="5875" w:author="MinhHieu" w:date="2024-12-20T10:30:00Z">
        <w:r w:rsidRPr="00207E7C">
          <w:rPr>
            <w:color w:val="auto"/>
            <w:sz w:val="26"/>
            <w:szCs w:val="26"/>
            <w:rPrChange w:id="5876" w:author="MinhHieu" w:date="2024-12-20T10:30:00Z">
              <w:rPr/>
            </w:rPrChange>
          </w:rPr>
          <w:fldChar w:fldCharType="end"/>
        </w:r>
        <w:r w:rsidRPr="00207E7C">
          <w:rPr>
            <w:color w:val="auto"/>
            <w:sz w:val="26"/>
            <w:szCs w:val="26"/>
            <w:lang w:val="vi-VN"/>
            <w:rPrChange w:id="5877" w:author="MinhHieu" w:date="2024-12-20T10:30:00Z">
              <w:rPr>
                <w:lang w:val="vi-VN"/>
              </w:rPr>
            </w:rPrChange>
          </w:rPr>
          <w:t xml:space="preserve"> Kịch bản sửa thông tin sản phẩm</w:t>
        </w:r>
        <w:bookmarkEnd w:id="5867"/>
        <w:bookmarkEnd w:id="5868"/>
      </w:ins>
    </w:p>
    <w:tbl>
      <w:tblPr>
        <w:tblStyle w:val="affe"/>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682476C9" w14:textId="77777777">
        <w:trPr>
          <w:trHeight w:val="82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5CEFD5B" w14:textId="77777777" w:rsidR="00A27D53" w:rsidRDefault="00A27D53">
            <w:pPr>
              <w:ind w:left="0" w:right="-126" w:firstLine="0"/>
              <w:rPr>
                <w:b/>
                <w:sz w:val="24"/>
                <w:szCs w:val="24"/>
              </w:rPr>
            </w:pPr>
          </w:p>
          <w:p w14:paraId="60DA4D65" w14:textId="77777777" w:rsidR="00A27D53" w:rsidRDefault="00D33BC1">
            <w:pPr>
              <w:ind w:left="0" w:right="-126"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1D80484" w14:textId="77777777" w:rsidR="00A27D53" w:rsidRDefault="00A27D53">
            <w:pPr>
              <w:ind w:left="0" w:firstLine="0"/>
              <w:rPr>
                <w:sz w:val="24"/>
                <w:szCs w:val="24"/>
              </w:rPr>
            </w:pPr>
          </w:p>
          <w:p w14:paraId="47321A36" w14:textId="77777777" w:rsidR="00A27D53" w:rsidRDefault="00D33BC1">
            <w:pPr>
              <w:ind w:left="0" w:firstLine="0"/>
              <w:rPr>
                <w:sz w:val="24"/>
                <w:szCs w:val="24"/>
              </w:rPr>
            </w:pPr>
            <w:r>
              <w:rPr>
                <w:sz w:val="24"/>
                <w:szCs w:val="24"/>
              </w:rPr>
              <w:t>Xem danh sách tất cả sản phẩm</w:t>
            </w:r>
          </w:p>
        </w:tc>
      </w:tr>
      <w:tr w:rsidR="00A27D53" w14:paraId="313B6F76"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EDEFCF" w14:textId="77777777" w:rsidR="00A27D53" w:rsidRDefault="00A27D53">
            <w:pPr>
              <w:ind w:left="0" w:right="-126" w:firstLine="0"/>
              <w:rPr>
                <w:sz w:val="24"/>
                <w:szCs w:val="24"/>
              </w:rPr>
            </w:pPr>
          </w:p>
          <w:tbl>
            <w:tblPr>
              <w:tblStyle w:val="afff"/>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14EE6934" w14:textId="77777777">
              <w:trPr>
                <w:trHeight w:val="315"/>
              </w:trPr>
              <w:tc>
                <w:tcPr>
                  <w:tcW w:w="5385" w:type="dxa"/>
                  <w:tcBorders>
                    <w:top w:val="nil"/>
                    <w:left w:val="nil"/>
                    <w:bottom w:val="nil"/>
                    <w:right w:val="nil"/>
                  </w:tcBorders>
                  <w:tcMar>
                    <w:top w:w="20" w:type="dxa"/>
                    <w:left w:w="20" w:type="dxa"/>
                    <w:bottom w:w="20" w:type="dxa"/>
                    <w:right w:w="20" w:type="dxa"/>
                  </w:tcMar>
                </w:tcPr>
                <w:p w14:paraId="1815BC88" w14:textId="77777777" w:rsidR="00A27D53" w:rsidRDefault="00D33BC1">
                  <w:pPr>
                    <w:ind w:left="0" w:right="-126" w:firstLine="0"/>
                    <w:rPr>
                      <w:b/>
                      <w:sz w:val="24"/>
                      <w:szCs w:val="24"/>
                    </w:rPr>
                  </w:pPr>
                  <w:r>
                    <w:rPr>
                      <w:b/>
                      <w:sz w:val="24"/>
                      <w:szCs w:val="24"/>
                    </w:rPr>
                    <w:t>Tác nhân kích hoạt:</w:t>
                  </w:r>
                </w:p>
              </w:tc>
            </w:tr>
          </w:tbl>
          <w:p w14:paraId="1946A16C"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5AB622F" w14:textId="77777777" w:rsidR="00A27D53" w:rsidRDefault="00A27D53">
            <w:pPr>
              <w:ind w:left="0" w:firstLine="0"/>
              <w:rPr>
                <w:sz w:val="24"/>
                <w:szCs w:val="24"/>
              </w:rPr>
            </w:pPr>
          </w:p>
          <w:tbl>
            <w:tblPr>
              <w:tblStyle w:val="a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CE9B72A" w14:textId="77777777">
              <w:trPr>
                <w:trHeight w:val="315"/>
              </w:trPr>
              <w:tc>
                <w:tcPr>
                  <w:tcW w:w="5560" w:type="dxa"/>
                  <w:tcBorders>
                    <w:top w:val="nil"/>
                    <w:left w:val="nil"/>
                    <w:bottom w:val="nil"/>
                    <w:right w:val="nil"/>
                  </w:tcBorders>
                  <w:tcMar>
                    <w:top w:w="20" w:type="dxa"/>
                    <w:left w:w="20" w:type="dxa"/>
                    <w:bottom w:w="20" w:type="dxa"/>
                    <w:right w:w="20" w:type="dxa"/>
                  </w:tcMar>
                </w:tcPr>
                <w:p w14:paraId="5AE27685" w14:textId="77777777" w:rsidR="00A27D53" w:rsidRDefault="00D33BC1">
                  <w:pPr>
                    <w:ind w:left="0" w:firstLine="0"/>
                    <w:rPr>
                      <w:sz w:val="24"/>
                      <w:szCs w:val="24"/>
                    </w:rPr>
                  </w:pPr>
                  <w:r>
                    <w:rPr>
                      <w:sz w:val="24"/>
                      <w:szCs w:val="24"/>
                    </w:rPr>
                    <w:t>Quản lý</w:t>
                  </w:r>
                </w:p>
              </w:tc>
            </w:tr>
          </w:tbl>
          <w:p w14:paraId="6D24A0D8" w14:textId="77777777" w:rsidR="00A27D53" w:rsidRDefault="00A27D53">
            <w:pPr>
              <w:ind w:left="0" w:right="2160" w:firstLine="0"/>
              <w:rPr>
                <w:sz w:val="24"/>
                <w:szCs w:val="24"/>
              </w:rPr>
            </w:pPr>
          </w:p>
        </w:tc>
      </w:tr>
      <w:tr w:rsidR="00A27D53" w14:paraId="3706FDEF"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02FD869" w14:textId="77777777" w:rsidR="00A27D53" w:rsidRDefault="00A27D53">
            <w:pPr>
              <w:ind w:left="0" w:right="-126" w:firstLine="0"/>
              <w:rPr>
                <w:sz w:val="24"/>
                <w:szCs w:val="24"/>
              </w:rPr>
            </w:pPr>
          </w:p>
          <w:tbl>
            <w:tblPr>
              <w:tblStyle w:val="afff1"/>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218D7BCD" w14:textId="77777777">
              <w:trPr>
                <w:trHeight w:val="315"/>
              </w:trPr>
              <w:tc>
                <w:tcPr>
                  <w:tcW w:w="2790" w:type="dxa"/>
                  <w:tcBorders>
                    <w:top w:val="nil"/>
                    <w:left w:val="nil"/>
                    <w:bottom w:val="nil"/>
                    <w:right w:val="nil"/>
                  </w:tcBorders>
                  <w:tcMar>
                    <w:top w:w="20" w:type="dxa"/>
                    <w:left w:w="20" w:type="dxa"/>
                    <w:bottom w:w="20" w:type="dxa"/>
                    <w:right w:w="20" w:type="dxa"/>
                  </w:tcMar>
                </w:tcPr>
                <w:p w14:paraId="568E061D" w14:textId="77777777" w:rsidR="00A27D53" w:rsidRDefault="00D33BC1">
                  <w:pPr>
                    <w:ind w:left="0" w:right="-126" w:firstLine="0"/>
                    <w:rPr>
                      <w:b/>
                      <w:sz w:val="24"/>
                      <w:szCs w:val="24"/>
                    </w:rPr>
                  </w:pPr>
                  <w:r>
                    <w:rPr>
                      <w:b/>
                      <w:sz w:val="24"/>
                      <w:szCs w:val="24"/>
                    </w:rPr>
                    <w:t>Mô tả:</w:t>
                  </w:r>
                </w:p>
              </w:tc>
            </w:tr>
          </w:tbl>
          <w:p w14:paraId="4BD32537"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E477C3A" w14:textId="77777777" w:rsidR="00A27D53" w:rsidRDefault="00A27D53">
            <w:pPr>
              <w:ind w:left="0" w:right="2460" w:firstLine="0"/>
              <w:rPr>
                <w:sz w:val="24"/>
                <w:szCs w:val="24"/>
              </w:rPr>
            </w:pPr>
          </w:p>
          <w:tbl>
            <w:tblPr>
              <w:tblStyle w:val="a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C7A8647" w14:textId="77777777">
              <w:trPr>
                <w:trHeight w:val="585"/>
              </w:trPr>
              <w:tc>
                <w:tcPr>
                  <w:tcW w:w="5560" w:type="dxa"/>
                  <w:tcBorders>
                    <w:top w:val="nil"/>
                    <w:left w:val="nil"/>
                    <w:bottom w:val="nil"/>
                    <w:right w:val="nil"/>
                  </w:tcBorders>
                  <w:tcMar>
                    <w:top w:w="20" w:type="dxa"/>
                    <w:left w:w="20" w:type="dxa"/>
                    <w:bottom w:w="20" w:type="dxa"/>
                    <w:right w:w="20" w:type="dxa"/>
                  </w:tcMar>
                </w:tcPr>
                <w:p w14:paraId="1775C7B1" w14:textId="77777777" w:rsidR="00A27D53" w:rsidRDefault="00D33BC1">
                  <w:pPr>
                    <w:ind w:left="0" w:firstLine="0"/>
                    <w:rPr>
                      <w:sz w:val="24"/>
                      <w:szCs w:val="24"/>
                    </w:rPr>
                  </w:pPr>
                  <w:r>
                    <w:rPr>
                      <w:sz w:val="24"/>
                      <w:szCs w:val="24"/>
                    </w:rPr>
                    <w:t>Quản lý xem danh sách tất cả sản phẩm</w:t>
                  </w:r>
                </w:p>
              </w:tc>
            </w:tr>
          </w:tbl>
          <w:p w14:paraId="237E1561" w14:textId="77777777" w:rsidR="00A27D53" w:rsidRDefault="00A27D53">
            <w:pPr>
              <w:ind w:left="0" w:firstLine="0"/>
              <w:rPr>
                <w:sz w:val="24"/>
                <w:szCs w:val="24"/>
              </w:rPr>
            </w:pPr>
          </w:p>
        </w:tc>
      </w:tr>
      <w:tr w:rsidR="00A27D53" w14:paraId="6A6BB375"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2488F8B" w14:textId="77777777" w:rsidR="00A27D53" w:rsidRDefault="00A27D53">
            <w:pPr>
              <w:ind w:left="0" w:right="-126" w:firstLine="0"/>
              <w:rPr>
                <w:sz w:val="24"/>
                <w:szCs w:val="24"/>
              </w:rPr>
            </w:pPr>
          </w:p>
          <w:tbl>
            <w:tblPr>
              <w:tblStyle w:val="afff3"/>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228A3F5E" w14:textId="77777777">
              <w:trPr>
                <w:trHeight w:val="315"/>
              </w:trPr>
              <w:tc>
                <w:tcPr>
                  <w:tcW w:w="1905" w:type="dxa"/>
                  <w:tcBorders>
                    <w:top w:val="nil"/>
                    <w:left w:val="nil"/>
                    <w:bottom w:val="nil"/>
                    <w:right w:val="nil"/>
                  </w:tcBorders>
                  <w:tcMar>
                    <w:top w:w="20" w:type="dxa"/>
                    <w:left w:w="20" w:type="dxa"/>
                    <w:bottom w:w="20" w:type="dxa"/>
                    <w:right w:w="20" w:type="dxa"/>
                  </w:tcMar>
                </w:tcPr>
                <w:p w14:paraId="54B7998B" w14:textId="77777777" w:rsidR="00A27D53" w:rsidRDefault="00D33BC1">
                  <w:pPr>
                    <w:ind w:left="0" w:right="-126" w:firstLine="0"/>
                    <w:rPr>
                      <w:b/>
                      <w:sz w:val="24"/>
                      <w:szCs w:val="24"/>
                    </w:rPr>
                  </w:pPr>
                  <w:r>
                    <w:rPr>
                      <w:b/>
                      <w:sz w:val="24"/>
                      <w:szCs w:val="24"/>
                    </w:rPr>
                    <w:t>Sự kiện kích hoạt:</w:t>
                  </w:r>
                </w:p>
              </w:tc>
            </w:tr>
          </w:tbl>
          <w:p w14:paraId="2CADB2C5"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EAFFD32" w14:textId="77777777" w:rsidR="00A27D53" w:rsidRDefault="00A27D53">
            <w:pPr>
              <w:ind w:left="0" w:firstLine="0"/>
              <w:rPr>
                <w:sz w:val="24"/>
                <w:szCs w:val="24"/>
              </w:rPr>
            </w:pPr>
          </w:p>
          <w:tbl>
            <w:tblPr>
              <w:tblStyle w:val="a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AC04B5A" w14:textId="77777777">
              <w:trPr>
                <w:trHeight w:val="585"/>
              </w:trPr>
              <w:tc>
                <w:tcPr>
                  <w:tcW w:w="5560" w:type="dxa"/>
                  <w:tcBorders>
                    <w:top w:val="nil"/>
                    <w:left w:val="nil"/>
                    <w:bottom w:val="nil"/>
                    <w:right w:val="nil"/>
                  </w:tcBorders>
                  <w:tcMar>
                    <w:top w:w="20" w:type="dxa"/>
                    <w:left w:w="20" w:type="dxa"/>
                    <w:bottom w:w="20" w:type="dxa"/>
                    <w:right w:w="20" w:type="dxa"/>
                  </w:tcMar>
                </w:tcPr>
                <w:p w14:paraId="60912188" w14:textId="77777777" w:rsidR="00A27D53" w:rsidRDefault="00D33BC1">
                  <w:pPr>
                    <w:ind w:left="0" w:firstLine="0"/>
                    <w:rPr>
                      <w:sz w:val="24"/>
                      <w:szCs w:val="24"/>
                    </w:rPr>
                  </w:pPr>
                  <w:r>
                    <w:rPr>
                      <w:sz w:val="24"/>
                      <w:szCs w:val="24"/>
                    </w:rPr>
                    <w:t xml:space="preserve">Quản lý nhấn vào nút xem danh </w:t>
                  </w:r>
                  <w:r>
                    <w:rPr>
                      <w:sz w:val="24"/>
                      <w:szCs w:val="24"/>
                    </w:rPr>
                    <w:t>sách tất cả sản phẩm</w:t>
                  </w:r>
                </w:p>
              </w:tc>
            </w:tr>
          </w:tbl>
          <w:p w14:paraId="7E179994" w14:textId="77777777" w:rsidR="00A27D53" w:rsidRDefault="00A27D53">
            <w:pPr>
              <w:ind w:left="0" w:firstLine="0"/>
              <w:rPr>
                <w:sz w:val="24"/>
                <w:szCs w:val="24"/>
              </w:rPr>
            </w:pPr>
          </w:p>
        </w:tc>
      </w:tr>
      <w:tr w:rsidR="00A27D53" w14:paraId="50FA4524"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0D07089" w14:textId="77777777" w:rsidR="00A27D53" w:rsidRDefault="00A27D53">
            <w:pPr>
              <w:ind w:left="0" w:right="-126" w:firstLine="0"/>
              <w:rPr>
                <w:sz w:val="24"/>
                <w:szCs w:val="24"/>
              </w:rPr>
            </w:pPr>
          </w:p>
          <w:tbl>
            <w:tblPr>
              <w:tblStyle w:val="afff5"/>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24CF079" w14:textId="77777777">
              <w:trPr>
                <w:trHeight w:val="315"/>
              </w:trPr>
              <w:tc>
                <w:tcPr>
                  <w:tcW w:w="2680" w:type="dxa"/>
                  <w:tcBorders>
                    <w:top w:val="nil"/>
                    <w:left w:val="nil"/>
                    <w:bottom w:val="nil"/>
                    <w:right w:val="nil"/>
                  </w:tcBorders>
                  <w:tcMar>
                    <w:top w:w="20" w:type="dxa"/>
                    <w:left w:w="20" w:type="dxa"/>
                    <w:bottom w:w="20" w:type="dxa"/>
                    <w:right w:w="20" w:type="dxa"/>
                  </w:tcMar>
                </w:tcPr>
                <w:p w14:paraId="177A1A3A" w14:textId="77777777" w:rsidR="00A27D53" w:rsidRDefault="00D33BC1">
                  <w:pPr>
                    <w:ind w:left="0" w:right="-126" w:firstLine="0"/>
                    <w:rPr>
                      <w:b/>
                      <w:sz w:val="24"/>
                      <w:szCs w:val="24"/>
                    </w:rPr>
                  </w:pPr>
                  <w:r>
                    <w:rPr>
                      <w:b/>
                      <w:sz w:val="24"/>
                      <w:szCs w:val="24"/>
                    </w:rPr>
                    <w:t>Tiền điều kiện (Precondition):</w:t>
                  </w:r>
                </w:p>
              </w:tc>
            </w:tr>
          </w:tbl>
          <w:p w14:paraId="1CB21DC9"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82D7AF6" w14:textId="77777777" w:rsidR="00A27D53" w:rsidRDefault="00A27D53">
            <w:pPr>
              <w:ind w:left="0" w:firstLine="0"/>
              <w:rPr>
                <w:sz w:val="24"/>
                <w:szCs w:val="24"/>
              </w:rPr>
            </w:pPr>
          </w:p>
          <w:tbl>
            <w:tblPr>
              <w:tblStyle w:val="afff6"/>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844E0D1" w14:textId="77777777">
              <w:trPr>
                <w:trHeight w:val="585"/>
              </w:trPr>
              <w:tc>
                <w:tcPr>
                  <w:tcW w:w="5560" w:type="dxa"/>
                  <w:tcBorders>
                    <w:top w:val="nil"/>
                    <w:left w:val="nil"/>
                    <w:bottom w:val="nil"/>
                    <w:right w:val="nil"/>
                  </w:tcBorders>
                  <w:tcMar>
                    <w:top w:w="20" w:type="dxa"/>
                    <w:left w:w="20" w:type="dxa"/>
                    <w:bottom w:w="20" w:type="dxa"/>
                    <w:right w:w="20" w:type="dxa"/>
                  </w:tcMar>
                </w:tcPr>
                <w:p w14:paraId="03D3327F" w14:textId="77777777" w:rsidR="00A27D53" w:rsidRDefault="00D33BC1">
                  <w:pPr>
                    <w:ind w:left="0" w:firstLine="0"/>
                    <w:rPr>
                      <w:sz w:val="24"/>
                      <w:szCs w:val="24"/>
                    </w:rPr>
                  </w:pPr>
                  <w:r>
                    <w:rPr>
                      <w:sz w:val="24"/>
                      <w:szCs w:val="24"/>
                    </w:rPr>
                    <w:t>Quản lý đã ở trang chính dành cho quản lý</w:t>
                  </w:r>
                </w:p>
              </w:tc>
            </w:tr>
          </w:tbl>
          <w:p w14:paraId="657191FB" w14:textId="77777777" w:rsidR="00A27D53" w:rsidRDefault="00A27D53">
            <w:pPr>
              <w:ind w:left="0" w:firstLine="0"/>
              <w:rPr>
                <w:sz w:val="24"/>
                <w:szCs w:val="24"/>
              </w:rPr>
            </w:pPr>
          </w:p>
        </w:tc>
      </w:tr>
      <w:tr w:rsidR="00A27D53" w14:paraId="133739CD"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C3B52B1" w14:textId="77777777" w:rsidR="00A27D53" w:rsidRDefault="00A27D53">
            <w:pPr>
              <w:ind w:left="0" w:right="-126" w:firstLine="0"/>
              <w:rPr>
                <w:sz w:val="24"/>
                <w:szCs w:val="24"/>
              </w:rPr>
            </w:pPr>
          </w:p>
          <w:tbl>
            <w:tblPr>
              <w:tblStyle w:val="afff7"/>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1E91958" w14:textId="77777777">
              <w:trPr>
                <w:trHeight w:val="315"/>
              </w:trPr>
              <w:tc>
                <w:tcPr>
                  <w:tcW w:w="2680" w:type="dxa"/>
                  <w:tcBorders>
                    <w:top w:val="nil"/>
                    <w:left w:val="nil"/>
                    <w:bottom w:val="nil"/>
                    <w:right w:val="nil"/>
                  </w:tcBorders>
                  <w:tcMar>
                    <w:top w:w="20" w:type="dxa"/>
                    <w:left w:w="20" w:type="dxa"/>
                    <w:bottom w:w="20" w:type="dxa"/>
                    <w:right w:w="20" w:type="dxa"/>
                  </w:tcMar>
                </w:tcPr>
                <w:p w14:paraId="7AE01741" w14:textId="77777777" w:rsidR="00A27D53" w:rsidRDefault="00D33BC1">
                  <w:pPr>
                    <w:ind w:left="0" w:right="-126" w:firstLine="0"/>
                    <w:rPr>
                      <w:b/>
                      <w:sz w:val="24"/>
                      <w:szCs w:val="24"/>
                    </w:rPr>
                  </w:pPr>
                  <w:r>
                    <w:rPr>
                      <w:b/>
                      <w:sz w:val="24"/>
                      <w:szCs w:val="24"/>
                    </w:rPr>
                    <w:t>Hậu điều kiện (Postcondition):</w:t>
                  </w:r>
                </w:p>
              </w:tc>
            </w:tr>
          </w:tbl>
          <w:p w14:paraId="667DFAD7"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A0CFAF4" w14:textId="77777777" w:rsidR="00A27D53" w:rsidRDefault="00A27D53">
            <w:pPr>
              <w:ind w:left="0" w:firstLine="0"/>
              <w:rPr>
                <w:sz w:val="24"/>
                <w:szCs w:val="24"/>
              </w:rPr>
            </w:pPr>
          </w:p>
          <w:tbl>
            <w:tblPr>
              <w:tblStyle w:val="afff8"/>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BAEA49D" w14:textId="77777777">
              <w:trPr>
                <w:trHeight w:val="315"/>
              </w:trPr>
              <w:tc>
                <w:tcPr>
                  <w:tcW w:w="5560" w:type="dxa"/>
                  <w:tcBorders>
                    <w:top w:val="nil"/>
                    <w:left w:val="nil"/>
                    <w:bottom w:val="nil"/>
                    <w:right w:val="nil"/>
                  </w:tcBorders>
                  <w:tcMar>
                    <w:top w:w="20" w:type="dxa"/>
                    <w:left w:w="20" w:type="dxa"/>
                    <w:bottom w:w="20" w:type="dxa"/>
                    <w:right w:w="20" w:type="dxa"/>
                  </w:tcMar>
                </w:tcPr>
                <w:p w14:paraId="2F041BE3" w14:textId="77777777" w:rsidR="00A27D53" w:rsidRDefault="00D33BC1">
                  <w:pPr>
                    <w:ind w:left="0" w:firstLine="0"/>
                    <w:rPr>
                      <w:sz w:val="24"/>
                      <w:szCs w:val="24"/>
                    </w:rPr>
                  </w:pPr>
                  <w:r>
                    <w:rPr>
                      <w:sz w:val="24"/>
                      <w:szCs w:val="24"/>
                    </w:rPr>
                    <w:t>Quản lý vào trang xem danh sách tất cả sản phẩm thành công</w:t>
                  </w:r>
                </w:p>
              </w:tc>
            </w:tr>
          </w:tbl>
          <w:p w14:paraId="05EDEA03" w14:textId="77777777" w:rsidR="00A27D53" w:rsidRDefault="00A27D53">
            <w:pPr>
              <w:ind w:left="0" w:firstLine="0"/>
              <w:rPr>
                <w:sz w:val="24"/>
                <w:szCs w:val="24"/>
              </w:rPr>
            </w:pPr>
          </w:p>
        </w:tc>
      </w:tr>
      <w:tr w:rsidR="00A27D53" w14:paraId="18A51BBA" w14:textId="77777777">
        <w:trPr>
          <w:trHeight w:val="83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8B1369A" w14:textId="77777777" w:rsidR="00A27D53" w:rsidRDefault="00A27D53">
            <w:pPr>
              <w:ind w:left="0" w:right="80" w:firstLine="0"/>
              <w:rPr>
                <w:b/>
                <w:sz w:val="24"/>
                <w:szCs w:val="24"/>
              </w:rPr>
            </w:pPr>
          </w:p>
          <w:p w14:paraId="51889693" w14:textId="77777777" w:rsidR="00A27D53" w:rsidRDefault="00D33BC1">
            <w:pPr>
              <w:ind w:left="0" w:right="80" w:firstLine="0"/>
              <w:rPr>
                <w:b/>
                <w:sz w:val="24"/>
                <w:szCs w:val="24"/>
              </w:rPr>
            </w:pPr>
            <w:r>
              <w:rPr>
                <w:b/>
                <w:sz w:val="24"/>
                <w:szCs w:val="24"/>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0055D13" w14:textId="77777777" w:rsidR="00A27D53" w:rsidRDefault="00D33BC1">
            <w:pPr>
              <w:widowControl/>
              <w:numPr>
                <w:ilvl w:val="0"/>
                <w:numId w:val="27"/>
              </w:numPr>
              <w:ind w:left="283" w:right="417" w:hanging="283"/>
              <w:rPr>
                <w:sz w:val="24"/>
                <w:szCs w:val="24"/>
              </w:rPr>
            </w:pPr>
            <w:r>
              <w:rPr>
                <w:sz w:val="24"/>
                <w:szCs w:val="24"/>
              </w:rPr>
              <w:t xml:space="preserve">Quản lý nhấn vào nút xem danh sách tất </w:t>
            </w:r>
            <w:r>
              <w:rPr>
                <w:sz w:val="24"/>
                <w:szCs w:val="24"/>
              </w:rPr>
              <w:t>cả sản phẩm tại GD trang chính của quản lý</w:t>
            </w:r>
          </w:p>
          <w:p w14:paraId="68D042F2" w14:textId="77777777" w:rsidR="00A27D53" w:rsidRDefault="00D33BC1">
            <w:pPr>
              <w:widowControl/>
              <w:numPr>
                <w:ilvl w:val="0"/>
                <w:numId w:val="27"/>
              </w:numPr>
              <w:spacing w:after="240"/>
              <w:ind w:left="283" w:right="417" w:hanging="283"/>
              <w:rPr>
                <w:sz w:val="24"/>
                <w:szCs w:val="24"/>
              </w:rPr>
            </w:pPr>
            <w:r>
              <w:rPr>
                <w:sz w:val="24"/>
                <w:szCs w:val="24"/>
              </w:rPr>
              <w:t>Hiển thị GD xem danh sách tất cả sản phẩm</w:t>
            </w:r>
          </w:p>
        </w:tc>
      </w:tr>
      <w:tr w:rsidR="00A27D53" w14:paraId="5DBDE655" w14:textId="77777777">
        <w:trPr>
          <w:trHeight w:val="83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1257FCC" w14:textId="77777777" w:rsidR="00A27D53" w:rsidRDefault="00A27D53">
            <w:pPr>
              <w:ind w:left="0" w:right="80" w:firstLine="0"/>
              <w:rPr>
                <w:b/>
                <w:sz w:val="24"/>
                <w:szCs w:val="24"/>
              </w:rPr>
            </w:pPr>
          </w:p>
          <w:p w14:paraId="66A464B0" w14:textId="77777777" w:rsidR="00A27D53" w:rsidRDefault="00D33BC1">
            <w:pPr>
              <w:ind w:left="0" w:right="80"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B79AE3" w14:textId="77777777" w:rsidR="00A27D53" w:rsidRDefault="00A27D53">
            <w:pPr>
              <w:ind w:left="0" w:right="80" w:firstLine="0"/>
              <w:rPr>
                <w:sz w:val="24"/>
                <w:szCs w:val="24"/>
              </w:rPr>
            </w:pPr>
          </w:p>
        </w:tc>
      </w:tr>
      <w:tr w:rsidR="00A27D53" w14:paraId="61C22E9B" w14:textId="77777777">
        <w:trPr>
          <w:trHeight w:val="97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3A2BFC" w14:textId="77777777" w:rsidR="00A27D53" w:rsidRDefault="00A27D53">
            <w:pPr>
              <w:ind w:left="0" w:right="80" w:firstLine="0"/>
              <w:rPr>
                <w:sz w:val="24"/>
                <w:szCs w:val="24"/>
              </w:rPr>
            </w:pPr>
          </w:p>
          <w:tbl>
            <w:tblPr>
              <w:tblStyle w:val="afff9"/>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178D58BD" w14:textId="77777777">
              <w:trPr>
                <w:trHeight w:val="315"/>
              </w:trPr>
              <w:tc>
                <w:tcPr>
                  <w:tcW w:w="2880" w:type="dxa"/>
                  <w:tcBorders>
                    <w:top w:val="nil"/>
                    <w:left w:val="nil"/>
                    <w:bottom w:val="nil"/>
                    <w:right w:val="nil"/>
                  </w:tcBorders>
                  <w:tcMar>
                    <w:top w:w="20" w:type="dxa"/>
                    <w:left w:w="20" w:type="dxa"/>
                    <w:bottom w:w="20" w:type="dxa"/>
                    <w:right w:w="20" w:type="dxa"/>
                  </w:tcMar>
                </w:tcPr>
                <w:p w14:paraId="27B64BF9" w14:textId="77777777" w:rsidR="00A27D53" w:rsidRDefault="00D33BC1">
                  <w:pPr>
                    <w:ind w:left="0" w:right="-92" w:firstLine="0"/>
                    <w:rPr>
                      <w:b/>
                      <w:sz w:val="24"/>
                      <w:szCs w:val="24"/>
                    </w:rPr>
                  </w:pPr>
                  <w:r>
                    <w:rPr>
                      <w:b/>
                      <w:sz w:val="24"/>
                      <w:szCs w:val="24"/>
                    </w:rPr>
                    <w:t>Luồng ngoại lệ (Exception):</w:t>
                  </w:r>
                </w:p>
              </w:tc>
            </w:tr>
          </w:tbl>
          <w:p w14:paraId="249216DD" w14:textId="77777777" w:rsidR="00A27D53" w:rsidRDefault="00A27D53">
            <w:pPr>
              <w:ind w:left="0" w:right="80"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383EBB6" w14:textId="77777777" w:rsidR="00A27D53" w:rsidRDefault="00A27D53">
            <w:pPr>
              <w:ind w:left="0" w:right="80" w:firstLine="0"/>
              <w:rPr>
                <w:sz w:val="24"/>
                <w:szCs w:val="24"/>
              </w:rPr>
            </w:pPr>
          </w:p>
          <w:tbl>
            <w:tblPr>
              <w:tblStyle w:val="afffa"/>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6CAED32" w14:textId="77777777">
              <w:trPr>
                <w:trHeight w:val="870"/>
              </w:trPr>
              <w:tc>
                <w:tcPr>
                  <w:tcW w:w="5560" w:type="dxa"/>
                  <w:tcBorders>
                    <w:top w:val="nil"/>
                    <w:left w:val="nil"/>
                    <w:bottom w:val="nil"/>
                    <w:right w:val="nil"/>
                  </w:tcBorders>
                  <w:tcMar>
                    <w:top w:w="20" w:type="dxa"/>
                    <w:left w:w="20" w:type="dxa"/>
                    <w:bottom w:w="20" w:type="dxa"/>
                    <w:right w:w="20" w:type="dxa"/>
                  </w:tcMar>
                </w:tcPr>
                <w:p w14:paraId="46F66D46" w14:textId="77777777" w:rsidR="00A27D53" w:rsidRDefault="00D33BC1">
                  <w:pPr>
                    <w:ind w:left="0" w:right="80" w:firstLine="0"/>
                    <w:rPr>
                      <w:sz w:val="24"/>
                      <w:szCs w:val="24"/>
                    </w:rPr>
                  </w:pPr>
                  <w:r>
                    <w:rPr>
                      <w:sz w:val="24"/>
                      <w:szCs w:val="24"/>
                    </w:rPr>
                    <w:t>Gặp sự cố khi sửa thông tin sản phẩm: Hiển thị thông báo lỗi "Sản phẩm đã tồn tại"</w:t>
                  </w:r>
                </w:p>
              </w:tc>
            </w:tr>
          </w:tbl>
          <w:p w14:paraId="61FA7E0A" w14:textId="77777777" w:rsidR="00A27D53" w:rsidRDefault="00A27D53">
            <w:pPr>
              <w:ind w:left="0" w:right="80" w:firstLine="0"/>
              <w:rPr>
                <w:sz w:val="24"/>
                <w:szCs w:val="24"/>
              </w:rPr>
            </w:pPr>
          </w:p>
        </w:tc>
      </w:tr>
    </w:tbl>
    <w:p w14:paraId="7182DC81" w14:textId="77777777" w:rsidR="00A27D53" w:rsidRPr="00207E7C" w:rsidDel="00207E7C" w:rsidRDefault="00A27D53">
      <w:pPr>
        <w:ind w:left="0" w:right="80" w:firstLine="0"/>
        <w:jc w:val="center"/>
        <w:rPr>
          <w:del w:id="5878" w:author="MinhHieu" w:date="2024-12-20T10:30:00Z"/>
          <w:i/>
          <w:lang w:val="vi-VN"/>
          <w:rPrChange w:id="5879" w:author="MinhHieu" w:date="2024-12-20T10:31:00Z">
            <w:rPr>
              <w:del w:id="5880" w:author="MinhHieu" w:date="2024-12-20T10:30:00Z"/>
              <w:i/>
            </w:rPr>
          </w:rPrChange>
        </w:rPr>
      </w:pPr>
    </w:p>
    <w:p w14:paraId="445225CB" w14:textId="77777777" w:rsidR="00A27D53" w:rsidRDefault="00D33BC1">
      <w:pPr>
        <w:ind w:left="0" w:right="530" w:firstLine="0"/>
        <w:rPr>
          <w:i/>
        </w:rPr>
        <w:pPrChange w:id="5881" w:author="MinhHieu" w:date="2024-12-20T10:30:00Z">
          <w:pPr>
            <w:ind w:left="0" w:right="530" w:firstLine="0"/>
            <w:jc w:val="center"/>
          </w:pPr>
        </w:pPrChange>
      </w:pPr>
      <w:del w:id="5882" w:author="MinhHieu" w:date="2024-12-20T10:30:00Z">
        <w:r w:rsidDel="00207E7C">
          <w:rPr>
            <w:i/>
          </w:rPr>
          <w:delText xml:space="preserve">Bảng 2.5 Kịch bản sửa thông </w:delText>
        </w:r>
        <w:r w:rsidDel="00207E7C">
          <w:rPr>
            <w:i/>
          </w:rPr>
          <w:delText>tin sản phẩm</w:delText>
        </w:r>
      </w:del>
    </w:p>
    <w:p w14:paraId="1E80AA00" w14:textId="77777777" w:rsidR="00A27D53" w:rsidRPr="00207E7C" w:rsidRDefault="00D33BC1">
      <w:pPr>
        <w:pStyle w:val="Heading2"/>
        <w:numPr>
          <w:ilvl w:val="2"/>
          <w:numId w:val="37"/>
        </w:numPr>
        <w:tabs>
          <w:tab w:val="left" w:pos="704"/>
        </w:tabs>
        <w:spacing w:before="282"/>
        <w:ind w:left="0" w:firstLine="0"/>
        <w:rPr>
          <w:color w:val="auto"/>
          <w:rPrChange w:id="5883" w:author="MinhHieu" w:date="2024-12-20T10:32:00Z">
            <w:rPr/>
          </w:rPrChange>
        </w:rPr>
      </w:pPr>
      <w:bookmarkStart w:id="5884" w:name="bookmark=id.1tuee74" w:colFirst="0" w:colLast="0"/>
      <w:bookmarkStart w:id="5885" w:name="_Toc185578179"/>
      <w:bookmarkStart w:id="5886" w:name="_Toc185579202"/>
      <w:bookmarkStart w:id="5887" w:name="_Toc185579306"/>
      <w:bookmarkStart w:id="5888" w:name="_Toc185587605"/>
      <w:bookmarkStart w:id="5889" w:name="_Toc185588651"/>
      <w:bookmarkStart w:id="5890" w:name="_Toc185597726"/>
      <w:bookmarkStart w:id="5891" w:name="_Toc185597907"/>
      <w:bookmarkStart w:id="5892" w:name="_Toc185598085"/>
      <w:bookmarkStart w:id="5893" w:name="_Toc185598262"/>
      <w:bookmarkEnd w:id="5884"/>
      <w:r>
        <w:t>Kịch bản xóa sản phẩm</w:t>
      </w:r>
      <w:bookmarkEnd w:id="5885"/>
      <w:bookmarkEnd w:id="5886"/>
      <w:bookmarkEnd w:id="5887"/>
      <w:bookmarkEnd w:id="5888"/>
      <w:bookmarkEnd w:id="5889"/>
      <w:bookmarkEnd w:id="5890"/>
      <w:bookmarkEnd w:id="5891"/>
      <w:bookmarkEnd w:id="5892"/>
      <w:bookmarkEnd w:id="5893"/>
    </w:p>
    <w:p w14:paraId="4BB2F161" w14:textId="5B9A8540" w:rsidR="00207E7C" w:rsidRPr="00207E7C" w:rsidRDefault="00207E7C">
      <w:pPr>
        <w:pStyle w:val="Caption"/>
        <w:keepNext/>
        <w:jc w:val="center"/>
        <w:rPr>
          <w:ins w:id="5894" w:author="MinhHieu" w:date="2024-12-20T10:31:00Z"/>
          <w:color w:val="auto"/>
          <w:lang w:val="vi-VN"/>
          <w:rPrChange w:id="5895" w:author="MinhHieu" w:date="2024-12-20T10:32:00Z">
            <w:rPr>
              <w:ins w:id="5896" w:author="MinhHieu" w:date="2024-12-20T10:31:00Z"/>
            </w:rPr>
          </w:rPrChange>
        </w:rPr>
        <w:pPrChange w:id="5897" w:author="MinhHieu" w:date="2024-12-20T10:31:00Z">
          <w:pPr/>
        </w:pPrChange>
      </w:pPr>
      <w:bookmarkStart w:id="5898" w:name="_Toc185587405"/>
      <w:bookmarkStart w:id="5899" w:name="_Toc185597577"/>
      <w:ins w:id="5900" w:author="MinhHieu" w:date="2024-12-20T10:31:00Z">
        <w:r w:rsidRPr="00207E7C">
          <w:rPr>
            <w:color w:val="auto"/>
            <w:sz w:val="26"/>
            <w:szCs w:val="26"/>
            <w:rPrChange w:id="5901" w:author="MinhHieu" w:date="2024-12-20T10:32:00Z">
              <w:rPr/>
            </w:rPrChange>
          </w:rPr>
          <w:t>Bảng 2.</w:t>
        </w:r>
        <w:r w:rsidRPr="00207E7C">
          <w:rPr>
            <w:color w:val="auto"/>
            <w:sz w:val="26"/>
            <w:szCs w:val="26"/>
            <w:rPrChange w:id="5902" w:author="MinhHieu" w:date="2024-12-20T10:32:00Z">
              <w:rPr/>
            </w:rPrChange>
          </w:rPr>
          <w:fldChar w:fldCharType="begin"/>
        </w:r>
        <w:r w:rsidRPr="00207E7C">
          <w:rPr>
            <w:color w:val="auto"/>
            <w:sz w:val="26"/>
            <w:szCs w:val="26"/>
            <w:rPrChange w:id="5903" w:author="MinhHieu" w:date="2024-12-20T10:32:00Z">
              <w:rPr/>
            </w:rPrChange>
          </w:rPr>
          <w:instrText xml:space="preserve"> SEQ Bảng_2. \* ARABIC </w:instrText>
        </w:r>
      </w:ins>
      <w:r w:rsidRPr="00207E7C">
        <w:rPr>
          <w:color w:val="auto"/>
          <w:sz w:val="26"/>
          <w:szCs w:val="26"/>
          <w:rPrChange w:id="5904" w:author="MinhHieu" w:date="2024-12-20T10:32:00Z">
            <w:rPr/>
          </w:rPrChange>
        </w:rPr>
        <w:fldChar w:fldCharType="separate"/>
      </w:r>
      <w:ins w:id="5905" w:author="MinhHieu" w:date="2024-12-20T11:36:00Z">
        <w:r w:rsidR="00711A5B">
          <w:rPr>
            <w:noProof/>
            <w:color w:val="auto"/>
            <w:sz w:val="26"/>
            <w:szCs w:val="26"/>
          </w:rPr>
          <w:t>7</w:t>
        </w:r>
      </w:ins>
      <w:ins w:id="5906" w:author="MinhHieu" w:date="2024-12-20T10:31:00Z">
        <w:r w:rsidRPr="00207E7C">
          <w:rPr>
            <w:color w:val="auto"/>
            <w:sz w:val="26"/>
            <w:szCs w:val="26"/>
            <w:rPrChange w:id="5907" w:author="MinhHieu" w:date="2024-12-20T10:32:00Z">
              <w:rPr/>
            </w:rPrChange>
          </w:rPr>
          <w:fldChar w:fldCharType="end"/>
        </w:r>
        <w:r w:rsidRPr="00207E7C">
          <w:rPr>
            <w:color w:val="auto"/>
            <w:sz w:val="26"/>
            <w:szCs w:val="26"/>
            <w:lang w:val="vi-VN"/>
            <w:rPrChange w:id="5908" w:author="MinhHieu" w:date="2024-12-20T10:32:00Z">
              <w:rPr>
                <w:lang w:val="vi-VN"/>
              </w:rPr>
            </w:rPrChange>
          </w:rPr>
          <w:t xml:space="preserve"> Kịch bản xóa sản phẩm</w:t>
        </w:r>
        <w:bookmarkEnd w:id="5898"/>
        <w:bookmarkEnd w:id="5899"/>
      </w:ins>
    </w:p>
    <w:tbl>
      <w:tblPr>
        <w:tblStyle w:val="afffb"/>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590EA2F2" w14:textId="77777777">
        <w:trPr>
          <w:trHeight w:val="82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9067FE4" w14:textId="77777777" w:rsidR="00A27D53" w:rsidRDefault="00A27D53">
            <w:pPr>
              <w:ind w:left="0" w:right="-126" w:firstLine="0"/>
              <w:rPr>
                <w:b/>
                <w:sz w:val="24"/>
                <w:szCs w:val="24"/>
              </w:rPr>
            </w:pPr>
          </w:p>
          <w:p w14:paraId="19652905" w14:textId="77777777" w:rsidR="00A27D53" w:rsidRDefault="00D33BC1">
            <w:pPr>
              <w:ind w:left="0" w:right="-126"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8E35A77" w14:textId="77777777" w:rsidR="00A27D53" w:rsidRDefault="00A27D53">
            <w:pPr>
              <w:ind w:left="0" w:firstLine="0"/>
              <w:rPr>
                <w:sz w:val="24"/>
                <w:szCs w:val="24"/>
              </w:rPr>
            </w:pPr>
          </w:p>
          <w:p w14:paraId="2512632B" w14:textId="77777777" w:rsidR="00A27D53" w:rsidRDefault="00D33BC1">
            <w:pPr>
              <w:ind w:left="0" w:firstLine="0"/>
              <w:rPr>
                <w:sz w:val="24"/>
                <w:szCs w:val="24"/>
              </w:rPr>
            </w:pPr>
            <w:r>
              <w:rPr>
                <w:sz w:val="24"/>
                <w:szCs w:val="24"/>
              </w:rPr>
              <w:t>Xóa sản phẩm</w:t>
            </w:r>
          </w:p>
          <w:p w14:paraId="4D733D97" w14:textId="77777777" w:rsidR="00A27D53" w:rsidRDefault="00A27D53">
            <w:pPr>
              <w:tabs>
                <w:tab w:val="left" w:pos="3435"/>
              </w:tabs>
              <w:ind w:left="0" w:firstLine="0"/>
              <w:rPr>
                <w:sz w:val="24"/>
                <w:szCs w:val="24"/>
              </w:rPr>
            </w:pPr>
          </w:p>
        </w:tc>
      </w:tr>
      <w:tr w:rsidR="00A27D53" w14:paraId="6505F5D5"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18DF6A2" w14:textId="77777777" w:rsidR="00A27D53" w:rsidRPr="00207E7C" w:rsidRDefault="00A27D53">
            <w:pPr>
              <w:ind w:left="0" w:right="-126" w:firstLine="0"/>
              <w:rPr>
                <w:sz w:val="10"/>
                <w:szCs w:val="10"/>
                <w:rPrChange w:id="5909" w:author="MinhHieu" w:date="2024-12-20T10:31:00Z">
                  <w:rPr>
                    <w:sz w:val="24"/>
                    <w:szCs w:val="24"/>
                  </w:rPr>
                </w:rPrChange>
              </w:rPr>
            </w:pPr>
          </w:p>
          <w:tbl>
            <w:tblPr>
              <w:tblStyle w:val="afffc"/>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26145C0D" w14:textId="77777777">
              <w:trPr>
                <w:trHeight w:val="315"/>
              </w:trPr>
              <w:tc>
                <w:tcPr>
                  <w:tcW w:w="5385" w:type="dxa"/>
                  <w:tcBorders>
                    <w:top w:val="nil"/>
                    <w:left w:val="nil"/>
                    <w:bottom w:val="nil"/>
                    <w:right w:val="nil"/>
                  </w:tcBorders>
                  <w:tcMar>
                    <w:top w:w="20" w:type="dxa"/>
                    <w:left w:w="20" w:type="dxa"/>
                    <w:bottom w:w="20" w:type="dxa"/>
                    <w:right w:w="20" w:type="dxa"/>
                  </w:tcMar>
                </w:tcPr>
                <w:p w14:paraId="5D31D2B2" w14:textId="77777777" w:rsidR="00A27D53" w:rsidRDefault="00D33BC1">
                  <w:pPr>
                    <w:ind w:left="0" w:right="-126" w:firstLine="0"/>
                    <w:rPr>
                      <w:ins w:id="5910" w:author="MinhHieu" w:date="2024-12-20T10:31:00Z"/>
                      <w:b/>
                      <w:sz w:val="24"/>
                      <w:szCs w:val="24"/>
                      <w:lang w:val="vi-VN"/>
                    </w:rPr>
                  </w:pPr>
                  <w:r>
                    <w:rPr>
                      <w:b/>
                      <w:sz w:val="24"/>
                      <w:szCs w:val="24"/>
                    </w:rPr>
                    <w:t>Tác nhân kích hoạt:</w:t>
                  </w:r>
                </w:p>
                <w:p w14:paraId="5E3B5AB9" w14:textId="77777777" w:rsidR="00207E7C" w:rsidRPr="00207E7C" w:rsidRDefault="00207E7C">
                  <w:pPr>
                    <w:ind w:left="0" w:right="-126" w:firstLine="0"/>
                    <w:rPr>
                      <w:b/>
                      <w:sz w:val="10"/>
                      <w:szCs w:val="10"/>
                      <w:lang w:val="vi-VN"/>
                      <w:rPrChange w:id="5911" w:author="MinhHieu" w:date="2024-12-20T10:31:00Z">
                        <w:rPr>
                          <w:b/>
                          <w:sz w:val="24"/>
                          <w:szCs w:val="24"/>
                        </w:rPr>
                      </w:rPrChange>
                    </w:rPr>
                  </w:pPr>
                </w:p>
              </w:tc>
            </w:tr>
          </w:tbl>
          <w:p w14:paraId="761C2753"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11D9BBB" w14:textId="77777777" w:rsidR="00A27D53" w:rsidRPr="00207E7C" w:rsidRDefault="00A27D53">
            <w:pPr>
              <w:ind w:left="0" w:firstLine="0"/>
              <w:rPr>
                <w:sz w:val="10"/>
                <w:szCs w:val="10"/>
                <w:rPrChange w:id="5912" w:author="MinhHieu" w:date="2024-12-20T10:31:00Z">
                  <w:rPr>
                    <w:sz w:val="24"/>
                    <w:szCs w:val="24"/>
                  </w:rPr>
                </w:rPrChange>
              </w:rPr>
            </w:pPr>
          </w:p>
          <w:tbl>
            <w:tblPr>
              <w:tblStyle w:val="a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90AC7C7" w14:textId="77777777">
              <w:trPr>
                <w:trHeight w:val="315"/>
              </w:trPr>
              <w:tc>
                <w:tcPr>
                  <w:tcW w:w="5560" w:type="dxa"/>
                  <w:tcBorders>
                    <w:top w:val="nil"/>
                    <w:left w:val="nil"/>
                    <w:bottom w:val="nil"/>
                    <w:right w:val="nil"/>
                  </w:tcBorders>
                  <w:tcMar>
                    <w:top w:w="20" w:type="dxa"/>
                    <w:left w:w="20" w:type="dxa"/>
                    <w:bottom w:w="20" w:type="dxa"/>
                    <w:right w:w="20" w:type="dxa"/>
                  </w:tcMar>
                </w:tcPr>
                <w:p w14:paraId="57EC2315" w14:textId="77777777" w:rsidR="00A27D53" w:rsidRDefault="00D33BC1">
                  <w:pPr>
                    <w:ind w:left="0" w:firstLine="0"/>
                    <w:rPr>
                      <w:sz w:val="24"/>
                      <w:szCs w:val="24"/>
                    </w:rPr>
                  </w:pPr>
                  <w:r>
                    <w:rPr>
                      <w:sz w:val="24"/>
                      <w:szCs w:val="24"/>
                    </w:rPr>
                    <w:t>Quản lý</w:t>
                  </w:r>
                </w:p>
              </w:tc>
            </w:tr>
          </w:tbl>
          <w:p w14:paraId="4D9EED64" w14:textId="77777777" w:rsidR="00A27D53" w:rsidRDefault="00A27D53">
            <w:pPr>
              <w:ind w:left="0" w:right="2160" w:firstLine="0"/>
              <w:rPr>
                <w:sz w:val="24"/>
                <w:szCs w:val="24"/>
              </w:rPr>
            </w:pPr>
          </w:p>
        </w:tc>
      </w:tr>
      <w:tr w:rsidR="00A27D53" w14:paraId="3C1D617D"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0B4EAC9" w14:textId="77777777" w:rsidR="00A27D53" w:rsidRDefault="00D33BC1">
            <w:pPr>
              <w:ind w:left="0" w:right="-126" w:firstLine="0"/>
              <w:rPr>
                <w:b/>
              </w:rPr>
            </w:pPr>
            <w:r>
              <w:rPr>
                <w:b/>
              </w:rPr>
              <w:t>Mô tả:</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79FE4E8" w14:textId="77777777" w:rsidR="00A27D53" w:rsidRDefault="00D33BC1">
            <w:pPr>
              <w:ind w:left="0" w:firstLine="0"/>
            </w:pPr>
            <w:r>
              <w:t xml:space="preserve">Quản lý xóa sản phẩm </w:t>
            </w:r>
          </w:p>
        </w:tc>
      </w:tr>
      <w:tr w:rsidR="00A27D53" w14:paraId="513B2445"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E31BDA5" w14:textId="77777777" w:rsidR="00A27D53" w:rsidRDefault="00A27D53">
            <w:pPr>
              <w:ind w:left="0" w:right="-126" w:firstLine="0"/>
              <w:rPr>
                <w:sz w:val="24"/>
                <w:szCs w:val="24"/>
              </w:rPr>
            </w:pPr>
          </w:p>
          <w:tbl>
            <w:tblPr>
              <w:tblStyle w:val="afffe"/>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2B482131" w14:textId="77777777">
              <w:trPr>
                <w:trHeight w:val="315"/>
              </w:trPr>
              <w:tc>
                <w:tcPr>
                  <w:tcW w:w="1905" w:type="dxa"/>
                  <w:tcBorders>
                    <w:top w:val="nil"/>
                    <w:left w:val="nil"/>
                    <w:bottom w:val="nil"/>
                    <w:right w:val="nil"/>
                  </w:tcBorders>
                  <w:tcMar>
                    <w:top w:w="20" w:type="dxa"/>
                    <w:left w:w="20" w:type="dxa"/>
                    <w:bottom w:w="20" w:type="dxa"/>
                    <w:right w:w="20" w:type="dxa"/>
                  </w:tcMar>
                </w:tcPr>
                <w:p w14:paraId="6545367C" w14:textId="77777777" w:rsidR="00A27D53" w:rsidRDefault="00D33BC1">
                  <w:pPr>
                    <w:ind w:left="0" w:right="-126" w:firstLine="0"/>
                    <w:rPr>
                      <w:b/>
                      <w:sz w:val="24"/>
                      <w:szCs w:val="24"/>
                    </w:rPr>
                  </w:pPr>
                  <w:r>
                    <w:rPr>
                      <w:b/>
                      <w:sz w:val="24"/>
                      <w:szCs w:val="24"/>
                    </w:rPr>
                    <w:t>Sự kiện kích hoạt:</w:t>
                  </w:r>
                </w:p>
              </w:tc>
            </w:tr>
          </w:tbl>
          <w:p w14:paraId="092E2F18"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D15A79" w14:textId="77777777" w:rsidR="00A27D53" w:rsidRDefault="00A27D53">
            <w:pPr>
              <w:ind w:left="0" w:firstLine="0"/>
              <w:rPr>
                <w:sz w:val="24"/>
                <w:szCs w:val="24"/>
              </w:rPr>
            </w:pPr>
          </w:p>
          <w:tbl>
            <w:tblPr>
              <w:tblStyle w:val="afff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D7A2605" w14:textId="77777777">
              <w:trPr>
                <w:trHeight w:val="585"/>
              </w:trPr>
              <w:tc>
                <w:tcPr>
                  <w:tcW w:w="5560" w:type="dxa"/>
                  <w:tcBorders>
                    <w:top w:val="nil"/>
                    <w:left w:val="nil"/>
                    <w:bottom w:val="nil"/>
                    <w:right w:val="nil"/>
                  </w:tcBorders>
                  <w:tcMar>
                    <w:top w:w="20" w:type="dxa"/>
                    <w:left w:w="20" w:type="dxa"/>
                    <w:bottom w:w="20" w:type="dxa"/>
                    <w:right w:w="20" w:type="dxa"/>
                  </w:tcMar>
                </w:tcPr>
                <w:p w14:paraId="3988BAFC" w14:textId="77777777" w:rsidR="00A27D53" w:rsidRDefault="00D33BC1">
                  <w:pPr>
                    <w:ind w:left="0" w:right="86" w:firstLine="0"/>
                    <w:rPr>
                      <w:sz w:val="24"/>
                      <w:szCs w:val="24"/>
                    </w:rPr>
                  </w:pPr>
                  <w:r>
                    <w:rPr>
                      <w:sz w:val="24"/>
                      <w:szCs w:val="24"/>
                    </w:rPr>
                    <w:t xml:space="preserve">Quản lý nhấn vào nút xóa sản phẩm sản </w:t>
                  </w:r>
                  <w:r>
                    <w:rPr>
                      <w:sz w:val="24"/>
                      <w:szCs w:val="24"/>
                    </w:rPr>
                    <w:t>phẩm tương ứng</w:t>
                  </w:r>
                </w:p>
              </w:tc>
            </w:tr>
          </w:tbl>
          <w:p w14:paraId="62116ACD" w14:textId="77777777" w:rsidR="00A27D53" w:rsidRDefault="00A27D53">
            <w:pPr>
              <w:ind w:left="0" w:firstLine="0"/>
              <w:rPr>
                <w:sz w:val="24"/>
                <w:szCs w:val="24"/>
              </w:rPr>
            </w:pPr>
          </w:p>
        </w:tc>
      </w:tr>
      <w:tr w:rsidR="00A27D53" w14:paraId="30A43134" w14:textId="77777777">
        <w:trPr>
          <w:trHeight w:val="109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4EB5730" w14:textId="77777777" w:rsidR="00A27D53" w:rsidRDefault="00A27D53">
            <w:pPr>
              <w:ind w:left="0" w:right="-126" w:firstLine="0"/>
              <w:rPr>
                <w:sz w:val="24"/>
                <w:szCs w:val="24"/>
              </w:rPr>
            </w:pPr>
          </w:p>
          <w:tbl>
            <w:tblPr>
              <w:tblStyle w:val="affff0"/>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0A1DC5A" w14:textId="77777777">
              <w:trPr>
                <w:trHeight w:val="315"/>
              </w:trPr>
              <w:tc>
                <w:tcPr>
                  <w:tcW w:w="2680" w:type="dxa"/>
                  <w:tcBorders>
                    <w:top w:val="nil"/>
                    <w:left w:val="nil"/>
                    <w:bottom w:val="nil"/>
                    <w:right w:val="nil"/>
                  </w:tcBorders>
                  <w:tcMar>
                    <w:top w:w="20" w:type="dxa"/>
                    <w:left w:w="20" w:type="dxa"/>
                    <w:bottom w:w="20" w:type="dxa"/>
                    <w:right w:w="20" w:type="dxa"/>
                  </w:tcMar>
                </w:tcPr>
                <w:p w14:paraId="337CAA66" w14:textId="77777777" w:rsidR="00A27D53" w:rsidRDefault="00D33BC1">
                  <w:pPr>
                    <w:ind w:left="0" w:right="-126" w:firstLine="0"/>
                    <w:rPr>
                      <w:b/>
                      <w:sz w:val="24"/>
                      <w:szCs w:val="24"/>
                    </w:rPr>
                  </w:pPr>
                  <w:r>
                    <w:rPr>
                      <w:b/>
                      <w:sz w:val="24"/>
                      <w:szCs w:val="24"/>
                    </w:rPr>
                    <w:t>Tiền điều kiện (Precondition):</w:t>
                  </w:r>
                </w:p>
              </w:tc>
            </w:tr>
          </w:tbl>
          <w:p w14:paraId="6C8F459B"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F6E2E23" w14:textId="77777777" w:rsidR="00A27D53" w:rsidRDefault="00A27D53">
            <w:pPr>
              <w:ind w:left="0" w:firstLine="0"/>
              <w:rPr>
                <w:sz w:val="24"/>
                <w:szCs w:val="24"/>
              </w:rPr>
            </w:pPr>
          </w:p>
          <w:tbl>
            <w:tblPr>
              <w:tblStyle w:val="affff1"/>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B1B4876" w14:textId="77777777">
              <w:trPr>
                <w:trHeight w:val="585"/>
              </w:trPr>
              <w:tc>
                <w:tcPr>
                  <w:tcW w:w="5560" w:type="dxa"/>
                  <w:tcBorders>
                    <w:top w:val="nil"/>
                    <w:left w:val="nil"/>
                    <w:bottom w:val="nil"/>
                    <w:right w:val="nil"/>
                  </w:tcBorders>
                  <w:tcMar>
                    <w:top w:w="20" w:type="dxa"/>
                    <w:left w:w="20" w:type="dxa"/>
                    <w:bottom w:w="20" w:type="dxa"/>
                    <w:right w:w="20" w:type="dxa"/>
                  </w:tcMar>
                </w:tcPr>
                <w:p w14:paraId="50ECE508" w14:textId="77777777" w:rsidR="00A27D53" w:rsidRDefault="00D33BC1">
                  <w:pPr>
                    <w:ind w:left="0" w:firstLine="0"/>
                    <w:rPr>
                      <w:sz w:val="24"/>
                      <w:szCs w:val="24"/>
                    </w:rPr>
                  </w:pPr>
                  <w:r>
                    <w:rPr>
                      <w:sz w:val="24"/>
                      <w:szCs w:val="24"/>
                    </w:rPr>
                    <w:t>Quản lý đã ở trang xem thông tin tất cả sản phẩm dành cho quản lý</w:t>
                  </w:r>
                </w:p>
              </w:tc>
            </w:tr>
          </w:tbl>
          <w:p w14:paraId="50B7A790" w14:textId="77777777" w:rsidR="00A27D53" w:rsidRDefault="00A27D53">
            <w:pPr>
              <w:ind w:left="0" w:firstLine="0"/>
              <w:rPr>
                <w:sz w:val="24"/>
                <w:szCs w:val="24"/>
              </w:rPr>
            </w:pPr>
          </w:p>
        </w:tc>
      </w:tr>
      <w:tr w:rsidR="00A27D53" w14:paraId="3D1C6C4F"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6007554" w14:textId="77777777" w:rsidR="00A27D53" w:rsidRDefault="00A27D53">
            <w:pPr>
              <w:ind w:left="0" w:right="-126" w:firstLine="0"/>
              <w:rPr>
                <w:sz w:val="24"/>
                <w:szCs w:val="24"/>
              </w:rPr>
            </w:pPr>
          </w:p>
          <w:tbl>
            <w:tblPr>
              <w:tblStyle w:val="affff2"/>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2EDDC274" w14:textId="77777777">
              <w:trPr>
                <w:trHeight w:val="315"/>
              </w:trPr>
              <w:tc>
                <w:tcPr>
                  <w:tcW w:w="2680" w:type="dxa"/>
                  <w:tcBorders>
                    <w:top w:val="nil"/>
                    <w:left w:val="nil"/>
                    <w:bottom w:val="nil"/>
                    <w:right w:val="nil"/>
                  </w:tcBorders>
                  <w:tcMar>
                    <w:top w:w="20" w:type="dxa"/>
                    <w:left w:w="20" w:type="dxa"/>
                    <w:bottom w:w="20" w:type="dxa"/>
                    <w:right w:w="20" w:type="dxa"/>
                  </w:tcMar>
                </w:tcPr>
                <w:p w14:paraId="7AA1DE65" w14:textId="77777777" w:rsidR="00A27D53" w:rsidRDefault="00D33BC1">
                  <w:pPr>
                    <w:ind w:left="0" w:right="-126" w:firstLine="0"/>
                    <w:rPr>
                      <w:b/>
                      <w:sz w:val="24"/>
                      <w:szCs w:val="24"/>
                    </w:rPr>
                  </w:pPr>
                  <w:r>
                    <w:rPr>
                      <w:b/>
                      <w:sz w:val="24"/>
                      <w:szCs w:val="24"/>
                    </w:rPr>
                    <w:t>Hậu điều kiện (Postcondition):</w:t>
                  </w:r>
                </w:p>
              </w:tc>
            </w:tr>
          </w:tbl>
          <w:p w14:paraId="0C799610"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F7EA6F3" w14:textId="77777777" w:rsidR="00A27D53" w:rsidRDefault="00A27D53">
            <w:pPr>
              <w:ind w:left="0" w:firstLine="0"/>
              <w:rPr>
                <w:sz w:val="24"/>
                <w:szCs w:val="24"/>
              </w:rPr>
            </w:pPr>
          </w:p>
          <w:tbl>
            <w:tblPr>
              <w:tblStyle w:val="afff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F9D6B1F" w14:textId="77777777">
              <w:trPr>
                <w:trHeight w:val="315"/>
              </w:trPr>
              <w:tc>
                <w:tcPr>
                  <w:tcW w:w="5560" w:type="dxa"/>
                  <w:tcBorders>
                    <w:top w:val="nil"/>
                    <w:left w:val="nil"/>
                    <w:bottom w:val="nil"/>
                    <w:right w:val="nil"/>
                  </w:tcBorders>
                  <w:tcMar>
                    <w:top w:w="20" w:type="dxa"/>
                    <w:left w:w="20" w:type="dxa"/>
                    <w:bottom w:w="20" w:type="dxa"/>
                    <w:right w:w="20" w:type="dxa"/>
                  </w:tcMar>
                </w:tcPr>
                <w:p w14:paraId="28D78887" w14:textId="77777777" w:rsidR="00A27D53" w:rsidRDefault="00D33BC1">
                  <w:pPr>
                    <w:ind w:left="0" w:firstLine="0"/>
                    <w:rPr>
                      <w:sz w:val="24"/>
                      <w:szCs w:val="24"/>
                    </w:rPr>
                  </w:pPr>
                  <w:r>
                    <w:rPr>
                      <w:sz w:val="24"/>
                      <w:szCs w:val="24"/>
                    </w:rPr>
                    <w:t>Quản lý vào trang xem danh sách tất cả sản phẩm thành công</w:t>
                  </w:r>
                </w:p>
              </w:tc>
            </w:tr>
          </w:tbl>
          <w:p w14:paraId="05237A6D" w14:textId="77777777" w:rsidR="00A27D53" w:rsidRDefault="00A27D53">
            <w:pPr>
              <w:ind w:left="0" w:firstLine="0"/>
              <w:rPr>
                <w:sz w:val="24"/>
                <w:szCs w:val="24"/>
              </w:rPr>
            </w:pPr>
          </w:p>
        </w:tc>
      </w:tr>
      <w:tr w:rsidR="00A27D53" w14:paraId="58F40B8B" w14:textId="77777777">
        <w:trPr>
          <w:trHeight w:val="56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673DBD5" w14:textId="77777777" w:rsidR="00A27D53" w:rsidRDefault="00A27D53">
            <w:pPr>
              <w:ind w:left="0" w:right="-126" w:firstLine="0"/>
              <w:rPr>
                <w:sz w:val="24"/>
                <w:szCs w:val="24"/>
              </w:rPr>
            </w:pPr>
          </w:p>
          <w:p w14:paraId="25C538A5" w14:textId="77777777" w:rsidR="00A27D53" w:rsidRDefault="00A27D53">
            <w:pPr>
              <w:ind w:left="0" w:right="-126" w:firstLine="0"/>
              <w:rPr>
                <w:sz w:val="24"/>
                <w:szCs w:val="24"/>
              </w:rPr>
            </w:pPr>
          </w:p>
          <w:p w14:paraId="1A1AE99C" w14:textId="77777777" w:rsidR="00A27D53" w:rsidRDefault="00A27D53">
            <w:pPr>
              <w:ind w:left="0" w:right="-126" w:firstLine="0"/>
              <w:rPr>
                <w:sz w:val="24"/>
                <w:szCs w:val="24"/>
              </w:rPr>
            </w:pPr>
          </w:p>
          <w:p w14:paraId="1580CD15" w14:textId="77777777" w:rsidR="00A27D53" w:rsidRDefault="00D33BC1">
            <w:pPr>
              <w:ind w:left="0" w:right="-126" w:firstLine="0"/>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9485614" w14:textId="77777777" w:rsidR="00A27D53" w:rsidRDefault="00A27D53">
            <w:pPr>
              <w:widowControl/>
              <w:ind w:left="720" w:right="275" w:firstLine="0"/>
            </w:pPr>
          </w:p>
          <w:p w14:paraId="371B00A1" w14:textId="77777777" w:rsidR="00A27D53" w:rsidRDefault="00D33BC1">
            <w:pPr>
              <w:widowControl/>
              <w:numPr>
                <w:ilvl w:val="0"/>
                <w:numId w:val="28"/>
              </w:numPr>
              <w:ind w:left="283" w:right="275" w:hanging="283"/>
            </w:pPr>
            <w:r>
              <w:t xml:space="preserve">Quản lý nhấn vào nút xóa sản phẩm tại GD trang </w:t>
            </w:r>
            <w:r>
              <w:rPr>
                <w:sz w:val="24"/>
                <w:szCs w:val="24"/>
              </w:rPr>
              <w:t>xem thông tin tất cả sản phẩm</w:t>
            </w:r>
            <w:r>
              <w:t xml:space="preserve"> của quản lý</w:t>
            </w:r>
          </w:p>
          <w:p w14:paraId="21F3DF48" w14:textId="77777777" w:rsidR="00A27D53" w:rsidRDefault="00D33BC1">
            <w:pPr>
              <w:widowControl/>
              <w:numPr>
                <w:ilvl w:val="0"/>
                <w:numId w:val="28"/>
              </w:numPr>
              <w:ind w:left="283" w:right="275" w:hanging="283"/>
            </w:pPr>
            <w:r>
              <w:t>Quản lý nhấn nút xóa sản phẩm</w:t>
            </w:r>
          </w:p>
          <w:p w14:paraId="23C988E0" w14:textId="77777777" w:rsidR="00A27D53" w:rsidRDefault="00D33BC1">
            <w:pPr>
              <w:widowControl/>
              <w:numPr>
                <w:ilvl w:val="0"/>
                <w:numId w:val="28"/>
              </w:numPr>
              <w:ind w:left="283" w:right="275" w:hanging="283"/>
            </w:pPr>
            <w:r>
              <w:t>Hiển thị GD nhắc nhở quản lý có thực sự muốn xóa sản phẩm</w:t>
            </w:r>
          </w:p>
          <w:p w14:paraId="0594CA4D" w14:textId="77777777" w:rsidR="00A27D53" w:rsidRDefault="00D33BC1">
            <w:pPr>
              <w:widowControl/>
              <w:numPr>
                <w:ilvl w:val="0"/>
                <w:numId w:val="28"/>
              </w:numPr>
              <w:ind w:left="283" w:right="275" w:hanging="283"/>
            </w:pPr>
            <w:r>
              <w:t>Quản lý nhấn xác nhận</w:t>
            </w:r>
          </w:p>
          <w:p w14:paraId="3821A60B" w14:textId="77777777" w:rsidR="00A27D53" w:rsidRDefault="00D33BC1">
            <w:pPr>
              <w:widowControl/>
              <w:numPr>
                <w:ilvl w:val="0"/>
                <w:numId w:val="28"/>
              </w:numPr>
              <w:ind w:left="283" w:right="275" w:hanging="283"/>
            </w:pPr>
            <w:r>
              <w:t>Hệ thống thông báo xóa sản phẩm thành công</w:t>
            </w:r>
          </w:p>
          <w:p w14:paraId="7DEBC511" w14:textId="77777777" w:rsidR="00A27D53" w:rsidRDefault="00A27D53">
            <w:pPr>
              <w:widowControl/>
              <w:ind w:left="720" w:right="275" w:firstLine="0"/>
            </w:pPr>
          </w:p>
        </w:tc>
      </w:tr>
      <w:tr w:rsidR="00A27D53" w14:paraId="45D66845" w14:textId="77777777">
        <w:trPr>
          <w:trHeight w:val="83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56BC2C4" w14:textId="77777777" w:rsidR="00A27D53" w:rsidRDefault="00A27D53">
            <w:pPr>
              <w:ind w:left="0" w:right="80" w:firstLine="0"/>
              <w:rPr>
                <w:b/>
                <w:sz w:val="24"/>
                <w:szCs w:val="24"/>
              </w:rPr>
            </w:pPr>
          </w:p>
          <w:p w14:paraId="321BA8EE" w14:textId="77777777" w:rsidR="00A27D53" w:rsidRDefault="00D33BC1">
            <w:pPr>
              <w:ind w:left="0" w:right="80" w:firstLine="0"/>
              <w:rPr>
                <w:sz w:val="24"/>
                <w:szCs w:val="24"/>
              </w:rPr>
            </w:pPr>
            <w:r>
              <w:rPr>
                <w:b/>
                <w:sz w:val="24"/>
                <w:szCs w:val="24"/>
              </w:rPr>
              <w:t>Luồng rẽ nh</w:t>
            </w:r>
            <w:r>
              <w:rPr>
                <w:b/>
                <w:sz w:val="24"/>
                <w:szCs w:val="24"/>
              </w:rPr>
              <w:t>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A2C7020" w14:textId="77777777" w:rsidR="00A27D53" w:rsidRDefault="00A27D53">
            <w:pPr>
              <w:ind w:left="0" w:right="80" w:firstLine="0"/>
              <w:rPr>
                <w:sz w:val="24"/>
                <w:szCs w:val="24"/>
              </w:rPr>
            </w:pPr>
          </w:p>
        </w:tc>
      </w:tr>
      <w:tr w:rsidR="00A27D53" w14:paraId="1BC654BD" w14:textId="77777777">
        <w:trPr>
          <w:trHeight w:val="83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D6B0771" w14:textId="77777777" w:rsidR="00A27D53" w:rsidRDefault="00A27D53">
            <w:pPr>
              <w:ind w:left="0" w:right="80" w:firstLine="0"/>
              <w:rPr>
                <w:b/>
                <w:sz w:val="24"/>
                <w:szCs w:val="24"/>
              </w:rPr>
            </w:pPr>
          </w:p>
          <w:tbl>
            <w:tblPr>
              <w:tblStyle w:val="affff4"/>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670981D1" w14:textId="77777777">
              <w:trPr>
                <w:trHeight w:val="315"/>
              </w:trPr>
              <w:tc>
                <w:tcPr>
                  <w:tcW w:w="2880" w:type="dxa"/>
                  <w:tcBorders>
                    <w:top w:val="nil"/>
                    <w:left w:val="nil"/>
                    <w:bottom w:val="nil"/>
                    <w:right w:val="nil"/>
                  </w:tcBorders>
                  <w:tcMar>
                    <w:top w:w="20" w:type="dxa"/>
                    <w:left w:w="20" w:type="dxa"/>
                    <w:bottom w:w="20" w:type="dxa"/>
                    <w:right w:w="20" w:type="dxa"/>
                  </w:tcMar>
                </w:tcPr>
                <w:p w14:paraId="1E0954DE" w14:textId="77777777" w:rsidR="00A27D53" w:rsidRDefault="00D33BC1">
                  <w:pPr>
                    <w:ind w:left="0" w:right="-92" w:firstLine="0"/>
                    <w:rPr>
                      <w:b/>
                      <w:sz w:val="24"/>
                      <w:szCs w:val="24"/>
                    </w:rPr>
                  </w:pPr>
                  <w:r>
                    <w:rPr>
                      <w:b/>
                      <w:sz w:val="24"/>
                      <w:szCs w:val="24"/>
                    </w:rPr>
                    <w:t>Luồng ngoại lệ (Exception):</w:t>
                  </w:r>
                </w:p>
              </w:tc>
            </w:tr>
          </w:tbl>
          <w:p w14:paraId="72C61F77" w14:textId="77777777" w:rsidR="00A27D53" w:rsidRDefault="00A27D53">
            <w:pPr>
              <w:ind w:left="0" w:right="80" w:firstLine="0"/>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5B211B1" w14:textId="77777777" w:rsidR="00A27D53" w:rsidRDefault="00A27D53">
            <w:pPr>
              <w:ind w:left="0" w:right="80" w:firstLine="0"/>
              <w:rPr>
                <w:sz w:val="24"/>
                <w:szCs w:val="24"/>
              </w:rPr>
            </w:pPr>
          </w:p>
          <w:p w14:paraId="0B5D77B7" w14:textId="77777777" w:rsidR="00A27D53" w:rsidRDefault="00A27D53">
            <w:pPr>
              <w:ind w:left="0" w:right="80" w:firstLine="0"/>
              <w:rPr>
                <w:sz w:val="24"/>
                <w:szCs w:val="24"/>
              </w:rPr>
            </w:pPr>
          </w:p>
        </w:tc>
      </w:tr>
    </w:tbl>
    <w:p w14:paraId="22ADA569" w14:textId="77777777" w:rsidR="00A27D53" w:rsidDel="00207E7C" w:rsidRDefault="00D33BC1">
      <w:pPr>
        <w:spacing w:before="79"/>
        <w:ind w:left="0" w:firstLine="0"/>
        <w:jc w:val="center"/>
        <w:rPr>
          <w:del w:id="5913" w:author="MinhHieu" w:date="2024-12-20T10:32:00Z"/>
        </w:rPr>
      </w:pPr>
      <w:del w:id="5914" w:author="MinhHieu" w:date="2024-12-20T10:32:00Z">
        <w:r w:rsidDel="00207E7C">
          <w:rPr>
            <w:i/>
          </w:rPr>
          <w:delText>Bảng 2.6 Kịch bản xóa sản phẩm</w:delText>
        </w:r>
        <w:bookmarkStart w:id="5915" w:name="_Toc185587606"/>
        <w:bookmarkStart w:id="5916" w:name="_Toc185588652"/>
        <w:bookmarkStart w:id="5917" w:name="_Toc185597727"/>
        <w:bookmarkStart w:id="5918" w:name="_Toc185597908"/>
        <w:bookmarkStart w:id="5919" w:name="_Toc185598086"/>
        <w:bookmarkStart w:id="5920" w:name="_Toc185598263"/>
        <w:bookmarkEnd w:id="5915"/>
        <w:bookmarkEnd w:id="5916"/>
        <w:bookmarkEnd w:id="5917"/>
        <w:bookmarkEnd w:id="5918"/>
        <w:bookmarkEnd w:id="5919"/>
        <w:bookmarkEnd w:id="5920"/>
      </w:del>
    </w:p>
    <w:p w14:paraId="7AAF834F" w14:textId="77777777" w:rsidR="00A27D53" w:rsidRDefault="00D33BC1">
      <w:pPr>
        <w:pStyle w:val="Heading2"/>
        <w:numPr>
          <w:ilvl w:val="2"/>
          <w:numId w:val="37"/>
        </w:numPr>
        <w:tabs>
          <w:tab w:val="left" w:pos="704"/>
        </w:tabs>
        <w:spacing w:before="253"/>
        <w:ind w:left="0" w:firstLine="0"/>
      </w:pPr>
      <w:bookmarkStart w:id="5921" w:name="bookmark=id.2szc72q" w:colFirst="0" w:colLast="0"/>
      <w:bookmarkStart w:id="5922" w:name="_Toc185578180"/>
      <w:bookmarkStart w:id="5923" w:name="_Toc185579203"/>
      <w:bookmarkStart w:id="5924" w:name="_Toc185579307"/>
      <w:bookmarkStart w:id="5925" w:name="_Toc185587607"/>
      <w:bookmarkStart w:id="5926" w:name="_Toc185588653"/>
      <w:bookmarkStart w:id="5927" w:name="_Toc185597728"/>
      <w:bookmarkStart w:id="5928" w:name="_Toc185597909"/>
      <w:bookmarkStart w:id="5929" w:name="_Toc185598087"/>
      <w:bookmarkStart w:id="5930" w:name="_Toc185598264"/>
      <w:bookmarkEnd w:id="5921"/>
      <w:r>
        <w:t>Kịch bản xem danh sách tất cả Order</w:t>
      </w:r>
      <w:bookmarkEnd w:id="5922"/>
      <w:bookmarkEnd w:id="5923"/>
      <w:bookmarkEnd w:id="5924"/>
      <w:bookmarkEnd w:id="5925"/>
      <w:bookmarkEnd w:id="5926"/>
      <w:bookmarkEnd w:id="5927"/>
      <w:bookmarkEnd w:id="5928"/>
      <w:bookmarkEnd w:id="5929"/>
      <w:bookmarkEnd w:id="5930"/>
    </w:p>
    <w:p w14:paraId="76DD0F2D" w14:textId="600DB6D3" w:rsidR="00207E7C" w:rsidRPr="00207E7C" w:rsidRDefault="00207E7C">
      <w:pPr>
        <w:pStyle w:val="Caption"/>
        <w:keepNext/>
        <w:jc w:val="center"/>
        <w:rPr>
          <w:ins w:id="5931" w:author="MinhHieu" w:date="2024-12-20T10:33:00Z"/>
          <w:color w:val="auto"/>
          <w:rPrChange w:id="5932" w:author="MinhHieu" w:date="2024-12-20T10:33:00Z">
            <w:rPr>
              <w:ins w:id="5933" w:author="MinhHieu" w:date="2024-12-20T10:33:00Z"/>
            </w:rPr>
          </w:rPrChange>
        </w:rPr>
        <w:pPrChange w:id="5934" w:author="MinhHieu" w:date="2024-12-20T10:33:00Z">
          <w:pPr/>
        </w:pPrChange>
      </w:pPr>
      <w:bookmarkStart w:id="5935" w:name="_Toc185587406"/>
      <w:bookmarkStart w:id="5936" w:name="_Toc185597578"/>
      <w:ins w:id="5937" w:author="MinhHieu" w:date="2024-12-20T10:33:00Z">
        <w:r w:rsidRPr="00207E7C">
          <w:rPr>
            <w:color w:val="auto"/>
            <w:sz w:val="26"/>
            <w:szCs w:val="26"/>
            <w:rPrChange w:id="5938" w:author="MinhHieu" w:date="2024-12-20T10:33:00Z">
              <w:rPr/>
            </w:rPrChange>
          </w:rPr>
          <w:t>Bảng 2.</w:t>
        </w:r>
        <w:r w:rsidRPr="00207E7C">
          <w:rPr>
            <w:color w:val="auto"/>
            <w:sz w:val="26"/>
            <w:szCs w:val="26"/>
            <w:rPrChange w:id="5939" w:author="MinhHieu" w:date="2024-12-20T10:33:00Z">
              <w:rPr/>
            </w:rPrChange>
          </w:rPr>
          <w:fldChar w:fldCharType="begin"/>
        </w:r>
        <w:r w:rsidRPr="00207E7C">
          <w:rPr>
            <w:color w:val="auto"/>
            <w:sz w:val="26"/>
            <w:szCs w:val="26"/>
            <w:rPrChange w:id="5940" w:author="MinhHieu" w:date="2024-12-20T10:33:00Z">
              <w:rPr/>
            </w:rPrChange>
          </w:rPr>
          <w:instrText xml:space="preserve"> SEQ Bảng_2. \* ARABIC </w:instrText>
        </w:r>
      </w:ins>
      <w:r w:rsidRPr="00207E7C">
        <w:rPr>
          <w:color w:val="auto"/>
          <w:sz w:val="26"/>
          <w:szCs w:val="26"/>
          <w:rPrChange w:id="5941" w:author="MinhHieu" w:date="2024-12-20T10:33:00Z">
            <w:rPr/>
          </w:rPrChange>
        </w:rPr>
        <w:fldChar w:fldCharType="separate"/>
      </w:r>
      <w:ins w:id="5942" w:author="MinhHieu" w:date="2024-12-20T11:36:00Z">
        <w:r w:rsidR="00711A5B">
          <w:rPr>
            <w:noProof/>
            <w:color w:val="auto"/>
            <w:sz w:val="26"/>
            <w:szCs w:val="26"/>
          </w:rPr>
          <w:t>8</w:t>
        </w:r>
      </w:ins>
      <w:ins w:id="5943" w:author="MinhHieu" w:date="2024-12-20T10:33:00Z">
        <w:r w:rsidRPr="00207E7C">
          <w:rPr>
            <w:color w:val="auto"/>
            <w:sz w:val="26"/>
            <w:szCs w:val="26"/>
            <w:rPrChange w:id="5944" w:author="MinhHieu" w:date="2024-12-20T10:33:00Z">
              <w:rPr/>
            </w:rPrChange>
          </w:rPr>
          <w:fldChar w:fldCharType="end"/>
        </w:r>
        <w:r w:rsidRPr="00207E7C">
          <w:rPr>
            <w:color w:val="auto"/>
            <w:sz w:val="26"/>
            <w:szCs w:val="26"/>
            <w:rPrChange w:id="5945" w:author="MinhHieu" w:date="2024-12-20T10:33:00Z">
              <w:rPr/>
            </w:rPrChange>
          </w:rPr>
          <w:t xml:space="preserve"> </w:t>
        </w:r>
        <w:r w:rsidRPr="00207E7C">
          <w:rPr>
            <w:color w:val="auto"/>
            <w:sz w:val="26"/>
            <w:szCs w:val="26"/>
            <w:rPrChange w:id="5946" w:author="MinhHieu" w:date="2024-12-20T10:33:00Z">
              <w:rPr>
                <w:i/>
              </w:rPr>
            </w:rPrChange>
          </w:rPr>
          <w:t>Kịch bản xem sách tất cả Order</w:t>
        </w:r>
        <w:bookmarkEnd w:id="5935"/>
        <w:bookmarkEnd w:id="5936"/>
      </w:ins>
    </w:p>
    <w:tbl>
      <w:tblPr>
        <w:tblStyle w:val="affff5"/>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2D3806A8" w14:textId="77777777">
        <w:trPr>
          <w:trHeight w:val="82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A4D698E" w14:textId="77777777" w:rsidR="00A27D53" w:rsidRDefault="00A27D53">
            <w:pPr>
              <w:ind w:left="0" w:right="-126" w:firstLine="0"/>
              <w:rPr>
                <w:b/>
                <w:sz w:val="24"/>
                <w:szCs w:val="24"/>
              </w:rPr>
            </w:pPr>
          </w:p>
          <w:p w14:paraId="46D7502A" w14:textId="77777777" w:rsidR="00A27D53" w:rsidRDefault="00D33BC1">
            <w:pPr>
              <w:ind w:left="0" w:right="-126"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D2B4475" w14:textId="77777777" w:rsidR="00A27D53" w:rsidRDefault="00A27D53">
            <w:pPr>
              <w:ind w:left="0" w:firstLine="0"/>
              <w:rPr>
                <w:sz w:val="24"/>
                <w:szCs w:val="24"/>
              </w:rPr>
            </w:pPr>
          </w:p>
          <w:p w14:paraId="0FEE173F" w14:textId="77777777" w:rsidR="00A27D53" w:rsidRDefault="00D33BC1">
            <w:pPr>
              <w:ind w:left="0" w:firstLine="0"/>
              <w:rPr>
                <w:sz w:val="24"/>
                <w:szCs w:val="24"/>
              </w:rPr>
            </w:pPr>
            <w:r>
              <w:rPr>
                <w:sz w:val="24"/>
                <w:szCs w:val="24"/>
              </w:rPr>
              <w:t>Xem danh sách tất cả Order</w:t>
            </w:r>
          </w:p>
          <w:p w14:paraId="3BFE7E17" w14:textId="77777777" w:rsidR="00A27D53" w:rsidRDefault="00A27D53">
            <w:pPr>
              <w:tabs>
                <w:tab w:val="left" w:pos="3435"/>
              </w:tabs>
              <w:ind w:left="0" w:firstLine="0"/>
              <w:rPr>
                <w:sz w:val="24"/>
                <w:szCs w:val="24"/>
              </w:rPr>
            </w:pPr>
          </w:p>
        </w:tc>
      </w:tr>
      <w:tr w:rsidR="00A27D53" w14:paraId="1B866BB1"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642DC0" w14:textId="77777777" w:rsidR="00A27D53" w:rsidRDefault="00A27D53">
            <w:pPr>
              <w:ind w:left="0" w:right="-126" w:firstLine="0"/>
              <w:rPr>
                <w:sz w:val="24"/>
                <w:szCs w:val="24"/>
              </w:rPr>
            </w:pPr>
          </w:p>
          <w:tbl>
            <w:tblPr>
              <w:tblStyle w:val="affff6"/>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61CA6759" w14:textId="77777777">
              <w:trPr>
                <w:trHeight w:val="315"/>
              </w:trPr>
              <w:tc>
                <w:tcPr>
                  <w:tcW w:w="5385" w:type="dxa"/>
                  <w:tcBorders>
                    <w:top w:val="nil"/>
                    <w:left w:val="nil"/>
                    <w:bottom w:val="nil"/>
                    <w:right w:val="nil"/>
                  </w:tcBorders>
                  <w:tcMar>
                    <w:top w:w="20" w:type="dxa"/>
                    <w:left w:w="20" w:type="dxa"/>
                    <w:bottom w:w="20" w:type="dxa"/>
                    <w:right w:w="20" w:type="dxa"/>
                  </w:tcMar>
                </w:tcPr>
                <w:p w14:paraId="733C0CF7" w14:textId="77777777" w:rsidR="00A27D53" w:rsidRDefault="00D33BC1">
                  <w:pPr>
                    <w:ind w:left="0" w:right="-126" w:firstLine="0"/>
                    <w:rPr>
                      <w:b/>
                      <w:sz w:val="24"/>
                      <w:szCs w:val="24"/>
                    </w:rPr>
                  </w:pPr>
                  <w:r>
                    <w:rPr>
                      <w:b/>
                      <w:sz w:val="24"/>
                      <w:szCs w:val="24"/>
                    </w:rPr>
                    <w:t>Tác nhân kích hoạt:</w:t>
                  </w:r>
                </w:p>
              </w:tc>
            </w:tr>
          </w:tbl>
          <w:p w14:paraId="2CEBB8D8"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A1F0571" w14:textId="77777777" w:rsidR="00A27D53" w:rsidRDefault="00A27D53">
            <w:pPr>
              <w:ind w:left="0" w:firstLine="0"/>
              <w:rPr>
                <w:sz w:val="24"/>
                <w:szCs w:val="24"/>
              </w:rPr>
            </w:pPr>
          </w:p>
          <w:tbl>
            <w:tblPr>
              <w:tblStyle w:val="a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751B3C1" w14:textId="77777777">
              <w:trPr>
                <w:trHeight w:val="315"/>
              </w:trPr>
              <w:tc>
                <w:tcPr>
                  <w:tcW w:w="5560" w:type="dxa"/>
                  <w:tcBorders>
                    <w:top w:val="nil"/>
                    <w:left w:val="nil"/>
                    <w:bottom w:val="nil"/>
                    <w:right w:val="nil"/>
                  </w:tcBorders>
                  <w:tcMar>
                    <w:top w:w="20" w:type="dxa"/>
                    <w:left w:w="20" w:type="dxa"/>
                    <w:bottom w:w="20" w:type="dxa"/>
                    <w:right w:w="20" w:type="dxa"/>
                  </w:tcMar>
                </w:tcPr>
                <w:p w14:paraId="4320AB20" w14:textId="77777777" w:rsidR="00A27D53" w:rsidRDefault="00D33BC1">
                  <w:pPr>
                    <w:ind w:left="0" w:firstLine="0"/>
                    <w:rPr>
                      <w:sz w:val="24"/>
                      <w:szCs w:val="24"/>
                    </w:rPr>
                  </w:pPr>
                  <w:r>
                    <w:rPr>
                      <w:sz w:val="24"/>
                      <w:szCs w:val="24"/>
                    </w:rPr>
                    <w:t>Quản lý</w:t>
                  </w:r>
                </w:p>
              </w:tc>
            </w:tr>
          </w:tbl>
          <w:p w14:paraId="7469D7BD" w14:textId="77777777" w:rsidR="00A27D53" w:rsidRDefault="00A27D53">
            <w:pPr>
              <w:ind w:left="0" w:right="2160" w:firstLine="0"/>
              <w:rPr>
                <w:sz w:val="24"/>
                <w:szCs w:val="24"/>
              </w:rPr>
            </w:pPr>
          </w:p>
        </w:tc>
      </w:tr>
      <w:tr w:rsidR="00A27D53" w14:paraId="2C76164D"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EDE2CDC" w14:textId="77777777" w:rsidR="00A27D53" w:rsidRDefault="00A27D53">
            <w:pPr>
              <w:ind w:left="0" w:right="-126" w:firstLine="0"/>
              <w:rPr>
                <w:sz w:val="24"/>
                <w:szCs w:val="24"/>
              </w:rPr>
            </w:pPr>
          </w:p>
          <w:tbl>
            <w:tblPr>
              <w:tblStyle w:val="affff8"/>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4BB0C6D1" w14:textId="77777777">
              <w:trPr>
                <w:trHeight w:val="315"/>
              </w:trPr>
              <w:tc>
                <w:tcPr>
                  <w:tcW w:w="2790" w:type="dxa"/>
                  <w:tcBorders>
                    <w:top w:val="nil"/>
                    <w:left w:val="nil"/>
                    <w:bottom w:val="nil"/>
                    <w:right w:val="nil"/>
                  </w:tcBorders>
                  <w:tcMar>
                    <w:top w:w="20" w:type="dxa"/>
                    <w:left w:w="20" w:type="dxa"/>
                    <w:bottom w:w="20" w:type="dxa"/>
                    <w:right w:w="20" w:type="dxa"/>
                  </w:tcMar>
                </w:tcPr>
                <w:p w14:paraId="7C6BB94D" w14:textId="77777777" w:rsidR="00A27D53" w:rsidRDefault="00D33BC1">
                  <w:pPr>
                    <w:ind w:left="0" w:right="-126" w:firstLine="0"/>
                    <w:rPr>
                      <w:b/>
                      <w:sz w:val="24"/>
                      <w:szCs w:val="24"/>
                    </w:rPr>
                  </w:pPr>
                  <w:r>
                    <w:rPr>
                      <w:b/>
                      <w:sz w:val="24"/>
                      <w:szCs w:val="24"/>
                    </w:rPr>
                    <w:t>Mô tả:</w:t>
                  </w:r>
                </w:p>
              </w:tc>
            </w:tr>
          </w:tbl>
          <w:p w14:paraId="57C825E7"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462F0ED" w14:textId="77777777" w:rsidR="00A27D53" w:rsidRDefault="00A27D53">
            <w:pPr>
              <w:ind w:left="0" w:right="2460" w:firstLine="0"/>
              <w:rPr>
                <w:sz w:val="24"/>
                <w:szCs w:val="24"/>
              </w:rPr>
            </w:pPr>
          </w:p>
          <w:tbl>
            <w:tblPr>
              <w:tblStyle w:val="a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40D9D46" w14:textId="77777777">
              <w:trPr>
                <w:trHeight w:val="585"/>
              </w:trPr>
              <w:tc>
                <w:tcPr>
                  <w:tcW w:w="5560" w:type="dxa"/>
                  <w:tcBorders>
                    <w:top w:val="nil"/>
                    <w:left w:val="nil"/>
                    <w:bottom w:val="nil"/>
                    <w:right w:val="nil"/>
                  </w:tcBorders>
                  <w:tcMar>
                    <w:top w:w="20" w:type="dxa"/>
                    <w:left w:w="20" w:type="dxa"/>
                    <w:bottom w:w="20" w:type="dxa"/>
                    <w:right w:w="20" w:type="dxa"/>
                  </w:tcMar>
                </w:tcPr>
                <w:p w14:paraId="52C17E0D" w14:textId="77777777" w:rsidR="00A27D53" w:rsidRDefault="00D33BC1">
                  <w:pPr>
                    <w:ind w:left="0" w:firstLine="0"/>
                    <w:rPr>
                      <w:sz w:val="24"/>
                      <w:szCs w:val="24"/>
                    </w:rPr>
                  </w:pPr>
                  <w:r>
                    <w:rPr>
                      <w:sz w:val="24"/>
                      <w:szCs w:val="24"/>
                    </w:rPr>
                    <w:t>Quản lý xem danh sách tất cả Order</w:t>
                  </w:r>
                </w:p>
              </w:tc>
            </w:tr>
          </w:tbl>
          <w:p w14:paraId="79577D7D" w14:textId="77777777" w:rsidR="00A27D53" w:rsidRDefault="00A27D53">
            <w:pPr>
              <w:ind w:left="0" w:firstLine="0"/>
              <w:rPr>
                <w:sz w:val="24"/>
                <w:szCs w:val="24"/>
              </w:rPr>
            </w:pPr>
          </w:p>
        </w:tc>
      </w:tr>
      <w:tr w:rsidR="00A27D53" w14:paraId="460CDE88"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9426568" w14:textId="77777777" w:rsidR="00A27D53" w:rsidRDefault="00A27D53">
            <w:pPr>
              <w:ind w:left="0" w:right="-126" w:firstLine="0"/>
              <w:rPr>
                <w:sz w:val="24"/>
                <w:szCs w:val="24"/>
              </w:rPr>
            </w:pPr>
          </w:p>
          <w:tbl>
            <w:tblPr>
              <w:tblStyle w:val="affffa"/>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148DC3F1" w14:textId="77777777">
              <w:trPr>
                <w:trHeight w:val="315"/>
              </w:trPr>
              <w:tc>
                <w:tcPr>
                  <w:tcW w:w="1905" w:type="dxa"/>
                  <w:tcBorders>
                    <w:top w:val="nil"/>
                    <w:left w:val="nil"/>
                    <w:bottom w:val="nil"/>
                    <w:right w:val="nil"/>
                  </w:tcBorders>
                  <w:tcMar>
                    <w:top w:w="20" w:type="dxa"/>
                    <w:left w:w="20" w:type="dxa"/>
                    <w:bottom w:w="20" w:type="dxa"/>
                    <w:right w:w="20" w:type="dxa"/>
                  </w:tcMar>
                </w:tcPr>
                <w:p w14:paraId="13393408" w14:textId="77777777" w:rsidR="00A27D53" w:rsidRDefault="00D33BC1">
                  <w:pPr>
                    <w:ind w:left="0" w:right="-126" w:firstLine="0"/>
                    <w:rPr>
                      <w:b/>
                      <w:sz w:val="24"/>
                      <w:szCs w:val="24"/>
                    </w:rPr>
                  </w:pPr>
                  <w:r>
                    <w:rPr>
                      <w:b/>
                      <w:sz w:val="24"/>
                      <w:szCs w:val="24"/>
                    </w:rPr>
                    <w:t>Sự kiện kích hoạt:</w:t>
                  </w:r>
                </w:p>
              </w:tc>
            </w:tr>
          </w:tbl>
          <w:p w14:paraId="1DA2AE66"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5093B3A" w14:textId="77777777" w:rsidR="00A27D53" w:rsidRDefault="00A27D53">
            <w:pPr>
              <w:ind w:left="0" w:firstLine="0"/>
              <w:rPr>
                <w:sz w:val="24"/>
                <w:szCs w:val="24"/>
              </w:rPr>
            </w:pPr>
          </w:p>
          <w:tbl>
            <w:tblPr>
              <w:tblStyle w:val="a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7BB9CF8" w14:textId="77777777">
              <w:trPr>
                <w:trHeight w:val="585"/>
              </w:trPr>
              <w:tc>
                <w:tcPr>
                  <w:tcW w:w="5560" w:type="dxa"/>
                  <w:tcBorders>
                    <w:top w:val="nil"/>
                    <w:left w:val="nil"/>
                    <w:bottom w:val="nil"/>
                    <w:right w:val="nil"/>
                  </w:tcBorders>
                  <w:tcMar>
                    <w:top w:w="20" w:type="dxa"/>
                    <w:left w:w="20" w:type="dxa"/>
                    <w:bottom w:w="20" w:type="dxa"/>
                    <w:right w:w="20" w:type="dxa"/>
                  </w:tcMar>
                </w:tcPr>
                <w:p w14:paraId="4E31CE13" w14:textId="77777777" w:rsidR="00A27D53" w:rsidRDefault="00D33BC1">
                  <w:pPr>
                    <w:ind w:left="0" w:right="86" w:firstLine="0"/>
                    <w:rPr>
                      <w:sz w:val="24"/>
                      <w:szCs w:val="24"/>
                    </w:rPr>
                  </w:pPr>
                  <w:r>
                    <w:rPr>
                      <w:sz w:val="24"/>
                      <w:szCs w:val="24"/>
                    </w:rPr>
                    <w:t>Quản lý nhấn vào nút xem danh sách tất cả Order</w:t>
                  </w:r>
                </w:p>
              </w:tc>
            </w:tr>
          </w:tbl>
          <w:p w14:paraId="2381CFC8" w14:textId="77777777" w:rsidR="00A27D53" w:rsidRDefault="00A27D53">
            <w:pPr>
              <w:ind w:left="0" w:firstLine="0"/>
              <w:rPr>
                <w:sz w:val="24"/>
                <w:szCs w:val="24"/>
              </w:rPr>
            </w:pPr>
          </w:p>
        </w:tc>
      </w:tr>
      <w:tr w:rsidR="00A27D53" w14:paraId="685C24D4" w14:textId="77777777">
        <w:trPr>
          <w:trHeight w:val="109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6C1EE0E" w14:textId="77777777" w:rsidR="00A27D53" w:rsidRDefault="00A27D53">
            <w:pPr>
              <w:ind w:left="0" w:right="-126" w:firstLine="0"/>
              <w:rPr>
                <w:sz w:val="24"/>
                <w:szCs w:val="24"/>
              </w:rPr>
            </w:pPr>
          </w:p>
          <w:tbl>
            <w:tblPr>
              <w:tblStyle w:val="affffc"/>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2963A5B8" w14:textId="77777777">
              <w:trPr>
                <w:trHeight w:val="315"/>
              </w:trPr>
              <w:tc>
                <w:tcPr>
                  <w:tcW w:w="2680" w:type="dxa"/>
                  <w:tcBorders>
                    <w:top w:val="nil"/>
                    <w:left w:val="nil"/>
                    <w:bottom w:val="nil"/>
                    <w:right w:val="nil"/>
                  </w:tcBorders>
                  <w:tcMar>
                    <w:top w:w="20" w:type="dxa"/>
                    <w:left w:w="20" w:type="dxa"/>
                    <w:bottom w:w="20" w:type="dxa"/>
                    <w:right w:w="20" w:type="dxa"/>
                  </w:tcMar>
                </w:tcPr>
                <w:p w14:paraId="08D68973" w14:textId="77777777" w:rsidR="00A27D53" w:rsidRDefault="00D33BC1">
                  <w:pPr>
                    <w:ind w:left="0" w:right="-126" w:firstLine="0"/>
                    <w:rPr>
                      <w:b/>
                      <w:sz w:val="24"/>
                      <w:szCs w:val="24"/>
                    </w:rPr>
                  </w:pPr>
                  <w:r>
                    <w:rPr>
                      <w:b/>
                      <w:sz w:val="24"/>
                      <w:szCs w:val="24"/>
                    </w:rPr>
                    <w:t>Tiền điều kiện (Precondition):</w:t>
                  </w:r>
                </w:p>
              </w:tc>
            </w:tr>
          </w:tbl>
          <w:p w14:paraId="6ED94C5F"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153D21F" w14:textId="77777777" w:rsidR="00A27D53" w:rsidRDefault="00A27D53">
            <w:pPr>
              <w:ind w:left="0" w:firstLine="0"/>
              <w:rPr>
                <w:sz w:val="24"/>
                <w:szCs w:val="24"/>
              </w:rPr>
            </w:pPr>
          </w:p>
          <w:tbl>
            <w:tblPr>
              <w:tblStyle w:val="af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300490D" w14:textId="77777777">
              <w:trPr>
                <w:trHeight w:val="585"/>
              </w:trPr>
              <w:tc>
                <w:tcPr>
                  <w:tcW w:w="5560" w:type="dxa"/>
                  <w:tcBorders>
                    <w:top w:val="nil"/>
                    <w:left w:val="nil"/>
                    <w:bottom w:val="nil"/>
                    <w:right w:val="nil"/>
                  </w:tcBorders>
                  <w:tcMar>
                    <w:top w:w="20" w:type="dxa"/>
                    <w:left w:w="20" w:type="dxa"/>
                    <w:bottom w:w="20" w:type="dxa"/>
                    <w:right w:w="20" w:type="dxa"/>
                  </w:tcMar>
                </w:tcPr>
                <w:p w14:paraId="27B0C19C" w14:textId="77777777" w:rsidR="00A27D53" w:rsidRDefault="00D33BC1">
                  <w:pPr>
                    <w:ind w:left="0" w:firstLine="0"/>
                    <w:rPr>
                      <w:sz w:val="24"/>
                      <w:szCs w:val="24"/>
                    </w:rPr>
                  </w:pPr>
                  <w:r>
                    <w:rPr>
                      <w:sz w:val="24"/>
                      <w:szCs w:val="24"/>
                    </w:rPr>
                    <w:t>Quản lý đã ở trang chính dành cho quản lý</w:t>
                  </w:r>
                </w:p>
              </w:tc>
            </w:tr>
          </w:tbl>
          <w:p w14:paraId="7CFF4738" w14:textId="77777777" w:rsidR="00A27D53" w:rsidRDefault="00A27D53">
            <w:pPr>
              <w:ind w:left="0" w:firstLine="0"/>
              <w:rPr>
                <w:sz w:val="24"/>
                <w:szCs w:val="24"/>
              </w:rPr>
            </w:pPr>
          </w:p>
        </w:tc>
      </w:tr>
      <w:tr w:rsidR="00A27D53" w14:paraId="7FFFB6F4"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1FDD207" w14:textId="77777777" w:rsidR="00A27D53" w:rsidRDefault="00A27D53">
            <w:pPr>
              <w:ind w:left="0" w:right="-126" w:firstLine="0"/>
              <w:rPr>
                <w:sz w:val="24"/>
                <w:szCs w:val="24"/>
              </w:rPr>
            </w:pPr>
          </w:p>
          <w:tbl>
            <w:tblPr>
              <w:tblStyle w:val="affffe"/>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DE2BC57" w14:textId="77777777">
              <w:trPr>
                <w:trHeight w:val="315"/>
              </w:trPr>
              <w:tc>
                <w:tcPr>
                  <w:tcW w:w="2680" w:type="dxa"/>
                  <w:tcBorders>
                    <w:top w:val="nil"/>
                    <w:left w:val="nil"/>
                    <w:bottom w:val="nil"/>
                    <w:right w:val="nil"/>
                  </w:tcBorders>
                  <w:tcMar>
                    <w:top w:w="20" w:type="dxa"/>
                    <w:left w:w="20" w:type="dxa"/>
                    <w:bottom w:w="20" w:type="dxa"/>
                    <w:right w:w="20" w:type="dxa"/>
                  </w:tcMar>
                </w:tcPr>
                <w:p w14:paraId="716F176E" w14:textId="77777777" w:rsidR="00A27D53" w:rsidRDefault="00D33BC1">
                  <w:pPr>
                    <w:ind w:left="0" w:right="-126" w:firstLine="0"/>
                    <w:rPr>
                      <w:b/>
                      <w:sz w:val="24"/>
                      <w:szCs w:val="24"/>
                    </w:rPr>
                  </w:pPr>
                  <w:r>
                    <w:rPr>
                      <w:b/>
                      <w:sz w:val="24"/>
                      <w:szCs w:val="24"/>
                    </w:rPr>
                    <w:t>Hậu điều kiện (Postcondition):</w:t>
                  </w:r>
                </w:p>
              </w:tc>
            </w:tr>
          </w:tbl>
          <w:p w14:paraId="0E60264E"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9AA49DE" w14:textId="77777777" w:rsidR="00A27D53" w:rsidRDefault="00A27D53">
            <w:pPr>
              <w:ind w:left="0" w:firstLine="0"/>
              <w:rPr>
                <w:sz w:val="24"/>
                <w:szCs w:val="24"/>
              </w:rPr>
            </w:pPr>
          </w:p>
          <w:tbl>
            <w:tblPr>
              <w:tblStyle w:val="affff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3B70017" w14:textId="77777777">
              <w:trPr>
                <w:trHeight w:val="315"/>
              </w:trPr>
              <w:tc>
                <w:tcPr>
                  <w:tcW w:w="5560" w:type="dxa"/>
                  <w:tcBorders>
                    <w:top w:val="nil"/>
                    <w:left w:val="nil"/>
                    <w:bottom w:val="nil"/>
                    <w:right w:val="nil"/>
                  </w:tcBorders>
                  <w:tcMar>
                    <w:top w:w="20" w:type="dxa"/>
                    <w:left w:w="20" w:type="dxa"/>
                    <w:bottom w:w="20" w:type="dxa"/>
                    <w:right w:w="20" w:type="dxa"/>
                  </w:tcMar>
                </w:tcPr>
                <w:p w14:paraId="34E080B9" w14:textId="77777777" w:rsidR="00A27D53" w:rsidRDefault="00D33BC1">
                  <w:pPr>
                    <w:ind w:left="0" w:firstLine="0"/>
                    <w:rPr>
                      <w:sz w:val="24"/>
                      <w:szCs w:val="24"/>
                    </w:rPr>
                  </w:pPr>
                  <w:r>
                    <w:rPr>
                      <w:sz w:val="24"/>
                      <w:szCs w:val="24"/>
                    </w:rPr>
                    <w:t xml:space="preserve">Quản lý vào </w:t>
                  </w:r>
                  <w:r>
                    <w:rPr>
                      <w:sz w:val="24"/>
                      <w:szCs w:val="24"/>
                    </w:rPr>
                    <w:t>trang xem danh sách tất cả Order thành công</w:t>
                  </w:r>
                </w:p>
              </w:tc>
            </w:tr>
          </w:tbl>
          <w:p w14:paraId="3E8B45C0" w14:textId="77777777" w:rsidR="00A27D53" w:rsidRDefault="00A27D53">
            <w:pPr>
              <w:ind w:left="0" w:firstLine="0"/>
              <w:rPr>
                <w:sz w:val="24"/>
                <w:szCs w:val="24"/>
              </w:rPr>
            </w:pPr>
          </w:p>
        </w:tc>
      </w:tr>
      <w:tr w:rsidR="00A27D53" w14:paraId="5ADD2B64" w14:textId="77777777">
        <w:trPr>
          <w:trHeight w:val="139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01AB78A" w14:textId="77777777" w:rsidR="00A27D53" w:rsidRDefault="00A27D53">
            <w:pPr>
              <w:ind w:left="0" w:right="-126" w:firstLine="0"/>
              <w:rPr>
                <w:sz w:val="24"/>
                <w:szCs w:val="24"/>
              </w:rPr>
            </w:pPr>
          </w:p>
          <w:tbl>
            <w:tblPr>
              <w:tblStyle w:val="afffff0"/>
              <w:tblW w:w="6240" w:type="dxa"/>
              <w:tblBorders>
                <w:top w:val="nil"/>
                <w:left w:val="nil"/>
                <w:bottom w:val="nil"/>
                <w:right w:val="nil"/>
                <w:insideH w:val="nil"/>
                <w:insideV w:val="nil"/>
              </w:tblBorders>
              <w:tblLayout w:type="fixed"/>
              <w:tblLook w:val="0600" w:firstRow="0" w:lastRow="0" w:firstColumn="0" w:lastColumn="0" w:noHBand="1" w:noVBand="1"/>
            </w:tblPr>
            <w:tblGrid>
              <w:gridCol w:w="6240"/>
            </w:tblGrid>
            <w:tr w:rsidR="00A27D53" w14:paraId="282E2762" w14:textId="77777777">
              <w:trPr>
                <w:trHeight w:val="315"/>
              </w:trPr>
              <w:tc>
                <w:tcPr>
                  <w:tcW w:w="6240" w:type="dxa"/>
                  <w:tcBorders>
                    <w:top w:val="nil"/>
                    <w:left w:val="nil"/>
                    <w:bottom w:val="nil"/>
                    <w:right w:val="nil"/>
                  </w:tcBorders>
                  <w:tcMar>
                    <w:top w:w="20" w:type="dxa"/>
                    <w:left w:w="20" w:type="dxa"/>
                    <w:bottom w:w="20" w:type="dxa"/>
                    <w:right w:w="20" w:type="dxa"/>
                  </w:tcMar>
                </w:tcPr>
                <w:p w14:paraId="6BFFD736" w14:textId="77777777" w:rsidR="00A27D53" w:rsidRDefault="00A27D53">
                  <w:pPr>
                    <w:ind w:left="0" w:right="-126" w:firstLine="0"/>
                    <w:rPr>
                      <w:b/>
                      <w:sz w:val="24"/>
                      <w:szCs w:val="24"/>
                    </w:rPr>
                  </w:pPr>
                </w:p>
                <w:p w14:paraId="50F027A8" w14:textId="77777777" w:rsidR="00A27D53" w:rsidRDefault="00D33BC1">
                  <w:pPr>
                    <w:ind w:left="0" w:right="-126" w:firstLine="0"/>
                    <w:rPr>
                      <w:b/>
                      <w:sz w:val="24"/>
                      <w:szCs w:val="24"/>
                    </w:rPr>
                  </w:pPr>
                  <w:r>
                    <w:rPr>
                      <w:b/>
                      <w:sz w:val="24"/>
                      <w:szCs w:val="24"/>
                    </w:rPr>
                    <w:t>Luồng chính:</w:t>
                  </w:r>
                </w:p>
              </w:tc>
            </w:tr>
          </w:tbl>
          <w:p w14:paraId="0DA99BCB"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ECA6F45" w14:textId="77777777" w:rsidR="00A27D53" w:rsidRDefault="00A27D53">
            <w:pPr>
              <w:ind w:left="303" w:hanging="283"/>
              <w:rPr>
                <w:sz w:val="24"/>
                <w:szCs w:val="24"/>
              </w:rPr>
              <w:pPrChange w:id="5947" w:author="MinhHieu" w:date="2024-12-20T10:19:00Z">
                <w:pPr>
                  <w:ind w:left="0" w:firstLine="0"/>
                </w:pPr>
              </w:pPrChange>
            </w:pPr>
          </w:p>
          <w:tbl>
            <w:tblPr>
              <w:tblStyle w:val="afffff1"/>
              <w:tblW w:w="55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5520"/>
            </w:tblGrid>
            <w:tr w:rsidR="00A27D53" w14:paraId="69654DA0" w14:textId="77777777">
              <w:tc>
                <w:tcPr>
                  <w:tcW w:w="5520" w:type="dxa"/>
                  <w:tcBorders>
                    <w:top w:val="nil"/>
                    <w:left w:val="nil"/>
                    <w:bottom w:val="nil"/>
                    <w:right w:val="nil"/>
                  </w:tcBorders>
                  <w:tcMar>
                    <w:top w:w="0" w:type="dxa"/>
                    <w:left w:w="0" w:type="dxa"/>
                    <w:bottom w:w="0" w:type="dxa"/>
                    <w:right w:w="0" w:type="dxa"/>
                  </w:tcMar>
                  <w:vAlign w:val="bottom"/>
                </w:tcPr>
                <w:p w14:paraId="771B9091" w14:textId="77777777" w:rsidR="00A27D53" w:rsidRDefault="00D33BC1">
                  <w:pPr>
                    <w:widowControl/>
                    <w:numPr>
                      <w:ilvl w:val="0"/>
                      <w:numId w:val="29"/>
                    </w:numPr>
                    <w:ind w:left="303" w:right="81" w:hanging="283"/>
                    <w:rPr>
                      <w:sz w:val="24"/>
                      <w:szCs w:val="24"/>
                    </w:rPr>
                    <w:pPrChange w:id="5948" w:author="MinhHieu" w:date="2024-12-20T10:19:00Z">
                      <w:pPr>
                        <w:widowControl/>
                        <w:numPr>
                          <w:numId w:val="29"/>
                        </w:numPr>
                        <w:ind w:left="0" w:right="81" w:firstLine="0"/>
                      </w:pPr>
                    </w:pPrChange>
                  </w:pPr>
                  <w:r>
                    <w:rPr>
                      <w:sz w:val="24"/>
                      <w:szCs w:val="24"/>
                    </w:rPr>
                    <w:t>Quản lý nhấn vào nút xem danh sách tất cả Order tại GD trang chính của quản lý</w:t>
                  </w:r>
                </w:p>
                <w:p w14:paraId="7785F718" w14:textId="77777777" w:rsidR="00A27D53" w:rsidRDefault="00D33BC1">
                  <w:pPr>
                    <w:widowControl/>
                    <w:numPr>
                      <w:ilvl w:val="0"/>
                      <w:numId w:val="29"/>
                    </w:numPr>
                    <w:spacing w:after="240"/>
                    <w:ind w:left="303" w:right="81" w:hanging="283"/>
                    <w:rPr>
                      <w:sz w:val="24"/>
                      <w:szCs w:val="24"/>
                    </w:rPr>
                    <w:pPrChange w:id="5949" w:author="MinhHieu" w:date="2024-12-20T10:19:00Z">
                      <w:pPr>
                        <w:widowControl/>
                        <w:numPr>
                          <w:numId w:val="29"/>
                        </w:numPr>
                        <w:spacing w:after="240"/>
                        <w:ind w:left="0" w:right="81" w:firstLine="0"/>
                      </w:pPr>
                    </w:pPrChange>
                  </w:pPr>
                  <w:r>
                    <w:rPr>
                      <w:sz w:val="24"/>
                      <w:szCs w:val="24"/>
                    </w:rPr>
                    <w:t>Hiển thị GD xem danh sách tất cả Order</w:t>
                  </w:r>
                </w:p>
              </w:tc>
            </w:tr>
            <w:tr w:rsidR="00A27D53" w14:paraId="6F54CE39" w14:textId="77777777">
              <w:trPr>
                <w:trHeight w:val="80"/>
              </w:trPr>
              <w:tc>
                <w:tcPr>
                  <w:tcW w:w="5520" w:type="dxa"/>
                  <w:tcBorders>
                    <w:top w:val="nil"/>
                    <w:left w:val="nil"/>
                    <w:bottom w:val="nil"/>
                    <w:right w:val="nil"/>
                  </w:tcBorders>
                  <w:tcMar>
                    <w:top w:w="0" w:type="dxa"/>
                    <w:left w:w="0" w:type="dxa"/>
                    <w:bottom w:w="0" w:type="dxa"/>
                    <w:right w:w="0" w:type="dxa"/>
                  </w:tcMar>
                </w:tcPr>
                <w:p w14:paraId="6E5FE158" w14:textId="77777777" w:rsidR="00A27D53" w:rsidRDefault="00A27D53">
                  <w:pPr>
                    <w:ind w:left="0" w:firstLine="0"/>
                    <w:rPr>
                      <w:sz w:val="24"/>
                      <w:szCs w:val="24"/>
                    </w:rPr>
                  </w:pPr>
                </w:p>
              </w:tc>
            </w:tr>
          </w:tbl>
          <w:p w14:paraId="23785838" w14:textId="77777777" w:rsidR="00A27D53" w:rsidRDefault="00A27D53">
            <w:pPr>
              <w:ind w:left="0" w:firstLine="0"/>
              <w:rPr>
                <w:sz w:val="24"/>
                <w:szCs w:val="24"/>
              </w:rPr>
            </w:pPr>
          </w:p>
        </w:tc>
      </w:tr>
      <w:tr w:rsidR="00A27D53" w14:paraId="5AA42ECE" w14:textId="77777777">
        <w:trPr>
          <w:trHeight w:val="83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1D68D5E" w14:textId="77777777" w:rsidR="00A27D53" w:rsidRDefault="00A27D53">
            <w:pPr>
              <w:ind w:left="0" w:right="80" w:firstLine="0"/>
              <w:rPr>
                <w:b/>
                <w:sz w:val="24"/>
                <w:szCs w:val="24"/>
              </w:rPr>
            </w:pPr>
          </w:p>
          <w:p w14:paraId="4EFA3A85" w14:textId="77777777" w:rsidR="00A27D53" w:rsidRDefault="00D33BC1">
            <w:pPr>
              <w:ind w:left="0" w:right="80"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0A3E564" w14:textId="77777777" w:rsidR="00A27D53" w:rsidRDefault="00A27D53">
            <w:pPr>
              <w:ind w:left="0" w:right="80" w:firstLine="0"/>
              <w:rPr>
                <w:sz w:val="24"/>
                <w:szCs w:val="24"/>
              </w:rPr>
            </w:pPr>
          </w:p>
        </w:tc>
      </w:tr>
      <w:tr w:rsidR="00A27D53" w14:paraId="7B7F5D40" w14:textId="77777777">
        <w:trPr>
          <w:trHeight w:val="81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7A469E1" w14:textId="77777777" w:rsidR="00A27D53" w:rsidRDefault="00A27D53">
            <w:pPr>
              <w:ind w:left="0" w:right="80" w:firstLine="0"/>
              <w:rPr>
                <w:b/>
                <w:sz w:val="24"/>
                <w:szCs w:val="24"/>
              </w:rPr>
            </w:pPr>
          </w:p>
          <w:tbl>
            <w:tblPr>
              <w:tblStyle w:val="afffff2"/>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7E1DB2B3" w14:textId="77777777">
              <w:trPr>
                <w:trHeight w:val="315"/>
              </w:trPr>
              <w:tc>
                <w:tcPr>
                  <w:tcW w:w="2880" w:type="dxa"/>
                  <w:tcBorders>
                    <w:top w:val="nil"/>
                    <w:left w:val="nil"/>
                    <w:bottom w:val="nil"/>
                    <w:right w:val="nil"/>
                  </w:tcBorders>
                  <w:tcMar>
                    <w:top w:w="20" w:type="dxa"/>
                    <w:left w:w="20" w:type="dxa"/>
                    <w:bottom w:w="20" w:type="dxa"/>
                    <w:right w:w="20" w:type="dxa"/>
                  </w:tcMar>
                </w:tcPr>
                <w:p w14:paraId="297EBCCC" w14:textId="77777777" w:rsidR="00A27D53" w:rsidRDefault="00D33BC1">
                  <w:pPr>
                    <w:ind w:left="0" w:right="-92" w:firstLine="0"/>
                    <w:rPr>
                      <w:b/>
                      <w:sz w:val="24"/>
                      <w:szCs w:val="24"/>
                    </w:rPr>
                  </w:pPr>
                  <w:r>
                    <w:rPr>
                      <w:b/>
                      <w:sz w:val="24"/>
                      <w:szCs w:val="24"/>
                    </w:rPr>
                    <w:t>Luồng ngoại lệ (Exception):</w:t>
                  </w:r>
                </w:p>
              </w:tc>
            </w:tr>
          </w:tbl>
          <w:p w14:paraId="545D8000" w14:textId="77777777" w:rsidR="00A27D53" w:rsidRDefault="00A27D53">
            <w:pPr>
              <w:ind w:left="0" w:right="80" w:firstLine="0"/>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2046D53" w14:textId="77777777" w:rsidR="00A27D53" w:rsidRDefault="00A27D53">
            <w:pPr>
              <w:ind w:left="0" w:right="80" w:firstLine="0"/>
              <w:rPr>
                <w:sz w:val="24"/>
                <w:szCs w:val="24"/>
              </w:rPr>
            </w:pPr>
          </w:p>
          <w:p w14:paraId="1EE2BD28" w14:textId="77777777" w:rsidR="00A27D53" w:rsidRDefault="00A27D53">
            <w:pPr>
              <w:ind w:left="0" w:right="80" w:firstLine="0"/>
              <w:rPr>
                <w:sz w:val="24"/>
                <w:szCs w:val="24"/>
              </w:rPr>
            </w:pPr>
          </w:p>
        </w:tc>
      </w:tr>
    </w:tbl>
    <w:p w14:paraId="60296984" w14:textId="77777777" w:rsidR="00A27D53" w:rsidDel="00207E7C" w:rsidRDefault="00A27D53">
      <w:pPr>
        <w:spacing w:before="79"/>
        <w:ind w:left="0" w:firstLine="0"/>
        <w:jc w:val="center"/>
        <w:rPr>
          <w:del w:id="5950" w:author="MinhHieu" w:date="2024-12-20T10:32:00Z"/>
          <w:b/>
        </w:rPr>
      </w:pPr>
    </w:p>
    <w:p w14:paraId="2FC1E42A" w14:textId="77777777" w:rsidR="00A27D53" w:rsidRPr="00207E7C" w:rsidRDefault="00D33BC1">
      <w:pPr>
        <w:spacing w:before="79"/>
        <w:ind w:left="0" w:firstLine="0"/>
        <w:jc w:val="center"/>
        <w:rPr>
          <w:i/>
          <w:lang w:val="vi-VN"/>
          <w:rPrChange w:id="5951" w:author="MinhHieu" w:date="2024-12-20T10:32:00Z">
            <w:rPr>
              <w:i/>
            </w:rPr>
          </w:rPrChange>
        </w:rPr>
      </w:pPr>
      <w:bookmarkStart w:id="5952" w:name="_heading=h.3s49zyc" w:colFirst="0" w:colLast="0"/>
      <w:bookmarkEnd w:id="5952"/>
      <w:del w:id="5953" w:author="MinhHieu" w:date="2024-12-20T10:32:00Z">
        <w:r w:rsidDel="00207E7C">
          <w:rPr>
            <w:i/>
          </w:rPr>
          <w:delText xml:space="preserve">Bảng 2.7 </w:delText>
        </w:r>
        <w:r w:rsidDel="00207E7C">
          <w:rPr>
            <w:i/>
          </w:rPr>
          <w:delText>Kịch bản xem sách tất cả Order</w:delText>
        </w:r>
      </w:del>
    </w:p>
    <w:p w14:paraId="3C5AF8B9" w14:textId="77777777" w:rsidR="00A27D53" w:rsidDel="00905EBD" w:rsidRDefault="00A27D53">
      <w:pPr>
        <w:spacing w:before="79"/>
        <w:ind w:left="0" w:firstLine="0"/>
        <w:jc w:val="center"/>
        <w:rPr>
          <w:del w:id="5954" w:author="MinhHieu" w:date="2024-12-20T10:19:00Z"/>
          <w:i/>
        </w:rPr>
      </w:pPr>
      <w:bookmarkStart w:id="5955" w:name="_heading=h.ao8lxzr7j0mi" w:colFirst="0" w:colLast="0"/>
      <w:bookmarkStart w:id="5956" w:name="_Toc185587608"/>
      <w:bookmarkStart w:id="5957" w:name="_Toc185588654"/>
      <w:bookmarkStart w:id="5958" w:name="_Toc185597729"/>
      <w:bookmarkStart w:id="5959" w:name="_Toc185597910"/>
      <w:bookmarkStart w:id="5960" w:name="_Toc185598088"/>
      <w:bookmarkStart w:id="5961" w:name="_Toc185598265"/>
      <w:bookmarkEnd w:id="5955"/>
      <w:bookmarkEnd w:id="5956"/>
      <w:bookmarkEnd w:id="5957"/>
      <w:bookmarkEnd w:id="5958"/>
      <w:bookmarkEnd w:id="5959"/>
      <w:bookmarkEnd w:id="5960"/>
      <w:bookmarkEnd w:id="5961"/>
    </w:p>
    <w:p w14:paraId="0904A667" w14:textId="77777777" w:rsidR="00A27D53" w:rsidDel="00905EBD" w:rsidRDefault="00A27D53">
      <w:pPr>
        <w:spacing w:before="79"/>
        <w:ind w:left="0" w:firstLine="0"/>
        <w:jc w:val="center"/>
        <w:rPr>
          <w:del w:id="5962" w:author="MinhHieu" w:date="2024-12-20T10:19:00Z"/>
          <w:i/>
        </w:rPr>
      </w:pPr>
      <w:bookmarkStart w:id="5963" w:name="_heading=h.jm8ytoswf7sv" w:colFirst="0" w:colLast="0"/>
      <w:bookmarkStart w:id="5964" w:name="_Toc185587609"/>
      <w:bookmarkStart w:id="5965" w:name="_Toc185588655"/>
      <w:bookmarkStart w:id="5966" w:name="_Toc185597730"/>
      <w:bookmarkStart w:id="5967" w:name="_Toc185597911"/>
      <w:bookmarkStart w:id="5968" w:name="_Toc185598089"/>
      <w:bookmarkStart w:id="5969" w:name="_Toc185598266"/>
      <w:bookmarkEnd w:id="5963"/>
      <w:bookmarkEnd w:id="5964"/>
      <w:bookmarkEnd w:id="5965"/>
      <w:bookmarkEnd w:id="5966"/>
      <w:bookmarkEnd w:id="5967"/>
      <w:bookmarkEnd w:id="5968"/>
      <w:bookmarkEnd w:id="5969"/>
    </w:p>
    <w:p w14:paraId="1270850D" w14:textId="77777777" w:rsidR="00A27D53" w:rsidDel="00905EBD" w:rsidRDefault="00A27D53">
      <w:pPr>
        <w:spacing w:before="79"/>
        <w:ind w:left="0" w:firstLine="0"/>
        <w:jc w:val="center"/>
        <w:rPr>
          <w:del w:id="5970" w:author="MinhHieu" w:date="2024-12-20T10:19:00Z"/>
          <w:i/>
        </w:rPr>
      </w:pPr>
      <w:bookmarkStart w:id="5971" w:name="_heading=h.915lxxj91zz7" w:colFirst="0" w:colLast="0"/>
      <w:bookmarkStart w:id="5972" w:name="_Toc185587610"/>
      <w:bookmarkStart w:id="5973" w:name="_Toc185588656"/>
      <w:bookmarkStart w:id="5974" w:name="_Toc185597731"/>
      <w:bookmarkStart w:id="5975" w:name="_Toc185597912"/>
      <w:bookmarkStart w:id="5976" w:name="_Toc185598090"/>
      <w:bookmarkStart w:id="5977" w:name="_Toc185598267"/>
      <w:bookmarkEnd w:id="5971"/>
      <w:bookmarkEnd w:id="5972"/>
      <w:bookmarkEnd w:id="5973"/>
      <w:bookmarkEnd w:id="5974"/>
      <w:bookmarkEnd w:id="5975"/>
      <w:bookmarkEnd w:id="5976"/>
      <w:bookmarkEnd w:id="5977"/>
    </w:p>
    <w:p w14:paraId="01AD1014" w14:textId="77777777" w:rsidR="00A27D53" w:rsidDel="00905EBD" w:rsidRDefault="00A27D53">
      <w:pPr>
        <w:spacing w:before="79"/>
        <w:ind w:left="0" w:firstLine="0"/>
        <w:jc w:val="center"/>
        <w:rPr>
          <w:del w:id="5978" w:author="MinhHieu" w:date="2024-12-20T10:19:00Z"/>
          <w:i/>
        </w:rPr>
      </w:pPr>
      <w:bookmarkStart w:id="5979" w:name="_heading=h.om3vozkqlxit" w:colFirst="0" w:colLast="0"/>
      <w:bookmarkStart w:id="5980" w:name="_Toc185587611"/>
      <w:bookmarkStart w:id="5981" w:name="_Toc185588657"/>
      <w:bookmarkStart w:id="5982" w:name="_Toc185597732"/>
      <w:bookmarkStart w:id="5983" w:name="_Toc185597913"/>
      <w:bookmarkStart w:id="5984" w:name="_Toc185598091"/>
      <w:bookmarkStart w:id="5985" w:name="_Toc185598268"/>
      <w:bookmarkEnd w:id="5979"/>
      <w:bookmarkEnd w:id="5980"/>
      <w:bookmarkEnd w:id="5981"/>
      <w:bookmarkEnd w:id="5982"/>
      <w:bookmarkEnd w:id="5983"/>
      <w:bookmarkEnd w:id="5984"/>
      <w:bookmarkEnd w:id="5985"/>
    </w:p>
    <w:p w14:paraId="674E8643" w14:textId="77777777" w:rsidR="00A27D53" w:rsidDel="00905EBD" w:rsidRDefault="00A27D53">
      <w:pPr>
        <w:spacing w:before="79"/>
        <w:ind w:left="0" w:firstLine="0"/>
        <w:jc w:val="center"/>
        <w:rPr>
          <w:del w:id="5986" w:author="MinhHieu" w:date="2024-12-20T10:19:00Z"/>
          <w:i/>
        </w:rPr>
      </w:pPr>
      <w:bookmarkStart w:id="5987" w:name="_heading=h.pm32dxxz0gyr" w:colFirst="0" w:colLast="0"/>
      <w:bookmarkStart w:id="5988" w:name="_Toc185587612"/>
      <w:bookmarkStart w:id="5989" w:name="_Toc185588658"/>
      <w:bookmarkStart w:id="5990" w:name="_Toc185597733"/>
      <w:bookmarkStart w:id="5991" w:name="_Toc185597914"/>
      <w:bookmarkStart w:id="5992" w:name="_Toc185598092"/>
      <w:bookmarkStart w:id="5993" w:name="_Toc185598269"/>
      <w:bookmarkEnd w:id="5987"/>
      <w:bookmarkEnd w:id="5988"/>
      <w:bookmarkEnd w:id="5989"/>
      <w:bookmarkEnd w:id="5990"/>
      <w:bookmarkEnd w:id="5991"/>
      <w:bookmarkEnd w:id="5992"/>
      <w:bookmarkEnd w:id="5993"/>
    </w:p>
    <w:p w14:paraId="4A819E9E" w14:textId="77777777" w:rsidR="00A27D53" w:rsidDel="00905EBD" w:rsidRDefault="00A27D53">
      <w:pPr>
        <w:spacing w:before="79"/>
        <w:ind w:left="0" w:firstLine="0"/>
        <w:jc w:val="center"/>
        <w:rPr>
          <w:del w:id="5994" w:author="MinhHieu" w:date="2024-12-20T10:19:00Z"/>
          <w:i/>
        </w:rPr>
      </w:pPr>
      <w:bookmarkStart w:id="5995" w:name="_heading=h.n6wqyp32rcut" w:colFirst="0" w:colLast="0"/>
      <w:bookmarkStart w:id="5996" w:name="_Toc185587613"/>
      <w:bookmarkStart w:id="5997" w:name="_Toc185588659"/>
      <w:bookmarkStart w:id="5998" w:name="_Toc185597734"/>
      <w:bookmarkStart w:id="5999" w:name="_Toc185597915"/>
      <w:bookmarkStart w:id="6000" w:name="_Toc185598093"/>
      <w:bookmarkStart w:id="6001" w:name="_Toc185598270"/>
      <w:bookmarkEnd w:id="5995"/>
      <w:bookmarkEnd w:id="5996"/>
      <w:bookmarkEnd w:id="5997"/>
      <w:bookmarkEnd w:id="5998"/>
      <w:bookmarkEnd w:id="5999"/>
      <w:bookmarkEnd w:id="6000"/>
      <w:bookmarkEnd w:id="6001"/>
    </w:p>
    <w:p w14:paraId="69AF01EA" w14:textId="77777777" w:rsidR="00A27D53" w:rsidDel="00905EBD" w:rsidRDefault="00A27D53">
      <w:pPr>
        <w:spacing w:before="79"/>
        <w:ind w:left="0" w:firstLine="0"/>
        <w:jc w:val="center"/>
        <w:rPr>
          <w:del w:id="6002" w:author="MinhHieu" w:date="2024-12-20T10:19:00Z"/>
          <w:i/>
        </w:rPr>
      </w:pPr>
      <w:bookmarkStart w:id="6003" w:name="_heading=h.2kpa0goteae" w:colFirst="0" w:colLast="0"/>
      <w:bookmarkStart w:id="6004" w:name="_Toc185587614"/>
      <w:bookmarkStart w:id="6005" w:name="_Toc185588660"/>
      <w:bookmarkStart w:id="6006" w:name="_Toc185597735"/>
      <w:bookmarkStart w:id="6007" w:name="_Toc185597916"/>
      <w:bookmarkStart w:id="6008" w:name="_Toc185598094"/>
      <w:bookmarkStart w:id="6009" w:name="_Toc185598271"/>
      <w:bookmarkEnd w:id="6003"/>
      <w:bookmarkEnd w:id="6004"/>
      <w:bookmarkEnd w:id="6005"/>
      <w:bookmarkEnd w:id="6006"/>
      <w:bookmarkEnd w:id="6007"/>
      <w:bookmarkEnd w:id="6008"/>
      <w:bookmarkEnd w:id="6009"/>
    </w:p>
    <w:p w14:paraId="79E96B23" w14:textId="77777777" w:rsidR="00A27D53" w:rsidDel="00905EBD" w:rsidRDefault="00A27D53">
      <w:pPr>
        <w:spacing w:before="79"/>
        <w:ind w:left="0" w:firstLine="0"/>
        <w:jc w:val="center"/>
        <w:rPr>
          <w:del w:id="6010" w:author="MinhHieu" w:date="2024-12-20T10:19:00Z"/>
          <w:i/>
        </w:rPr>
      </w:pPr>
      <w:bookmarkStart w:id="6011" w:name="_heading=h.htvstt8e9ue1" w:colFirst="0" w:colLast="0"/>
      <w:bookmarkStart w:id="6012" w:name="_Toc185587615"/>
      <w:bookmarkStart w:id="6013" w:name="_Toc185588661"/>
      <w:bookmarkStart w:id="6014" w:name="_Toc185597736"/>
      <w:bookmarkStart w:id="6015" w:name="_Toc185597917"/>
      <w:bookmarkStart w:id="6016" w:name="_Toc185598095"/>
      <w:bookmarkStart w:id="6017" w:name="_Toc185598272"/>
      <w:bookmarkEnd w:id="6011"/>
      <w:bookmarkEnd w:id="6012"/>
      <w:bookmarkEnd w:id="6013"/>
      <w:bookmarkEnd w:id="6014"/>
      <w:bookmarkEnd w:id="6015"/>
      <w:bookmarkEnd w:id="6016"/>
      <w:bookmarkEnd w:id="6017"/>
    </w:p>
    <w:p w14:paraId="0AC00498" w14:textId="77777777" w:rsidR="00A27D53" w:rsidDel="00905EBD" w:rsidRDefault="00A27D53">
      <w:pPr>
        <w:spacing w:before="79"/>
        <w:ind w:left="0" w:firstLine="0"/>
        <w:jc w:val="center"/>
        <w:rPr>
          <w:del w:id="6018" w:author="MinhHieu" w:date="2024-12-20T10:19:00Z"/>
          <w:i/>
        </w:rPr>
      </w:pPr>
      <w:bookmarkStart w:id="6019" w:name="_heading=h.quzu8ui8qqo" w:colFirst="0" w:colLast="0"/>
      <w:bookmarkStart w:id="6020" w:name="_Toc185587616"/>
      <w:bookmarkStart w:id="6021" w:name="_Toc185588662"/>
      <w:bookmarkStart w:id="6022" w:name="_Toc185597737"/>
      <w:bookmarkStart w:id="6023" w:name="_Toc185597918"/>
      <w:bookmarkStart w:id="6024" w:name="_Toc185598096"/>
      <w:bookmarkStart w:id="6025" w:name="_Toc185598273"/>
      <w:bookmarkEnd w:id="6019"/>
      <w:bookmarkEnd w:id="6020"/>
      <w:bookmarkEnd w:id="6021"/>
      <w:bookmarkEnd w:id="6022"/>
      <w:bookmarkEnd w:id="6023"/>
      <w:bookmarkEnd w:id="6024"/>
      <w:bookmarkEnd w:id="6025"/>
    </w:p>
    <w:p w14:paraId="037CFDD6" w14:textId="77777777" w:rsidR="00A27D53" w:rsidDel="00905EBD" w:rsidRDefault="00A27D53">
      <w:pPr>
        <w:spacing w:before="79"/>
        <w:ind w:left="0" w:firstLine="0"/>
        <w:jc w:val="center"/>
        <w:rPr>
          <w:del w:id="6026" w:author="MinhHieu" w:date="2024-12-20T10:19:00Z"/>
          <w:i/>
        </w:rPr>
      </w:pPr>
      <w:bookmarkStart w:id="6027" w:name="_heading=h.dyyfar7mhul2" w:colFirst="0" w:colLast="0"/>
      <w:bookmarkStart w:id="6028" w:name="_Toc185587617"/>
      <w:bookmarkStart w:id="6029" w:name="_Toc185588663"/>
      <w:bookmarkStart w:id="6030" w:name="_Toc185597738"/>
      <w:bookmarkStart w:id="6031" w:name="_Toc185597919"/>
      <w:bookmarkStart w:id="6032" w:name="_Toc185598097"/>
      <w:bookmarkStart w:id="6033" w:name="_Toc185598274"/>
      <w:bookmarkEnd w:id="6027"/>
      <w:bookmarkEnd w:id="6028"/>
      <w:bookmarkEnd w:id="6029"/>
      <w:bookmarkEnd w:id="6030"/>
      <w:bookmarkEnd w:id="6031"/>
      <w:bookmarkEnd w:id="6032"/>
      <w:bookmarkEnd w:id="6033"/>
    </w:p>
    <w:p w14:paraId="6D229A36" w14:textId="77777777" w:rsidR="00A27D53" w:rsidDel="00905EBD" w:rsidRDefault="00A27D53">
      <w:pPr>
        <w:spacing w:before="79"/>
        <w:ind w:left="0" w:firstLine="0"/>
        <w:jc w:val="center"/>
        <w:rPr>
          <w:del w:id="6034" w:author="MinhHieu" w:date="2024-12-20T10:19:00Z"/>
          <w:i/>
        </w:rPr>
      </w:pPr>
      <w:bookmarkStart w:id="6035" w:name="_heading=h.p4vlpvn68g0v" w:colFirst="0" w:colLast="0"/>
      <w:bookmarkStart w:id="6036" w:name="_Toc185587618"/>
      <w:bookmarkStart w:id="6037" w:name="_Toc185588664"/>
      <w:bookmarkStart w:id="6038" w:name="_Toc185597739"/>
      <w:bookmarkStart w:id="6039" w:name="_Toc185597920"/>
      <w:bookmarkStart w:id="6040" w:name="_Toc185598098"/>
      <w:bookmarkStart w:id="6041" w:name="_Toc185598275"/>
      <w:bookmarkEnd w:id="6035"/>
      <w:bookmarkEnd w:id="6036"/>
      <w:bookmarkEnd w:id="6037"/>
      <w:bookmarkEnd w:id="6038"/>
      <w:bookmarkEnd w:id="6039"/>
      <w:bookmarkEnd w:id="6040"/>
      <w:bookmarkEnd w:id="6041"/>
    </w:p>
    <w:p w14:paraId="6382EE8B" w14:textId="77777777" w:rsidR="00A27D53" w:rsidDel="00905EBD" w:rsidRDefault="00A27D53">
      <w:pPr>
        <w:spacing w:before="79"/>
        <w:ind w:left="0" w:firstLine="0"/>
        <w:jc w:val="center"/>
        <w:rPr>
          <w:del w:id="6042" w:author="MinhHieu" w:date="2024-12-20T10:19:00Z"/>
          <w:i/>
          <w:sz w:val="13"/>
          <w:szCs w:val="13"/>
        </w:rPr>
      </w:pPr>
      <w:bookmarkStart w:id="6043" w:name="_Toc185587619"/>
      <w:bookmarkStart w:id="6044" w:name="_Toc185588665"/>
      <w:bookmarkStart w:id="6045" w:name="_Toc185597740"/>
      <w:bookmarkStart w:id="6046" w:name="_Toc185597921"/>
      <w:bookmarkStart w:id="6047" w:name="_Toc185598099"/>
      <w:bookmarkStart w:id="6048" w:name="_Toc185598276"/>
      <w:bookmarkEnd w:id="6043"/>
      <w:bookmarkEnd w:id="6044"/>
      <w:bookmarkEnd w:id="6045"/>
      <w:bookmarkEnd w:id="6046"/>
      <w:bookmarkEnd w:id="6047"/>
      <w:bookmarkEnd w:id="6048"/>
    </w:p>
    <w:p w14:paraId="767734F0" w14:textId="172C36BE" w:rsidR="00905EBD" w:rsidRDefault="00D33BC1" w:rsidP="00207E7C">
      <w:pPr>
        <w:pStyle w:val="Heading2"/>
        <w:numPr>
          <w:ilvl w:val="2"/>
          <w:numId w:val="37"/>
        </w:numPr>
        <w:tabs>
          <w:tab w:val="left" w:pos="704"/>
        </w:tabs>
        <w:spacing w:before="281"/>
        <w:ind w:left="0" w:firstLine="0"/>
      </w:pPr>
      <w:bookmarkStart w:id="6049" w:name="bookmark=id.279ka65" w:colFirst="0" w:colLast="0"/>
      <w:bookmarkStart w:id="6050" w:name="_Toc185578181"/>
      <w:bookmarkStart w:id="6051" w:name="_Toc185579204"/>
      <w:bookmarkStart w:id="6052" w:name="_Toc185579308"/>
      <w:bookmarkStart w:id="6053" w:name="_Toc185587620"/>
      <w:bookmarkStart w:id="6054" w:name="_Toc185588666"/>
      <w:bookmarkStart w:id="6055" w:name="_Toc185597741"/>
      <w:bookmarkStart w:id="6056" w:name="_Toc185597922"/>
      <w:bookmarkStart w:id="6057" w:name="_Toc185598100"/>
      <w:bookmarkStart w:id="6058" w:name="_Toc185598277"/>
      <w:bookmarkEnd w:id="6049"/>
      <w:r>
        <w:t>Kịch bản cập nhật trạng thái Order</w:t>
      </w:r>
      <w:bookmarkEnd w:id="6050"/>
      <w:bookmarkEnd w:id="6051"/>
      <w:bookmarkEnd w:id="6052"/>
      <w:bookmarkEnd w:id="6053"/>
      <w:bookmarkEnd w:id="6054"/>
      <w:bookmarkEnd w:id="6055"/>
      <w:bookmarkEnd w:id="6056"/>
      <w:bookmarkEnd w:id="6057"/>
      <w:bookmarkEnd w:id="6058"/>
    </w:p>
    <w:p w14:paraId="5E649CC8" w14:textId="0CB854C4" w:rsidR="00207E7C" w:rsidRPr="00207E7C" w:rsidRDefault="00207E7C">
      <w:pPr>
        <w:pStyle w:val="Caption"/>
        <w:keepNext/>
        <w:jc w:val="center"/>
        <w:rPr>
          <w:ins w:id="6059" w:author="MinhHieu" w:date="2024-12-20T10:33:00Z"/>
          <w:color w:val="auto"/>
          <w:lang w:val="vi-VN"/>
          <w:rPrChange w:id="6060" w:author="MinhHieu" w:date="2024-12-20T10:33:00Z">
            <w:rPr>
              <w:ins w:id="6061" w:author="MinhHieu" w:date="2024-12-20T10:33:00Z"/>
            </w:rPr>
          </w:rPrChange>
        </w:rPr>
        <w:pPrChange w:id="6062" w:author="MinhHieu" w:date="2024-12-20T10:33:00Z">
          <w:pPr/>
        </w:pPrChange>
      </w:pPr>
      <w:bookmarkStart w:id="6063" w:name="_Toc185587407"/>
      <w:bookmarkStart w:id="6064" w:name="_Toc185597579"/>
      <w:ins w:id="6065" w:author="MinhHieu" w:date="2024-12-20T10:33:00Z">
        <w:r w:rsidRPr="00207E7C">
          <w:rPr>
            <w:color w:val="auto"/>
            <w:sz w:val="26"/>
            <w:szCs w:val="26"/>
            <w:rPrChange w:id="6066" w:author="MinhHieu" w:date="2024-12-20T10:33:00Z">
              <w:rPr/>
            </w:rPrChange>
          </w:rPr>
          <w:lastRenderedPageBreak/>
          <w:t>Bảng 2.</w:t>
        </w:r>
        <w:r w:rsidRPr="00207E7C">
          <w:rPr>
            <w:color w:val="auto"/>
            <w:sz w:val="26"/>
            <w:szCs w:val="26"/>
            <w:rPrChange w:id="6067" w:author="MinhHieu" w:date="2024-12-20T10:33:00Z">
              <w:rPr/>
            </w:rPrChange>
          </w:rPr>
          <w:fldChar w:fldCharType="begin"/>
        </w:r>
        <w:r w:rsidRPr="00207E7C">
          <w:rPr>
            <w:color w:val="auto"/>
            <w:sz w:val="26"/>
            <w:szCs w:val="26"/>
            <w:rPrChange w:id="6068" w:author="MinhHieu" w:date="2024-12-20T10:33:00Z">
              <w:rPr/>
            </w:rPrChange>
          </w:rPr>
          <w:instrText xml:space="preserve"> SEQ Bảng_2. \* ARABIC </w:instrText>
        </w:r>
      </w:ins>
      <w:r w:rsidRPr="00207E7C">
        <w:rPr>
          <w:color w:val="auto"/>
          <w:sz w:val="26"/>
          <w:szCs w:val="26"/>
          <w:rPrChange w:id="6069" w:author="MinhHieu" w:date="2024-12-20T10:33:00Z">
            <w:rPr/>
          </w:rPrChange>
        </w:rPr>
        <w:fldChar w:fldCharType="separate"/>
      </w:r>
      <w:ins w:id="6070" w:author="MinhHieu" w:date="2024-12-20T11:36:00Z">
        <w:r w:rsidR="00711A5B">
          <w:rPr>
            <w:noProof/>
            <w:color w:val="auto"/>
            <w:sz w:val="26"/>
            <w:szCs w:val="26"/>
          </w:rPr>
          <w:t>9</w:t>
        </w:r>
      </w:ins>
      <w:ins w:id="6071" w:author="MinhHieu" w:date="2024-12-20T10:33:00Z">
        <w:r w:rsidRPr="00207E7C">
          <w:rPr>
            <w:color w:val="auto"/>
            <w:sz w:val="26"/>
            <w:szCs w:val="26"/>
            <w:rPrChange w:id="6072" w:author="MinhHieu" w:date="2024-12-20T10:33:00Z">
              <w:rPr/>
            </w:rPrChange>
          </w:rPr>
          <w:fldChar w:fldCharType="end"/>
        </w:r>
        <w:r w:rsidRPr="00207E7C">
          <w:rPr>
            <w:color w:val="auto"/>
            <w:sz w:val="26"/>
            <w:szCs w:val="26"/>
            <w:lang w:val="vi-VN"/>
            <w:rPrChange w:id="6073" w:author="MinhHieu" w:date="2024-12-20T10:33:00Z">
              <w:rPr>
                <w:lang w:val="vi-VN"/>
              </w:rPr>
            </w:rPrChange>
          </w:rPr>
          <w:t xml:space="preserve"> Kịch bản cập nhật trạng thái Order</w:t>
        </w:r>
        <w:bookmarkEnd w:id="6063"/>
        <w:bookmarkEnd w:id="6064"/>
      </w:ins>
    </w:p>
    <w:tbl>
      <w:tblPr>
        <w:tblStyle w:val="afffff3"/>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Change w:id="6074">
          <w:tblGrid>
            <w:gridCol w:w="9"/>
            <w:gridCol w:w="3069"/>
            <w:gridCol w:w="9"/>
            <w:gridCol w:w="5553"/>
            <w:gridCol w:w="9"/>
          </w:tblGrid>
        </w:tblGridChange>
      </w:tblGrid>
      <w:tr w:rsidR="00A27D53" w14:paraId="3F82B53E" w14:textId="77777777">
        <w:trPr>
          <w:trHeight w:val="82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7899C6D" w14:textId="77777777" w:rsidR="00A27D53" w:rsidRDefault="00A27D53">
            <w:pPr>
              <w:ind w:left="0" w:right="-126" w:firstLine="0"/>
              <w:rPr>
                <w:b/>
                <w:sz w:val="24"/>
                <w:szCs w:val="24"/>
              </w:rPr>
            </w:pPr>
          </w:p>
          <w:p w14:paraId="5542DCC9" w14:textId="77777777" w:rsidR="00A27D53" w:rsidRDefault="00D33BC1">
            <w:pPr>
              <w:ind w:left="0" w:right="-126"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11CE709" w14:textId="77777777" w:rsidR="00A27D53" w:rsidRDefault="00A27D53">
            <w:pPr>
              <w:ind w:left="0" w:firstLine="0"/>
              <w:rPr>
                <w:sz w:val="24"/>
                <w:szCs w:val="24"/>
              </w:rPr>
            </w:pPr>
          </w:p>
          <w:p w14:paraId="4CD7F9D8" w14:textId="77777777" w:rsidR="00A27D53" w:rsidRDefault="00D33BC1">
            <w:pPr>
              <w:ind w:left="0" w:firstLine="0"/>
              <w:rPr>
                <w:sz w:val="24"/>
                <w:szCs w:val="24"/>
              </w:rPr>
            </w:pPr>
            <w:r>
              <w:rPr>
                <w:sz w:val="24"/>
                <w:szCs w:val="24"/>
              </w:rPr>
              <w:t>Cập nhật trạng thái Order</w:t>
            </w:r>
          </w:p>
          <w:p w14:paraId="1498A871" w14:textId="77777777" w:rsidR="00A27D53" w:rsidRDefault="00A27D53">
            <w:pPr>
              <w:tabs>
                <w:tab w:val="left" w:pos="3435"/>
              </w:tabs>
              <w:ind w:left="0" w:firstLine="0"/>
              <w:rPr>
                <w:sz w:val="24"/>
                <w:szCs w:val="24"/>
              </w:rPr>
            </w:pPr>
          </w:p>
        </w:tc>
      </w:tr>
      <w:tr w:rsidR="00A27D53" w14:paraId="194C48C8"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46FDC39" w14:textId="77777777" w:rsidR="00A27D53" w:rsidRDefault="00A27D53">
            <w:pPr>
              <w:ind w:left="0" w:right="-126" w:firstLine="0"/>
              <w:rPr>
                <w:sz w:val="24"/>
                <w:szCs w:val="24"/>
              </w:rPr>
            </w:pPr>
          </w:p>
          <w:tbl>
            <w:tblPr>
              <w:tblStyle w:val="afffff4"/>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61D9D53B" w14:textId="77777777">
              <w:trPr>
                <w:trHeight w:val="315"/>
              </w:trPr>
              <w:tc>
                <w:tcPr>
                  <w:tcW w:w="5385" w:type="dxa"/>
                  <w:tcBorders>
                    <w:top w:val="nil"/>
                    <w:left w:val="nil"/>
                    <w:bottom w:val="nil"/>
                    <w:right w:val="nil"/>
                  </w:tcBorders>
                  <w:tcMar>
                    <w:top w:w="20" w:type="dxa"/>
                    <w:left w:w="20" w:type="dxa"/>
                    <w:bottom w:w="20" w:type="dxa"/>
                    <w:right w:w="20" w:type="dxa"/>
                  </w:tcMar>
                </w:tcPr>
                <w:p w14:paraId="2260423D" w14:textId="77777777" w:rsidR="00A27D53" w:rsidRDefault="00D33BC1">
                  <w:pPr>
                    <w:ind w:left="0" w:right="-126" w:firstLine="0"/>
                    <w:rPr>
                      <w:b/>
                      <w:sz w:val="24"/>
                      <w:szCs w:val="24"/>
                    </w:rPr>
                  </w:pPr>
                  <w:r>
                    <w:rPr>
                      <w:b/>
                      <w:sz w:val="24"/>
                      <w:szCs w:val="24"/>
                    </w:rPr>
                    <w:t>Tác nhân kích hoạt:</w:t>
                  </w:r>
                </w:p>
              </w:tc>
            </w:tr>
          </w:tbl>
          <w:p w14:paraId="7CD625AD"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E70579B" w14:textId="77777777" w:rsidR="00A27D53" w:rsidRDefault="00A27D53">
            <w:pPr>
              <w:ind w:left="0" w:firstLine="0"/>
              <w:rPr>
                <w:sz w:val="24"/>
                <w:szCs w:val="24"/>
              </w:rPr>
            </w:pPr>
          </w:p>
          <w:tbl>
            <w:tblPr>
              <w:tblStyle w:val="afffff5"/>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28C4B5B" w14:textId="77777777">
              <w:trPr>
                <w:trHeight w:val="315"/>
              </w:trPr>
              <w:tc>
                <w:tcPr>
                  <w:tcW w:w="5560" w:type="dxa"/>
                  <w:tcBorders>
                    <w:top w:val="nil"/>
                    <w:left w:val="nil"/>
                    <w:bottom w:val="nil"/>
                    <w:right w:val="nil"/>
                  </w:tcBorders>
                  <w:tcMar>
                    <w:top w:w="20" w:type="dxa"/>
                    <w:left w:w="20" w:type="dxa"/>
                    <w:bottom w:w="20" w:type="dxa"/>
                    <w:right w:w="20" w:type="dxa"/>
                  </w:tcMar>
                </w:tcPr>
                <w:p w14:paraId="76DDB597" w14:textId="77777777" w:rsidR="00A27D53" w:rsidRDefault="00D33BC1">
                  <w:pPr>
                    <w:ind w:left="0" w:firstLine="0"/>
                    <w:rPr>
                      <w:sz w:val="24"/>
                      <w:szCs w:val="24"/>
                    </w:rPr>
                  </w:pPr>
                  <w:r>
                    <w:rPr>
                      <w:sz w:val="24"/>
                      <w:szCs w:val="24"/>
                    </w:rPr>
                    <w:t>Quản lý</w:t>
                  </w:r>
                </w:p>
              </w:tc>
            </w:tr>
          </w:tbl>
          <w:p w14:paraId="4B33B24E" w14:textId="77777777" w:rsidR="00A27D53" w:rsidRDefault="00A27D53">
            <w:pPr>
              <w:ind w:left="0" w:right="2160" w:firstLine="0"/>
              <w:rPr>
                <w:sz w:val="24"/>
                <w:szCs w:val="24"/>
              </w:rPr>
            </w:pPr>
          </w:p>
        </w:tc>
      </w:tr>
      <w:tr w:rsidR="00A27D53" w14:paraId="311A2D63"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E90F075" w14:textId="77777777" w:rsidR="00A27D53" w:rsidRDefault="00A27D53">
            <w:pPr>
              <w:ind w:left="0" w:right="-126" w:firstLine="0"/>
              <w:rPr>
                <w:sz w:val="24"/>
                <w:szCs w:val="24"/>
              </w:rPr>
            </w:pPr>
          </w:p>
          <w:tbl>
            <w:tblPr>
              <w:tblStyle w:val="afffff6"/>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057E903E" w14:textId="77777777">
              <w:trPr>
                <w:trHeight w:val="315"/>
              </w:trPr>
              <w:tc>
                <w:tcPr>
                  <w:tcW w:w="2790" w:type="dxa"/>
                  <w:tcBorders>
                    <w:top w:val="nil"/>
                    <w:left w:val="nil"/>
                    <w:bottom w:val="nil"/>
                    <w:right w:val="nil"/>
                  </w:tcBorders>
                  <w:tcMar>
                    <w:top w:w="20" w:type="dxa"/>
                    <w:left w:w="20" w:type="dxa"/>
                    <w:bottom w:w="20" w:type="dxa"/>
                    <w:right w:w="20" w:type="dxa"/>
                  </w:tcMar>
                </w:tcPr>
                <w:p w14:paraId="39657D24" w14:textId="77777777" w:rsidR="00A27D53" w:rsidRDefault="00D33BC1">
                  <w:pPr>
                    <w:ind w:left="0" w:right="-126" w:firstLine="0"/>
                    <w:rPr>
                      <w:b/>
                      <w:sz w:val="24"/>
                      <w:szCs w:val="24"/>
                    </w:rPr>
                  </w:pPr>
                  <w:r>
                    <w:rPr>
                      <w:b/>
                      <w:sz w:val="24"/>
                      <w:szCs w:val="24"/>
                    </w:rPr>
                    <w:t>Mô tả:</w:t>
                  </w:r>
                </w:p>
              </w:tc>
            </w:tr>
          </w:tbl>
          <w:p w14:paraId="63705CE8"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8A92DEF" w14:textId="77777777" w:rsidR="00A27D53" w:rsidRDefault="00A27D53">
            <w:pPr>
              <w:ind w:left="0" w:right="2460" w:firstLine="0"/>
              <w:rPr>
                <w:sz w:val="24"/>
                <w:szCs w:val="24"/>
              </w:rPr>
            </w:pPr>
          </w:p>
          <w:tbl>
            <w:tblPr>
              <w:tblStyle w:val="a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EA119F3" w14:textId="77777777">
              <w:trPr>
                <w:trHeight w:val="585"/>
              </w:trPr>
              <w:tc>
                <w:tcPr>
                  <w:tcW w:w="5560" w:type="dxa"/>
                  <w:tcBorders>
                    <w:top w:val="nil"/>
                    <w:left w:val="nil"/>
                    <w:bottom w:val="nil"/>
                    <w:right w:val="nil"/>
                  </w:tcBorders>
                  <w:tcMar>
                    <w:top w:w="20" w:type="dxa"/>
                    <w:left w:w="20" w:type="dxa"/>
                    <w:bottom w:w="20" w:type="dxa"/>
                    <w:right w:w="20" w:type="dxa"/>
                  </w:tcMar>
                </w:tcPr>
                <w:p w14:paraId="3D541B1E" w14:textId="77777777" w:rsidR="00A27D53" w:rsidRDefault="00D33BC1">
                  <w:pPr>
                    <w:ind w:left="0" w:firstLine="0"/>
                    <w:rPr>
                      <w:sz w:val="24"/>
                      <w:szCs w:val="24"/>
                    </w:rPr>
                  </w:pPr>
                  <w:r>
                    <w:rPr>
                      <w:sz w:val="24"/>
                      <w:szCs w:val="24"/>
                    </w:rPr>
                    <w:t xml:space="preserve">Quản lý cập </w:t>
                  </w:r>
                  <w:r>
                    <w:rPr>
                      <w:sz w:val="24"/>
                      <w:szCs w:val="24"/>
                    </w:rPr>
                    <w:t>nhật trạng thái Order</w:t>
                  </w:r>
                </w:p>
              </w:tc>
            </w:tr>
          </w:tbl>
          <w:p w14:paraId="656D6720" w14:textId="77777777" w:rsidR="00A27D53" w:rsidRDefault="00A27D53">
            <w:pPr>
              <w:ind w:left="0" w:firstLine="0"/>
              <w:rPr>
                <w:sz w:val="24"/>
                <w:szCs w:val="24"/>
              </w:rPr>
            </w:pPr>
          </w:p>
        </w:tc>
      </w:tr>
      <w:tr w:rsidR="00A27D53" w14:paraId="4066564A"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44C04FB" w14:textId="77777777" w:rsidR="00A27D53" w:rsidRDefault="00A27D53">
            <w:pPr>
              <w:ind w:left="0" w:right="-126" w:firstLine="0"/>
              <w:rPr>
                <w:sz w:val="24"/>
                <w:szCs w:val="24"/>
              </w:rPr>
            </w:pPr>
          </w:p>
          <w:tbl>
            <w:tblPr>
              <w:tblStyle w:val="afffff8"/>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47B27431" w14:textId="77777777">
              <w:trPr>
                <w:trHeight w:val="315"/>
              </w:trPr>
              <w:tc>
                <w:tcPr>
                  <w:tcW w:w="1905" w:type="dxa"/>
                  <w:tcBorders>
                    <w:top w:val="nil"/>
                    <w:left w:val="nil"/>
                    <w:bottom w:val="nil"/>
                    <w:right w:val="nil"/>
                  </w:tcBorders>
                  <w:tcMar>
                    <w:top w:w="20" w:type="dxa"/>
                    <w:left w:w="20" w:type="dxa"/>
                    <w:bottom w:w="20" w:type="dxa"/>
                    <w:right w:w="20" w:type="dxa"/>
                  </w:tcMar>
                </w:tcPr>
                <w:p w14:paraId="0367FF1B" w14:textId="77777777" w:rsidR="00A27D53" w:rsidRDefault="00D33BC1">
                  <w:pPr>
                    <w:ind w:left="0" w:right="-126" w:firstLine="0"/>
                    <w:rPr>
                      <w:b/>
                      <w:sz w:val="24"/>
                      <w:szCs w:val="24"/>
                    </w:rPr>
                  </w:pPr>
                  <w:r>
                    <w:rPr>
                      <w:b/>
                      <w:sz w:val="24"/>
                      <w:szCs w:val="24"/>
                    </w:rPr>
                    <w:t>Sự kiện kích hoạt:</w:t>
                  </w:r>
                </w:p>
              </w:tc>
            </w:tr>
          </w:tbl>
          <w:p w14:paraId="24205D49"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8A77910" w14:textId="77777777" w:rsidR="00A27D53" w:rsidRDefault="00A27D53">
            <w:pPr>
              <w:ind w:left="0" w:firstLine="0"/>
              <w:rPr>
                <w:sz w:val="24"/>
                <w:szCs w:val="24"/>
              </w:rPr>
            </w:pPr>
          </w:p>
          <w:tbl>
            <w:tblPr>
              <w:tblStyle w:val="a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44AFC7C" w14:textId="77777777">
              <w:trPr>
                <w:trHeight w:val="585"/>
              </w:trPr>
              <w:tc>
                <w:tcPr>
                  <w:tcW w:w="5560" w:type="dxa"/>
                  <w:tcBorders>
                    <w:top w:val="nil"/>
                    <w:left w:val="nil"/>
                    <w:bottom w:val="nil"/>
                    <w:right w:val="nil"/>
                  </w:tcBorders>
                  <w:tcMar>
                    <w:top w:w="20" w:type="dxa"/>
                    <w:left w:w="20" w:type="dxa"/>
                    <w:bottom w:w="20" w:type="dxa"/>
                    <w:right w:w="20" w:type="dxa"/>
                  </w:tcMar>
                </w:tcPr>
                <w:p w14:paraId="1BDC0F7D" w14:textId="77777777" w:rsidR="00A27D53" w:rsidRDefault="00D33BC1">
                  <w:pPr>
                    <w:ind w:left="0" w:right="86" w:firstLine="0"/>
                    <w:rPr>
                      <w:sz w:val="24"/>
                      <w:szCs w:val="24"/>
                    </w:rPr>
                  </w:pPr>
                  <w:r>
                    <w:rPr>
                      <w:sz w:val="24"/>
                      <w:szCs w:val="24"/>
                    </w:rPr>
                    <w:t>Quản lý nhấn vào nút cập nhật trạng thái Order</w:t>
                  </w:r>
                </w:p>
              </w:tc>
            </w:tr>
          </w:tbl>
          <w:p w14:paraId="2BC5053A" w14:textId="77777777" w:rsidR="00A27D53" w:rsidRDefault="00A27D53">
            <w:pPr>
              <w:ind w:left="0" w:firstLine="0"/>
              <w:rPr>
                <w:sz w:val="24"/>
                <w:szCs w:val="24"/>
              </w:rPr>
            </w:pPr>
          </w:p>
        </w:tc>
      </w:tr>
      <w:tr w:rsidR="00A27D53" w14:paraId="280C85AA" w14:textId="77777777">
        <w:trPr>
          <w:trHeight w:val="109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1093504" w14:textId="77777777" w:rsidR="00A27D53" w:rsidRDefault="00A27D53">
            <w:pPr>
              <w:ind w:left="0" w:right="-126" w:firstLine="0"/>
              <w:rPr>
                <w:sz w:val="24"/>
                <w:szCs w:val="24"/>
              </w:rPr>
            </w:pPr>
          </w:p>
          <w:tbl>
            <w:tblPr>
              <w:tblStyle w:val="afffffa"/>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5AA8FF2" w14:textId="77777777">
              <w:trPr>
                <w:trHeight w:val="315"/>
              </w:trPr>
              <w:tc>
                <w:tcPr>
                  <w:tcW w:w="2680" w:type="dxa"/>
                  <w:tcBorders>
                    <w:top w:val="nil"/>
                    <w:left w:val="nil"/>
                    <w:bottom w:val="nil"/>
                    <w:right w:val="nil"/>
                  </w:tcBorders>
                  <w:tcMar>
                    <w:top w:w="20" w:type="dxa"/>
                    <w:left w:w="20" w:type="dxa"/>
                    <w:bottom w:w="20" w:type="dxa"/>
                    <w:right w:w="20" w:type="dxa"/>
                  </w:tcMar>
                </w:tcPr>
                <w:p w14:paraId="58A6E3E7" w14:textId="77777777" w:rsidR="00A27D53" w:rsidRDefault="00D33BC1">
                  <w:pPr>
                    <w:ind w:left="0" w:right="-126" w:firstLine="0"/>
                    <w:rPr>
                      <w:ins w:id="6075" w:author="MinhHieu" w:date="2024-12-20T10:20:00Z"/>
                      <w:b/>
                      <w:sz w:val="24"/>
                      <w:szCs w:val="24"/>
                      <w:lang w:val="vi-VN"/>
                    </w:rPr>
                  </w:pPr>
                  <w:r>
                    <w:rPr>
                      <w:b/>
                      <w:sz w:val="24"/>
                      <w:szCs w:val="24"/>
                    </w:rPr>
                    <w:t>Tiền điều kiện (Precondition):</w:t>
                  </w:r>
                </w:p>
                <w:p w14:paraId="4943B604" w14:textId="77777777" w:rsidR="00905EBD" w:rsidRPr="00905EBD" w:rsidRDefault="00905EBD">
                  <w:pPr>
                    <w:ind w:left="0" w:right="-126" w:firstLine="0"/>
                    <w:rPr>
                      <w:b/>
                      <w:sz w:val="24"/>
                      <w:szCs w:val="24"/>
                      <w:lang w:val="vi-VN"/>
                      <w:rPrChange w:id="6076" w:author="MinhHieu" w:date="2024-12-20T10:20:00Z">
                        <w:rPr>
                          <w:b/>
                          <w:sz w:val="24"/>
                          <w:szCs w:val="24"/>
                        </w:rPr>
                      </w:rPrChange>
                    </w:rPr>
                  </w:pPr>
                </w:p>
              </w:tc>
            </w:tr>
          </w:tbl>
          <w:p w14:paraId="3B60FE3F"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3068DBB" w14:textId="77777777" w:rsidR="00A27D53" w:rsidRDefault="00A27D53">
            <w:pPr>
              <w:ind w:left="0" w:firstLine="0"/>
              <w:rPr>
                <w:sz w:val="24"/>
                <w:szCs w:val="24"/>
              </w:rPr>
            </w:pPr>
          </w:p>
          <w:tbl>
            <w:tblPr>
              <w:tblStyle w:val="af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09AF54A" w14:textId="77777777">
              <w:trPr>
                <w:trHeight w:val="585"/>
              </w:trPr>
              <w:tc>
                <w:tcPr>
                  <w:tcW w:w="5560" w:type="dxa"/>
                  <w:tcBorders>
                    <w:top w:val="nil"/>
                    <w:left w:val="nil"/>
                    <w:bottom w:val="nil"/>
                    <w:right w:val="nil"/>
                  </w:tcBorders>
                  <w:tcMar>
                    <w:top w:w="20" w:type="dxa"/>
                    <w:left w:w="20" w:type="dxa"/>
                    <w:bottom w:w="20" w:type="dxa"/>
                    <w:right w:w="20" w:type="dxa"/>
                  </w:tcMar>
                </w:tcPr>
                <w:p w14:paraId="7D780669" w14:textId="77777777" w:rsidR="00A27D53" w:rsidRDefault="00D33BC1">
                  <w:pPr>
                    <w:ind w:left="0" w:firstLine="0"/>
                    <w:rPr>
                      <w:sz w:val="24"/>
                      <w:szCs w:val="24"/>
                    </w:rPr>
                  </w:pPr>
                  <w:r>
                    <w:rPr>
                      <w:sz w:val="24"/>
                      <w:szCs w:val="24"/>
                    </w:rPr>
                    <w:t>Quản lý đã ở trang danh sách tất cả Order</w:t>
                  </w:r>
                </w:p>
              </w:tc>
            </w:tr>
          </w:tbl>
          <w:p w14:paraId="53C0D732" w14:textId="77777777" w:rsidR="00A27D53" w:rsidRDefault="00A27D53">
            <w:pPr>
              <w:ind w:left="0" w:firstLine="0"/>
              <w:rPr>
                <w:sz w:val="24"/>
                <w:szCs w:val="24"/>
              </w:rPr>
            </w:pPr>
          </w:p>
        </w:tc>
      </w:tr>
      <w:tr w:rsidR="00A27D53" w14:paraId="7B954D9B" w14:textId="77777777">
        <w:trPr>
          <w:trHeight w:val="1152"/>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3708A4D" w14:textId="77777777" w:rsidR="00A27D53" w:rsidRDefault="00A27D53">
            <w:pPr>
              <w:ind w:left="0" w:right="-126" w:firstLine="0"/>
              <w:rPr>
                <w:sz w:val="24"/>
                <w:szCs w:val="24"/>
              </w:rPr>
            </w:pPr>
          </w:p>
          <w:tbl>
            <w:tblPr>
              <w:tblStyle w:val="afffffc"/>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B668E61" w14:textId="77777777">
              <w:trPr>
                <w:trHeight w:val="315"/>
              </w:trPr>
              <w:tc>
                <w:tcPr>
                  <w:tcW w:w="2680" w:type="dxa"/>
                  <w:tcBorders>
                    <w:top w:val="nil"/>
                    <w:left w:val="nil"/>
                    <w:bottom w:val="nil"/>
                    <w:right w:val="nil"/>
                  </w:tcBorders>
                  <w:tcMar>
                    <w:top w:w="20" w:type="dxa"/>
                    <w:left w:w="20" w:type="dxa"/>
                    <w:bottom w:w="20" w:type="dxa"/>
                    <w:right w:w="20" w:type="dxa"/>
                  </w:tcMar>
                </w:tcPr>
                <w:p w14:paraId="2AD39182" w14:textId="77777777" w:rsidR="00A27D53" w:rsidRDefault="00D33BC1">
                  <w:pPr>
                    <w:ind w:left="0" w:right="-126" w:firstLine="0"/>
                    <w:rPr>
                      <w:ins w:id="6077" w:author="MinhHieu" w:date="2024-12-20T10:20:00Z"/>
                      <w:b/>
                      <w:sz w:val="24"/>
                      <w:szCs w:val="24"/>
                      <w:lang w:val="vi-VN"/>
                    </w:rPr>
                  </w:pPr>
                  <w:r>
                    <w:rPr>
                      <w:b/>
                      <w:sz w:val="24"/>
                      <w:szCs w:val="24"/>
                    </w:rPr>
                    <w:t>Hậu điều kiện (Postcondition):</w:t>
                  </w:r>
                </w:p>
                <w:p w14:paraId="0F7660A7" w14:textId="77777777" w:rsidR="00905EBD" w:rsidRPr="00905EBD" w:rsidRDefault="00905EBD">
                  <w:pPr>
                    <w:ind w:left="0" w:right="-126" w:firstLine="0"/>
                    <w:rPr>
                      <w:b/>
                      <w:sz w:val="24"/>
                      <w:szCs w:val="24"/>
                      <w:lang w:val="vi-VN"/>
                      <w:rPrChange w:id="6078" w:author="MinhHieu" w:date="2024-12-20T10:20:00Z">
                        <w:rPr>
                          <w:b/>
                          <w:sz w:val="24"/>
                          <w:szCs w:val="24"/>
                        </w:rPr>
                      </w:rPrChange>
                    </w:rPr>
                  </w:pPr>
                </w:p>
              </w:tc>
            </w:tr>
          </w:tbl>
          <w:p w14:paraId="3871036B"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29CF417" w14:textId="77777777" w:rsidR="00A27D53" w:rsidRDefault="00A27D53">
            <w:pPr>
              <w:ind w:left="0" w:firstLine="0"/>
              <w:rPr>
                <w:sz w:val="24"/>
                <w:szCs w:val="24"/>
              </w:rPr>
            </w:pPr>
          </w:p>
          <w:tbl>
            <w:tblPr>
              <w:tblStyle w:val="aff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598F4F9" w14:textId="77777777">
              <w:trPr>
                <w:trHeight w:val="315"/>
              </w:trPr>
              <w:tc>
                <w:tcPr>
                  <w:tcW w:w="5560" w:type="dxa"/>
                  <w:tcBorders>
                    <w:top w:val="nil"/>
                    <w:left w:val="nil"/>
                    <w:bottom w:val="nil"/>
                    <w:right w:val="nil"/>
                  </w:tcBorders>
                  <w:tcMar>
                    <w:top w:w="20" w:type="dxa"/>
                    <w:left w:w="20" w:type="dxa"/>
                    <w:bottom w:w="20" w:type="dxa"/>
                    <w:right w:w="20" w:type="dxa"/>
                  </w:tcMar>
                </w:tcPr>
                <w:p w14:paraId="3A4CF67D" w14:textId="77777777" w:rsidR="00A27D53" w:rsidRDefault="00D33BC1">
                  <w:pPr>
                    <w:ind w:left="0" w:firstLine="0"/>
                    <w:rPr>
                      <w:sz w:val="24"/>
                      <w:szCs w:val="24"/>
                    </w:rPr>
                  </w:pPr>
                  <w:r>
                    <w:rPr>
                      <w:sz w:val="24"/>
                      <w:szCs w:val="24"/>
                    </w:rPr>
                    <w:t xml:space="preserve">Quản lý cập nhật trạng thái Order </w:t>
                  </w:r>
                  <w:r>
                    <w:rPr>
                      <w:sz w:val="24"/>
                      <w:szCs w:val="24"/>
                    </w:rPr>
                    <w:t>thành công</w:t>
                  </w:r>
                </w:p>
              </w:tc>
            </w:tr>
          </w:tbl>
          <w:p w14:paraId="47FACCF2" w14:textId="77777777" w:rsidR="00A27D53" w:rsidRDefault="00A27D53">
            <w:pPr>
              <w:ind w:left="0" w:firstLine="0"/>
              <w:rPr>
                <w:sz w:val="24"/>
                <w:szCs w:val="24"/>
              </w:rPr>
            </w:pPr>
          </w:p>
        </w:tc>
      </w:tr>
      <w:tr w:rsidR="00A27D53" w14:paraId="4F20BCC4" w14:textId="77777777" w:rsidTr="00905EBD">
        <w:tblPrEx>
          <w:tblW w:w="8640" w:type="dxa"/>
          <w:tblInd w:w="468" w:type="dxa"/>
          <w:tblBorders>
            <w:top w:val="nil"/>
            <w:left w:val="nil"/>
            <w:bottom w:val="nil"/>
            <w:right w:val="nil"/>
            <w:insideH w:val="nil"/>
            <w:insideV w:val="nil"/>
          </w:tblBorders>
          <w:tblLayout w:type="fixed"/>
          <w:tblLook w:val="0600" w:firstRow="0" w:lastRow="0" w:firstColumn="0" w:lastColumn="0" w:noHBand="1" w:noVBand="1"/>
          <w:tblPrExChange w:id="6079" w:author="MinhHieu" w:date="2024-12-20T10:19:00Z">
            <w:tblPrEx>
              <w:tblW w:w="8640" w:type="dxa"/>
              <w:tblInd w:w="468" w:type="dxa"/>
              <w:tblBorders>
                <w:top w:val="nil"/>
                <w:left w:val="nil"/>
                <w:bottom w:val="nil"/>
                <w:right w:val="nil"/>
                <w:insideH w:val="nil"/>
                <w:insideV w:val="nil"/>
              </w:tblBorders>
              <w:tblLayout w:type="fixed"/>
              <w:tblLook w:val="0600" w:firstRow="0" w:lastRow="0" w:firstColumn="0" w:lastColumn="0" w:noHBand="1" w:noVBand="1"/>
            </w:tblPrEx>
          </w:tblPrExChange>
        </w:tblPrEx>
        <w:trPr>
          <w:trHeight w:val="688"/>
          <w:trPrChange w:id="6080" w:author="MinhHieu" w:date="2024-12-20T10:19:00Z">
            <w:trPr>
              <w:gridAfter w:val="0"/>
              <w:trHeight w:val="1527"/>
            </w:trPr>
          </w:trPrChange>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Change w:id="6081" w:author="MinhHieu" w:date="2024-12-20T10:19:00Z">
              <w:tcPr>
                <w:tcW w:w="3078" w:type="dxa"/>
                <w:gridSpan w:val="2"/>
                <w:tcBorders>
                  <w:top w:val="single" w:sz="7" w:space="0" w:color="000000"/>
                  <w:left w:val="single" w:sz="7" w:space="0" w:color="000000"/>
                  <w:bottom w:val="single" w:sz="7" w:space="0" w:color="000000"/>
                  <w:right w:val="single" w:sz="7" w:space="0" w:color="000000"/>
                </w:tcBorders>
                <w:tcMar>
                  <w:top w:w="0" w:type="dxa"/>
                  <w:bottom w:w="0" w:type="dxa"/>
                </w:tcMar>
              </w:tcPr>
            </w:tcPrChange>
          </w:tcPr>
          <w:p w14:paraId="29CF3084" w14:textId="77777777" w:rsidR="00A27D53" w:rsidRDefault="00A27D53">
            <w:pPr>
              <w:ind w:left="0" w:right="-126" w:firstLine="0"/>
              <w:rPr>
                <w:b/>
                <w:sz w:val="24"/>
                <w:szCs w:val="24"/>
              </w:rPr>
            </w:pPr>
          </w:p>
          <w:p w14:paraId="0C84FF83" w14:textId="77777777" w:rsidR="00A27D53" w:rsidRDefault="00D33BC1">
            <w:pPr>
              <w:ind w:left="0" w:right="-126" w:firstLine="0"/>
              <w:rPr>
                <w:b/>
                <w:sz w:val="24"/>
                <w:szCs w:val="24"/>
              </w:rPr>
            </w:pPr>
            <w:r>
              <w:rPr>
                <w:b/>
                <w:sz w:val="24"/>
                <w:szCs w:val="24"/>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Change w:id="6082" w:author="MinhHieu" w:date="2024-12-20T10:19:00Z">
              <w:tcPr>
                <w:tcW w:w="5562" w:type="dxa"/>
                <w:gridSpan w:val="2"/>
                <w:tcBorders>
                  <w:top w:val="single" w:sz="7" w:space="0" w:color="000000"/>
                  <w:left w:val="single" w:sz="7" w:space="0" w:color="000000"/>
                  <w:bottom w:val="single" w:sz="7" w:space="0" w:color="000000"/>
                  <w:right w:val="single" w:sz="7" w:space="0" w:color="000000"/>
                </w:tcBorders>
                <w:tcMar>
                  <w:top w:w="0" w:type="dxa"/>
                  <w:bottom w:w="0" w:type="dxa"/>
                </w:tcMar>
              </w:tcPr>
            </w:tcPrChange>
          </w:tcPr>
          <w:p w14:paraId="654B09F9" w14:textId="77777777" w:rsidR="00A27D53" w:rsidRDefault="00A27D53">
            <w:pPr>
              <w:widowControl/>
              <w:ind w:left="720" w:right="81" w:firstLine="0"/>
              <w:rPr>
                <w:sz w:val="10"/>
                <w:szCs w:val="10"/>
              </w:rPr>
            </w:pPr>
          </w:p>
          <w:p w14:paraId="0ACA76F1" w14:textId="77777777" w:rsidR="00A27D53" w:rsidRDefault="00D33BC1">
            <w:pPr>
              <w:widowControl/>
              <w:numPr>
                <w:ilvl w:val="0"/>
                <w:numId w:val="30"/>
              </w:numPr>
              <w:ind w:left="283" w:right="81" w:hanging="283"/>
              <w:rPr>
                <w:sz w:val="24"/>
                <w:szCs w:val="24"/>
              </w:rPr>
            </w:pPr>
            <w:r>
              <w:rPr>
                <w:sz w:val="24"/>
                <w:szCs w:val="24"/>
              </w:rPr>
              <w:t>Quản lý nhấn vào nút cập nhật trạng thái Order</w:t>
            </w:r>
          </w:p>
          <w:p w14:paraId="1441BB18" w14:textId="77777777" w:rsidR="00A27D53" w:rsidRDefault="00D33BC1">
            <w:pPr>
              <w:widowControl/>
              <w:numPr>
                <w:ilvl w:val="0"/>
                <w:numId w:val="30"/>
              </w:numPr>
              <w:ind w:left="283" w:right="81" w:hanging="283"/>
              <w:rPr>
                <w:sz w:val="24"/>
                <w:szCs w:val="24"/>
              </w:rPr>
            </w:pPr>
            <w:r>
              <w:rPr>
                <w:sz w:val="24"/>
                <w:szCs w:val="24"/>
              </w:rPr>
              <w:t>Quản lý chọn trạng thái Order</w:t>
            </w:r>
          </w:p>
          <w:p w14:paraId="38B33C65" w14:textId="77777777" w:rsidR="00A27D53" w:rsidRDefault="00D33BC1">
            <w:pPr>
              <w:widowControl/>
              <w:numPr>
                <w:ilvl w:val="0"/>
                <w:numId w:val="30"/>
              </w:numPr>
              <w:spacing w:after="240"/>
              <w:ind w:left="283" w:hanging="283"/>
              <w:rPr>
                <w:sz w:val="24"/>
                <w:szCs w:val="24"/>
              </w:rPr>
            </w:pPr>
            <w:r>
              <w:rPr>
                <w:sz w:val="24"/>
                <w:szCs w:val="24"/>
              </w:rPr>
              <w:t>Hệ thống hiển thị trạng thái Order đã được cập nhật tương ứng</w:t>
            </w:r>
          </w:p>
        </w:tc>
      </w:tr>
      <w:tr w:rsidR="00A27D53" w14:paraId="1FB2729A" w14:textId="77777777">
        <w:trPr>
          <w:trHeight w:val="3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5F68F62" w14:textId="77777777" w:rsidR="00A27D53" w:rsidRDefault="00A27D53">
            <w:pPr>
              <w:ind w:left="0" w:right="80" w:firstLine="0"/>
              <w:rPr>
                <w:b/>
                <w:sz w:val="24"/>
                <w:szCs w:val="24"/>
              </w:rPr>
            </w:pPr>
          </w:p>
          <w:p w14:paraId="4EE776D2" w14:textId="77777777" w:rsidR="00A27D53" w:rsidRDefault="00D33BC1">
            <w:pPr>
              <w:ind w:left="0" w:right="80" w:firstLine="0"/>
              <w:rPr>
                <w:b/>
                <w:sz w:val="24"/>
                <w:szCs w:val="24"/>
              </w:rPr>
            </w:pPr>
            <w:r>
              <w:rPr>
                <w:b/>
                <w:sz w:val="24"/>
                <w:szCs w:val="24"/>
              </w:rPr>
              <w:t>Luồng rẽ nhánh:</w:t>
            </w:r>
          </w:p>
          <w:p w14:paraId="20C6366D" w14:textId="77777777" w:rsidR="00A27D53" w:rsidRDefault="00A27D53">
            <w:pPr>
              <w:ind w:left="0" w:right="80" w:firstLine="0"/>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F22A8CB" w14:textId="77777777" w:rsidR="00A27D53" w:rsidRDefault="00A27D53">
            <w:pPr>
              <w:ind w:left="0" w:right="80" w:firstLine="0"/>
              <w:rPr>
                <w:sz w:val="24"/>
                <w:szCs w:val="24"/>
              </w:rPr>
            </w:pPr>
          </w:p>
        </w:tc>
      </w:tr>
      <w:tr w:rsidR="00A27D53" w14:paraId="3454C3E5" w14:textId="77777777">
        <w:trPr>
          <w:trHeight w:val="45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BE3455B" w14:textId="77777777" w:rsidR="00A27D53" w:rsidRDefault="00A27D53">
            <w:pPr>
              <w:ind w:left="0" w:right="-92" w:firstLine="0"/>
              <w:rPr>
                <w:b/>
                <w:sz w:val="24"/>
                <w:szCs w:val="24"/>
              </w:rPr>
            </w:pPr>
          </w:p>
          <w:p w14:paraId="78E86B81" w14:textId="77777777" w:rsidR="00A27D53" w:rsidRDefault="00D33BC1">
            <w:pPr>
              <w:ind w:left="0" w:right="-92" w:firstLine="0"/>
              <w:rPr>
                <w:b/>
                <w:sz w:val="24"/>
                <w:szCs w:val="24"/>
              </w:rPr>
            </w:pPr>
            <w:r>
              <w:rPr>
                <w:b/>
                <w:sz w:val="24"/>
                <w:szCs w:val="24"/>
              </w:rPr>
              <w:t>Luồng ngoại lệ (Exception):</w:t>
            </w:r>
          </w:p>
          <w:p w14:paraId="07711D97" w14:textId="77777777" w:rsidR="00A27D53" w:rsidRDefault="00A27D53">
            <w:pPr>
              <w:ind w:left="0" w:right="-92" w:firstLine="0"/>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988E8B9" w14:textId="77777777" w:rsidR="00A27D53" w:rsidRDefault="00A27D53">
            <w:pPr>
              <w:ind w:left="0" w:right="80" w:firstLine="0"/>
              <w:rPr>
                <w:sz w:val="24"/>
                <w:szCs w:val="24"/>
              </w:rPr>
            </w:pPr>
          </w:p>
        </w:tc>
      </w:tr>
    </w:tbl>
    <w:p w14:paraId="32EBF4FE" w14:textId="77777777" w:rsidR="00A27D53" w:rsidDel="00207E7C" w:rsidRDefault="00D33BC1">
      <w:pPr>
        <w:ind w:left="0" w:firstLine="0"/>
        <w:jc w:val="center"/>
        <w:rPr>
          <w:del w:id="6083" w:author="MinhHieu" w:date="2024-12-20T10:33:00Z"/>
          <w:i/>
          <w:sz w:val="12"/>
          <w:szCs w:val="12"/>
        </w:rPr>
        <w:sectPr w:rsidR="00A27D53" w:rsidDel="00207E7C">
          <w:pgSz w:w="11910" w:h="16840"/>
          <w:pgMar w:top="1500" w:right="800" w:bottom="1440" w:left="1580" w:header="732" w:footer="1153" w:gutter="0"/>
          <w:cols w:space="720"/>
        </w:sectPr>
      </w:pPr>
      <w:del w:id="6084" w:author="MinhHieu" w:date="2024-12-20T10:33:00Z">
        <w:r w:rsidDel="00207E7C">
          <w:rPr>
            <w:i/>
          </w:rPr>
          <w:delText xml:space="preserve">Bảng 2.8 Kịch bản </w:delText>
        </w:r>
        <w:r w:rsidDel="00207E7C">
          <w:rPr>
            <w:i/>
          </w:rPr>
          <w:delText>cập nhật trạng thái Order</w:delText>
        </w:r>
        <w:bookmarkStart w:id="6085" w:name="_Toc185587621"/>
        <w:bookmarkStart w:id="6086" w:name="_Toc185588667"/>
        <w:bookmarkStart w:id="6087" w:name="_Toc185597742"/>
        <w:bookmarkStart w:id="6088" w:name="_Toc185597923"/>
        <w:bookmarkStart w:id="6089" w:name="_Toc185598101"/>
        <w:bookmarkStart w:id="6090" w:name="_Toc185598278"/>
        <w:bookmarkEnd w:id="6085"/>
        <w:bookmarkEnd w:id="6086"/>
        <w:bookmarkEnd w:id="6087"/>
        <w:bookmarkEnd w:id="6088"/>
        <w:bookmarkEnd w:id="6089"/>
        <w:bookmarkEnd w:id="6090"/>
      </w:del>
    </w:p>
    <w:p w14:paraId="21229515" w14:textId="77777777" w:rsidR="00A27D53" w:rsidRDefault="00D33BC1">
      <w:pPr>
        <w:pStyle w:val="Heading2"/>
        <w:numPr>
          <w:ilvl w:val="2"/>
          <w:numId w:val="37"/>
        </w:numPr>
        <w:tabs>
          <w:tab w:val="left" w:pos="704"/>
        </w:tabs>
        <w:spacing w:before="281"/>
        <w:ind w:left="0" w:firstLine="0"/>
      </w:pPr>
      <w:bookmarkStart w:id="6091" w:name="_Toc185578182"/>
      <w:bookmarkStart w:id="6092" w:name="_Toc185579205"/>
      <w:bookmarkStart w:id="6093" w:name="_Toc185579309"/>
      <w:bookmarkStart w:id="6094" w:name="_Toc185587622"/>
      <w:bookmarkStart w:id="6095" w:name="_Toc185588668"/>
      <w:bookmarkStart w:id="6096" w:name="_Toc185597743"/>
      <w:bookmarkStart w:id="6097" w:name="_Toc185597924"/>
      <w:bookmarkStart w:id="6098" w:name="_Toc185598102"/>
      <w:bookmarkStart w:id="6099" w:name="_Toc185598279"/>
      <w:r>
        <w:lastRenderedPageBreak/>
        <w:t>Kịch bản xóa Order</w:t>
      </w:r>
      <w:bookmarkEnd w:id="6091"/>
      <w:bookmarkEnd w:id="6092"/>
      <w:bookmarkEnd w:id="6093"/>
      <w:bookmarkEnd w:id="6094"/>
      <w:bookmarkEnd w:id="6095"/>
      <w:bookmarkEnd w:id="6096"/>
      <w:bookmarkEnd w:id="6097"/>
      <w:bookmarkEnd w:id="6098"/>
      <w:bookmarkEnd w:id="6099"/>
    </w:p>
    <w:p w14:paraId="74D6CF16" w14:textId="6CC01695" w:rsidR="001611A3" w:rsidRPr="001611A3" w:rsidRDefault="001611A3">
      <w:pPr>
        <w:pStyle w:val="Caption"/>
        <w:keepNext/>
        <w:jc w:val="center"/>
        <w:rPr>
          <w:ins w:id="6100" w:author="MinhHieu" w:date="2024-12-20T10:34:00Z"/>
          <w:color w:val="auto"/>
          <w:lang w:val="vi-VN"/>
          <w:rPrChange w:id="6101" w:author="MinhHieu" w:date="2024-12-20T10:34:00Z">
            <w:rPr>
              <w:ins w:id="6102" w:author="MinhHieu" w:date="2024-12-20T10:34:00Z"/>
            </w:rPr>
          </w:rPrChange>
        </w:rPr>
        <w:pPrChange w:id="6103" w:author="MinhHieu" w:date="2024-12-20T10:34:00Z">
          <w:pPr/>
        </w:pPrChange>
      </w:pPr>
      <w:bookmarkStart w:id="6104" w:name="_Toc185587408"/>
      <w:bookmarkStart w:id="6105" w:name="_Toc185597580"/>
      <w:ins w:id="6106" w:author="MinhHieu" w:date="2024-12-20T10:34:00Z">
        <w:r w:rsidRPr="001611A3">
          <w:rPr>
            <w:color w:val="auto"/>
            <w:sz w:val="26"/>
            <w:szCs w:val="26"/>
            <w:rPrChange w:id="6107" w:author="MinhHieu" w:date="2024-12-20T10:34:00Z">
              <w:rPr/>
            </w:rPrChange>
          </w:rPr>
          <w:t>Bảng 2.</w:t>
        </w:r>
        <w:r w:rsidRPr="001611A3">
          <w:rPr>
            <w:color w:val="auto"/>
            <w:sz w:val="26"/>
            <w:szCs w:val="26"/>
            <w:rPrChange w:id="6108" w:author="MinhHieu" w:date="2024-12-20T10:34:00Z">
              <w:rPr/>
            </w:rPrChange>
          </w:rPr>
          <w:fldChar w:fldCharType="begin"/>
        </w:r>
        <w:r w:rsidRPr="001611A3">
          <w:rPr>
            <w:color w:val="auto"/>
            <w:sz w:val="26"/>
            <w:szCs w:val="26"/>
            <w:rPrChange w:id="6109" w:author="MinhHieu" w:date="2024-12-20T10:34:00Z">
              <w:rPr/>
            </w:rPrChange>
          </w:rPr>
          <w:instrText xml:space="preserve"> SEQ Bảng_2. \* ARABIC </w:instrText>
        </w:r>
      </w:ins>
      <w:r w:rsidRPr="001611A3">
        <w:rPr>
          <w:color w:val="auto"/>
          <w:sz w:val="26"/>
          <w:szCs w:val="26"/>
          <w:rPrChange w:id="6110" w:author="MinhHieu" w:date="2024-12-20T10:34:00Z">
            <w:rPr/>
          </w:rPrChange>
        </w:rPr>
        <w:fldChar w:fldCharType="separate"/>
      </w:r>
      <w:ins w:id="6111" w:author="MinhHieu" w:date="2024-12-20T11:36:00Z">
        <w:r w:rsidR="00711A5B">
          <w:rPr>
            <w:noProof/>
            <w:color w:val="auto"/>
            <w:sz w:val="26"/>
            <w:szCs w:val="26"/>
          </w:rPr>
          <w:t>10</w:t>
        </w:r>
      </w:ins>
      <w:ins w:id="6112" w:author="MinhHieu" w:date="2024-12-20T10:34:00Z">
        <w:r w:rsidRPr="001611A3">
          <w:rPr>
            <w:color w:val="auto"/>
            <w:sz w:val="26"/>
            <w:szCs w:val="26"/>
            <w:rPrChange w:id="6113" w:author="MinhHieu" w:date="2024-12-20T10:34:00Z">
              <w:rPr/>
            </w:rPrChange>
          </w:rPr>
          <w:fldChar w:fldCharType="end"/>
        </w:r>
        <w:r w:rsidRPr="001611A3">
          <w:rPr>
            <w:color w:val="auto"/>
            <w:sz w:val="26"/>
            <w:szCs w:val="26"/>
            <w:lang w:val="vi-VN"/>
            <w:rPrChange w:id="6114" w:author="MinhHieu" w:date="2024-12-20T10:34:00Z">
              <w:rPr>
                <w:lang w:val="vi-VN"/>
              </w:rPr>
            </w:rPrChange>
          </w:rPr>
          <w:t xml:space="preserve"> Kịch bản xóa Order</w:t>
        </w:r>
        <w:bookmarkEnd w:id="6104"/>
        <w:bookmarkEnd w:id="6105"/>
      </w:ins>
    </w:p>
    <w:tbl>
      <w:tblPr>
        <w:tblStyle w:val="afffffe"/>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23454772" w14:textId="77777777">
        <w:trPr>
          <w:trHeight w:val="82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6BE142E" w14:textId="77777777" w:rsidR="00A27D53" w:rsidRDefault="00A27D53">
            <w:pPr>
              <w:ind w:left="0" w:right="-126" w:firstLine="0"/>
              <w:rPr>
                <w:b/>
                <w:sz w:val="24"/>
                <w:szCs w:val="24"/>
              </w:rPr>
            </w:pPr>
          </w:p>
          <w:p w14:paraId="0519027B" w14:textId="77777777" w:rsidR="00A27D53" w:rsidRDefault="00D33BC1">
            <w:pPr>
              <w:ind w:left="0" w:right="-126"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B80CD07" w14:textId="77777777" w:rsidR="00A27D53" w:rsidRDefault="00A27D53">
            <w:pPr>
              <w:ind w:left="425" w:hanging="285"/>
              <w:rPr>
                <w:sz w:val="24"/>
                <w:szCs w:val="24"/>
              </w:rPr>
            </w:pPr>
          </w:p>
          <w:p w14:paraId="07463CB2" w14:textId="77777777" w:rsidR="00A27D53" w:rsidRDefault="00D33BC1">
            <w:pPr>
              <w:ind w:left="425" w:hanging="285"/>
              <w:rPr>
                <w:sz w:val="24"/>
                <w:szCs w:val="24"/>
              </w:rPr>
            </w:pPr>
            <w:r>
              <w:rPr>
                <w:sz w:val="24"/>
                <w:szCs w:val="24"/>
              </w:rPr>
              <w:t>Xóa Order</w:t>
            </w:r>
          </w:p>
          <w:p w14:paraId="2C932027" w14:textId="77777777" w:rsidR="00A27D53" w:rsidRDefault="00A27D53">
            <w:pPr>
              <w:tabs>
                <w:tab w:val="left" w:pos="3435"/>
              </w:tabs>
              <w:ind w:left="425" w:hanging="285"/>
              <w:rPr>
                <w:sz w:val="24"/>
                <w:szCs w:val="24"/>
              </w:rPr>
            </w:pPr>
          </w:p>
        </w:tc>
      </w:tr>
      <w:tr w:rsidR="00A27D53" w14:paraId="492EF09F"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3D29AA2" w14:textId="77777777" w:rsidR="00A27D53" w:rsidRDefault="00A27D53">
            <w:pPr>
              <w:ind w:left="0" w:right="-126" w:firstLine="0"/>
              <w:rPr>
                <w:sz w:val="24"/>
                <w:szCs w:val="24"/>
              </w:rPr>
            </w:pPr>
          </w:p>
          <w:tbl>
            <w:tblPr>
              <w:tblStyle w:val="affffff"/>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0D37390D" w14:textId="77777777">
              <w:trPr>
                <w:trHeight w:val="315"/>
              </w:trPr>
              <w:tc>
                <w:tcPr>
                  <w:tcW w:w="5385" w:type="dxa"/>
                  <w:tcBorders>
                    <w:top w:val="nil"/>
                    <w:left w:val="nil"/>
                    <w:bottom w:val="nil"/>
                    <w:right w:val="nil"/>
                  </w:tcBorders>
                  <w:tcMar>
                    <w:top w:w="20" w:type="dxa"/>
                    <w:left w:w="20" w:type="dxa"/>
                    <w:bottom w:w="20" w:type="dxa"/>
                    <w:right w:w="20" w:type="dxa"/>
                  </w:tcMar>
                </w:tcPr>
                <w:p w14:paraId="318317DD" w14:textId="77777777" w:rsidR="00A27D53" w:rsidRDefault="00D33BC1">
                  <w:pPr>
                    <w:ind w:left="0" w:right="-126" w:firstLine="0"/>
                    <w:rPr>
                      <w:b/>
                      <w:sz w:val="24"/>
                      <w:szCs w:val="24"/>
                    </w:rPr>
                  </w:pPr>
                  <w:r>
                    <w:rPr>
                      <w:b/>
                      <w:sz w:val="24"/>
                      <w:szCs w:val="24"/>
                    </w:rPr>
                    <w:t>Tác nhân kích hoạt:</w:t>
                  </w:r>
                </w:p>
              </w:tc>
            </w:tr>
          </w:tbl>
          <w:p w14:paraId="1A94714E"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CB7F0C" w14:textId="77777777" w:rsidR="00A27D53" w:rsidRDefault="00A27D53">
            <w:pPr>
              <w:ind w:left="425" w:hanging="285"/>
              <w:rPr>
                <w:sz w:val="24"/>
                <w:szCs w:val="24"/>
              </w:rPr>
            </w:pPr>
          </w:p>
          <w:tbl>
            <w:tblPr>
              <w:tblStyle w:val="afff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E4C476A" w14:textId="77777777">
              <w:trPr>
                <w:trHeight w:val="315"/>
              </w:trPr>
              <w:tc>
                <w:tcPr>
                  <w:tcW w:w="5560" w:type="dxa"/>
                  <w:tcBorders>
                    <w:top w:val="nil"/>
                    <w:left w:val="nil"/>
                    <w:bottom w:val="nil"/>
                    <w:right w:val="nil"/>
                  </w:tcBorders>
                  <w:tcMar>
                    <w:top w:w="20" w:type="dxa"/>
                    <w:left w:w="20" w:type="dxa"/>
                    <w:bottom w:w="20" w:type="dxa"/>
                    <w:right w:w="20" w:type="dxa"/>
                  </w:tcMar>
                </w:tcPr>
                <w:p w14:paraId="58D5D4A9" w14:textId="77777777" w:rsidR="00A27D53" w:rsidRDefault="00D33BC1">
                  <w:pPr>
                    <w:ind w:left="425" w:hanging="285"/>
                    <w:rPr>
                      <w:sz w:val="24"/>
                      <w:szCs w:val="24"/>
                    </w:rPr>
                  </w:pPr>
                  <w:r>
                    <w:rPr>
                      <w:sz w:val="24"/>
                      <w:szCs w:val="24"/>
                    </w:rPr>
                    <w:t>Quản lý</w:t>
                  </w:r>
                </w:p>
              </w:tc>
            </w:tr>
          </w:tbl>
          <w:p w14:paraId="6F5C7630" w14:textId="77777777" w:rsidR="00A27D53" w:rsidRDefault="00A27D53">
            <w:pPr>
              <w:ind w:left="425" w:right="2160" w:hanging="285"/>
              <w:rPr>
                <w:sz w:val="24"/>
                <w:szCs w:val="24"/>
              </w:rPr>
            </w:pPr>
          </w:p>
        </w:tc>
      </w:tr>
      <w:tr w:rsidR="00A27D53" w14:paraId="615690BB"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8D1CDDE" w14:textId="77777777" w:rsidR="00A27D53" w:rsidRDefault="00A27D53">
            <w:pPr>
              <w:ind w:left="0" w:right="-126" w:firstLine="0"/>
              <w:rPr>
                <w:sz w:val="24"/>
                <w:szCs w:val="24"/>
              </w:rPr>
            </w:pPr>
          </w:p>
          <w:tbl>
            <w:tblPr>
              <w:tblStyle w:val="affffff1"/>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35595FC0" w14:textId="77777777">
              <w:trPr>
                <w:trHeight w:val="315"/>
              </w:trPr>
              <w:tc>
                <w:tcPr>
                  <w:tcW w:w="2790" w:type="dxa"/>
                  <w:tcBorders>
                    <w:top w:val="nil"/>
                    <w:left w:val="nil"/>
                    <w:bottom w:val="nil"/>
                    <w:right w:val="nil"/>
                  </w:tcBorders>
                  <w:tcMar>
                    <w:top w:w="20" w:type="dxa"/>
                    <w:left w:w="20" w:type="dxa"/>
                    <w:bottom w:w="20" w:type="dxa"/>
                    <w:right w:w="20" w:type="dxa"/>
                  </w:tcMar>
                </w:tcPr>
                <w:p w14:paraId="13D389C7" w14:textId="77777777" w:rsidR="00A27D53" w:rsidRDefault="00D33BC1">
                  <w:pPr>
                    <w:ind w:left="0" w:right="-126" w:firstLine="0"/>
                    <w:rPr>
                      <w:b/>
                      <w:sz w:val="24"/>
                      <w:szCs w:val="24"/>
                    </w:rPr>
                  </w:pPr>
                  <w:r>
                    <w:rPr>
                      <w:b/>
                      <w:sz w:val="24"/>
                      <w:szCs w:val="24"/>
                    </w:rPr>
                    <w:t>Mô tả:</w:t>
                  </w:r>
                </w:p>
              </w:tc>
            </w:tr>
          </w:tbl>
          <w:p w14:paraId="40BB1507"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42283EF" w14:textId="77777777" w:rsidR="00A27D53" w:rsidRDefault="00A27D53">
            <w:pPr>
              <w:ind w:left="425" w:right="2460" w:hanging="285"/>
              <w:rPr>
                <w:sz w:val="24"/>
                <w:szCs w:val="24"/>
              </w:rPr>
            </w:pPr>
          </w:p>
          <w:tbl>
            <w:tblPr>
              <w:tblStyle w:val="afff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E5B2BDA" w14:textId="77777777">
              <w:trPr>
                <w:trHeight w:val="585"/>
              </w:trPr>
              <w:tc>
                <w:tcPr>
                  <w:tcW w:w="5560" w:type="dxa"/>
                  <w:tcBorders>
                    <w:top w:val="nil"/>
                    <w:left w:val="nil"/>
                    <w:bottom w:val="nil"/>
                    <w:right w:val="nil"/>
                  </w:tcBorders>
                  <w:tcMar>
                    <w:top w:w="20" w:type="dxa"/>
                    <w:left w:w="20" w:type="dxa"/>
                    <w:bottom w:w="20" w:type="dxa"/>
                    <w:right w:w="20" w:type="dxa"/>
                  </w:tcMar>
                </w:tcPr>
                <w:p w14:paraId="1B2C523A" w14:textId="77777777" w:rsidR="00A27D53" w:rsidRDefault="00D33BC1">
                  <w:pPr>
                    <w:ind w:left="425" w:hanging="285"/>
                    <w:rPr>
                      <w:sz w:val="24"/>
                      <w:szCs w:val="24"/>
                    </w:rPr>
                  </w:pPr>
                  <w:r>
                    <w:rPr>
                      <w:sz w:val="24"/>
                      <w:szCs w:val="24"/>
                    </w:rPr>
                    <w:t>Quản lý xóa Order</w:t>
                  </w:r>
                </w:p>
              </w:tc>
            </w:tr>
          </w:tbl>
          <w:p w14:paraId="5AAE0730" w14:textId="77777777" w:rsidR="00A27D53" w:rsidRDefault="00A27D53">
            <w:pPr>
              <w:ind w:left="425" w:hanging="285"/>
              <w:rPr>
                <w:sz w:val="24"/>
                <w:szCs w:val="24"/>
              </w:rPr>
            </w:pPr>
          </w:p>
        </w:tc>
      </w:tr>
      <w:tr w:rsidR="00A27D53" w14:paraId="3A63C22A"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0FB3D09" w14:textId="77777777" w:rsidR="00A27D53" w:rsidRDefault="00A27D53">
            <w:pPr>
              <w:ind w:left="0" w:right="-126" w:firstLine="0"/>
              <w:rPr>
                <w:sz w:val="24"/>
                <w:szCs w:val="24"/>
              </w:rPr>
            </w:pPr>
          </w:p>
          <w:tbl>
            <w:tblPr>
              <w:tblStyle w:val="affffff3"/>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1EBB73FC" w14:textId="77777777">
              <w:trPr>
                <w:trHeight w:val="315"/>
              </w:trPr>
              <w:tc>
                <w:tcPr>
                  <w:tcW w:w="1905" w:type="dxa"/>
                  <w:tcBorders>
                    <w:top w:val="nil"/>
                    <w:left w:val="nil"/>
                    <w:bottom w:val="nil"/>
                    <w:right w:val="nil"/>
                  </w:tcBorders>
                  <w:tcMar>
                    <w:top w:w="20" w:type="dxa"/>
                    <w:left w:w="20" w:type="dxa"/>
                    <w:bottom w:w="20" w:type="dxa"/>
                    <w:right w:w="20" w:type="dxa"/>
                  </w:tcMar>
                </w:tcPr>
                <w:p w14:paraId="516159B6" w14:textId="77777777" w:rsidR="00A27D53" w:rsidRDefault="00D33BC1">
                  <w:pPr>
                    <w:ind w:left="0" w:right="-126" w:firstLine="0"/>
                    <w:rPr>
                      <w:b/>
                      <w:sz w:val="24"/>
                      <w:szCs w:val="24"/>
                    </w:rPr>
                  </w:pPr>
                  <w:r>
                    <w:rPr>
                      <w:b/>
                      <w:sz w:val="24"/>
                      <w:szCs w:val="24"/>
                    </w:rPr>
                    <w:t>Sự kiện kích hoạt:</w:t>
                  </w:r>
                </w:p>
              </w:tc>
            </w:tr>
          </w:tbl>
          <w:p w14:paraId="185D4E5C"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E93E1A8" w14:textId="77777777" w:rsidR="00A27D53" w:rsidRDefault="00A27D53">
            <w:pPr>
              <w:ind w:left="425" w:hanging="285"/>
              <w:rPr>
                <w:sz w:val="24"/>
                <w:szCs w:val="24"/>
              </w:rPr>
            </w:pPr>
          </w:p>
          <w:tbl>
            <w:tblPr>
              <w:tblStyle w:val="afff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E626DEB" w14:textId="77777777">
              <w:trPr>
                <w:trHeight w:val="585"/>
              </w:trPr>
              <w:tc>
                <w:tcPr>
                  <w:tcW w:w="5560" w:type="dxa"/>
                  <w:tcBorders>
                    <w:top w:val="nil"/>
                    <w:left w:val="nil"/>
                    <w:bottom w:val="nil"/>
                    <w:right w:val="nil"/>
                  </w:tcBorders>
                  <w:tcMar>
                    <w:top w:w="20" w:type="dxa"/>
                    <w:left w:w="20" w:type="dxa"/>
                    <w:bottom w:w="20" w:type="dxa"/>
                    <w:right w:w="20" w:type="dxa"/>
                  </w:tcMar>
                </w:tcPr>
                <w:p w14:paraId="1A44D9C1" w14:textId="77777777" w:rsidR="00A27D53" w:rsidRDefault="00D33BC1">
                  <w:pPr>
                    <w:ind w:left="425" w:right="86" w:hanging="285"/>
                    <w:rPr>
                      <w:sz w:val="24"/>
                      <w:szCs w:val="24"/>
                    </w:rPr>
                  </w:pPr>
                  <w:r>
                    <w:rPr>
                      <w:sz w:val="24"/>
                      <w:szCs w:val="24"/>
                    </w:rPr>
                    <w:t>Quản lý nhấn vào nút xóa Order</w:t>
                  </w:r>
                </w:p>
              </w:tc>
            </w:tr>
          </w:tbl>
          <w:p w14:paraId="011FC20B" w14:textId="77777777" w:rsidR="00A27D53" w:rsidRDefault="00A27D53">
            <w:pPr>
              <w:ind w:left="425" w:hanging="285"/>
              <w:rPr>
                <w:sz w:val="24"/>
                <w:szCs w:val="24"/>
              </w:rPr>
            </w:pPr>
          </w:p>
        </w:tc>
      </w:tr>
      <w:tr w:rsidR="00A27D53" w14:paraId="20091D8B" w14:textId="77777777">
        <w:trPr>
          <w:trHeight w:val="109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01C9882" w14:textId="77777777" w:rsidR="00A27D53" w:rsidRDefault="00A27D53">
            <w:pPr>
              <w:ind w:left="0" w:right="-126" w:firstLine="0"/>
              <w:rPr>
                <w:sz w:val="24"/>
                <w:szCs w:val="24"/>
              </w:rPr>
            </w:pPr>
          </w:p>
          <w:tbl>
            <w:tblPr>
              <w:tblStyle w:val="affffff5"/>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77ED5256" w14:textId="77777777">
              <w:trPr>
                <w:trHeight w:val="315"/>
              </w:trPr>
              <w:tc>
                <w:tcPr>
                  <w:tcW w:w="2680" w:type="dxa"/>
                  <w:tcBorders>
                    <w:top w:val="nil"/>
                    <w:left w:val="nil"/>
                    <w:bottom w:val="nil"/>
                    <w:right w:val="nil"/>
                  </w:tcBorders>
                  <w:tcMar>
                    <w:top w:w="20" w:type="dxa"/>
                    <w:left w:w="20" w:type="dxa"/>
                    <w:bottom w:w="20" w:type="dxa"/>
                    <w:right w:w="20" w:type="dxa"/>
                  </w:tcMar>
                </w:tcPr>
                <w:p w14:paraId="04136A9A" w14:textId="77777777" w:rsidR="00A27D53" w:rsidRDefault="00D33BC1">
                  <w:pPr>
                    <w:ind w:left="0" w:right="-126" w:firstLine="0"/>
                    <w:rPr>
                      <w:b/>
                      <w:sz w:val="24"/>
                      <w:szCs w:val="24"/>
                    </w:rPr>
                  </w:pPr>
                  <w:r>
                    <w:rPr>
                      <w:b/>
                      <w:sz w:val="24"/>
                      <w:szCs w:val="24"/>
                    </w:rPr>
                    <w:t>Tiền điều kiện (Precondition):</w:t>
                  </w:r>
                </w:p>
              </w:tc>
            </w:tr>
          </w:tbl>
          <w:p w14:paraId="667C9684"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4A727BC" w14:textId="77777777" w:rsidR="00A27D53" w:rsidRDefault="00A27D53">
            <w:pPr>
              <w:ind w:left="425" w:hanging="285"/>
              <w:rPr>
                <w:sz w:val="24"/>
                <w:szCs w:val="24"/>
              </w:rPr>
            </w:pPr>
          </w:p>
          <w:tbl>
            <w:tblPr>
              <w:tblStyle w:val="affffff6"/>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8223AAD" w14:textId="77777777">
              <w:trPr>
                <w:trHeight w:val="585"/>
              </w:trPr>
              <w:tc>
                <w:tcPr>
                  <w:tcW w:w="5560" w:type="dxa"/>
                  <w:tcBorders>
                    <w:top w:val="nil"/>
                    <w:left w:val="nil"/>
                    <w:bottom w:val="nil"/>
                    <w:right w:val="nil"/>
                  </w:tcBorders>
                  <w:tcMar>
                    <w:top w:w="20" w:type="dxa"/>
                    <w:left w:w="20" w:type="dxa"/>
                    <w:bottom w:w="20" w:type="dxa"/>
                    <w:right w:w="20" w:type="dxa"/>
                  </w:tcMar>
                </w:tcPr>
                <w:p w14:paraId="2BAC32B6" w14:textId="77777777" w:rsidR="00A27D53" w:rsidRDefault="00D33BC1">
                  <w:pPr>
                    <w:ind w:left="425" w:hanging="285"/>
                    <w:rPr>
                      <w:sz w:val="24"/>
                      <w:szCs w:val="24"/>
                    </w:rPr>
                  </w:pPr>
                  <w:r>
                    <w:rPr>
                      <w:sz w:val="24"/>
                      <w:szCs w:val="24"/>
                    </w:rPr>
                    <w:t>Quản lý đã ở trang danh sách tất cả Order</w:t>
                  </w:r>
                </w:p>
              </w:tc>
            </w:tr>
          </w:tbl>
          <w:p w14:paraId="2431A80F" w14:textId="77777777" w:rsidR="00A27D53" w:rsidRDefault="00A27D53">
            <w:pPr>
              <w:ind w:left="425" w:hanging="285"/>
              <w:rPr>
                <w:sz w:val="24"/>
                <w:szCs w:val="24"/>
              </w:rPr>
            </w:pPr>
          </w:p>
        </w:tc>
      </w:tr>
      <w:tr w:rsidR="00A27D53" w14:paraId="2F9BE811"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8BF2C06" w14:textId="77777777" w:rsidR="00A27D53" w:rsidRDefault="00A27D53">
            <w:pPr>
              <w:ind w:left="0" w:right="-126" w:firstLine="0"/>
              <w:rPr>
                <w:sz w:val="24"/>
                <w:szCs w:val="24"/>
              </w:rPr>
            </w:pPr>
          </w:p>
          <w:tbl>
            <w:tblPr>
              <w:tblStyle w:val="affffff7"/>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B7307E8" w14:textId="77777777">
              <w:trPr>
                <w:trHeight w:val="315"/>
              </w:trPr>
              <w:tc>
                <w:tcPr>
                  <w:tcW w:w="2680" w:type="dxa"/>
                  <w:tcBorders>
                    <w:top w:val="nil"/>
                    <w:left w:val="nil"/>
                    <w:bottom w:val="nil"/>
                    <w:right w:val="nil"/>
                  </w:tcBorders>
                  <w:tcMar>
                    <w:top w:w="20" w:type="dxa"/>
                    <w:left w:w="20" w:type="dxa"/>
                    <w:bottom w:w="20" w:type="dxa"/>
                    <w:right w:w="20" w:type="dxa"/>
                  </w:tcMar>
                </w:tcPr>
                <w:p w14:paraId="7908A370" w14:textId="77777777" w:rsidR="00A27D53" w:rsidRDefault="00D33BC1">
                  <w:pPr>
                    <w:ind w:left="0" w:right="-126" w:firstLine="0"/>
                    <w:rPr>
                      <w:b/>
                      <w:sz w:val="24"/>
                      <w:szCs w:val="24"/>
                    </w:rPr>
                  </w:pPr>
                  <w:r>
                    <w:rPr>
                      <w:b/>
                      <w:sz w:val="24"/>
                      <w:szCs w:val="24"/>
                    </w:rPr>
                    <w:t>Hậu điều kiện (Postcondition):</w:t>
                  </w:r>
                </w:p>
              </w:tc>
            </w:tr>
          </w:tbl>
          <w:p w14:paraId="670331CF"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09ACCF0" w14:textId="77777777" w:rsidR="00A27D53" w:rsidRDefault="00A27D53">
            <w:pPr>
              <w:ind w:left="425" w:hanging="285"/>
              <w:rPr>
                <w:sz w:val="24"/>
                <w:szCs w:val="24"/>
              </w:rPr>
            </w:pPr>
          </w:p>
          <w:tbl>
            <w:tblPr>
              <w:tblStyle w:val="affffff8"/>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87E98BB" w14:textId="77777777">
              <w:trPr>
                <w:trHeight w:val="315"/>
              </w:trPr>
              <w:tc>
                <w:tcPr>
                  <w:tcW w:w="5560" w:type="dxa"/>
                  <w:tcBorders>
                    <w:top w:val="nil"/>
                    <w:left w:val="nil"/>
                    <w:bottom w:val="nil"/>
                    <w:right w:val="nil"/>
                  </w:tcBorders>
                  <w:tcMar>
                    <w:top w:w="20" w:type="dxa"/>
                    <w:left w:w="20" w:type="dxa"/>
                    <w:bottom w:w="20" w:type="dxa"/>
                    <w:right w:w="20" w:type="dxa"/>
                  </w:tcMar>
                </w:tcPr>
                <w:p w14:paraId="4DB4B488" w14:textId="77777777" w:rsidR="00A27D53" w:rsidRDefault="00D33BC1">
                  <w:pPr>
                    <w:ind w:left="425" w:hanging="285"/>
                    <w:rPr>
                      <w:sz w:val="24"/>
                      <w:szCs w:val="24"/>
                    </w:rPr>
                  </w:pPr>
                  <w:r>
                    <w:rPr>
                      <w:sz w:val="24"/>
                      <w:szCs w:val="24"/>
                    </w:rPr>
                    <w:t>Quản lý xóa Order thành công</w:t>
                  </w:r>
                </w:p>
              </w:tc>
            </w:tr>
          </w:tbl>
          <w:p w14:paraId="1BB5FC47" w14:textId="77777777" w:rsidR="00A27D53" w:rsidRDefault="00A27D53">
            <w:pPr>
              <w:ind w:left="425" w:hanging="285"/>
              <w:rPr>
                <w:sz w:val="24"/>
                <w:szCs w:val="24"/>
              </w:rPr>
            </w:pPr>
          </w:p>
        </w:tc>
      </w:tr>
      <w:tr w:rsidR="00A27D53" w14:paraId="625F74A5" w14:textId="77777777">
        <w:trPr>
          <w:trHeight w:val="83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B229777" w14:textId="77777777" w:rsidR="00A27D53" w:rsidRDefault="00D33BC1">
            <w:pPr>
              <w:ind w:left="0" w:right="80" w:firstLine="0"/>
              <w:rPr>
                <w:b/>
                <w:sz w:val="24"/>
                <w:szCs w:val="24"/>
              </w:rPr>
            </w:pPr>
            <w:r>
              <w:rPr>
                <w:b/>
                <w:sz w:val="24"/>
                <w:szCs w:val="24"/>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919680D" w14:textId="77777777" w:rsidR="00A27D53" w:rsidRDefault="00D33BC1">
            <w:pPr>
              <w:widowControl/>
              <w:numPr>
                <w:ilvl w:val="0"/>
                <w:numId w:val="33"/>
              </w:numPr>
              <w:ind w:left="425" w:hanging="285"/>
              <w:rPr>
                <w:color w:val="000000"/>
                <w:sz w:val="22"/>
                <w:szCs w:val="22"/>
              </w:rPr>
            </w:pPr>
            <w:r>
              <w:rPr>
                <w:sz w:val="24"/>
                <w:szCs w:val="24"/>
              </w:rPr>
              <w:t>Quản lý nhấn vào nút xóa Order</w:t>
            </w:r>
          </w:p>
          <w:p w14:paraId="6EB9A0EC" w14:textId="77777777" w:rsidR="00A27D53" w:rsidRDefault="00D33BC1">
            <w:pPr>
              <w:widowControl/>
              <w:numPr>
                <w:ilvl w:val="0"/>
                <w:numId w:val="33"/>
              </w:numPr>
              <w:spacing w:before="0" w:after="480"/>
              <w:ind w:left="425" w:hanging="285"/>
              <w:rPr>
                <w:color w:val="000000"/>
                <w:sz w:val="22"/>
                <w:szCs w:val="22"/>
              </w:rPr>
            </w:pPr>
            <w:r>
              <w:rPr>
                <w:sz w:val="24"/>
                <w:szCs w:val="24"/>
              </w:rPr>
              <w:t>Hệ thống thông báo xóa Order thành công</w:t>
            </w:r>
          </w:p>
        </w:tc>
      </w:tr>
      <w:tr w:rsidR="00A27D53" w14:paraId="5F59C516" w14:textId="77777777">
        <w:trPr>
          <w:trHeight w:val="83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30AC1FA" w14:textId="77777777" w:rsidR="00A27D53" w:rsidRDefault="00A27D53">
            <w:pPr>
              <w:ind w:left="0" w:right="80" w:firstLine="0"/>
              <w:rPr>
                <w:b/>
                <w:sz w:val="10"/>
                <w:szCs w:val="10"/>
              </w:rPr>
            </w:pPr>
          </w:p>
          <w:p w14:paraId="4EC033BD" w14:textId="77777777" w:rsidR="00A27D53" w:rsidRDefault="00D33BC1">
            <w:pPr>
              <w:ind w:left="0" w:right="80"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E8DC20A" w14:textId="77777777" w:rsidR="00A27D53" w:rsidRDefault="00A27D53">
            <w:pPr>
              <w:ind w:left="0" w:right="80" w:firstLine="0"/>
              <w:rPr>
                <w:sz w:val="24"/>
                <w:szCs w:val="24"/>
              </w:rPr>
            </w:pPr>
          </w:p>
        </w:tc>
      </w:tr>
      <w:tr w:rsidR="00A27D53" w14:paraId="364F2C19" w14:textId="77777777">
        <w:trPr>
          <w:trHeight w:val="83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1EAB376" w14:textId="77777777" w:rsidR="00A27D53" w:rsidRDefault="00A27D53">
            <w:pPr>
              <w:ind w:left="0" w:right="80" w:firstLine="0"/>
              <w:rPr>
                <w:b/>
                <w:sz w:val="24"/>
                <w:szCs w:val="24"/>
              </w:rPr>
            </w:pPr>
          </w:p>
          <w:tbl>
            <w:tblPr>
              <w:tblStyle w:val="affffff9"/>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5FA3BE08" w14:textId="77777777">
              <w:trPr>
                <w:trHeight w:val="315"/>
              </w:trPr>
              <w:tc>
                <w:tcPr>
                  <w:tcW w:w="2880" w:type="dxa"/>
                  <w:tcBorders>
                    <w:top w:val="nil"/>
                    <w:left w:val="nil"/>
                    <w:bottom w:val="nil"/>
                    <w:right w:val="nil"/>
                  </w:tcBorders>
                  <w:tcMar>
                    <w:top w:w="20" w:type="dxa"/>
                    <w:left w:w="20" w:type="dxa"/>
                    <w:bottom w:w="20" w:type="dxa"/>
                    <w:right w:w="20" w:type="dxa"/>
                  </w:tcMar>
                </w:tcPr>
                <w:p w14:paraId="73F380DE" w14:textId="77777777" w:rsidR="00A27D53" w:rsidRDefault="00D33BC1">
                  <w:pPr>
                    <w:ind w:left="0" w:right="-92" w:firstLine="0"/>
                    <w:rPr>
                      <w:b/>
                      <w:sz w:val="24"/>
                      <w:szCs w:val="24"/>
                    </w:rPr>
                  </w:pPr>
                  <w:r>
                    <w:rPr>
                      <w:b/>
                      <w:sz w:val="24"/>
                      <w:szCs w:val="24"/>
                    </w:rPr>
                    <w:t>Luồng ngoại lệ (Exception):</w:t>
                  </w:r>
                </w:p>
              </w:tc>
            </w:tr>
          </w:tbl>
          <w:p w14:paraId="27BE1CA3" w14:textId="77777777" w:rsidR="00A27D53" w:rsidRDefault="00A27D53">
            <w:pPr>
              <w:ind w:left="0" w:right="80" w:firstLine="0"/>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35D69FD" w14:textId="77777777" w:rsidR="00A27D53" w:rsidRDefault="00A27D53">
            <w:pPr>
              <w:ind w:left="0" w:right="80" w:firstLine="0"/>
              <w:rPr>
                <w:sz w:val="24"/>
                <w:szCs w:val="24"/>
              </w:rPr>
            </w:pPr>
          </w:p>
          <w:p w14:paraId="71B7E167" w14:textId="77777777" w:rsidR="00A27D53" w:rsidRDefault="00A27D53">
            <w:pPr>
              <w:ind w:left="0" w:right="80" w:firstLine="0"/>
              <w:rPr>
                <w:sz w:val="24"/>
                <w:szCs w:val="24"/>
              </w:rPr>
            </w:pPr>
          </w:p>
        </w:tc>
      </w:tr>
    </w:tbl>
    <w:p w14:paraId="165B8257" w14:textId="77777777" w:rsidR="00A27D53" w:rsidDel="001611A3" w:rsidRDefault="00D33BC1">
      <w:pPr>
        <w:ind w:left="0" w:firstLine="0"/>
        <w:jc w:val="center"/>
        <w:rPr>
          <w:del w:id="6115" w:author="MinhHieu" w:date="2024-12-20T10:34:00Z"/>
          <w:i/>
          <w:sz w:val="12"/>
          <w:szCs w:val="12"/>
        </w:rPr>
        <w:sectPr w:rsidR="00A27D53" w:rsidDel="001611A3">
          <w:pgSz w:w="11910" w:h="16840"/>
          <w:pgMar w:top="1500" w:right="800" w:bottom="1440" w:left="1580" w:header="732" w:footer="1153" w:gutter="0"/>
          <w:cols w:space="720"/>
        </w:sectPr>
      </w:pPr>
      <w:del w:id="6116" w:author="MinhHieu" w:date="2024-12-20T10:34:00Z">
        <w:r w:rsidDel="001611A3">
          <w:rPr>
            <w:i/>
          </w:rPr>
          <w:delText>Bảng 2.9 Kịch bản xóa Order</w:delText>
        </w:r>
        <w:bookmarkStart w:id="6117" w:name="_Toc185587623"/>
        <w:bookmarkStart w:id="6118" w:name="_Toc185588669"/>
        <w:bookmarkStart w:id="6119" w:name="_Toc185597744"/>
        <w:bookmarkStart w:id="6120" w:name="_Toc185597925"/>
        <w:bookmarkStart w:id="6121" w:name="_Toc185598103"/>
        <w:bookmarkStart w:id="6122" w:name="_Toc185598280"/>
        <w:bookmarkEnd w:id="6117"/>
        <w:bookmarkEnd w:id="6118"/>
        <w:bookmarkEnd w:id="6119"/>
        <w:bookmarkEnd w:id="6120"/>
        <w:bookmarkEnd w:id="6121"/>
        <w:bookmarkEnd w:id="6122"/>
      </w:del>
    </w:p>
    <w:p w14:paraId="4FA4137A" w14:textId="77777777" w:rsidR="00A27D53" w:rsidRDefault="00D33BC1">
      <w:pPr>
        <w:pStyle w:val="Heading2"/>
        <w:numPr>
          <w:ilvl w:val="2"/>
          <w:numId w:val="37"/>
        </w:numPr>
        <w:tabs>
          <w:tab w:val="left" w:pos="704"/>
        </w:tabs>
        <w:spacing w:before="281"/>
        <w:ind w:left="0" w:firstLine="0"/>
      </w:pPr>
      <w:bookmarkStart w:id="6123" w:name="_Toc185578183"/>
      <w:bookmarkStart w:id="6124" w:name="_Toc185579206"/>
      <w:bookmarkStart w:id="6125" w:name="_Toc185579310"/>
      <w:bookmarkStart w:id="6126" w:name="_Toc185587624"/>
      <w:bookmarkStart w:id="6127" w:name="_Toc185588670"/>
      <w:bookmarkStart w:id="6128" w:name="_Toc185597745"/>
      <w:bookmarkStart w:id="6129" w:name="_Toc185597926"/>
      <w:bookmarkStart w:id="6130" w:name="_Toc185598104"/>
      <w:bookmarkStart w:id="6131" w:name="_Toc185598281"/>
      <w:r>
        <w:lastRenderedPageBreak/>
        <w:t>Kịch bản xem giỏ hàng</w:t>
      </w:r>
      <w:bookmarkEnd w:id="6123"/>
      <w:bookmarkEnd w:id="6124"/>
      <w:bookmarkEnd w:id="6125"/>
      <w:bookmarkEnd w:id="6126"/>
      <w:bookmarkEnd w:id="6127"/>
      <w:bookmarkEnd w:id="6128"/>
      <w:bookmarkEnd w:id="6129"/>
      <w:bookmarkEnd w:id="6130"/>
      <w:bookmarkEnd w:id="6131"/>
    </w:p>
    <w:p w14:paraId="5CCD6BD5" w14:textId="249F7583" w:rsidR="001611A3" w:rsidRPr="001611A3" w:rsidRDefault="001611A3">
      <w:pPr>
        <w:pStyle w:val="Caption"/>
        <w:keepNext/>
        <w:jc w:val="center"/>
        <w:rPr>
          <w:ins w:id="6132" w:author="MinhHieu" w:date="2024-12-20T10:35:00Z"/>
          <w:color w:val="auto"/>
          <w:rPrChange w:id="6133" w:author="MinhHieu" w:date="2024-12-20T10:35:00Z">
            <w:rPr>
              <w:ins w:id="6134" w:author="MinhHieu" w:date="2024-12-20T10:35:00Z"/>
            </w:rPr>
          </w:rPrChange>
        </w:rPr>
        <w:pPrChange w:id="6135" w:author="MinhHieu" w:date="2024-12-20T10:35:00Z">
          <w:pPr/>
        </w:pPrChange>
      </w:pPr>
      <w:bookmarkStart w:id="6136" w:name="_Toc185587409"/>
      <w:bookmarkStart w:id="6137" w:name="_Toc185597581"/>
      <w:ins w:id="6138" w:author="MinhHieu" w:date="2024-12-20T10:35:00Z">
        <w:r w:rsidRPr="001611A3">
          <w:rPr>
            <w:color w:val="auto"/>
            <w:sz w:val="26"/>
            <w:szCs w:val="26"/>
            <w:rPrChange w:id="6139" w:author="MinhHieu" w:date="2024-12-20T10:35:00Z">
              <w:rPr/>
            </w:rPrChange>
          </w:rPr>
          <w:t>Bảng 2.</w:t>
        </w:r>
        <w:r w:rsidRPr="001611A3">
          <w:rPr>
            <w:color w:val="auto"/>
            <w:sz w:val="26"/>
            <w:szCs w:val="26"/>
            <w:rPrChange w:id="6140" w:author="MinhHieu" w:date="2024-12-20T10:35:00Z">
              <w:rPr/>
            </w:rPrChange>
          </w:rPr>
          <w:fldChar w:fldCharType="begin"/>
        </w:r>
        <w:r w:rsidRPr="001611A3">
          <w:rPr>
            <w:color w:val="auto"/>
            <w:sz w:val="26"/>
            <w:szCs w:val="26"/>
            <w:rPrChange w:id="6141" w:author="MinhHieu" w:date="2024-12-20T10:35:00Z">
              <w:rPr/>
            </w:rPrChange>
          </w:rPr>
          <w:instrText xml:space="preserve"> SEQ Bảng_2. \* ARABIC </w:instrText>
        </w:r>
      </w:ins>
      <w:r w:rsidRPr="001611A3">
        <w:rPr>
          <w:color w:val="auto"/>
          <w:sz w:val="26"/>
          <w:szCs w:val="26"/>
          <w:rPrChange w:id="6142" w:author="MinhHieu" w:date="2024-12-20T10:35:00Z">
            <w:rPr/>
          </w:rPrChange>
        </w:rPr>
        <w:fldChar w:fldCharType="separate"/>
      </w:r>
      <w:ins w:id="6143" w:author="MinhHieu" w:date="2024-12-20T11:36:00Z">
        <w:r w:rsidR="00711A5B">
          <w:rPr>
            <w:noProof/>
            <w:color w:val="auto"/>
            <w:sz w:val="26"/>
            <w:szCs w:val="26"/>
          </w:rPr>
          <w:t>11</w:t>
        </w:r>
      </w:ins>
      <w:ins w:id="6144" w:author="MinhHieu" w:date="2024-12-20T10:35:00Z">
        <w:r w:rsidRPr="001611A3">
          <w:rPr>
            <w:color w:val="auto"/>
            <w:sz w:val="26"/>
            <w:szCs w:val="26"/>
            <w:rPrChange w:id="6145" w:author="MinhHieu" w:date="2024-12-20T10:35:00Z">
              <w:rPr/>
            </w:rPrChange>
          </w:rPr>
          <w:fldChar w:fldCharType="end"/>
        </w:r>
        <w:r w:rsidRPr="001611A3">
          <w:rPr>
            <w:color w:val="auto"/>
            <w:sz w:val="26"/>
            <w:szCs w:val="26"/>
            <w:rPrChange w:id="6146" w:author="MinhHieu" w:date="2024-12-20T10:35:00Z">
              <w:rPr/>
            </w:rPrChange>
          </w:rPr>
          <w:t xml:space="preserve"> Kịch bản xem giỏ hàng</w:t>
        </w:r>
        <w:bookmarkEnd w:id="6136"/>
        <w:bookmarkEnd w:id="6137"/>
      </w:ins>
    </w:p>
    <w:tbl>
      <w:tblPr>
        <w:tblStyle w:val="affffffa"/>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6B7F34BA" w14:textId="77777777">
        <w:trPr>
          <w:trHeight w:val="81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48C2149" w14:textId="77777777" w:rsidR="00A27D53" w:rsidRDefault="00A27D53">
            <w:pPr>
              <w:ind w:left="0" w:right="-126" w:firstLine="0"/>
              <w:rPr>
                <w:b/>
                <w:sz w:val="24"/>
                <w:szCs w:val="24"/>
              </w:rPr>
            </w:pPr>
          </w:p>
          <w:p w14:paraId="6EE5D1EC" w14:textId="77777777" w:rsidR="00A27D53" w:rsidRDefault="00D33BC1">
            <w:pPr>
              <w:ind w:left="0" w:right="-126" w:firstLine="0"/>
              <w:rPr>
                <w:b/>
                <w:sz w:val="24"/>
                <w:szCs w:val="24"/>
              </w:rPr>
            </w:pPr>
            <w:r>
              <w:rPr>
                <w:b/>
                <w:sz w:val="24"/>
                <w:szCs w:val="24"/>
              </w:rPr>
              <w:t>Tên chức năng:</w:t>
            </w:r>
          </w:p>
          <w:p w14:paraId="01B333DD" w14:textId="77777777" w:rsidR="00A27D53" w:rsidRDefault="00A27D53">
            <w:pPr>
              <w:ind w:left="0" w:right="-126" w:firstLine="0"/>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2D952C4" w14:textId="77777777" w:rsidR="00A27D53" w:rsidRDefault="00A27D53">
            <w:pPr>
              <w:ind w:left="425" w:hanging="283"/>
              <w:rPr>
                <w:sz w:val="24"/>
                <w:szCs w:val="24"/>
              </w:rPr>
            </w:pPr>
          </w:p>
          <w:p w14:paraId="76490CDB" w14:textId="77777777" w:rsidR="00A27D53" w:rsidRDefault="00D33BC1">
            <w:pPr>
              <w:tabs>
                <w:tab w:val="left" w:pos="3435"/>
              </w:tabs>
              <w:ind w:left="425" w:hanging="283"/>
              <w:rPr>
                <w:sz w:val="24"/>
                <w:szCs w:val="24"/>
              </w:rPr>
            </w:pPr>
            <w:r>
              <w:rPr>
                <w:sz w:val="24"/>
                <w:szCs w:val="24"/>
              </w:rPr>
              <w:t xml:space="preserve">Xem giỏ hàng </w:t>
            </w:r>
          </w:p>
        </w:tc>
      </w:tr>
      <w:tr w:rsidR="00A27D53" w14:paraId="34ED6A07"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A16B77D" w14:textId="77777777" w:rsidR="00A27D53" w:rsidRDefault="00A27D53">
            <w:pPr>
              <w:ind w:left="0" w:right="-126" w:firstLine="0"/>
              <w:rPr>
                <w:sz w:val="24"/>
                <w:szCs w:val="24"/>
              </w:rPr>
            </w:pPr>
          </w:p>
          <w:tbl>
            <w:tblPr>
              <w:tblStyle w:val="affffffb"/>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59DE7B23" w14:textId="77777777">
              <w:trPr>
                <w:trHeight w:val="315"/>
              </w:trPr>
              <w:tc>
                <w:tcPr>
                  <w:tcW w:w="5385" w:type="dxa"/>
                  <w:tcBorders>
                    <w:top w:val="nil"/>
                    <w:left w:val="nil"/>
                    <w:bottom w:val="nil"/>
                    <w:right w:val="nil"/>
                  </w:tcBorders>
                  <w:tcMar>
                    <w:top w:w="20" w:type="dxa"/>
                    <w:left w:w="20" w:type="dxa"/>
                    <w:bottom w:w="20" w:type="dxa"/>
                    <w:right w:w="20" w:type="dxa"/>
                  </w:tcMar>
                </w:tcPr>
                <w:p w14:paraId="2489E9E3" w14:textId="77777777" w:rsidR="00A27D53" w:rsidRDefault="00D33BC1">
                  <w:pPr>
                    <w:ind w:left="0" w:right="-126" w:firstLine="0"/>
                    <w:rPr>
                      <w:b/>
                      <w:sz w:val="24"/>
                      <w:szCs w:val="24"/>
                    </w:rPr>
                  </w:pPr>
                  <w:r>
                    <w:rPr>
                      <w:b/>
                      <w:sz w:val="24"/>
                      <w:szCs w:val="24"/>
                    </w:rPr>
                    <w:t>Tác nhân kích hoạt:</w:t>
                  </w:r>
                </w:p>
              </w:tc>
            </w:tr>
          </w:tbl>
          <w:p w14:paraId="4726C71B"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5B12509" w14:textId="77777777" w:rsidR="00A27D53" w:rsidRDefault="00A27D53">
            <w:pPr>
              <w:ind w:left="425" w:hanging="283"/>
              <w:rPr>
                <w:sz w:val="24"/>
                <w:szCs w:val="24"/>
              </w:rPr>
            </w:pPr>
          </w:p>
          <w:tbl>
            <w:tblPr>
              <w:tblStyle w:val="affffffc"/>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4163029" w14:textId="77777777">
              <w:trPr>
                <w:trHeight w:val="315"/>
              </w:trPr>
              <w:tc>
                <w:tcPr>
                  <w:tcW w:w="5560" w:type="dxa"/>
                  <w:tcBorders>
                    <w:top w:val="nil"/>
                    <w:left w:val="nil"/>
                    <w:bottom w:val="nil"/>
                    <w:right w:val="nil"/>
                  </w:tcBorders>
                  <w:tcMar>
                    <w:top w:w="20" w:type="dxa"/>
                    <w:left w:w="20" w:type="dxa"/>
                    <w:bottom w:w="20" w:type="dxa"/>
                    <w:right w:w="20" w:type="dxa"/>
                  </w:tcMar>
                </w:tcPr>
                <w:p w14:paraId="67E69605" w14:textId="26321FFB" w:rsidR="00A27D53" w:rsidRPr="001611A3" w:rsidRDefault="00D33BC1">
                  <w:pPr>
                    <w:ind w:left="425" w:hanging="283"/>
                    <w:rPr>
                      <w:sz w:val="24"/>
                      <w:szCs w:val="24"/>
                      <w:lang w:val="vi-VN"/>
                      <w:rPrChange w:id="6147" w:author="MinhHieu" w:date="2024-12-20T10:38:00Z">
                        <w:rPr>
                          <w:sz w:val="24"/>
                          <w:szCs w:val="24"/>
                        </w:rPr>
                      </w:rPrChange>
                    </w:rPr>
                  </w:pPr>
                  <w:del w:id="6148" w:author="MinhHieu" w:date="2024-12-20T10:38:00Z">
                    <w:r w:rsidDel="001611A3">
                      <w:rPr>
                        <w:sz w:val="24"/>
                        <w:szCs w:val="24"/>
                      </w:rPr>
                      <w:delText>Người dùng</w:delText>
                    </w:r>
                    <w:r w:rsidDel="001611A3">
                      <w:rPr>
                        <w:sz w:val="24"/>
                        <w:szCs w:val="24"/>
                      </w:rPr>
                      <w:tab/>
                    </w:r>
                  </w:del>
                  <w:ins w:id="6149" w:author="MinhHieu" w:date="2024-12-20T10:38:00Z">
                    <w:r w:rsidR="001611A3">
                      <w:rPr>
                        <w:sz w:val="24"/>
                        <w:szCs w:val="24"/>
                      </w:rPr>
                      <w:t>Khách</w:t>
                    </w:r>
                    <w:r w:rsidR="001611A3">
                      <w:rPr>
                        <w:sz w:val="24"/>
                        <w:szCs w:val="24"/>
                        <w:lang w:val="vi-VN"/>
                      </w:rPr>
                      <w:t xml:space="preserve"> hàng</w:t>
                    </w:r>
                  </w:ins>
                </w:p>
              </w:tc>
            </w:tr>
          </w:tbl>
          <w:p w14:paraId="32424F6A" w14:textId="77777777" w:rsidR="00A27D53" w:rsidRDefault="00A27D53">
            <w:pPr>
              <w:ind w:left="425" w:right="2160" w:hanging="283"/>
              <w:rPr>
                <w:sz w:val="24"/>
                <w:szCs w:val="24"/>
              </w:rPr>
            </w:pPr>
          </w:p>
        </w:tc>
      </w:tr>
      <w:tr w:rsidR="00A27D53" w14:paraId="1C5A8F7A"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3096430" w14:textId="77777777" w:rsidR="00A27D53" w:rsidRDefault="00A27D53">
            <w:pPr>
              <w:ind w:left="0" w:right="-126" w:firstLine="0"/>
              <w:rPr>
                <w:sz w:val="24"/>
                <w:szCs w:val="24"/>
              </w:rPr>
            </w:pPr>
          </w:p>
          <w:tbl>
            <w:tblPr>
              <w:tblStyle w:val="affffffd"/>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65FEB1F1" w14:textId="77777777">
              <w:trPr>
                <w:trHeight w:val="315"/>
              </w:trPr>
              <w:tc>
                <w:tcPr>
                  <w:tcW w:w="2790" w:type="dxa"/>
                  <w:tcBorders>
                    <w:top w:val="nil"/>
                    <w:left w:val="nil"/>
                    <w:bottom w:val="nil"/>
                    <w:right w:val="nil"/>
                  </w:tcBorders>
                  <w:tcMar>
                    <w:top w:w="20" w:type="dxa"/>
                    <w:left w:w="20" w:type="dxa"/>
                    <w:bottom w:w="20" w:type="dxa"/>
                    <w:right w:w="20" w:type="dxa"/>
                  </w:tcMar>
                </w:tcPr>
                <w:p w14:paraId="6A555083" w14:textId="77777777" w:rsidR="00A27D53" w:rsidRDefault="00D33BC1">
                  <w:pPr>
                    <w:ind w:left="0" w:right="-126" w:firstLine="0"/>
                    <w:rPr>
                      <w:b/>
                      <w:sz w:val="24"/>
                      <w:szCs w:val="24"/>
                    </w:rPr>
                  </w:pPr>
                  <w:r>
                    <w:rPr>
                      <w:b/>
                      <w:sz w:val="24"/>
                      <w:szCs w:val="24"/>
                    </w:rPr>
                    <w:t>Mô tả:</w:t>
                  </w:r>
                </w:p>
              </w:tc>
            </w:tr>
          </w:tbl>
          <w:p w14:paraId="76FD4A28"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E12D80A" w14:textId="77777777" w:rsidR="00A27D53" w:rsidRDefault="00A27D53">
            <w:pPr>
              <w:ind w:left="425" w:right="2460" w:hanging="283"/>
              <w:rPr>
                <w:sz w:val="24"/>
                <w:szCs w:val="24"/>
              </w:rPr>
            </w:pPr>
          </w:p>
          <w:tbl>
            <w:tblPr>
              <w:tblStyle w:val="affffffe"/>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2F0B11D" w14:textId="77777777">
              <w:trPr>
                <w:trHeight w:val="585"/>
              </w:trPr>
              <w:tc>
                <w:tcPr>
                  <w:tcW w:w="5560" w:type="dxa"/>
                  <w:tcBorders>
                    <w:top w:val="nil"/>
                    <w:left w:val="nil"/>
                    <w:bottom w:val="nil"/>
                    <w:right w:val="nil"/>
                  </w:tcBorders>
                  <w:tcMar>
                    <w:top w:w="20" w:type="dxa"/>
                    <w:left w:w="20" w:type="dxa"/>
                    <w:bottom w:w="20" w:type="dxa"/>
                    <w:right w:w="20" w:type="dxa"/>
                  </w:tcMar>
                </w:tcPr>
                <w:p w14:paraId="63F6ED0B" w14:textId="1C34079F" w:rsidR="00A27D53" w:rsidRDefault="001611A3">
                  <w:pPr>
                    <w:ind w:left="425" w:hanging="283"/>
                    <w:rPr>
                      <w:sz w:val="24"/>
                      <w:szCs w:val="24"/>
                    </w:rPr>
                  </w:pPr>
                  <w:ins w:id="6150" w:author="MinhHieu" w:date="2024-12-20T10:38:00Z">
                    <w:r>
                      <w:rPr>
                        <w:sz w:val="24"/>
                        <w:szCs w:val="24"/>
                      </w:rPr>
                      <w:t>Khách</w:t>
                    </w:r>
                    <w:r>
                      <w:rPr>
                        <w:sz w:val="24"/>
                        <w:szCs w:val="24"/>
                        <w:lang w:val="vi-VN"/>
                      </w:rPr>
                      <w:t xml:space="preserve"> hàng</w:t>
                    </w:r>
                    <w:r w:rsidDel="001611A3">
                      <w:rPr>
                        <w:sz w:val="24"/>
                        <w:szCs w:val="24"/>
                      </w:rPr>
                      <w:t xml:space="preserve"> </w:t>
                    </w:r>
                  </w:ins>
                  <w:del w:id="6151" w:author="MinhHieu" w:date="2024-12-20T10:38:00Z">
                    <w:r w:rsidDel="001611A3">
                      <w:rPr>
                        <w:sz w:val="24"/>
                        <w:szCs w:val="24"/>
                      </w:rPr>
                      <w:delText xml:space="preserve">Người dùng </w:delText>
                    </w:r>
                  </w:del>
                  <w:r>
                    <w:rPr>
                      <w:sz w:val="24"/>
                      <w:szCs w:val="24"/>
                    </w:rPr>
                    <w:t>xem danh sách giỏ hàng</w:t>
                  </w:r>
                </w:p>
              </w:tc>
            </w:tr>
          </w:tbl>
          <w:p w14:paraId="36C77183" w14:textId="77777777" w:rsidR="00A27D53" w:rsidRDefault="00A27D53">
            <w:pPr>
              <w:ind w:left="425" w:hanging="283"/>
              <w:rPr>
                <w:sz w:val="24"/>
                <w:szCs w:val="24"/>
              </w:rPr>
            </w:pPr>
          </w:p>
        </w:tc>
      </w:tr>
      <w:tr w:rsidR="00A27D53" w14:paraId="25E42E99"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3EE97A" w14:textId="77777777" w:rsidR="00A27D53" w:rsidRDefault="00A27D53">
            <w:pPr>
              <w:ind w:left="0" w:right="-126" w:firstLine="0"/>
              <w:rPr>
                <w:sz w:val="24"/>
                <w:szCs w:val="24"/>
              </w:rPr>
            </w:pPr>
          </w:p>
          <w:tbl>
            <w:tblPr>
              <w:tblStyle w:val="afffffff"/>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6F3748CE" w14:textId="77777777">
              <w:trPr>
                <w:trHeight w:val="315"/>
              </w:trPr>
              <w:tc>
                <w:tcPr>
                  <w:tcW w:w="1905" w:type="dxa"/>
                  <w:tcBorders>
                    <w:top w:val="nil"/>
                    <w:left w:val="nil"/>
                    <w:bottom w:val="nil"/>
                    <w:right w:val="nil"/>
                  </w:tcBorders>
                  <w:tcMar>
                    <w:top w:w="20" w:type="dxa"/>
                    <w:left w:w="20" w:type="dxa"/>
                    <w:bottom w:w="20" w:type="dxa"/>
                    <w:right w:w="20" w:type="dxa"/>
                  </w:tcMar>
                </w:tcPr>
                <w:p w14:paraId="5D8FC2F6" w14:textId="77777777" w:rsidR="00A27D53" w:rsidRDefault="00D33BC1">
                  <w:pPr>
                    <w:ind w:left="0" w:right="-126" w:firstLine="0"/>
                    <w:rPr>
                      <w:b/>
                      <w:sz w:val="24"/>
                      <w:szCs w:val="24"/>
                    </w:rPr>
                  </w:pPr>
                  <w:r>
                    <w:rPr>
                      <w:b/>
                      <w:sz w:val="24"/>
                      <w:szCs w:val="24"/>
                    </w:rPr>
                    <w:t>Sự kiện kích hoạt:</w:t>
                  </w:r>
                </w:p>
              </w:tc>
            </w:tr>
          </w:tbl>
          <w:p w14:paraId="36F10730"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7AD9C1F" w14:textId="77777777" w:rsidR="00A27D53" w:rsidRDefault="00A27D53">
            <w:pPr>
              <w:ind w:left="425" w:hanging="283"/>
              <w:rPr>
                <w:sz w:val="24"/>
                <w:szCs w:val="24"/>
              </w:rPr>
            </w:pPr>
          </w:p>
          <w:tbl>
            <w:tblPr>
              <w:tblStyle w:val="affff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07F3917" w14:textId="77777777">
              <w:trPr>
                <w:trHeight w:val="585"/>
              </w:trPr>
              <w:tc>
                <w:tcPr>
                  <w:tcW w:w="5560" w:type="dxa"/>
                  <w:tcBorders>
                    <w:top w:val="nil"/>
                    <w:left w:val="nil"/>
                    <w:bottom w:val="nil"/>
                    <w:right w:val="nil"/>
                  </w:tcBorders>
                  <w:tcMar>
                    <w:top w:w="20" w:type="dxa"/>
                    <w:left w:w="20" w:type="dxa"/>
                    <w:bottom w:w="20" w:type="dxa"/>
                    <w:right w:w="20" w:type="dxa"/>
                  </w:tcMar>
                </w:tcPr>
                <w:p w14:paraId="3A4B2961" w14:textId="25BA6C40" w:rsidR="00A27D53" w:rsidRDefault="001611A3">
                  <w:pPr>
                    <w:tabs>
                      <w:tab w:val="right" w:pos="5434"/>
                    </w:tabs>
                    <w:ind w:left="425" w:right="86" w:hanging="283"/>
                    <w:rPr>
                      <w:sz w:val="24"/>
                      <w:szCs w:val="24"/>
                    </w:rPr>
                  </w:pPr>
                  <w:ins w:id="6152" w:author="MinhHieu" w:date="2024-12-20T10:38:00Z">
                    <w:r>
                      <w:rPr>
                        <w:sz w:val="24"/>
                        <w:szCs w:val="24"/>
                      </w:rPr>
                      <w:t>Khách</w:t>
                    </w:r>
                    <w:r>
                      <w:rPr>
                        <w:sz w:val="24"/>
                        <w:szCs w:val="24"/>
                        <w:lang w:val="vi-VN"/>
                      </w:rPr>
                      <w:t xml:space="preserve"> hàng</w:t>
                    </w:r>
                    <w:r w:rsidDel="001611A3">
                      <w:rPr>
                        <w:sz w:val="24"/>
                        <w:szCs w:val="24"/>
                      </w:rPr>
                      <w:t xml:space="preserve"> </w:t>
                    </w:r>
                  </w:ins>
                  <w:del w:id="6153" w:author="MinhHieu" w:date="2024-12-20T10:38:00Z">
                    <w:r w:rsidDel="001611A3">
                      <w:rPr>
                        <w:sz w:val="24"/>
                        <w:szCs w:val="24"/>
                      </w:rPr>
                      <w:delText xml:space="preserve">Người dùng </w:delText>
                    </w:r>
                  </w:del>
                  <w:r>
                    <w:rPr>
                      <w:sz w:val="24"/>
                      <w:szCs w:val="24"/>
                    </w:rPr>
                    <w:t>nhấn vào nút xem danh sách giỏ hàng</w:t>
                  </w:r>
                </w:p>
              </w:tc>
            </w:tr>
          </w:tbl>
          <w:p w14:paraId="5BBE12CD" w14:textId="77777777" w:rsidR="00A27D53" w:rsidRDefault="00A27D53">
            <w:pPr>
              <w:ind w:left="425" w:hanging="283"/>
              <w:rPr>
                <w:sz w:val="24"/>
                <w:szCs w:val="24"/>
              </w:rPr>
            </w:pPr>
          </w:p>
        </w:tc>
      </w:tr>
      <w:tr w:rsidR="00A27D53" w14:paraId="103E8BBE" w14:textId="77777777">
        <w:trPr>
          <w:trHeight w:val="109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DDC5B2E" w14:textId="77777777" w:rsidR="00A27D53" w:rsidRDefault="00A27D53">
            <w:pPr>
              <w:ind w:left="0" w:right="-126" w:firstLine="0"/>
              <w:rPr>
                <w:sz w:val="24"/>
                <w:szCs w:val="24"/>
              </w:rPr>
            </w:pPr>
          </w:p>
          <w:tbl>
            <w:tblPr>
              <w:tblStyle w:val="afffffff1"/>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46CBAA4" w14:textId="77777777">
              <w:trPr>
                <w:trHeight w:val="315"/>
              </w:trPr>
              <w:tc>
                <w:tcPr>
                  <w:tcW w:w="2680" w:type="dxa"/>
                  <w:tcBorders>
                    <w:top w:val="nil"/>
                    <w:left w:val="nil"/>
                    <w:bottom w:val="nil"/>
                    <w:right w:val="nil"/>
                  </w:tcBorders>
                  <w:tcMar>
                    <w:top w:w="20" w:type="dxa"/>
                    <w:left w:w="20" w:type="dxa"/>
                    <w:bottom w:w="20" w:type="dxa"/>
                    <w:right w:w="20" w:type="dxa"/>
                  </w:tcMar>
                </w:tcPr>
                <w:p w14:paraId="49A2C502" w14:textId="77777777" w:rsidR="00A27D53" w:rsidRDefault="00D33BC1">
                  <w:pPr>
                    <w:ind w:left="0" w:right="-126" w:firstLine="0"/>
                    <w:rPr>
                      <w:b/>
                      <w:sz w:val="24"/>
                      <w:szCs w:val="24"/>
                    </w:rPr>
                  </w:pPr>
                  <w:r>
                    <w:rPr>
                      <w:b/>
                      <w:sz w:val="24"/>
                      <w:szCs w:val="24"/>
                    </w:rPr>
                    <w:t>Tiền điều kiện (Precondition):</w:t>
                  </w:r>
                </w:p>
              </w:tc>
            </w:tr>
          </w:tbl>
          <w:p w14:paraId="5A40E20B"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62CB03E" w14:textId="77777777" w:rsidR="00A27D53" w:rsidRDefault="00A27D53">
            <w:pPr>
              <w:ind w:left="425" w:hanging="283"/>
              <w:rPr>
                <w:sz w:val="24"/>
                <w:szCs w:val="24"/>
              </w:rPr>
            </w:pPr>
          </w:p>
          <w:tbl>
            <w:tblPr>
              <w:tblStyle w:val="affff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D540134" w14:textId="77777777">
              <w:trPr>
                <w:trHeight w:val="585"/>
              </w:trPr>
              <w:tc>
                <w:tcPr>
                  <w:tcW w:w="5560" w:type="dxa"/>
                  <w:tcBorders>
                    <w:top w:val="nil"/>
                    <w:left w:val="nil"/>
                    <w:bottom w:val="nil"/>
                    <w:right w:val="nil"/>
                  </w:tcBorders>
                  <w:tcMar>
                    <w:top w:w="20" w:type="dxa"/>
                    <w:left w:w="20" w:type="dxa"/>
                    <w:bottom w:w="20" w:type="dxa"/>
                    <w:right w:w="20" w:type="dxa"/>
                  </w:tcMar>
                </w:tcPr>
                <w:p w14:paraId="7B71F1BE" w14:textId="13851B9D" w:rsidR="00A27D53" w:rsidRDefault="001611A3">
                  <w:pPr>
                    <w:ind w:left="425" w:hanging="283"/>
                    <w:rPr>
                      <w:sz w:val="24"/>
                      <w:szCs w:val="24"/>
                    </w:rPr>
                  </w:pPr>
                  <w:ins w:id="6154" w:author="MinhHieu" w:date="2024-12-20T10:38:00Z">
                    <w:r>
                      <w:rPr>
                        <w:sz w:val="24"/>
                        <w:szCs w:val="24"/>
                      </w:rPr>
                      <w:t>Khách</w:t>
                    </w:r>
                    <w:r>
                      <w:rPr>
                        <w:sz w:val="24"/>
                        <w:szCs w:val="24"/>
                        <w:lang w:val="vi-VN"/>
                      </w:rPr>
                      <w:t xml:space="preserve"> hàng</w:t>
                    </w:r>
                    <w:r w:rsidDel="001611A3">
                      <w:rPr>
                        <w:sz w:val="24"/>
                        <w:szCs w:val="24"/>
                      </w:rPr>
                      <w:t xml:space="preserve"> </w:t>
                    </w:r>
                  </w:ins>
                  <w:del w:id="6155" w:author="MinhHieu" w:date="2024-12-20T10:38:00Z">
                    <w:r w:rsidDel="001611A3">
                      <w:rPr>
                        <w:sz w:val="24"/>
                        <w:szCs w:val="24"/>
                      </w:rPr>
                      <w:delText xml:space="preserve">Người dùng </w:delText>
                    </w:r>
                  </w:del>
                  <w:r>
                    <w:rPr>
                      <w:sz w:val="24"/>
                      <w:szCs w:val="24"/>
                    </w:rPr>
                    <w:t>đã đăng nhập</w:t>
                  </w:r>
                </w:p>
              </w:tc>
            </w:tr>
          </w:tbl>
          <w:p w14:paraId="7ABF1967" w14:textId="77777777" w:rsidR="00A27D53" w:rsidRDefault="00A27D53">
            <w:pPr>
              <w:ind w:left="425" w:hanging="283"/>
              <w:rPr>
                <w:sz w:val="24"/>
                <w:szCs w:val="24"/>
              </w:rPr>
            </w:pPr>
          </w:p>
        </w:tc>
      </w:tr>
      <w:tr w:rsidR="00A27D53" w14:paraId="4BC32B12"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A83AD4C" w14:textId="77777777" w:rsidR="00A27D53" w:rsidRDefault="00A27D53">
            <w:pPr>
              <w:ind w:left="0" w:right="-126" w:firstLine="0"/>
              <w:rPr>
                <w:sz w:val="24"/>
                <w:szCs w:val="24"/>
              </w:rPr>
            </w:pPr>
          </w:p>
          <w:tbl>
            <w:tblPr>
              <w:tblStyle w:val="afffffff3"/>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7EDA1C0" w14:textId="77777777">
              <w:trPr>
                <w:trHeight w:val="315"/>
              </w:trPr>
              <w:tc>
                <w:tcPr>
                  <w:tcW w:w="2680" w:type="dxa"/>
                  <w:tcBorders>
                    <w:top w:val="nil"/>
                    <w:left w:val="nil"/>
                    <w:bottom w:val="nil"/>
                    <w:right w:val="nil"/>
                  </w:tcBorders>
                  <w:tcMar>
                    <w:top w:w="20" w:type="dxa"/>
                    <w:left w:w="20" w:type="dxa"/>
                    <w:bottom w:w="20" w:type="dxa"/>
                    <w:right w:w="20" w:type="dxa"/>
                  </w:tcMar>
                </w:tcPr>
                <w:p w14:paraId="389C1C12" w14:textId="77777777" w:rsidR="00A27D53" w:rsidRDefault="00D33BC1">
                  <w:pPr>
                    <w:ind w:left="0" w:right="-126" w:firstLine="0"/>
                    <w:rPr>
                      <w:b/>
                      <w:sz w:val="24"/>
                      <w:szCs w:val="24"/>
                    </w:rPr>
                  </w:pPr>
                  <w:r>
                    <w:rPr>
                      <w:b/>
                      <w:sz w:val="24"/>
                      <w:szCs w:val="24"/>
                    </w:rPr>
                    <w:t>Hậu điều kiện (Postcondition):</w:t>
                  </w:r>
                </w:p>
              </w:tc>
            </w:tr>
          </w:tbl>
          <w:p w14:paraId="526319F7"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EE8030E" w14:textId="77777777" w:rsidR="00A27D53" w:rsidRDefault="00A27D53">
            <w:pPr>
              <w:ind w:left="425" w:hanging="283"/>
              <w:rPr>
                <w:sz w:val="24"/>
                <w:szCs w:val="24"/>
              </w:rPr>
            </w:pPr>
          </w:p>
          <w:tbl>
            <w:tblPr>
              <w:tblStyle w:val="affff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178CB75" w14:textId="77777777">
              <w:trPr>
                <w:trHeight w:val="315"/>
              </w:trPr>
              <w:tc>
                <w:tcPr>
                  <w:tcW w:w="5560" w:type="dxa"/>
                  <w:tcBorders>
                    <w:top w:val="nil"/>
                    <w:left w:val="nil"/>
                    <w:bottom w:val="nil"/>
                    <w:right w:val="nil"/>
                  </w:tcBorders>
                  <w:tcMar>
                    <w:top w:w="20" w:type="dxa"/>
                    <w:left w:w="20" w:type="dxa"/>
                    <w:bottom w:w="20" w:type="dxa"/>
                    <w:right w:w="20" w:type="dxa"/>
                  </w:tcMar>
                </w:tcPr>
                <w:p w14:paraId="65CA0042" w14:textId="6B8BDD1F" w:rsidR="00A27D53" w:rsidRDefault="001611A3">
                  <w:pPr>
                    <w:ind w:left="425" w:hanging="283"/>
                    <w:rPr>
                      <w:sz w:val="24"/>
                      <w:szCs w:val="24"/>
                    </w:rPr>
                  </w:pPr>
                  <w:ins w:id="6156" w:author="MinhHieu" w:date="2024-12-20T10:38:00Z">
                    <w:r>
                      <w:rPr>
                        <w:sz w:val="24"/>
                        <w:szCs w:val="24"/>
                      </w:rPr>
                      <w:t>Khách</w:t>
                    </w:r>
                    <w:r>
                      <w:rPr>
                        <w:sz w:val="24"/>
                        <w:szCs w:val="24"/>
                        <w:lang w:val="vi-VN"/>
                      </w:rPr>
                      <w:t xml:space="preserve"> hàng</w:t>
                    </w:r>
                    <w:r w:rsidDel="001611A3">
                      <w:rPr>
                        <w:sz w:val="24"/>
                        <w:szCs w:val="24"/>
                      </w:rPr>
                      <w:t xml:space="preserve"> </w:t>
                    </w:r>
                  </w:ins>
                  <w:del w:id="6157" w:author="MinhHieu" w:date="2024-12-20T10:38:00Z">
                    <w:r w:rsidDel="001611A3">
                      <w:rPr>
                        <w:sz w:val="24"/>
                        <w:szCs w:val="24"/>
                      </w:rPr>
                      <w:delText xml:space="preserve">Người dùng </w:delText>
                    </w:r>
                  </w:del>
                  <w:r>
                    <w:rPr>
                      <w:sz w:val="24"/>
                      <w:szCs w:val="24"/>
                    </w:rPr>
                    <w:t>vào được trang xem danh sách giỏ hàng</w:t>
                  </w:r>
                </w:p>
              </w:tc>
            </w:tr>
          </w:tbl>
          <w:p w14:paraId="6221F50F" w14:textId="77777777" w:rsidR="00A27D53" w:rsidRDefault="00A27D53">
            <w:pPr>
              <w:ind w:left="425" w:hanging="283"/>
              <w:rPr>
                <w:sz w:val="24"/>
                <w:szCs w:val="24"/>
              </w:rPr>
            </w:pPr>
          </w:p>
        </w:tc>
      </w:tr>
      <w:tr w:rsidR="00A27D53" w14:paraId="252CFDC5" w14:textId="77777777">
        <w:trPr>
          <w:trHeight w:val="104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9583D97" w14:textId="77777777" w:rsidR="00A27D53" w:rsidRDefault="00D33BC1">
            <w:pPr>
              <w:ind w:left="0" w:right="80" w:firstLine="0"/>
              <w:rPr>
                <w:b/>
                <w:sz w:val="24"/>
                <w:szCs w:val="24"/>
              </w:rPr>
            </w:pPr>
            <w:r>
              <w:rPr>
                <w:b/>
                <w:sz w:val="24"/>
                <w:szCs w:val="24"/>
              </w:rPr>
              <w:t>Luồng chĩnh: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93F7A7B" w14:textId="49362263" w:rsidR="00A27D53" w:rsidRDefault="001611A3">
            <w:pPr>
              <w:widowControl/>
              <w:numPr>
                <w:ilvl w:val="0"/>
                <w:numId w:val="31"/>
              </w:numPr>
              <w:ind w:left="425" w:hanging="283"/>
              <w:rPr>
                <w:sz w:val="24"/>
                <w:szCs w:val="24"/>
              </w:rPr>
            </w:pPr>
            <w:ins w:id="6158" w:author="MinhHieu" w:date="2024-12-20T10:38:00Z">
              <w:r>
                <w:rPr>
                  <w:sz w:val="24"/>
                  <w:szCs w:val="24"/>
                </w:rPr>
                <w:t>Khách</w:t>
              </w:r>
              <w:r>
                <w:rPr>
                  <w:sz w:val="24"/>
                  <w:szCs w:val="24"/>
                  <w:lang w:val="vi-VN"/>
                </w:rPr>
                <w:t xml:space="preserve"> hàng</w:t>
              </w:r>
              <w:r w:rsidDel="001611A3">
                <w:rPr>
                  <w:sz w:val="24"/>
                  <w:szCs w:val="24"/>
                </w:rPr>
                <w:t xml:space="preserve"> </w:t>
              </w:r>
            </w:ins>
            <w:del w:id="6159" w:author="MinhHieu" w:date="2024-12-20T10:38:00Z">
              <w:r w:rsidDel="001611A3">
                <w:rPr>
                  <w:sz w:val="24"/>
                  <w:szCs w:val="24"/>
                </w:rPr>
                <w:delText xml:space="preserve">Người dùng </w:delText>
              </w:r>
            </w:del>
            <w:r>
              <w:rPr>
                <w:sz w:val="24"/>
                <w:szCs w:val="24"/>
              </w:rPr>
              <w:t xml:space="preserve">nhấn vào nút xem danh sách giỏ hàng </w:t>
            </w:r>
          </w:p>
          <w:p w14:paraId="434ABC77" w14:textId="77777777" w:rsidR="00A27D53" w:rsidRDefault="00D33BC1">
            <w:pPr>
              <w:widowControl/>
              <w:numPr>
                <w:ilvl w:val="0"/>
                <w:numId w:val="31"/>
              </w:numPr>
              <w:spacing w:before="149" w:after="240"/>
              <w:ind w:left="425" w:right="0" w:hanging="283"/>
              <w:rPr>
                <w:color w:val="000000"/>
                <w:sz w:val="24"/>
                <w:szCs w:val="24"/>
              </w:rPr>
            </w:pPr>
            <w:r>
              <w:rPr>
                <w:color w:val="000000"/>
                <w:sz w:val="24"/>
                <w:szCs w:val="24"/>
              </w:rPr>
              <w:t>Hiển thị giao diện xem danh sách giỏ hàng</w:t>
            </w:r>
          </w:p>
        </w:tc>
      </w:tr>
      <w:tr w:rsidR="00A27D53" w14:paraId="707E126F" w14:textId="77777777">
        <w:trPr>
          <w:trHeight w:val="104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A102E8E" w14:textId="77777777" w:rsidR="00A27D53" w:rsidRDefault="00A27D53">
            <w:pPr>
              <w:ind w:left="0" w:right="80" w:firstLine="0"/>
              <w:rPr>
                <w:b/>
                <w:sz w:val="24"/>
                <w:szCs w:val="24"/>
              </w:rPr>
            </w:pPr>
          </w:p>
          <w:p w14:paraId="69D6DC11" w14:textId="77777777" w:rsidR="00A27D53" w:rsidRDefault="00D33BC1">
            <w:pPr>
              <w:ind w:left="0" w:right="80"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2C57A40" w14:textId="77777777" w:rsidR="00A27D53" w:rsidRDefault="00A27D53">
            <w:pPr>
              <w:ind w:left="425" w:right="80" w:hanging="283"/>
              <w:rPr>
                <w:sz w:val="24"/>
                <w:szCs w:val="24"/>
              </w:rPr>
            </w:pPr>
          </w:p>
          <w:p w14:paraId="1CEFCFAE" w14:textId="088C7BA7" w:rsidR="00A27D53" w:rsidRDefault="001611A3">
            <w:pPr>
              <w:ind w:left="141" w:right="80" w:firstLine="0"/>
              <w:rPr>
                <w:sz w:val="24"/>
                <w:szCs w:val="24"/>
              </w:rPr>
            </w:pPr>
            <w:ins w:id="6160" w:author="MinhHieu" w:date="2024-12-20T10:39:00Z">
              <w:r>
                <w:rPr>
                  <w:sz w:val="24"/>
                  <w:szCs w:val="24"/>
                </w:rPr>
                <w:t>Khách</w:t>
              </w:r>
              <w:r>
                <w:rPr>
                  <w:sz w:val="24"/>
                  <w:szCs w:val="24"/>
                  <w:lang w:val="vi-VN"/>
                </w:rPr>
                <w:t xml:space="preserve"> hàng</w:t>
              </w:r>
              <w:r w:rsidDel="001611A3">
                <w:rPr>
                  <w:sz w:val="24"/>
                  <w:szCs w:val="24"/>
                </w:rPr>
                <w:t xml:space="preserve"> </w:t>
              </w:r>
            </w:ins>
            <w:del w:id="6161" w:author="MinhHieu" w:date="2024-12-20T10:39:00Z">
              <w:r w:rsidDel="001611A3">
                <w:rPr>
                  <w:sz w:val="24"/>
                  <w:szCs w:val="24"/>
                </w:rPr>
                <w:delText xml:space="preserve">Người dùng </w:delText>
              </w:r>
            </w:del>
            <w:r>
              <w:rPr>
                <w:sz w:val="24"/>
                <w:szCs w:val="24"/>
              </w:rPr>
              <w:t>chưa đăng nhập: Yêu cầu đăng nhập trước khi xem danh sách giỏ hàng</w:t>
            </w:r>
          </w:p>
          <w:p w14:paraId="36FF0560" w14:textId="77777777" w:rsidR="00A27D53" w:rsidRDefault="00A27D53">
            <w:pPr>
              <w:ind w:left="141" w:right="80" w:firstLine="0"/>
              <w:rPr>
                <w:sz w:val="24"/>
                <w:szCs w:val="24"/>
              </w:rPr>
            </w:pPr>
          </w:p>
        </w:tc>
      </w:tr>
      <w:tr w:rsidR="00A27D53" w14:paraId="34FA14D2" w14:textId="77777777">
        <w:trPr>
          <w:trHeight w:val="83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F960F02" w14:textId="77777777" w:rsidR="00A27D53" w:rsidRDefault="00D33BC1">
            <w:pPr>
              <w:ind w:left="0" w:right="-92" w:firstLine="0"/>
              <w:rPr>
                <w:b/>
                <w:sz w:val="24"/>
                <w:szCs w:val="24"/>
              </w:rPr>
            </w:pPr>
            <w:r>
              <w:rPr>
                <w:b/>
                <w:sz w:val="24"/>
                <w:szCs w:val="24"/>
              </w:rPr>
              <w:t>Luồng ngoại lệ (Exception):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ACA7BBF" w14:textId="77777777" w:rsidR="00A27D53" w:rsidRDefault="00A27D53">
            <w:pPr>
              <w:ind w:left="0" w:right="80" w:firstLine="0"/>
              <w:rPr>
                <w:sz w:val="24"/>
                <w:szCs w:val="24"/>
              </w:rPr>
            </w:pPr>
          </w:p>
        </w:tc>
      </w:tr>
    </w:tbl>
    <w:p w14:paraId="78FD8C3C" w14:textId="77777777" w:rsidR="00A27D53" w:rsidDel="001611A3" w:rsidRDefault="00D33BC1">
      <w:pPr>
        <w:ind w:left="0" w:firstLine="0"/>
        <w:jc w:val="center"/>
        <w:rPr>
          <w:del w:id="6162" w:author="MinhHieu" w:date="2024-12-20T10:35:00Z"/>
          <w:i/>
        </w:rPr>
      </w:pPr>
      <w:del w:id="6163" w:author="MinhHieu" w:date="2024-12-20T10:35:00Z">
        <w:r w:rsidDel="001611A3">
          <w:rPr>
            <w:i/>
          </w:rPr>
          <w:delText>Bảng 2.10 Kịch bản xem danh sách giỏ hàng</w:delText>
        </w:r>
        <w:bookmarkStart w:id="6164" w:name="_Toc185587625"/>
        <w:bookmarkStart w:id="6165" w:name="_Toc185588671"/>
        <w:bookmarkStart w:id="6166" w:name="_Toc185597746"/>
        <w:bookmarkStart w:id="6167" w:name="_Toc185597927"/>
        <w:bookmarkStart w:id="6168" w:name="_Toc185598105"/>
        <w:bookmarkStart w:id="6169" w:name="_Toc185598282"/>
        <w:bookmarkEnd w:id="6164"/>
        <w:bookmarkEnd w:id="6165"/>
        <w:bookmarkEnd w:id="6166"/>
        <w:bookmarkEnd w:id="6167"/>
        <w:bookmarkEnd w:id="6168"/>
        <w:bookmarkEnd w:id="6169"/>
      </w:del>
    </w:p>
    <w:p w14:paraId="30F27071" w14:textId="77777777" w:rsidR="00905EBD" w:rsidRPr="00905EBD" w:rsidDel="001611A3" w:rsidRDefault="00905EBD">
      <w:pPr>
        <w:ind w:left="0" w:firstLine="0"/>
        <w:jc w:val="center"/>
        <w:rPr>
          <w:del w:id="6170" w:author="MinhHieu" w:date="2024-12-20T10:35:00Z"/>
          <w:i/>
          <w:lang w:val="vi-VN"/>
          <w:rPrChange w:id="6171" w:author="MinhHieu" w:date="2024-12-20T10:20:00Z">
            <w:rPr>
              <w:del w:id="6172" w:author="MinhHieu" w:date="2024-12-20T10:35:00Z"/>
              <w:i/>
            </w:rPr>
          </w:rPrChange>
        </w:rPr>
      </w:pPr>
      <w:bookmarkStart w:id="6173" w:name="_Toc185587626"/>
      <w:bookmarkStart w:id="6174" w:name="_Toc185588672"/>
      <w:bookmarkStart w:id="6175" w:name="_Toc185597747"/>
      <w:bookmarkStart w:id="6176" w:name="_Toc185597928"/>
      <w:bookmarkStart w:id="6177" w:name="_Toc185598106"/>
      <w:bookmarkStart w:id="6178" w:name="_Toc185598283"/>
      <w:bookmarkEnd w:id="6173"/>
      <w:bookmarkEnd w:id="6174"/>
      <w:bookmarkEnd w:id="6175"/>
      <w:bookmarkEnd w:id="6176"/>
      <w:bookmarkEnd w:id="6177"/>
      <w:bookmarkEnd w:id="6178"/>
    </w:p>
    <w:p w14:paraId="5816305D" w14:textId="77777777" w:rsidR="00A27D53" w:rsidRDefault="00D33BC1">
      <w:pPr>
        <w:pStyle w:val="Heading2"/>
        <w:numPr>
          <w:ilvl w:val="2"/>
          <w:numId w:val="37"/>
        </w:numPr>
        <w:tabs>
          <w:tab w:val="left" w:pos="90"/>
        </w:tabs>
        <w:spacing w:before="281"/>
        <w:ind w:left="0" w:firstLine="0"/>
      </w:pPr>
      <w:bookmarkStart w:id="6179" w:name="_Toc185578184"/>
      <w:bookmarkStart w:id="6180" w:name="_Toc185579207"/>
      <w:bookmarkStart w:id="6181" w:name="_Toc185579311"/>
      <w:bookmarkStart w:id="6182" w:name="_Toc185587627"/>
      <w:bookmarkStart w:id="6183" w:name="_Toc185588673"/>
      <w:bookmarkStart w:id="6184" w:name="_Toc185597748"/>
      <w:bookmarkStart w:id="6185" w:name="_Toc185597929"/>
      <w:bookmarkStart w:id="6186" w:name="_Toc185598107"/>
      <w:bookmarkStart w:id="6187" w:name="_Toc185598284"/>
      <w:r>
        <w:t>Kịch bản thêm sản phẩm vào giỏ hàng</w:t>
      </w:r>
      <w:bookmarkEnd w:id="6179"/>
      <w:bookmarkEnd w:id="6180"/>
      <w:bookmarkEnd w:id="6181"/>
      <w:bookmarkEnd w:id="6182"/>
      <w:bookmarkEnd w:id="6183"/>
      <w:bookmarkEnd w:id="6184"/>
      <w:bookmarkEnd w:id="6185"/>
      <w:bookmarkEnd w:id="6186"/>
      <w:bookmarkEnd w:id="6187"/>
    </w:p>
    <w:p w14:paraId="19521595" w14:textId="263FB059" w:rsidR="001611A3" w:rsidRPr="001611A3" w:rsidRDefault="001611A3">
      <w:pPr>
        <w:pStyle w:val="Caption"/>
        <w:keepNext/>
        <w:jc w:val="center"/>
        <w:rPr>
          <w:ins w:id="6188" w:author="MinhHieu" w:date="2024-12-20T10:35:00Z"/>
          <w:color w:val="auto"/>
          <w:lang w:val="vi-VN"/>
          <w:rPrChange w:id="6189" w:author="MinhHieu" w:date="2024-12-20T10:36:00Z">
            <w:rPr>
              <w:ins w:id="6190" w:author="MinhHieu" w:date="2024-12-20T10:35:00Z"/>
            </w:rPr>
          </w:rPrChange>
        </w:rPr>
        <w:pPrChange w:id="6191" w:author="MinhHieu" w:date="2024-12-20T10:36:00Z">
          <w:pPr/>
        </w:pPrChange>
      </w:pPr>
      <w:bookmarkStart w:id="6192" w:name="_Toc185587410"/>
      <w:bookmarkStart w:id="6193" w:name="_Toc185597582"/>
      <w:ins w:id="6194" w:author="MinhHieu" w:date="2024-12-20T10:35:00Z">
        <w:r w:rsidRPr="001611A3">
          <w:rPr>
            <w:color w:val="auto"/>
            <w:sz w:val="26"/>
            <w:szCs w:val="26"/>
            <w:rPrChange w:id="6195" w:author="MinhHieu" w:date="2024-12-20T10:36:00Z">
              <w:rPr/>
            </w:rPrChange>
          </w:rPr>
          <w:lastRenderedPageBreak/>
          <w:t>Bảng 2.</w:t>
        </w:r>
        <w:r w:rsidRPr="001611A3">
          <w:rPr>
            <w:color w:val="auto"/>
            <w:sz w:val="26"/>
            <w:szCs w:val="26"/>
            <w:rPrChange w:id="6196" w:author="MinhHieu" w:date="2024-12-20T10:36:00Z">
              <w:rPr/>
            </w:rPrChange>
          </w:rPr>
          <w:fldChar w:fldCharType="begin"/>
        </w:r>
        <w:r w:rsidRPr="001611A3">
          <w:rPr>
            <w:color w:val="auto"/>
            <w:sz w:val="26"/>
            <w:szCs w:val="26"/>
            <w:rPrChange w:id="6197" w:author="MinhHieu" w:date="2024-12-20T10:36:00Z">
              <w:rPr/>
            </w:rPrChange>
          </w:rPr>
          <w:instrText xml:space="preserve"> SEQ Bảng_2. \* ARABIC </w:instrText>
        </w:r>
      </w:ins>
      <w:r w:rsidRPr="001611A3">
        <w:rPr>
          <w:color w:val="auto"/>
          <w:sz w:val="26"/>
          <w:szCs w:val="26"/>
          <w:rPrChange w:id="6198" w:author="MinhHieu" w:date="2024-12-20T10:36:00Z">
            <w:rPr/>
          </w:rPrChange>
        </w:rPr>
        <w:fldChar w:fldCharType="separate"/>
      </w:r>
      <w:ins w:id="6199" w:author="MinhHieu" w:date="2024-12-20T11:36:00Z">
        <w:r w:rsidR="00711A5B">
          <w:rPr>
            <w:noProof/>
            <w:color w:val="auto"/>
            <w:sz w:val="26"/>
            <w:szCs w:val="26"/>
          </w:rPr>
          <w:t>12</w:t>
        </w:r>
      </w:ins>
      <w:ins w:id="6200" w:author="MinhHieu" w:date="2024-12-20T10:35:00Z">
        <w:r w:rsidRPr="001611A3">
          <w:rPr>
            <w:color w:val="auto"/>
            <w:sz w:val="26"/>
            <w:szCs w:val="26"/>
            <w:rPrChange w:id="6201" w:author="MinhHieu" w:date="2024-12-20T10:36:00Z">
              <w:rPr/>
            </w:rPrChange>
          </w:rPr>
          <w:fldChar w:fldCharType="end"/>
        </w:r>
      </w:ins>
      <w:ins w:id="6202" w:author="MinhHieu" w:date="2024-12-20T10:36:00Z">
        <w:r w:rsidRPr="001611A3">
          <w:rPr>
            <w:color w:val="auto"/>
            <w:sz w:val="26"/>
            <w:szCs w:val="26"/>
            <w:lang w:val="vi-VN"/>
            <w:rPrChange w:id="6203" w:author="MinhHieu" w:date="2024-12-20T10:36:00Z">
              <w:rPr>
                <w:lang w:val="vi-VN"/>
              </w:rPr>
            </w:rPrChange>
          </w:rPr>
          <w:t xml:space="preserve"> Kịch bản thêm sản phẩm vào giỏ hàng</w:t>
        </w:r>
      </w:ins>
      <w:bookmarkEnd w:id="6192"/>
      <w:bookmarkEnd w:id="6193"/>
    </w:p>
    <w:tbl>
      <w:tblPr>
        <w:tblStyle w:val="afffffff5"/>
        <w:tblW w:w="8760" w:type="dxa"/>
        <w:tblInd w:w="348" w:type="dxa"/>
        <w:tblBorders>
          <w:top w:val="nil"/>
          <w:left w:val="nil"/>
          <w:bottom w:val="nil"/>
          <w:right w:val="nil"/>
          <w:insideH w:val="nil"/>
          <w:insideV w:val="nil"/>
        </w:tblBorders>
        <w:tblLayout w:type="fixed"/>
        <w:tblLook w:val="0600" w:firstRow="0" w:lastRow="0" w:firstColumn="0" w:lastColumn="0" w:noHBand="1" w:noVBand="1"/>
      </w:tblPr>
      <w:tblGrid>
        <w:gridCol w:w="3195"/>
        <w:gridCol w:w="5565"/>
      </w:tblGrid>
      <w:tr w:rsidR="00A27D53" w14:paraId="3E490914" w14:textId="77777777">
        <w:trPr>
          <w:trHeight w:val="820"/>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664A5738" w14:textId="77777777" w:rsidR="00A27D53" w:rsidRDefault="00A27D53">
            <w:pPr>
              <w:ind w:left="0" w:right="-126" w:firstLine="0"/>
              <w:rPr>
                <w:b/>
                <w:sz w:val="24"/>
                <w:szCs w:val="24"/>
              </w:rPr>
            </w:pPr>
          </w:p>
          <w:p w14:paraId="4D00EDB6" w14:textId="77777777" w:rsidR="00A27D53" w:rsidRDefault="00D33BC1">
            <w:pPr>
              <w:ind w:left="0" w:right="-126" w:firstLine="0"/>
              <w:rPr>
                <w:sz w:val="24"/>
                <w:szCs w:val="24"/>
              </w:rPr>
            </w:pPr>
            <w:r>
              <w:rPr>
                <w:b/>
                <w:sz w:val="24"/>
                <w:szCs w:val="24"/>
              </w:rPr>
              <w:t>Tên chức năng:</w:t>
            </w:r>
          </w:p>
        </w:tc>
        <w:tc>
          <w:tcPr>
            <w:tcW w:w="5565" w:type="dxa"/>
            <w:tcBorders>
              <w:top w:val="single" w:sz="7" w:space="0" w:color="000000"/>
              <w:left w:val="single" w:sz="7" w:space="0" w:color="000000"/>
              <w:bottom w:val="single" w:sz="7" w:space="0" w:color="000000"/>
              <w:right w:val="single" w:sz="7" w:space="0" w:color="000000"/>
            </w:tcBorders>
            <w:tcMar>
              <w:top w:w="0" w:type="dxa"/>
              <w:bottom w:w="0" w:type="dxa"/>
            </w:tcMar>
          </w:tcPr>
          <w:p w14:paraId="37AC4E50" w14:textId="77777777" w:rsidR="00A27D53" w:rsidRDefault="00A27D53">
            <w:pPr>
              <w:ind w:left="0" w:firstLine="0"/>
              <w:rPr>
                <w:sz w:val="24"/>
                <w:szCs w:val="24"/>
              </w:rPr>
            </w:pPr>
          </w:p>
          <w:p w14:paraId="68451BD1" w14:textId="77777777" w:rsidR="00A27D53" w:rsidRDefault="00D33BC1">
            <w:pPr>
              <w:tabs>
                <w:tab w:val="left" w:pos="3435"/>
              </w:tabs>
              <w:ind w:left="0" w:firstLine="0"/>
              <w:rPr>
                <w:sz w:val="24"/>
                <w:szCs w:val="24"/>
              </w:rPr>
            </w:pPr>
            <w:r>
              <w:rPr>
                <w:sz w:val="24"/>
                <w:szCs w:val="24"/>
              </w:rPr>
              <w:t>Thêm sản phẩm vào giỏ hàng</w:t>
            </w:r>
          </w:p>
        </w:tc>
      </w:tr>
      <w:tr w:rsidR="00A27D53" w14:paraId="2B0EB52F" w14:textId="77777777">
        <w:trPr>
          <w:trHeight w:val="490"/>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12EE0A2D" w14:textId="77777777" w:rsidR="00A27D53" w:rsidRDefault="00A27D53">
            <w:pPr>
              <w:ind w:left="0" w:right="-126" w:firstLine="0"/>
              <w:rPr>
                <w:sz w:val="24"/>
                <w:szCs w:val="24"/>
              </w:rPr>
            </w:pPr>
          </w:p>
          <w:tbl>
            <w:tblPr>
              <w:tblStyle w:val="afffffff6"/>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66FF1828" w14:textId="77777777">
              <w:trPr>
                <w:trHeight w:val="315"/>
              </w:trPr>
              <w:tc>
                <w:tcPr>
                  <w:tcW w:w="5385" w:type="dxa"/>
                  <w:tcBorders>
                    <w:top w:val="nil"/>
                    <w:left w:val="nil"/>
                    <w:bottom w:val="nil"/>
                    <w:right w:val="nil"/>
                  </w:tcBorders>
                  <w:tcMar>
                    <w:top w:w="20" w:type="dxa"/>
                    <w:left w:w="20" w:type="dxa"/>
                    <w:bottom w:w="20" w:type="dxa"/>
                    <w:right w:w="20" w:type="dxa"/>
                  </w:tcMar>
                </w:tcPr>
                <w:p w14:paraId="510925E1" w14:textId="77777777" w:rsidR="00A27D53" w:rsidRDefault="00D33BC1">
                  <w:pPr>
                    <w:ind w:left="0" w:right="-126" w:firstLine="0"/>
                    <w:rPr>
                      <w:b/>
                      <w:sz w:val="24"/>
                      <w:szCs w:val="24"/>
                    </w:rPr>
                  </w:pPr>
                  <w:r>
                    <w:rPr>
                      <w:b/>
                      <w:sz w:val="24"/>
                      <w:szCs w:val="24"/>
                    </w:rPr>
                    <w:t>Tác nhân kích hoạt:</w:t>
                  </w:r>
                </w:p>
              </w:tc>
            </w:tr>
          </w:tbl>
          <w:p w14:paraId="634E9431" w14:textId="77777777" w:rsidR="00A27D53" w:rsidRDefault="00A27D53">
            <w:pPr>
              <w:ind w:left="0" w:right="-126" w:firstLine="0"/>
              <w:rPr>
                <w:sz w:val="24"/>
                <w:szCs w:val="24"/>
              </w:rPr>
            </w:pPr>
          </w:p>
        </w:tc>
        <w:tc>
          <w:tcPr>
            <w:tcW w:w="5565" w:type="dxa"/>
            <w:tcBorders>
              <w:top w:val="single" w:sz="7" w:space="0" w:color="000000"/>
              <w:left w:val="single" w:sz="7" w:space="0" w:color="000000"/>
              <w:bottom w:val="single" w:sz="7" w:space="0" w:color="000000"/>
              <w:right w:val="single" w:sz="7" w:space="0" w:color="000000"/>
            </w:tcBorders>
            <w:tcMar>
              <w:top w:w="0" w:type="dxa"/>
              <w:bottom w:w="0" w:type="dxa"/>
            </w:tcMar>
          </w:tcPr>
          <w:p w14:paraId="5897F796" w14:textId="77777777" w:rsidR="00A27D53" w:rsidRDefault="00A27D53">
            <w:pPr>
              <w:ind w:left="0" w:firstLine="0"/>
              <w:rPr>
                <w:sz w:val="24"/>
                <w:szCs w:val="24"/>
              </w:rPr>
            </w:pPr>
          </w:p>
          <w:tbl>
            <w:tblPr>
              <w:tblStyle w:val="a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2013FCC" w14:textId="77777777">
              <w:trPr>
                <w:trHeight w:val="315"/>
              </w:trPr>
              <w:tc>
                <w:tcPr>
                  <w:tcW w:w="5560" w:type="dxa"/>
                  <w:tcBorders>
                    <w:top w:val="nil"/>
                    <w:left w:val="nil"/>
                    <w:bottom w:val="nil"/>
                    <w:right w:val="nil"/>
                  </w:tcBorders>
                  <w:tcMar>
                    <w:top w:w="20" w:type="dxa"/>
                    <w:left w:w="20" w:type="dxa"/>
                    <w:bottom w:w="20" w:type="dxa"/>
                    <w:right w:w="20" w:type="dxa"/>
                  </w:tcMar>
                </w:tcPr>
                <w:p w14:paraId="590222E3" w14:textId="7A8E0159" w:rsidR="00A27D53" w:rsidRDefault="001611A3">
                  <w:pPr>
                    <w:ind w:left="0" w:firstLine="0"/>
                    <w:rPr>
                      <w:sz w:val="24"/>
                      <w:szCs w:val="24"/>
                    </w:rPr>
                  </w:pPr>
                  <w:ins w:id="6204" w:author="MinhHieu" w:date="2024-12-20T10:39:00Z">
                    <w:r>
                      <w:rPr>
                        <w:sz w:val="24"/>
                        <w:szCs w:val="24"/>
                      </w:rPr>
                      <w:t>Khách</w:t>
                    </w:r>
                    <w:r>
                      <w:rPr>
                        <w:sz w:val="24"/>
                        <w:szCs w:val="24"/>
                        <w:lang w:val="vi-VN"/>
                      </w:rPr>
                      <w:t xml:space="preserve"> hàng</w:t>
                    </w:r>
                  </w:ins>
                  <w:del w:id="6205" w:author="MinhHieu" w:date="2024-12-20T10:39:00Z">
                    <w:r w:rsidDel="001611A3">
                      <w:rPr>
                        <w:sz w:val="24"/>
                        <w:szCs w:val="24"/>
                      </w:rPr>
                      <w:delText>Người dùng</w:delText>
                    </w:r>
                    <w:r w:rsidDel="001611A3">
                      <w:rPr>
                        <w:sz w:val="24"/>
                        <w:szCs w:val="24"/>
                      </w:rPr>
                      <w:tab/>
                    </w:r>
                  </w:del>
                </w:p>
              </w:tc>
            </w:tr>
          </w:tbl>
          <w:p w14:paraId="44F94D13" w14:textId="77777777" w:rsidR="00A27D53" w:rsidRDefault="00A27D53">
            <w:pPr>
              <w:ind w:left="0" w:right="2160" w:firstLine="0"/>
              <w:rPr>
                <w:sz w:val="24"/>
                <w:szCs w:val="24"/>
              </w:rPr>
            </w:pPr>
          </w:p>
        </w:tc>
      </w:tr>
      <w:tr w:rsidR="00A27D53" w14:paraId="092E6482" w14:textId="77777777">
        <w:trPr>
          <w:trHeight w:val="460"/>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6E499966" w14:textId="77777777" w:rsidR="00A27D53" w:rsidRDefault="00A27D53">
            <w:pPr>
              <w:ind w:left="0" w:right="-126" w:firstLine="0"/>
              <w:rPr>
                <w:sz w:val="24"/>
                <w:szCs w:val="24"/>
              </w:rPr>
            </w:pPr>
          </w:p>
          <w:tbl>
            <w:tblPr>
              <w:tblStyle w:val="afffffff8"/>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38CC7FEF" w14:textId="77777777">
              <w:trPr>
                <w:trHeight w:val="315"/>
              </w:trPr>
              <w:tc>
                <w:tcPr>
                  <w:tcW w:w="2790" w:type="dxa"/>
                  <w:tcBorders>
                    <w:top w:val="nil"/>
                    <w:left w:val="nil"/>
                    <w:bottom w:val="nil"/>
                    <w:right w:val="nil"/>
                  </w:tcBorders>
                  <w:tcMar>
                    <w:top w:w="20" w:type="dxa"/>
                    <w:left w:w="20" w:type="dxa"/>
                    <w:bottom w:w="20" w:type="dxa"/>
                    <w:right w:w="20" w:type="dxa"/>
                  </w:tcMar>
                </w:tcPr>
                <w:p w14:paraId="188EC948" w14:textId="77777777" w:rsidR="00A27D53" w:rsidRDefault="00D33BC1">
                  <w:pPr>
                    <w:ind w:left="0" w:right="-126" w:firstLine="0"/>
                    <w:rPr>
                      <w:b/>
                      <w:sz w:val="24"/>
                      <w:szCs w:val="24"/>
                    </w:rPr>
                  </w:pPr>
                  <w:r>
                    <w:rPr>
                      <w:b/>
                      <w:sz w:val="24"/>
                      <w:szCs w:val="24"/>
                    </w:rPr>
                    <w:t>Mô tả:</w:t>
                  </w:r>
                </w:p>
              </w:tc>
            </w:tr>
          </w:tbl>
          <w:p w14:paraId="1854D72F" w14:textId="77777777" w:rsidR="00A27D53" w:rsidRDefault="00A27D53">
            <w:pPr>
              <w:ind w:left="0" w:right="-126" w:firstLine="0"/>
              <w:rPr>
                <w:sz w:val="24"/>
                <w:szCs w:val="24"/>
              </w:rPr>
            </w:pPr>
          </w:p>
        </w:tc>
        <w:tc>
          <w:tcPr>
            <w:tcW w:w="5565" w:type="dxa"/>
            <w:tcBorders>
              <w:top w:val="single" w:sz="7" w:space="0" w:color="000000"/>
              <w:left w:val="single" w:sz="7" w:space="0" w:color="000000"/>
              <w:bottom w:val="single" w:sz="7" w:space="0" w:color="000000"/>
              <w:right w:val="single" w:sz="7" w:space="0" w:color="000000"/>
            </w:tcBorders>
            <w:tcMar>
              <w:top w:w="0" w:type="dxa"/>
              <w:bottom w:w="0" w:type="dxa"/>
            </w:tcMar>
          </w:tcPr>
          <w:p w14:paraId="09CFD402" w14:textId="77777777" w:rsidR="00A27D53" w:rsidRDefault="00A27D53">
            <w:pPr>
              <w:ind w:left="0" w:right="2460" w:firstLine="0"/>
              <w:rPr>
                <w:sz w:val="24"/>
                <w:szCs w:val="24"/>
              </w:rPr>
            </w:pPr>
          </w:p>
          <w:tbl>
            <w:tblPr>
              <w:tblStyle w:val="a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E7BD9AC" w14:textId="77777777">
              <w:trPr>
                <w:trHeight w:val="585"/>
              </w:trPr>
              <w:tc>
                <w:tcPr>
                  <w:tcW w:w="5560" w:type="dxa"/>
                  <w:tcBorders>
                    <w:top w:val="nil"/>
                    <w:left w:val="nil"/>
                    <w:bottom w:val="nil"/>
                    <w:right w:val="nil"/>
                  </w:tcBorders>
                  <w:tcMar>
                    <w:top w:w="20" w:type="dxa"/>
                    <w:left w:w="20" w:type="dxa"/>
                    <w:bottom w:w="20" w:type="dxa"/>
                    <w:right w:w="20" w:type="dxa"/>
                  </w:tcMar>
                </w:tcPr>
                <w:p w14:paraId="05051178" w14:textId="34BCC1F9" w:rsidR="00A27D53" w:rsidRDefault="001611A3">
                  <w:pPr>
                    <w:ind w:left="0" w:firstLine="0"/>
                    <w:rPr>
                      <w:sz w:val="24"/>
                      <w:szCs w:val="24"/>
                    </w:rPr>
                  </w:pPr>
                  <w:ins w:id="6206" w:author="MinhHieu" w:date="2024-12-20T10:39:00Z">
                    <w:r>
                      <w:rPr>
                        <w:sz w:val="24"/>
                        <w:szCs w:val="24"/>
                      </w:rPr>
                      <w:t>Khách</w:t>
                    </w:r>
                    <w:r>
                      <w:rPr>
                        <w:sz w:val="24"/>
                        <w:szCs w:val="24"/>
                        <w:lang w:val="vi-VN"/>
                      </w:rPr>
                      <w:t xml:space="preserve"> hàng</w:t>
                    </w:r>
                    <w:r w:rsidDel="001611A3">
                      <w:rPr>
                        <w:sz w:val="24"/>
                        <w:szCs w:val="24"/>
                      </w:rPr>
                      <w:t xml:space="preserve"> </w:t>
                    </w:r>
                  </w:ins>
                  <w:del w:id="6207" w:author="MinhHieu" w:date="2024-12-20T10:39:00Z">
                    <w:r w:rsidDel="001611A3">
                      <w:rPr>
                        <w:sz w:val="24"/>
                        <w:szCs w:val="24"/>
                      </w:rPr>
                      <w:delText xml:space="preserve">Người dùng </w:delText>
                    </w:r>
                  </w:del>
                  <w:r>
                    <w:rPr>
                      <w:sz w:val="24"/>
                      <w:szCs w:val="24"/>
                    </w:rPr>
                    <w:t>xem danh sách giỏ hàng</w:t>
                  </w:r>
                </w:p>
              </w:tc>
            </w:tr>
          </w:tbl>
          <w:p w14:paraId="605A7459" w14:textId="77777777" w:rsidR="00A27D53" w:rsidRDefault="00A27D53">
            <w:pPr>
              <w:ind w:left="0" w:firstLine="0"/>
              <w:rPr>
                <w:sz w:val="24"/>
                <w:szCs w:val="24"/>
              </w:rPr>
            </w:pPr>
          </w:p>
        </w:tc>
      </w:tr>
      <w:tr w:rsidR="00A27D53" w14:paraId="4668852B" w14:textId="77777777">
        <w:trPr>
          <w:trHeight w:val="496"/>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53D29176" w14:textId="77777777" w:rsidR="00A27D53" w:rsidRPr="001611A3" w:rsidRDefault="00A27D53">
            <w:pPr>
              <w:ind w:left="0" w:right="-126" w:firstLine="0"/>
              <w:rPr>
                <w:sz w:val="10"/>
                <w:szCs w:val="10"/>
                <w:rPrChange w:id="6208" w:author="MinhHieu" w:date="2024-12-20T10:39:00Z">
                  <w:rPr>
                    <w:sz w:val="24"/>
                    <w:szCs w:val="24"/>
                  </w:rPr>
                </w:rPrChange>
              </w:rPr>
            </w:pPr>
          </w:p>
          <w:tbl>
            <w:tblPr>
              <w:tblStyle w:val="afffffffa"/>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75178CA9" w14:textId="77777777">
              <w:trPr>
                <w:trHeight w:val="315"/>
              </w:trPr>
              <w:tc>
                <w:tcPr>
                  <w:tcW w:w="1905" w:type="dxa"/>
                  <w:tcBorders>
                    <w:top w:val="nil"/>
                    <w:left w:val="nil"/>
                    <w:bottom w:val="nil"/>
                    <w:right w:val="nil"/>
                  </w:tcBorders>
                  <w:tcMar>
                    <w:top w:w="20" w:type="dxa"/>
                    <w:left w:w="20" w:type="dxa"/>
                    <w:bottom w:w="20" w:type="dxa"/>
                    <w:right w:w="20" w:type="dxa"/>
                  </w:tcMar>
                </w:tcPr>
                <w:p w14:paraId="50234B96" w14:textId="77777777" w:rsidR="00A27D53" w:rsidRDefault="00D33BC1">
                  <w:pPr>
                    <w:ind w:left="0" w:right="-126" w:firstLine="0"/>
                    <w:rPr>
                      <w:b/>
                      <w:sz w:val="24"/>
                      <w:szCs w:val="24"/>
                    </w:rPr>
                  </w:pPr>
                  <w:r>
                    <w:rPr>
                      <w:b/>
                      <w:sz w:val="24"/>
                      <w:szCs w:val="24"/>
                    </w:rPr>
                    <w:t>Sự kiện kích hoạt:</w:t>
                  </w:r>
                </w:p>
              </w:tc>
            </w:tr>
          </w:tbl>
          <w:p w14:paraId="237C2110" w14:textId="77777777" w:rsidR="00A27D53" w:rsidRDefault="00A27D53">
            <w:pPr>
              <w:ind w:left="0" w:right="-126" w:firstLine="0"/>
              <w:rPr>
                <w:sz w:val="24"/>
                <w:szCs w:val="24"/>
              </w:rPr>
            </w:pPr>
          </w:p>
        </w:tc>
        <w:tc>
          <w:tcPr>
            <w:tcW w:w="5565" w:type="dxa"/>
            <w:tcBorders>
              <w:top w:val="single" w:sz="7" w:space="0" w:color="000000"/>
              <w:left w:val="single" w:sz="7" w:space="0" w:color="000000"/>
              <w:bottom w:val="single" w:sz="7" w:space="0" w:color="000000"/>
              <w:right w:val="single" w:sz="7" w:space="0" w:color="000000"/>
            </w:tcBorders>
            <w:tcMar>
              <w:top w:w="0" w:type="dxa"/>
              <w:bottom w:w="0" w:type="dxa"/>
            </w:tcMar>
          </w:tcPr>
          <w:p w14:paraId="6C0D2B6A" w14:textId="77777777" w:rsidR="00A27D53" w:rsidRPr="001611A3" w:rsidRDefault="00A27D53">
            <w:pPr>
              <w:ind w:left="0" w:firstLine="0"/>
              <w:rPr>
                <w:sz w:val="10"/>
                <w:szCs w:val="10"/>
                <w:rPrChange w:id="6209" w:author="MinhHieu" w:date="2024-12-20T10:39:00Z">
                  <w:rPr>
                    <w:sz w:val="24"/>
                    <w:szCs w:val="24"/>
                  </w:rPr>
                </w:rPrChange>
              </w:rPr>
            </w:pPr>
          </w:p>
          <w:tbl>
            <w:tblPr>
              <w:tblStyle w:val="afff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2565424" w14:textId="77777777">
              <w:trPr>
                <w:trHeight w:val="585"/>
              </w:trPr>
              <w:tc>
                <w:tcPr>
                  <w:tcW w:w="5560" w:type="dxa"/>
                  <w:tcBorders>
                    <w:top w:val="nil"/>
                    <w:left w:val="nil"/>
                    <w:bottom w:val="nil"/>
                    <w:right w:val="nil"/>
                  </w:tcBorders>
                  <w:tcMar>
                    <w:top w:w="20" w:type="dxa"/>
                    <w:left w:w="20" w:type="dxa"/>
                    <w:bottom w:w="20" w:type="dxa"/>
                    <w:right w:w="20" w:type="dxa"/>
                  </w:tcMar>
                </w:tcPr>
                <w:p w14:paraId="14EF8F4D" w14:textId="77777777" w:rsidR="00A27D53" w:rsidRDefault="001611A3">
                  <w:pPr>
                    <w:tabs>
                      <w:tab w:val="right" w:pos="5230"/>
                    </w:tabs>
                    <w:ind w:left="0" w:right="290" w:firstLine="0"/>
                    <w:rPr>
                      <w:ins w:id="6210" w:author="MinhHieu" w:date="2024-12-20T10:39:00Z"/>
                      <w:sz w:val="24"/>
                      <w:szCs w:val="24"/>
                      <w:lang w:val="vi-VN"/>
                    </w:rPr>
                  </w:pPr>
                  <w:ins w:id="6211" w:author="MinhHieu" w:date="2024-12-20T10:39:00Z">
                    <w:r>
                      <w:rPr>
                        <w:sz w:val="24"/>
                        <w:szCs w:val="24"/>
                      </w:rPr>
                      <w:t>Khách</w:t>
                    </w:r>
                    <w:r>
                      <w:rPr>
                        <w:sz w:val="24"/>
                        <w:szCs w:val="24"/>
                        <w:lang w:val="vi-VN"/>
                      </w:rPr>
                      <w:t xml:space="preserve"> hàng</w:t>
                    </w:r>
                    <w:r w:rsidDel="001611A3">
                      <w:rPr>
                        <w:sz w:val="24"/>
                        <w:szCs w:val="24"/>
                      </w:rPr>
                      <w:t xml:space="preserve"> </w:t>
                    </w:r>
                  </w:ins>
                  <w:del w:id="6212" w:author="MinhHieu" w:date="2024-12-20T10:39:00Z">
                    <w:r w:rsidDel="001611A3">
                      <w:rPr>
                        <w:sz w:val="24"/>
                        <w:szCs w:val="24"/>
                      </w:rPr>
                      <w:delText xml:space="preserve">Người dùng </w:delText>
                    </w:r>
                  </w:del>
                  <w:r>
                    <w:rPr>
                      <w:sz w:val="24"/>
                      <w:szCs w:val="24"/>
                    </w:rPr>
                    <w:t>truy chọn sản phẩm và nhấn "Thêm vào giỏ hàng"</w:t>
                  </w:r>
                </w:p>
                <w:p w14:paraId="50478216" w14:textId="075744CD" w:rsidR="001611A3" w:rsidRPr="001611A3" w:rsidRDefault="001611A3">
                  <w:pPr>
                    <w:tabs>
                      <w:tab w:val="right" w:pos="5230"/>
                    </w:tabs>
                    <w:ind w:left="0" w:right="290" w:firstLine="0"/>
                    <w:rPr>
                      <w:sz w:val="24"/>
                      <w:szCs w:val="24"/>
                      <w:lang w:val="vi-VN"/>
                      <w:rPrChange w:id="6213" w:author="MinhHieu" w:date="2024-12-20T10:39:00Z">
                        <w:rPr>
                          <w:sz w:val="24"/>
                          <w:szCs w:val="24"/>
                        </w:rPr>
                      </w:rPrChange>
                    </w:rPr>
                  </w:pPr>
                </w:p>
              </w:tc>
            </w:tr>
          </w:tbl>
          <w:p w14:paraId="24E6D43A" w14:textId="77777777" w:rsidR="00A27D53" w:rsidRDefault="00A27D53">
            <w:pPr>
              <w:ind w:left="0" w:firstLine="0"/>
              <w:rPr>
                <w:sz w:val="24"/>
                <w:szCs w:val="24"/>
              </w:rPr>
            </w:pPr>
          </w:p>
        </w:tc>
      </w:tr>
      <w:tr w:rsidR="00A27D53" w14:paraId="3CE54C07" w14:textId="77777777">
        <w:trPr>
          <w:trHeight w:val="1093"/>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32C9A321" w14:textId="77777777" w:rsidR="00A27D53" w:rsidRDefault="00A27D53">
            <w:pPr>
              <w:ind w:left="0" w:right="-126" w:firstLine="0"/>
              <w:rPr>
                <w:sz w:val="24"/>
                <w:szCs w:val="24"/>
              </w:rPr>
            </w:pPr>
          </w:p>
          <w:tbl>
            <w:tblPr>
              <w:tblStyle w:val="afffffffc"/>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6F2853CA" w14:textId="77777777">
              <w:trPr>
                <w:trHeight w:val="315"/>
              </w:trPr>
              <w:tc>
                <w:tcPr>
                  <w:tcW w:w="2680" w:type="dxa"/>
                  <w:tcBorders>
                    <w:top w:val="nil"/>
                    <w:left w:val="nil"/>
                    <w:bottom w:val="nil"/>
                    <w:right w:val="nil"/>
                  </w:tcBorders>
                  <w:tcMar>
                    <w:top w:w="20" w:type="dxa"/>
                    <w:left w:w="20" w:type="dxa"/>
                    <w:bottom w:w="20" w:type="dxa"/>
                    <w:right w:w="20" w:type="dxa"/>
                  </w:tcMar>
                </w:tcPr>
                <w:p w14:paraId="7C840107" w14:textId="77777777" w:rsidR="00A27D53" w:rsidRDefault="00D33BC1">
                  <w:pPr>
                    <w:ind w:left="0" w:right="-126" w:firstLine="0"/>
                    <w:rPr>
                      <w:b/>
                      <w:sz w:val="24"/>
                      <w:szCs w:val="24"/>
                    </w:rPr>
                  </w:pPr>
                  <w:r>
                    <w:rPr>
                      <w:b/>
                      <w:sz w:val="24"/>
                      <w:szCs w:val="24"/>
                    </w:rPr>
                    <w:t>Tiền điều kiện (Precondition):</w:t>
                  </w:r>
                </w:p>
              </w:tc>
            </w:tr>
          </w:tbl>
          <w:p w14:paraId="79235C19" w14:textId="77777777" w:rsidR="00A27D53" w:rsidRDefault="00A27D53">
            <w:pPr>
              <w:ind w:left="0" w:right="-126" w:firstLine="0"/>
              <w:rPr>
                <w:sz w:val="24"/>
                <w:szCs w:val="24"/>
              </w:rPr>
            </w:pPr>
          </w:p>
        </w:tc>
        <w:tc>
          <w:tcPr>
            <w:tcW w:w="5565" w:type="dxa"/>
            <w:tcBorders>
              <w:top w:val="single" w:sz="7" w:space="0" w:color="000000"/>
              <w:left w:val="single" w:sz="7" w:space="0" w:color="000000"/>
              <w:bottom w:val="single" w:sz="7" w:space="0" w:color="000000"/>
              <w:right w:val="single" w:sz="7" w:space="0" w:color="000000"/>
            </w:tcBorders>
            <w:tcMar>
              <w:top w:w="0" w:type="dxa"/>
              <w:bottom w:w="0" w:type="dxa"/>
            </w:tcMar>
          </w:tcPr>
          <w:p w14:paraId="5C9124B0" w14:textId="77777777" w:rsidR="00A27D53" w:rsidRDefault="00A27D53">
            <w:pPr>
              <w:ind w:left="0" w:firstLine="0"/>
              <w:rPr>
                <w:sz w:val="24"/>
                <w:szCs w:val="24"/>
              </w:rPr>
            </w:pPr>
          </w:p>
          <w:tbl>
            <w:tblPr>
              <w:tblStyle w:val="affff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109E7B0" w14:textId="77777777">
              <w:trPr>
                <w:trHeight w:val="585"/>
              </w:trPr>
              <w:tc>
                <w:tcPr>
                  <w:tcW w:w="5560" w:type="dxa"/>
                  <w:tcBorders>
                    <w:top w:val="nil"/>
                    <w:left w:val="nil"/>
                    <w:bottom w:val="nil"/>
                    <w:right w:val="nil"/>
                  </w:tcBorders>
                  <w:tcMar>
                    <w:top w:w="20" w:type="dxa"/>
                    <w:left w:w="20" w:type="dxa"/>
                    <w:bottom w:w="20" w:type="dxa"/>
                    <w:right w:w="20" w:type="dxa"/>
                  </w:tcMar>
                </w:tcPr>
                <w:p w14:paraId="47396CA6" w14:textId="29E8FE36" w:rsidR="00A27D53" w:rsidRDefault="001611A3">
                  <w:pPr>
                    <w:ind w:left="0" w:firstLine="0"/>
                    <w:rPr>
                      <w:sz w:val="24"/>
                      <w:szCs w:val="24"/>
                    </w:rPr>
                  </w:pPr>
                  <w:ins w:id="6214" w:author="MinhHieu" w:date="2024-12-20T10:39:00Z">
                    <w:r>
                      <w:rPr>
                        <w:sz w:val="24"/>
                        <w:szCs w:val="24"/>
                      </w:rPr>
                      <w:t>Khách</w:t>
                    </w:r>
                    <w:r>
                      <w:rPr>
                        <w:sz w:val="24"/>
                        <w:szCs w:val="24"/>
                        <w:lang w:val="vi-VN"/>
                      </w:rPr>
                      <w:t xml:space="preserve"> hàng</w:t>
                    </w:r>
                    <w:r w:rsidDel="001611A3">
                      <w:rPr>
                        <w:sz w:val="24"/>
                        <w:szCs w:val="24"/>
                      </w:rPr>
                      <w:t xml:space="preserve"> </w:t>
                    </w:r>
                  </w:ins>
                  <w:del w:id="6215" w:author="MinhHieu" w:date="2024-12-20T10:39:00Z">
                    <w:r w:rsidDel="001611A3">
                      <w:rPr>
                        <w:sz w:val="24"/>
                        <w:szCs w:val="24"/>
                      </w:rPr>
                      <w:delText xml:space="preserve">Người dùng </w:delText>
                    </w:r>
                  </w:del>
                  <w:r>
                    <w:rPr>
                      <w:sz w:val="24"/>
                      <w:szCs w:val="24"/>
                    </w:rPr>
                    <w:t>đã đăng nhập và đang xem sản phẩm</w:t>
                  </w:r>
                </w:p>
              </w:tc>
            </w:tr>
          </w:tbl>
          <w:p w14:paraId="7409F412" w14:textId="77777777" w:rsidR="00A27D53" w:rsidRDefault="00A27D53">
            <w:pPr>
              <w:ind w:left="0" w:firstLine="0"/>
              <w:rPr>
                <w:sz w:val="24"/>
                <w:szCs w:val="24"/>
              </w:rPr>
            </w:pPr>
          </w:p>
        </w:tc>
      </w:tr>
      <w:tr w:rsidR="00A27D53" w14:paraId="4FABD489" w14:textId="77777777">
        <w:trPr>
          <w:trHeight w:val="1035"/>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43A286BA" w14:textId="77777777" w:rsidR="00A27D53" w:rsidRDefault="00A27D53">
            <w:pPr>
              <w:ind w:left="0" w:right="-126" w:firstLine="0"/>
              <w:rPr>
                <w:sz w:val="24"/>
                <w:szCs w:val="24"/>
              </w:rPr>
            </w:pPr>
          </w:p>
          <w:tbl>
            <w:tblPr>
              <w:tblStyle w:val="afffffffe"/>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7C1437B" w14:textId="77777777">
              <w:trPr>
                <w:trHeight w:val="315"/>
              </w:trPr>
              <w:tc>
                <w:tcPr>
                  <w:tcW w:w="2680" w:type="dxa"/>
                  <w:tcBorders>
                    <w:top w:val="nil"/>
                    <w:left w:val="nil"/>
                    <w:bottom w:val="nil"/>
                    <w:right w:val="nil"/>
                  </w:tcBorders>
                  <w:tcMar>
                    <w:top w:w="20" w:type="dxa"/>
                    <w:left w:w="20" w:type="dxa"/>
                    <w:bottom w:w="20" w:type="dxa"/>
                    <w:right w:w="20" w:type="dxa"/>
                  </w:tcMar>
                </w:tcPr>
                <w:p w14:paraId="4D1773C6" w14:textId="77777777" w:rsidR="00A27D53" w:rsidRDefault="00D33BC1">
                  <w:pPr>
                    <w:ind w:left="0" w:right="-126" w:firstLine="0"/>
                    <w:rPr>
                      <w:b/>
                      <w:sz w:val="24"/>
                      <w:szCs w:val="24"/>
                    </w:rPr>
                  </w:pPr>
                  <w:r>
                    <w:rPr>
                      <w:b/>
                      <w:sz w:val="24"/>
                      <w:szCs w:val="24"/>
                    </w:rPr>
                    <w:t>Hậu điều kiện (Postcondition):</w:t>
                  </w:r>
                </w:p>
              </w:tc>
            </w:tr>
          </w:tbl>
          <w:p w14:paraId="6C468346" w14:textId="77777777" w:rsidR="00A27D53" w:rsidRDefault="00A27D53">
            <w:pPr>
              <w:ind w:left="0" w:right="-126" w:firstLine="0"/>
              <w:rPr>
                <w:sz w:val="24"/>
                <w:szCs w:val="24"/>
              </w:rPr>
            </w:pPr>
          </w:p>
        </w:tc>
        <w:tc>
          <w:tcPr>
            <w:tcW w:w="5565" w:type="dxa"/>
            <w:tcBorders>
              <w:top w:val="single" w:sz="7" w:space="0" w:color="000000"/>
              <w:left w:val="single" w:sz="7" w:space="0" w:color="000000"/>
              <w:bottom w:val="single" w:sz="7" w:space="0" w:color="000000"/>
              <w:right w:val="single" w:sz="7" w:space="0" w:color="000000"/>
            </w:tcBorders>
            <w:tcMar>
              <w:top w:w="0" w:type="dxa"/>
              <w:bottom w:w="0" w:type="dxa"/>
            </w:tcMar>
          </w:tcPr>
          <w:p w14:paraId="6826FA1B" w14:textId="77777777" w:rsidR="00A27D53" w:rsidRDefault="00A27D53">
            <w:pPr>
              <w:ind w:left="0" w:firstLine="0"/>
              <w:rPr>
                <w:sz w:val="24"/>
                <w:szCs w:val="24"/>
              </w:rPr>
            </w:pPr>
          </w:p>
          <w:tbl>
            <w:tblPr>
              <w:tblStyle w:val="afffffff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841CCA6" w14:textId="77777777">
              <w:trPr>
                <w:trHeight w:val="315"/>
              </w:trPr>
              <w:tc>
                <w:tcPr>
                  <w:tcW w:w="5560" w:type="dxa"/>
                  <w:tcBorders>
                    <w:top w:val="nil"/>
                    <w:left w:val="nil"/>
                    <w:bottom w:val="nil"/>
                    <w:right w:val="nil"/>
                  </w:tcBorders>
                  <w:tcMar>
                    <w:top w:w="20" w:type="dxa"/>
                    <w:left w:w="20" w:type="dxa"/>
                    <w:bottom w:w="20" w:type="dxa"/>
                    <w:right w:w="20" w:type="dxa"/>
                  </w:tcMar>
                </w:tcPr>
                <w:p w14:paraId="3A55CA61" w14:textId="77777777" w:rsidR="00A27D53" w:rsidRDefault="00D33BC1">
                  <w:pPr>
                    <w:ind w:left="0" w:firstLine="0"/>
                    <w:rPr>
                      <w:sz w:val="24"/>
                      <w:szCs w:val="24"/>
                    </w:rPr>
                  </w:pPr>
                  <w:r>
                    <w:rPr>
                      <w:sz w:val="24"/>
                      <w:szCs w:val="24"/>
                    </w:rPr>
                    <w:t>Sản phẩm được thêm vào giỏ hàng</w:t>
                  </w:r>
                </w:p>
              </w:tc>
            </w:tr>
          </w:tbl>
          <w:p w14:paraId="5F54B4E0" w14:textId="77777777" w:rsidR="00A27D53" w:rsidRDefault="00A27D53">
            <w:pPr>
              <w:ind w:left="0" w:firstLine="0"/>
              <w:rPr>
                <w:sz w:val="24"/>
                <w:szCs w:val="24"/>
              </w:rPr>
            </w:pPr>
          </w:p>
        </w:tc>
      </w:tr>
      <w:tr w:rsidR="00A27D53" w14:paraId="271F6BAA" w14:textId="77777777">
        <w:trPr>
          <w:trHeight w:val="715"/>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0E055979" w14:textId="77777777" w:rsidR="00A27D53" w:rsidRDefault="00A27D53">
            <w:pPr>
              <w:ind w:left="0" w:right="-126" w:firstLine="0"/>
              <w:rPr>
                <w:b/>
              </w:rPr>
            </w:pPr>
          </w:p>
          <w:p w14:paraId="7E46384B" w14:textId="77777777" w:rsidR="00A27D53" w:rsidRDefault="00D33BC1">
            <w:pPr>
              <w:ind w:left="0" w:right="-126" w:firstLine="0"/>
              <w:rPr>
                <w:b/>
              </w:rPr>
            </w:pPr>
            <w:r>
              <w:rPr>
                <w:b/>
              </w:rPr>
              <w:t>Luồng chính:</w:t>
            </w:r>
          </w:p>
        </w:tc>
        <w:tc>
          <w:tcPr>
            <w:tcW w:w="5565" w:type="dxa"/>
            <w:tcBorders>
              <w:top w:val="single" w:sz="7" w:space="0" w:color="000000"/>
              <w:left w:val="single" w:sz="7" w:space="0" w:color="000000"/>
              <w:bottom w:val="single" w:sz="7" w:space="0" w:color="000000"/>
              <w:right w:val="single" w:sz="7" w:space="0" w:color="000000"/>
            </w:tcBorders>
            <w:tcMar>
              <w:top w:w="0" w:type="dxa"/>
              <w:bottom w:w="0" w:type="dxa"/>
            </w:tcMar>
          </w:tcPr>
          <w:p w14:paraId="66EA7E12" w14:textId="77752B38" w:rsidR="00A27D53" w:rsidRDefault="00D33BC1">
            <w:pPr>
              <w:ind w:left="22" w:firstLine="0"/>
              <w:rPr>
                <w:sz w:val="24"/>
                <w:szCs w:val="24"/>
              </w:rPr>
              <w:pPrChange w:id="6216" w:author="MinhHieu" w:date="2024-12-20T10:39:00Z">
                <w:pPr>
                  <w:ind w:left="0" w:firstLine="0"/>
                </w:pPr>
              </w:pPrChange>
            </w:pPr>
            <w:r>
              <w:rPr>
                <w:sz w:val="24"/>
                <w:szCs w:val="24"/>
              </w:rPr>
              <w:t>1.</w:t>
            </w:r>
            <w:r>
              <w:rPr>
                <w:sz w:val="14"/>
                <w:szCs w:val="14"/>
              </w:rPr>
              <w:t xml:space="preserve">     </w:t>
            </w:r>
            <w:ins w:id="6217" w:author="MinhHieu" w:date="2024-12-20T10:39:00Z">
              <w:r w:rsidR="001611A3">
                <w:rPr>
                  <w:sz w:val="24"/>
                  <w:szCs w:val="24"/>
                </w:rPr>
                <w:t>Khách</w:t>
              </w:r>
              <w:r w:rsidR="001611A3">
                <w:rPr>
                  <w:sz w:val="24"/>
                  <w:szCs w:val="24"/>
                  <w:lang w:val="vi-VN"/>
                </w:rPr>
                <w:t xml:space="preserve"> hàng</w:t>
              </w:r>
              <w:r w:rsidR="001611A3" w:rsidDel="001611A3">
                <w:rPr>
                  <w:sz w:val="24"/>
                  <w:szCs w:val="24"/>
                </w:rPr>
                <w:t xml:space="preserve"> </w:t>
              </w:r>
            </w:ins>
            <w:del w:id="6218" w:author="MinhHieu" w:date="2024-12-20T10:39:00Z">
              <w:r w:rsidDel="001611A3">
                <w:rPr>
                  <w:sz w:val="24"/>
                  <w:szCs w:val="24"/>
                </w:rPr>
                <w:delText xml:space="preserve">Người dùng </w:delText>
              </w:r>
            </w:del>
            <w:r>
              <w:rPr>
                <w:sz w:val="24"/>
                <w:szCs w:val="24"/>
              </w:rPr>
              <w:t>chọn "Thêm vào giỏ hàng" tại trang chi tiết sản phẩm</w:t>
            </w:r>
          </w:p>
          <w:p w14:paraId="4CF356E0" w14:textId="77777777" w:rsidR="00A27D53" w:rsidRDefault="00D33BC1">
            <w:pPr>
              <w:ind w:left="22" w:firstLine="0"/>
              <w:rPr>
                <w:sz w:val="24"/>
                <w:szCs w:val="24"/>
              </w:rPr>
              <w:pPrChange w:id="6219" w:author="MinhHieu" w:date="2024-12-20T10:39:00Z">
                <w:pPr>
                  <w:ind w:left="0" w:firstLine="0"/>
                </w:pPr>
              </w:pPrChange>
            </w:pPr>
            <w:r>
              <w:rPr>
                <w:sz w:val="24"/>
                <w:szCs w:val="24"/>
              </w:rPr>
              <w:t>2.</w:t>
            </w:r>
            <w:r>
              <w:rPr>
                <w:sz w:val="14"/>
                <w:szCs w:val="14"/>
              </w:rPr>
              <w:t xml:space="preserve">     </w:t>
            </w:r>
            <w:r>
              <w:rPr>
                <w:sz w:val="24"/>
                <w:szCs w:val="24"/>
              </w:rPr>
              <w:t xml:space="preserve">Hệ thống thêm sản phẩm vào giỏ </w:t>
            </w:r>
            <w:r>
              <w:rPr>
                <w:sz w:val="24"/>
                <w:szCs w:val="24"/>
              </w:rPr>
              <w:t>hàng</w:t>
            </w:r>
          </w:p>
          <w:p w14:paraId="2E589D27" w14:textId="1FEE4720" w:rsidR="00A27D53" w:rsidRDefault="00D33BC1">
            <w:pPr>
              <w:ind w:left="22" w:firstLine="0"/>
              <w:rPr>
                <w:sz w:val="24"/>
                <w:szCs w:val="24"/>
              </w:rPr>
              <w:pPrChange w:id="6220" w:author="MinhHieu" w:date="2024-12-20T10:39:00Z">
                <w:pPr>
                  <w:ind w:left="0" w:firstLine="0"/>
                </w:pPr>
              </w:pPrChange>
            </w:pPr>
            <w:r>
              <w:rPr>
                <w:sz w:val="24"/>
                <w:szCs w:val="24"/>
              </w:rPr>
              <w:t>3.</w:t>
            </w:r>
            <w:r>
              <w:rPr>
                <w:sz w:val="14"/>
                <w:szCs w:val="14"/>
              </w:rPr>
              <w:t xml:space="preserve">     </w:t>
            </w:r>
            <w:ins w:id="6221" w:author="MinhHieu" w:date="2024-12-20T10:39:00Z">
              <w:r w:rsidR="001611A3">
                <w:rPr>
                  <w:sz w:val="24"/>
                  <w:szCs w:val="24"/>
                </w:rPr>
                <w:t>Khách</w:t>
              </w:r>
              <w:r w:rsidR="001611A3">
                <w:rPr>
                  <w:sz w:val="24"/>
                  <w:szCs w:val="24"/>
                  <w:lang w:val="vi-VN"/>
                </w:rPr>
                <w:t xml:space="preserve"> hàng</w:t>
              </w:r>
              <w:r w:rsidR="001611A3" w:rsidDel="001611A3">
                <w:rPr>
                  <w:sz w:val="24"/>
                  <w:szCs w:val="24"/>
                </w:rPr>
                <w:t xml:space="preserve"> </w:t>
              </w:r>
            </w:ins>
            <w:del w:id="6222" w:author="MinhHieu" w:date="2024-12-20T10:39:00Z">
              <w:r w:rsidDel="001611A3">
                <w:rPr>
                  <w:sz w:val="24"/>
                  <w:szCs w:val="24"/>
                </w:rPr>
                <w:delText xml:space="preserve">Người dùng </w:delText>
              </w:r>
            </w:del>
            <w:r>
              <w:rPr>
                <w:sz w:val="24"/>
                <w:szCs w:val="24"/>
              </w:rPr>
              <w:t>truy cập giỏ hàng để kiểm tra sản phẩm đã thêm</w:t>
            </w:r>
          </w:p>
          <w:p w14:paraId="1891A97A" w14:textId="77777777" w:rsidR="00A27D53" w:rsidRDefault="00D33BC1">
            <w:pPr>
              <w:widowControl/>
              <w:ind w:left="22" w:firstLine="0"/>
              <w:rPr>
                <w:sz w:val="24"/>
                <w:szCs w:val="24"/>
              </w:rPr>
              <w:pPrChange w:id="6223" w:author="MinhHieu" w:date="2024-12-20T10:39:00Z">
                <w:pPr>
                  <w:widowControl/>
                  <w:ind w:left="0" w:firstLine="0"/>
                </w:pPr>
              </w:pPrChange>
            </w:pPr>
            <w:r>
              <w:rPr>
                <w:sz w:val="24"/>
                <w:szCs w:val="24"/>
              </w:rPr>
              <w:t>4.</w:t>
            </w:r>
            <w:r>
              <w:rPr>
                <w:sz w:val="14"/>
                <w:szCs w:val="14"/>
              </w:rPr>
              <w:t xml:space="preserve">     </w:t>
            </w:r>
            <w:r>
              <w:rPr>
                <w:sz w:val="24"/>
                <w:szCs w:val="24"/>
              </w:rPr>
              <w:t>Hệ thống hiển thị sản phẩm trong giỏ hàng</w:t>
            </w:r>
          </w:p>
        </w:tc>
      </w:tr>
      <w:tr w:rsidR="00A27D53" w14:paraId="159F1B15" w14:textId="77777777">
        <w:trPr>
          <w:trHeight w:val="1048"/>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7B721107" w14:textId="77777777" w:rsidR="00A27D53" w:rsidRDefault="00A27D53">
            <w:pPr>
              <w:ind w:left="0" w:right="80" w:firstLine="0"/>
              <w:rPr>
                <w:b/>
                <w:sz w:val="10"/>
                <w:szCs w:val="10"/>
              </w:rPr>
            </w:pPr>
          </w:p>
          <w:p w14:paraId="62042331" w14:textId="77777777" w:rsidR="00A27D53" w:rsidRDefault="00D33BC1">
            <w:pPr>
              <w:ind w:left="0" w:right="80" w:firstLine="0"/>
              <w:rPr>
                <w:sz w:val="24"/>
                <w:szCs w:val="24"/>
              </w:rPr>
            </w:pPr>
            <w:r>
              <w:rPr>
                <w:b/>
                <w:sz w:val="24"/>
                <w:szCs w:val="24"/>
              </w:rPr>
              <w:t>Luồng rẽ nhánh:</w:t>
            </w:r>
          </w:p>
        </w:tc>
        <w:tc>
          <w:tcPr>
            <w:tcW w:w="5565" w:type="dxa"/>
            <w:tcBorders>
              <w:top w:val="single" w:sz="7" w:space="0" w:color="000000"/>
              <w:left w:val="single" w:sz="7" w:space="0" w:color="000000"/>
              <w:bottom w:val="single" w:sz="7" w:space="0" w:color="000000"/>
              <w:right w:val="single" w:sz="7" w:space="0" w:color="000000"/>
            </w:tcBorders>
            <w:tcMar>
              <w:top w:w="0" w:type="dxa"/>
              <w:bottom w:w="0" w:type="dxa"/>
            </w:tcMar>
          </w:tcPr>
          <w:p w14:paraId="53C6ED22" w14:textId="77777777" w:rsidR="00A27D53" w:rsidRDefault="00A27D53">
            <w:pPr>
              <w:ind w:left="22" w:right="80" w:firstLine="0"/>
              <w:rPr>
                <w:sz w:val="10"/>
                <w:szCs w:val="10"/>
              </w:rPr>
              <w:pPrChange w:id="6224" w:author="MinhHieu" w:date="2024-12-20T10:39:00Z">
                <w:pPr>
                  <w:ind w:left="0" w:right="80" w:firstLine="0"/>
                </w:pPr>
              </w:pPrChange>
            </w:pPr>
          </w:p>
          <w:p w14:paraId="1184257E" w14:textId="2383F6FF" w:rsidR="00A27D53" w:rsidRDefault="001611A3">
            <w:pPr>
              <w:ind w:left="22" w:right="80" w:firstLine="0"/>
              <w:rPr>
                <w:sz w:val="24"/>
                <w:szCs w:val="24"/>
              </w:rPr>
              <w:pPrChange w:id="6225" w:author="MinhHieu" w:date="2024-12-20T10:39:00Z">
                <w:pPr>
                  <w:ind w:left="0" w:right="80" w:firstLine="0"/>
                </w:pPr>
              </w:pPrChange>
            </w:pPr>
            <w:ins w:id="6226" w:author="MinhHieu" w:date="2024-12-20T10:39:00Z">
              <w:r>
                <w:rPr>
                  <w:sz w:val="24"/>
                  <w:szCs w:val="24"/>
                </w:rPr>
                <w:t>Khách</w:t>
              </w:r>
              <w:r>
                <w:rPr>
                  <w:sz w:val="24"/>
                  <w:szCs w:val="24"/>
                  <w:lang w:val="vi-VN"/>
                </w:rPr>
                <w:t xml:space="preserve"> hàng</w:t>
              </w:r>
              <w:r w:rsidDel="001611A3">
                <w:rPr>
                  <w:sz w:val="24"/>
                  <w:szCs w:val="24"/>
                </w:rPr>
                <w:t xml:space="preserve"> </w:t>
              </w:r>
            </w:ins>
            <w:del w:id="6227" w:author="MinhHieu" w:date="2024-12-20T10:39:00Z">
              <w:r w:rsidDel="001611A3">
                <w:rPr>
                  <w:sz w:val="24"/>
                  <w:szCs w:val="24"/>
                </w:rPr>
                <w:delText xml:space="preserve">Người dùng </w:delText>
              </w:r>
            </w:del>
            <w:r>
              <w:rPr>
                <w:sz w:val="24"/>
                <w:szCs w:val="24"/>
              </w:rPr>
              <w:t>chưa đăng nhập: Yêu cầu đăng nhập trước khi thêm sản phẩm vào giỏ</w:t>
            </w:r>
          </w:p>
        </w:tc>
      </w:tr>
      <w:tr w:rsidR="00A27D53" w14:paraId="15EF3948" w14:textId="77777777">
        <w:trPr>
          <w:trHeight w:val="1093"/>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13DEB2F9" w14:textId="77777777" w:rsidR="00A27D53" w:rsidRDefault="00A27D53">
            <w:pPr>
              <w:ind w:left="0" w:right="80" w:firstLine="0"/>
              <w:rPr>
                <w:b/>
                <w:sz w:val="10"/>
                <w:szCs w:val="10"/>
              </w:rPr>
            </w:pPr>
          </w:p>
          <w:tbl>
            <w:tblPr>
              <w:tblStyle w:val="affffffff0"/>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3AC97338" w14:textId="77777777">
              <w:trPr>
                <w:trHeight w:val="315"/>
              </w:trPr>
              <w:tc>
                <w:tcPr>
                  <w:tcW w:w="2880" w:type="dxa"/>
                  <w:tcBorders>
                    <w:top w:val="nil"/>
                    <w:left w:val="nil"/>
                    <w:bottom w:val="nil"/>
                    <w:right w:val="nil"/>
                  </w:tcBorders>
                  <w:tcMar>
                    <w:top w:w="20" w:type="dxa"/>
                    <w:left w:w="20" w:type="dxa"/>
                    <w:bottom w:w="20" w:type="dxa"/>
                    <w:right w:w="20" w:type="dxa"/>
                  </w:tcMar>
                </w:tcPr>
                <w:p w14:paraId="6184B2BA" w14:textId="77777777" w:rsidR="00A27D53" w:rsidRDefault="00D33BC1">
                  <w:pPr>
                    <w:ind w:left="0" w:right="-92" w:firstLine="0"/>
                    <w:rPr>
                      <w:b/>
                      <w:sz w:val="24"/>
                      <w:szCs w:val="24"/>
                    </w:rPr>
                  </w:pPr>
                  <w:r>
                    <w:rPr>
                      <w:b/>
                      <w:sz w:val="24"/>
                      <w:szCs w:val="24"/>
                    </w:rPr>
                    <w:t xml:space="preserve">Luồng ngoại lệ </w:t>
                  </w:r>
                  <w:r>
                    <w:rPr>
                      <w:b/>
                      <w:sz w:val="24"/>
                      <w:szCs w:val="24"/>
                    </w:rPr>
                    <w:t>(Exception):</w:t>
                  </w:r>
                </w:p>
              </w:tc>
            </w:tr>
          </w:tbl>
          <w:p w14:paraId="5D560987" w14:textId="77777777" w:rsidR="00A27D53" w:rsidRDefault="00A27D53">
            <w:pPr>
              <w:ind w:left="0" w:right="80" w:firstLine="0"/>
              <w:rPr>
                <w:b/>
                <w:sz w:val="24"/>
                <w:szCs w:val="24"/>
              </w:rPr>
            </w:pPr>
          </w:p>
        </w:tc>
        <w:tc>
          <w:tcPr>
            <w:tcW w:w="5565" w:type="dxa"/>
            <w:tcBorders>
              <w:top w:val="single" w:sz="7" w:space="0" w:color="000000"/>
              <w:left w:val="single" w:sz="7" w:space="0" w:color="000000"/>
              <w:bottom w:val="single" w:sz="7" w:space="0" w:color="000000"/>
              <w:right w:val="single" w:sz="7" w:space="0" w:color="000000"/>
            </w:tcBorders>
            <w:tcMar>
              <w:top w:w="0" w:type="dxa"/>
              <w:bottom w:w="0" w:type="dxa"/>
            </w:tcMar>
          </w:tcPr>
          <w:p w14:paraId="48B8663F" w14:textId="77777777" w:rsidR="00A27D53" w:rsidRDefault="00A27D53">
            <w:pPr>
              <w:ind w:left="22" w:right="80" w:firstLine="0"/>
              <w:rPr>
                <w:sz w:val="10"/>
                <w:szCs w:val="10"/>
              </w:rPr>
              <w:pPrChange w:id="6228" w:author="MinhHieu" w:date="2024-12-20T10:39:00Z">
                <w:pPr>
                  <w:ind w:left="0" w:right="80" w:firstLine="0"/>
                </w:pPr>
              </w:pPrChange>
            </w:pPr>
          </w:p>
          <w:p w14:paraId="65374F6F" w14:textId="77777777" w:rsidR="00A27D53" w:rsidRDefault="00D33BC1">
            <w:pPr>
              <w:ind w:left="22" w:right="80" w:firstLine="0"/>
              <w:rPr>
                <w:sz w:val="24"/>
                <w:szCs w:val="24"/>
              </w:rPr>
              <w:pPrChange w:id="6229" w:author="MinhHieu" w:date="2024-12-20T10:39:00Z">
                <w:pPr>
                  <w:ind w:left="0" w:right="80" w:firstLine="0"/>
                </w:pPr>
              </w:pPrChange>
            </w:pPr>
            <w:r>
              <w:rPr>
                <w:sz w:val="24"/>
                <w:szCs w:val="24"/>
              </w:rPr>
              <w:t>Giỏ hàng gặp sự cố khi thêm sản phẩm: Hiển thị thông báo lỗi "Không thể thêm sản phẩm"</w:t>
            </w:r>
          </w:p>
        </w:tc>
      </w:tr>
    </w:tbl>
    <w:p w14:paraId="15753E79" w14:textId="77777777" w:rsidR="00A27D53" w:rsidDel="001611A3" w:rsidRDefault="00A27D53">
      <w:pPr>
        <w:jc w:val="center"/>
        <w:rPr>
          <w:del w:id="6230" w:author="MinhHieu" w:date="2024-12-20T10:36:00Z"/>
          <w:b/>
        </w:rPr>
      </w:pPr>
    </w:p>
    <w:p w14:paraId="520F1A02" w14:textId="5F6A1E42" w:rsidR="00905EBD" w:rsidRDefault="00D33BC1">
      <w:pPr>
        <w:jc w:val="center"/>
        <w:rPr>
          <w:ins w:id="6231" w:author="MinhHieu" w:date="2024-12-20T10:20:00Z"/>
          <w:i/>
          <w:lang w:val="vi-VN"/>
        </w:rPr>
      </w:pPr>
      <w:del w:id="6232" w:author="MinhHieu" w:date="2024-12-20T10:36:00Z">
        <w:r w:rsidDel="001611A3">
          <w:rPr>
            <w:i/>
          </w:rPr>
          <w:delText>Bảng 2.11 Kịch bản thêm sản phẩm vào giỏ hàng</w:delText>
        </w:r>
      </w:del>
    </w:p>
    <w:p w14:paraId="313678D2" w14:textId="77777777" w:rsidR="00905EBD" w:rsidRPr="00905EBD" w:rsidDel="001611A3" w:rsidRDefault="00905EBD">
      <w:pPr>
        <w:jc w:val="center"/>
        <w:rPr>
          <w:del w:id="6233" w:author="MinhHieu" w:date="2024-12-20T10:36:00Z"/>
          <w:i/>
          <w:lang w:val="vi-VN"/>
          <w:rPrChange w:id="6234" w:author="MinhHieu" w:date="2024-12-20T10:20:00Z">
            <w:rPr>
              <w:del w:id="6235" w:author="MinhHieu" w:date="2024-12-20T10:36:00Z"/>
              <w:i/>
            </w:rPr>
          </w:rPrChange>
        </w:rPr>
      </w:pPr>
      <w:bookmarkStart w:id="6236" w:name="_Toc185587628"/>
      <w:bookmarkStart w:id="6237" w:name="_Toc185588674"/>
      <w:bookmarkStart w:id="6238" w:name="_Toc185597749"/>
      <w:bookmarkStart w:id="6239" w:name="_Toc185597930"/>
      <w:bookmarkStart w:id="6240" w:name="_Toc185598108"/>
      <w:bookmarkStart w:id="6241" w:name="_Toc185598285"/>
      <w:bookmarkEnd w:id="6236"/>
      <w:bookmarkEnd w:id="6237"/>
      <w:bookmarkEnd w:id="6238"/>
      <w:bookmarkEnd w:id="6239"/>
      <w:bookmarkEnd w:id="6240"/>
      <w:bookmarkEnd w:id="6241"/>
    </w:p>
    <w:p w14:paraId="358E42CB" w14:textId="77777777" w:rsidR="00A27D53" w:rsidRDefault="00D33BC1">
      <w:pPr>
        <w:pStyle w:val="Heading2"/>
        <w:numPr>
          <w:ilvl w:val="2"/>
          <w:numId w:val="37"/>
        </w:numPr>
        <w:tabs>
          <w:tab w:val="left" w:pos="90"/>
        </w:tabs>
        <w:spacing w:before="281"/>
        <w:ind w:left="90" w:firstLine="13"/>
      </w:pPr>
      <w:bookmarkStart w:id="6242" w:name="_Toc185578185"/>
      <w:bookmarkStart w:id="6243" w:name="_Toc185579208"/>
      <w:bookmarkStart w:id="6244" w:name="_Toc185579312"/>
      <w:bookmarkStart w:id="6245" w:name="_Toc185587629"/>
      <w:bookmarkStart w:id="6246" w:name="_Toc185588675"/>
      <w:bookmarkStart w:id="6247" w:name="_Toc185597750"/>
      <w:bookmarkStart w:id="6248" w:name="_Toc185597931"/>
      <w:bookmarkStart w:id="6249" w:name="_Toc185598109"/>
      <w:bookmarkStart w:id="6250" w:name="_Toc185598286"/>
      <w:r>
        <w:t>Kịch bản xóa sản phẩm ra khỏi giỏ hàng</w:t>
      </w:r>
      <w:bookmarkEnd w:id="6242"/>
      <w:bookmarkEnd w:id="6243"/>
      <w:bookmarkEnd w:id="6244"/>
      <w:bookmarkEnd w:id="6245"/>
      <w:bookmarkEnd w:id="6246"/>
      <w:bookmarkEnd w:id="6247"/>
      <w:bookmarkEnd w:id="6248"/>
      <w:bookmarkEnd w:id="6249"/>
      <w:bookmarkEnd w:id="6250"/>
    </w:p>
    <w:p w14:paraId="2D74EBCC" w14:textId="0A874E45" w:rsidR="001611A3" w:rsidRPr="001611A3" w:rsidRDefault="001611A3">
      <w:pPr>
        <w:pStyle w:val="Caption"/>
        <w:keepNext/>
        <w:jc w:val="center"/>
        <w:rPr>
          <w:ins w:id="6251" w:author="MinhHieu" w:date="2024-12-20T10:36:00Z"/>
          <w:color w:val="auto"/>
          <w:lang w:val="vi-VN"/>
          <w:rPrChange w:id="6252" w:author="MinhHieu" w:date="2024-12-20T10:36:00Z">
            <w:rPr>
              <w:ins w:id="6253" w:author="MinhHieu" w:date="2024-12-20T10:36:00Z"/>
            </w:rPr>
          </w:rPrChange>
        </w:rPr>
        <w:pPrChange w:id="6254" w:author="MinhHieu" w:date="2024-12-20T10:36:00Z">
          <w:pPr/>
        </w:pPrChange>
      </w:pPr>
      <w:bookmarkStart w:id="6255" w:name="_Toc185587411"/>
      <w:bookmarkStart w:id="6256" w:name="_Toc185597583"/>
      <w:ins w:id="6257" w:author="MinhHieu" w:date="2024-12-20T10:36:00Z">
        <w:r w:rsidRPr="001611A3">
          <w:rPr>
            <w:color w:val="auto"/>
            <w:sz w:val="26"/>
            <w:szCs w:val="26"/>
            <w:rPrChange w:id="6258" w:author="MinhHieu" w:date="2024-12-20T10:36:00Z">
              <w:rPr/>
            </w:rPrChange>
          </w:rPr>
          <w:lastRenderedPageBreak/>
          <w:t>Bảng 2.</w:t>
        </w:r>
        <w:r w:rsidRPr="001611A3">
          <w:rPr>
            <w:color w:val="auto"/>
            <w:sz w:val="26"/>
            <w:szCs w:val="26"/>
            <w:rPrChange w:id="6259" w:author="MinhHieu" w:date="2024-12-20T10:36:00Z">
              <w:rPr/>
            </w:rPrChange>
          </w:rPr>
          <w:fldChar w:fldCharType="begin"/>
        </w:r>
        <w:r w:rsidRPr="001611A3">
          <w:rPr>
            <w:color w:val="auto"/>
            <w:sz w:val="26"/>
            <w:szCs w:val="26"/>
            <w:rPrChange w:id="6260" w:author="MinhHieu" w:date="2024-12-20T10:36:00Z">
              <w:rPr/>
            </w:rPrChange>
          </w:rPr>
          <w:instrText xml:space="preserve"> SEQ Bảng_2. \* ARABIC </w:instrText>
        </w:r>
      </w:ins>
      <w:r w:rsidRPr="001611A3">
        <w:rPr>
          <w:color w:val="auto"/>
          <w:sz w:val="26"/>
          <w:szCs w:val="26"/>
          <w:rPrChange w:id="6261" w:author="MinhHieu" w:date="2024-12-20T10:36:00Z">
            <w:rPr/>
          </w:rPrChange>
        </w:rPr>
        <w:fldChar w:fldCharType="separate"/>
      </w:r>
      <w:ins w:id="6262" w:author="MinhHieu" w:date="2024-12-20T11:36:00Z">
        <w:r w:rsidR="00711A5B">
          <w:rPr>
            <w:noProof/>
            <w:color w:val="auto"/>
            <w:sz w:val="26"/>
            <w:szCs w:val="26"/>
          </w:rPr>
          <w:t>13</w:t>
        </w:r>
      </w:ins>
      <w:ins w:id="6263" w:author="MinhHieu" w:date="2024-12-20T10:36:00Z">
        <w:r w:rsidRPr="001611A3">
          <w:rPr>
            <w:color w:val="auto"/>
            <w:sz w:val="26"/>
            <w:szCs w:val="26"/>
            <w:rPrChange w:id="6264" w:author="MinhHieu" w:date="2024-12-20T10:36:00Z">
              <w:rPr/>
            </w:rPrChange>
          </w:rPr>
          <w:fldChar w:fldCharType="end"/>
        </w:r>
        <w:r w:rsidRPr="001611A3">
          <w:rPr>
            <w:color w:val="auto"/>
            <w:sz w:val="26"/>
            <w:szCs w:val="26"/>
            <w:lang w:val="vi-VN"/>
            <w:rPrChange w:id="6265" w:author="MinhHieu" w:date="2024-12-20T10:36:00Z">
              <w:rPr>
                <w:lang w:val="vi-VN"/>
              </w:rPr>
            </w:rPrChange>
          </w:rPr>
          <w:t xml:space="preserve"> Kịch bản xóa sản phẩm ra khỏi giỏ hàng</w:t>
        </w:r>
        <w:bookmarkEnd w:id="6255"/>
        <w:bookmarkEnd w:id="6256"/>
      </w:ins>
    </w:p>
    <w:tbl>
      <w:tblPr>
        <w:tblStyle w:val="affffffff1"/>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5DDA0C8B" w14:textId="77777777">
        <w:trPr>
          <w:trHeight w:val="82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DA548CE" w14:textId="77777777" w:rsidR="00A27D53" w:rsidRDefault="00A27D53">
            <w:pPr>
              <w:ind w:left="0" w:right="0" w:firstLine="0"/>
              <w:rPr>
                <w:b/>
                <w:sz w:val="10"/>
                <w:szCs w:val="10"/>
              </w:rPr>
            </w:pPr>
          </w:p>
          <w:p w14:paraId="38E6BF42" w14:textId="77777777" w:rsidR="00A27D53" w:rsidRDefault="00D33BC1">
            <w:pPr>
              <w:ind w:left="0" w:right="0"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7441834" w14:textId="77777777" w:rsidR="00A27D53" w:rsidRDefault="00A27D53">
            <w:pPr>
              <w:ind w:left="0" w:right="80" w:firstLine="0"/>
              <w:rPr>
                <w:sz w:val="10"/>
                <w:szCs w:val="10"/>
              </w:rPr>
            </w:pPr>
          </w:p>
          <w:p w14:paraId="5A613278" w14:textId="77777777" w:rsidR="00A27D53" w:rsidRDefault="00D33BC1">
            <w:pPr>
              <w:tabs>
                <w:tab w:val="left" w:pos="3435"/>
              </w:tabs>
              <w:ind w:left="0" w:right="80" w:firstLine="0"/>
              <w:rPr>
                <w:sz w:val="24"/>
                <w:szCs w:val="24"/>
              </w:rPr>
            </w:pPr>
            <w:r>
              <w:rPr>
                <w:sz w:val="24"/>
                <w:szCs w:val="24"/>
              </w:rPr>
              <w:t>Xóa sản phẩm khỏi giỏ hàng</w:t>
            </w:r>
          </w:p>
        </w:tc>
      </w:tr>
      <w:tr w:rsidR="00A27D53" w14:paraId="45C16BCF" w14:textId="77777777">
        <w:trPr>
          <w:trHeight w:val="49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120205E" w14:textId="77777777" w:rsidR="00A27D53" w:rsidRDefault="00A27D53">
            <w:pPr>
              <w:ind w:left="0" w:right="0" w:firstLine="0"/>
              <w:rPr>
                <w:sz w:val="24"/>
                <w:szCs w:val="24"/>
              </w:rPr>
            </w:pPr>
          </w:p>
          <w:tbl>
            <w:tblPr>
              <w:tblStyle w:val="affffffff2"/>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78A5C440" w14:textId="77777777">
              <w:trPr>
                <w:trHeight w:val="315"/>
              </w:trPr>
              <w:tc>
                <w:tcPr>
                  <w:tcW w:w="5385" w:type="dxa"/>
                  <w:tcBorders>
                    <w:top w:val="nil"/>
                    <w:left w:val="nil"/>
                    <w:bottom w:val="nil"/>
                    <w:right w:val="nil"/>
                  </w:tcBorders>
                  <w:tcMar>
                    <w:top w:w="20" w:type="dxa"/>
                    <w:left w:w="20" w:type="dxa"/>
                    <w:bottom w:w="20" w:type="dxa"/>
                    <w:right w:w="20" w:type="dxa"/>
                  </w:tcMar>
                </w:tcPr>
                <w:p w14:paraId="188670E5" w14:textId="77777777" w:rsidR="00A27D53" w:rsidRDefault="00D33BC1">
                  <w:pPr>
                    <w:ind w:left="0" w:right="0" w:firstLine="0"/>
                    <w:rPr>
                      <w:b/>
                      <w:sz w:val="24"/>
                      <w:szCs w:val="24"/>
                    </w:rPr>
                  </w:pPr>
                  <w:r>
                    <w:rPr>
                      <w:b/>
                      <w:sz w:val="24"/>
                      <w:szCs w:val="24"/>
                    </w:rPr>
                    <w:t>Tác nhân kích hoạt:</w:t>
                  </w:r>
                </w:p>
              </w:tc>
            </w:tr>
          </w:tbl>
          <w:p w14:paraId="0A66BAE6" w14:textId="77777777" w:rsidR="00A27D53" w:rsidRDefault="00A27D53">
            <w:pPr>
              <w:ind w:left="0" w:right="0"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21CAF8C" w14:textId="77777777" w:rsidR="00A27D53" w:rsidRDefault="00A27D53">
            <w:pPr>
              <w:ind w:left="0" w:right="80" w:firstLine="0"/>
              <w:rPr>
                <w:sz w:val="24"/>
                <w:szCs w:val="24"/>
              </w:rPr>
            </w:pPr>
          </w:p>
          <w:tbl>
            <w:tblPr>
              <w:tblStyle w:val="afffffff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D696BD5" w14:textId="77777777">
              <w:trPr>
                <w:trHeight w:val="315"/>
              </w:trPr>
              <w:tc>
                <w:tcPr>
                  <w:tcW w:w="5560" w:type="dxa"/>
                  <w:tcBorders>
                    <w:top w:val="nil"/>
                    <w:left w:val="nil"/>
                    <w:bottom w:val="nil"/>
                    <w:right w:val="nil"/>
                  </w:tcBorders>
                  <w:tcMar>
                    <w:top w:w="20" w:type="dxa"/>
                    <w:left w:w="20" w:type="dxa"/>
                    <w:bottom w:w="20" w:type="dxa"/>
                    <w:right w:w="20" w:type="dxa"/>
                  </w:tcMar>
                </w:tcPr>
                <w:p w14:paraId="418744DB" w14:textId="029D1246" w:rsidR="00A27D53" w:rsidRDefault="001611A3">
                  <w:pPr>
                    <w:ind w:left="0" w:right="80" w:firstLine="0"/>
                    <w:rPr>
                      <w:sz w:val="24"/>
                      <w:szCs w:val="24"/>
                    </w:rPr>
                  </w:pPr>
                  <w:ins w:id="6266" w:author="MinhHieu" w:date="2024-12-20T10:39:00Z">
                    <w:r>
                      <w:rPr>
                        <w:sz w:val="24"/>
                        <w:szCs w:val="24"/>
                      </w:rPr>
                      <w:t>Khách</w:t>
                    </w:r>
                    <w:r>
                      <w:rPr>
                        <w:sz w:val="24"/>
                        <w:szCs w:val="24"/>
                        <w:lang w:val="vi-VN"/>
                      </w:rPr>
                      <w:t xml:space="preserve"> hàng</w:t>
                    </w:r>
                  </w:ins>
                  <w:del w:id="6267" w:author="MinhHieu" w:date="2024-12-20T10:39:00Z">
                    <w:r w:rsidDel="001611A3">
                      <w:rPr>
                        <w:sz w:val="24"/>
                        <w:szCs w:val="24"/>
                      </w:rPr>
                      <w:delText>Người dùng</w:delText>
                    </w:r>
                  </w:del>
                  <w:r>
                    <w:rPr>
                      <w:sz w:val="24"/>
                      <w:szCs w:val="24"/>
                    </w:rPr>
                    <w:tab/>
                  </w:r>
                </w:p>
              </w:tc>
            </w:tr>
          </w:tbl>
          <w:p w14:paraId="505AC842" w14:textId="77777777" w:rsidR="00A27D53" w:rsidRDefault="00A27D53">
            <w:pPr>
              <w:ind w:left="0" w:right="80" w:firstLine="0"/>
              <w:rPr>
                <w:sz w:val="24"/>
                <w:szCs w:val="24"/>
              </w:rPr>
            </w:pPr>
          </w:p>
        </w:tc>
      </w:tr>
      <w:tr w:rsidR="00A27D53" w14:paraId="0C6C09C3"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851CA41" w14:textId="77777777" w:rsidR="00A27D53" w:rsidRDefault="00A27D53">
            <w:pPr>
              <w:ind w:left="0" w:right="0" w:firstLine="0"/>
              <w:rPr>
                <w:sz w:val="24"/>
                <w:szCs w:val="24"/>
              </w:rPr>
            </w:pPr>
          </w:p>
          <w:tbl>
            <w:tblPr>
              <w:tblStyle w:val="affffffff4"/>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099B90E8" w14:textId="77777777">
              <w:trPr>
                <w:trHeight w:val="315"/>
              </w:trPr>
              <w:tc>
                <w:tcPr>
                  <w:tcW w:w="2790" w:type="dxa"/>
                  <w:tcBorders>
                    <w:top w:val="nil"/>
                    <w:left w:val="nil"/>
                    <w:bottom w:val="nil"/>
                    <w:right w:val="nil"/>
                  </w:tcBorders>
                  <w:tcMar>
                    <w:top w:w="20" w:type="dxa"/>
                    <w:left w:w="20" w:type="dxa"/>
                    <w:bottom w:w="20" w:type="dxa"/>
                    <w:right w:w="20" w:type="dxa"/>
                  </w:tcMar>
                </w:tcPr>
                <w:p w14:paraId="64C8E239" w14:textId="77777777" w:rsidR="00A27D53" w:rsidRDefault="00D33BC1">
                  <w:pPr>
                    <w:ind w:left="0" w:right="0" w:firstLine="0"/>
                    <w:rPr>
                      <w:b/>
                      <w:sz w:val="24"/>
                      <w:szCs w:val="24"/>
                    </w:rPr>
                  </w:pPr>
                  <w:r>
                    <w:rPr>
                      <w:b/>
                      <w:sz w:val="24"/>
                      <w:szCs w:val="24"/>
                    </w:rPr>
                    <w:t>Mô tả:</w:t>
                  </w:r>
                </w:p>
              </w:tc>
            </w:tr>
          </w:tbl>
          <w:p w14:paraId="3012D2D9" w14:textId="77777777" w:rsidR="00A27D53" w:rsidRDefault="00A27D53">
            <w:pPr>
              <w:ind w:left="0" w:right="0"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D2F9C02" w14:textId="77777777" w:rsidR="00A27D53" w:rsidRDefault="00A27D53">
            <w:pPr>
              <w:ind w:left="0" w:right="80" w:firstLine="0"/>
              <w:rPr>
                <w:sz w:val="24"/>
                <w:szCs w:val="24"/>
              </w:rPr>
            </w:pPr>
          </w:p>
          <w:tbl>
            <w:tblPr>
              <w:tblStyle w:val="affffffff5"/>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79F1067" w14:textId="77777777">
              <w:trPr>
                <w:trHeight w:val="585"/>
              </w:trPr>
              <w:tc>
                <w:tcPr>
                  <w:tcW w:w="5560" w:type="dxa"/>
                  <w:tcBorders>
                    <w:top w:val="nil"/>
                    <w:left w:val="nil"/>
                    <w:bottom w:val="nil"/>
                    <w:right w:val="nil"/>
                  </w:tcBorders>
                  <w:tcMar>
                    <w:top w:w="20" w:type="dxa"/>
                    <w:left w:w="20" w:type="dxa"/>
                    <w:bottom w:w="20" w:type="dxa"/>
                    <w:right w:w="20" w:type="dxa"/>
                  </w:tcMar>
                </w:tcPr>
                <w:p w14:paraId="0680D604" w14:textId="65D46236" w:rsidR="00A27D53" w:rsidRDefault="001611A3">
                  <w:pPr>
                    <w:ind w:left="0" w:right="80" w:firstLine="0"/>
                    <w:rPr>
                      <w:sz w:val="24"/>
                      <w:szCs w:val="24"/>
                    </w:rPr>
                  </w:pPr>
                  <w:ins w:id="6268" w:author="MinhHieu" w:date="2024-12-20T10:39:00Z">
                    <w:r>
                      <w:rPr>
                        <w:sz w:val="24"/>
                        <w:szCs w:val="24"/>
                      </w:rPr>
                      <w:t>Khách</w:t>
                    </w:r>
                    <w:r>
                      <w:rPr>
                        <w:sz w:val="24"/>
                        <w:szCs w:val="24"/>
                        <w:lang w:val="vi-VN"/>
                      </w:rPr>
                      <w:t xml:space="preserve"> hàng</w:t>
                    </w:r>
                    <w:r w:rsidDel="001611A3">
                      <w:rPr>
                        <w:sz w:val="24"/>
                        <w:szCs w:val="24"/>
                      </w:rPr>
                      <w:t xml:space="preserve"> </w:t>
                    </w:r>
                  </w:ins>
                  <w:del w:id="6269" w:author="MinhHieu" w:date="2024-12-20T10:39:00Z">
                    <w:r w:rsidDel="001611A3">
                      <w:rPr>
                        <w:sz w:val="24"/>
                        <w:szCs w:val="24"/>
                      </w:rPr>
                      <w:delText xml:space="preserve">Người dùng </w:delText>
                    </w:r>
                  </w:del>
                  <w:r>
                    <w:rPr>
                      <w:sz w:val="24"/>
                      <w:szCs w:val="24"/>
                    </w:rPr>
                    <w:t>xóa sản phẩm khỏi giỏ hàng</w:t>
                  </w:r>
                </w:p>
              </w:tc>
            </w:tr>
          </w:tbl>
          <w:p w14:paraId="4C44F4B1" w14:textId="77777777" w:rsidR="00A27D53" w:rsidRDefault="00A27D53">
            <w:pPr>
              <w:ind w:left="0" w:right="80" w:firstLine="0"/>
              <w:rPr>
                <w:sz w:val="24"/>
                <w:szCs w:val="24"/>
              </w:rPr>
            </w:pPr>
          </w:p>
        </w:tc>
      </w:tr>
      <w:tr w:rsidR="00A27D53" w14:paraId="77A8E4D0"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7BF410D" w14:textId="77777777" w:rsidR="00A27D53" w:rsidRDefault="00A27D53">
            <w:pPr>
              <w:ind w:left="0" w:right="0" w:firstLine="0"/>
              <w:rPr>
                <w:sz w:val="24"/>
                <w:szCs w:val="24"/>
              </w:rPr>
            </w:pPr>
          </w:p>
          <w:tbl>
            <w:tblPr>
              <w:tblStyle w:val="affffffff6"/>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088CEF84" w14:textId="77777777">
              <w:trPr>
                <w:trHeight w:val="315"/>
              </w:trPr>
              <w:tc>
                <w:tcPr>
                  <w:tcW w:w="1905" w:type="dxa"/>
                  <w:tcBorders>
                    <w:top w:val="nil"/>
                    <w:left w:val="nil"/>
                    <w:bottom w:val="nil"/>
                    <w:right w:val="nil"/>
                  </w:tcBorders>
                  <w:tcMar>
                    <w:top w:w="20" w:type="dxa"/>
                    <w:left w:w="20" w:type="dxa"/>
                    <w:bottom w:w="20" w:type="dxa"/>
                    <w:right w:w="20" w:type="dxa"/>
                  </w:tcMar>
                </w:tcPr>
                <w:p w14:paraId="6F2F66F0" w14:textId="77777777" w:rsidR="00A27D53" w:rsidRDefault="00D33BC1">
                  <w:pPr>
                    <w:ind w:left="0" w:right="0" w:firstLine="0"/>
                    <w:rPr>
                      <w:b/>
                      <w:sz w:val="24"/>
                      <w:szCs w:val="24"/>
                    </w:rPr>
                  </w:pPr>
                  <w:r>
                    <w:rPr>
                      <w:b/>
                      <w:sz w:val="24"/>
                      <w:szCs w:val="24"/>
                    </w:rPr>
                    <w:t>Sự kiện kích hoạt:</w:t>
                  </w:r>
                </w:p>
              </w:tc>
            </w:tr>
          </w:tbl>
          <w:p w14:paraId="21CD44D7" w14:textId="77777777" w:rsidR="00A27D53" w:rsidRDefault="00A27D53">
            <w:pPr>
              <w:ind w:left="0" w:right="0"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AD6B42F" w14:textId="77777777" w:rsidR="00A27D53" w:rsidRDefault="00A27D53">
            <w:pPr>
              <w:ind w:left="0" w:right="80" w:firstLine="0"/>
              <w:rPr>
                <w:sz w:val="24"/>
                <w:szCs w:val="24"/>
              </w:rPr>
            </w:pPr>
          </w:p>
          <w:tbl>
            <w:tblPr>
              <w:tblStyle w:val="af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AF799CC" w14:textId="77777777">
              <w:trPr>
                <w:trHeight w:val="585"/>
              </w:trPr>
              <w:tc>
                <w:tcPr>
                  <w:tcW w:w="5560" w:type="dxa"/>
                  <w:tcBorders>
                    <w:top w:val="nil"/>
                    <w:left w:val="nil"/>
                    <w:bottom w:val="nil"/>
                    <w:right w:val="nil"/>
                  </w:tcBorders>
                  <w:tcMar>
                    <w:top w:w="20" w:type="dxa"/>
                    <w:left w:w="20" w:type="dxa"/>
                    <w:bottom w:w="20" w:type="dxa"/>
                    <w:right w:w="20" w:type="dxa"/>
                  </w:tcMar>
                </w:tcPr>
                <w:p w14:paraId="79CB653C" w14:textId="4D02CA10" w:rsidR="00A27D53" w:rsidRDefault="001611A3">
                  <w:pPr>
                    <w:tabs>
                      <w:tab w:val="right" w:pos="5434"/>
                    </w:tabs>
                    <w:ind w:left="0" w:right="80" w:firstLine="0"/>
                    <w:rPr>
                      <w:sz w:val="24"/>
                      <w:szCs w:val="24"/>
                    </w:rPr>
                  </w:pPr>
                  <w:ins w:id="6270" w:author="MinhHieu" w:date="2024-12-20T10:40:00Z">
                    <w:r>
                      <w:rPr>
                        <w:sz w:val="24"/>
                        <w:szCs w:val="24"/>
                      </w:rPr>
                      <w:t>Khách</w:t>
                    </w:r>
                    <w:r>
                      <w:rPr>
                        <w:sz w:val="24"/>
                        <w:szCs w:val="24"/>
                        <w:lang w:val="vi-VN"/>
                      </w:rPr>
                      <w:t xml:space="preserve"> hàng</w:t>
                    </w:r>
                    <w:r w:rsidDel="001611A3">
                      <w:rPr>
                        <w:sz w:val="24"/>
                        <w:szCs w:val="24"/>
                      </w:rPr>
                      <w:t xml:space="preserve"> </w:t>
                    </w:r>
                  </w:ins>
                  <w:del w:id="6271" w:author="MinhHieu" w:date="2024-12-20T10:40:00Z">
                    <w:r w:rsidDel="001611A3">
                      <w:rPr>
                        <w:sz w:val="24"/>
                        <w:szCs w:val="24"/>
                      </w:rPr>
                      <w:delText xml:space="preserve">Người dùng </w:delText>
                    </w:r>
                  </w:del>
                  <w:r>
                    <w:rPr>
                      <w:sz w:val="24"/>
                      <w:szCs w:val="24"/>
                    </w:rPr>
                    <w:t>truy cập giỏ hàng và nhấn "Xóa" sản phẩm</w:t>
                  </w:r>
                </w:p>
              </w:tc>
            </w:tr>
          </w:tbl>
          <w:p w14:paraId="57D3E945" w14:textId="77777777" w:rsidR="00A27D53" w:rsidRDefault="00A27D53">
            <w:pPr>
              <w:ind w:left="0" w:right="80" w:firstLine="0"/>
              <w:rPr>
                <w:sz w:val="24"/>
                <w:szCs w:val="24"/>
              </w:rPr>
            </w:pPr>
          </w:p>
        </w:tc>
      </w:tr>
      <w:tr w:rsidR="00A27D53" w14:paraId="5223E15A" w14:textId="77777777">
        <w:trPr>
          <w:trHeight w:val="109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55EFD38" w14:textId="77777777" w:rsidR="00A27D53" w:rsidRDefault="00D33BC1">
            <w:pPr>
              <w:ind w:left="0" w:right="0" w:firstLine="0"/>
              <w:rPr>
                <w:sz w:val="24"/>
                <w:szCs w:val="24"/>
              </w:rPr>
            </w:pPr>
            <w:r>
              <w:rPr>
                <w:b/>
                <w:sz w:val="24"/>
                <w:szCs w:val="24"/>
              </w:rPr>
              <w:t>Tiền điều kiện (Precondition):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8251859" w14:textId="321B3633" w:rsidR="00A27D53" w:rsidRDefault="001611A3">
            <w:pPr>
              <w:ind w:left="0" w:right="222" w:firstLine="0"/>
              <w:rPr>
                <w:sz w:val="24"/>
                <w:szCs w:val="24"/>
              </w:rPr>
            </w:pPr>
            <w:ins w:id="6272" w:author="MinhHieu" w:date="2024-12-20T10:40:00Z">
              <w:r>
                <w:rPr>
                  <w:sz w:val="24"/>
                  <w:szCs w:val="24"/>
                </w:rPr>
                <w:t>Khách</w:t>
              </w:r>
              <w:r>
                <w:rPr>
                  <w:sz w:val="24"/>
                  <w:szCs w:val="24"/>
                  <w:lang w:val="vi-VN"/>
                </w:rPr>
                <w:t xml:space="preserve"> hàng</w:t>
              </w:r>
              <w:r w:rsidDel="001611A3">
                <w:rPr>
                  <w:sz w:val="24"/>
                  <w:szCs w:val="24"/>
                </w:rPr>
                <w:t xml:space="preserve"> </w:t>
              </w:r>
            </w:ins>
            <w:del w:id="6273" w:author="MinhHieu" w:date="2024-12-20T10:40:00Z">
              <w:r w:rsidDel="001611A3">
                <w:rPr>
                  <w:sz w:val="24"/>
                  <w:szCs w:val="24"/>
                </w:rPr>
                <w:delText xml:space="preserve">Người dùng </w:delText>
              </w:r>
            </w:del>
            <w:r>
              <w:rPr>
                <w:sz w:val="24"/>
                <w:szCs w:val="24"/>
              </w:rPr>
              <w:t>đã đăng nhập và có sản phẩm trong giỏ hàng</w:t>
            </w:r>
          </w:p>
        </w:tc>
      </w:tr>
      <w:tr w:rsidR="00A27D53" w14:paraId="73EA3E24"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5891D6D" w14:textId="77777777" w:rsidR="00A27D53" w:rsidRDefault="00A27D53">
            <w:pPr>
              <w:ind w:left="0" w:right="0" w:firstLine="0"/>
              <w:rPr>
                <w:sz w:val="24"/>
                <w:szCs w:val="24"/>
              </w:rPr>
            </w:pPr>
          </w:p>
          <w:tbl>
            <w:tblPr>
              <w:tblStyle w:val="affffffff8"/>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3E66A202" w14:textId="77777777">
              <w:trPr>
                <w:trHeight w:val="315"/>
              </w:trPr>
              <w:tc>
                <w:tcPr>
                  <w:tcW w:w="2680" w:type="dxa"/>
                  <w:tcBorders>
                    <w:top w:val="nil"/>
                    <w:left w:val="nil"/>
                    <w:bottom w:val="nil"/>
                    <w:right w:val="nil"/>
                  </w:tcBorders>
                  <w:tcMar>
                    <w:top w:w="20" w:type="dxa"/>
                    <w:left w:w="20" w:type="dxa"/>
                    <w:bottom w:w="20" w:type="dxa"/>
                    <w:right w:w="20" w:type="dxa"/>
                  </w:tcMar>
                </w:tcPr>
                <w:p w14:paraId="383AAF5F" w14:textId="77777777" w:rsidR="00A27D53" w:rsidRDefault="00D33BC1">
                  <w:pPr>
                    <w:ind w:left="0" w:right="0" w:firstLine="0"/>
                    <w:rPr>
                      <w:b/>
                      <w:sz w:val="24"/>
                      <w:szCs w:val="24"/>
                    </w:rPr>
                  </w:pPr>
                  <w:r>
                    <w:rPr>
                      <w:b/>
                      <w:sz w:val="24"/>
                      <w:szCs w:val="24"/>
                    </w:rPr>
                    <w:t>Hậu điều kiện (Postcondition):</w:t>
                  </w:r>
                </w:p>
              </w:tc>
            </w:tr>
          </w:tbl>
          <w:p w14:paraId="0262000C" w14:textId="77777777" w:rsidR="00A27D53" w:rsidRDefault="00A27D53">
            <w:pPr>
              <w:ind w:left="0" w:right="0"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4A86D42" w14:textId="77777777" w:rsidR="00A27D53" w:rsidRDefault="00A27D53">
            <w:pPr>
              <w:ind w:left="0" w:right="2555" w:firstLine="0"/>
              <w:rPr>
                <w:sz w:val="24"/>
                <w:szCs w:val="24"/>
              </w:rPr>
            </w:pPr>
          </w:p>
          <w:tbl>
            <w:tblPr>
              <w:tblStyle w:val="af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EF56C02" w14:textId="77777777">
              <w:trPr>
                <w:trHeight w:val="315"/>
              </w:trPr>
              <w:tc>
                <w:tcPr>
                  <w:tcW w:w="5560" w:type="dxa"/>
                  <w:tcBorders>
                    <w:top w:val="nil"/>
                    <w:left w:val="nil"/>
                    <w:bottom w:val="nil"/>
                    <w:right w:val="nil"/>
                  </w:tcBorders>
                  <w:tcMar>
                    <w:top w:w="20" w:type="dxa"/>
                    <w:left w:w="20" w:type="dxa"/>
                    <w:bottom w:w="20" w:type="dxa"/>
                    <w:right w:w="20" w:type="dxa"/>
                  </w:tcMar>
                </w:tcPr>
                <w:p w14:paraId="4C74267D" w14:textId="77777777" w:rsidR="00A27D53" w:rsidRDefault="00D33BC1">
                  <w:pPr>
                    <w:ind w:left="0" w:right="80" w:firstLine="0"/>
                    <w:rPr>
                      <w:sz w:val="24"/>
                      <w:szCs w:val="24"/>
                    </w:rPr>
                  </w:pPr>
                  <w:r>
                    <w:rPr>
                      <w:sz w:val="24"/>
                      <w:szCs w:val="24"/>
                    </w:rPr>
                    <w:t>Sản phẩm được xóa khỏi giỏ hàng</w:t>
                  </w:r>
                </w:p>
              </w:tc>
            </w:tr>
          </w:tbl>
          <w:p w14:paraId="483D54C7" w14:textId="77777777" w:rsidR="00A27D53" w:rsidRDefault="00A27D53">
            <w:pPr>
              <w:ind w:left="0" w:right="80" w:firstLine="0"/>
              <w:rPr>
                <w:sz w:val="24"/>
                <w:szCs w:val="24"/>
              </w:rPr>
            </w:pPr>
          </w:p>
        </w:tc>
      </w:tr>
      <w:tr w:rsidR="00A27D53" w14:paraId="56189910" w14:textId="77777777">
        <w:trPr>
          <w:trHeight w:val="1304"/>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C5EE1D6" w14:textId="77777777" w:rsidR="00A27D53" w:rsidRDefault="00A27D53">
            <w:pPr>
              <w:ind w:left="0" w:right="0" w:firstLine="0"/>
              <w:rPr>
                <w:b/>
              </w:rPr>
            </w:pPr>
          </w:p>
          <w:p w14:paraId="5F0ACB32" w14:textId="77777777" w:rsidR="00A27D53" w:rsidRDefault="00D33BC1">
            <w:pPr>
              <w:ind w:left="0" w:right="0" w:firstLine="0"/>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C223221" w14:textId="0DC1BCF3" w:rsidR="00A27D53" w:rsidRDefault="00D33BC1">
            <w:pPr>
              <w:ind w:left="22" w:right="80" w:firstLine="0"/>
              <w:rPr>
                <w:sz w:val="24"/>
                <w:szCs w:val="24"/>
              </w:rPr>
              <w:pPrChange w:id="6274" w:author="MinhHieu" w:date="2024-12-20T10:40:00Z">
                <w:pPr>
                  <w:ind w:left="0" w:right="80" w:firstLine="0"/>
                </w:pPr>
              </w:pPrChange>
            </w:pPr>
            <w:r>
              <w:rPr>
                <w:sz w:val="24"/>
                <w:szCs w:val="24"/>
              </w:rPr>
              <w:t xml:space="preserve">1. </w:t>
            </w:r>
            <w:ins w:id="6275" w:author="MinhHieu" w:date="2024-12-20T10:40:00Z">
              <w:r w:rsidR="001611A3">
                <w:rPr>
                  <w:sz w:val="24"/>
                  <w:szCs w:val="24"/>
                </w:rPr>
                <w:t>Khách</w:t>
              </w:r>
              <w:r w:rsidR="001611A3">
                <w:rPr>
                  <w:sz w:val="24"/>
                  <w:szCs w:val="24"/>
                  <w:lang w:val="vi-VN"/>
                </w:rPr>
                <w:t xml:space="preserve"> hàng</w:t>
              </w:r>
              <w:r w:rsidR="001611A3" w:rsidDel="001611A3">
                <w:rPr>
                  <w:sz w:val="24"/>
                  <w:szCs w:val="24"/>
                </w:rPr>
                <w:t xml:space="preserve"> </w:t>
              </w:r>
            </w:ins>
            <w:del w:id="6276" w:author="MinhHieu" w:date="2024-12-20T10:40:00Z">
              <w:r w:rsidDel="001611A3">
                <w:rPr>
                  <w:sz w:val="24"/>
                  <w:szCs w:val="24"/>
                </w:rPr>
                <w:delText xml:space="preserve">Người dùng </w:delText>
              </w:r>
            </w:del>
            <w:r>
              <w:rPr>
                <w:sz w:val="24"/>
                <w:szCs w:val="24"/>
              </w:rPr>
              <w:t xml:space="preserve">truy cập giỏ </w:t>
            </w:r>
            <w:r>
              <w:rPr>
                <w:sz w:val="24"/>
                <w:szCs w:val="24"/>
              </w:rPr>
              <w:t>hàng</w:t>
            </w:r>
          </w:p>
          <w:p w14:paraId="06E9E439" w14:textId="47637507" w:rsidR="00A27D53" w:rsidRDefault="00D33BC1">
            <w:pPr>
              <w:ind w:left="22" w:right="80" w:firstLine="0"/>
              <w:rPr>
                <w:sz w:val="24"/>
                <w:szCs w:val="24"/>
              </w:rPr>
              <w:pPrChange w:id="6277" w:author="MinhHieu" w:date="2024-12-20T10:40:00Z">
                <w:pPr>
                  <w:ind w:left="0" w:right="80" w:firstLine="0"/>
                </w:pPr>
              </w:pPrChange>
            </w:pPr>
            <w:r>
              <w:rPr>
                <w:sz w:val="24"/>
                <w:szCs w:val="24"/>
              </w:rPr>
              <w:t xml:space="preserve">2. </w:t>
            </w:r>
            <w:ins w:id="6278" w:author="MinhHieu" w:date="2024-12-20T10:40:00Z">
              <w:r w:rsidR="001611A3">
                <w:rPr>
                  <w:sz w:val="24"/>
                  <w:szCs w:val="24"/>
                </w:rPr>
                <w:t>Khách</w:t>
              </w:r>
              <w:r w:rsidR="001611A3">
                <w:rPr>
                  <w:sz w:val="24"/>
                  <w:szCs w:val="24"/>
                  <w:lang w:val="vi-VN"/>
                </w:rPr>
                <w:t xml:space="preserve"> hàng</w:t>
              </w:r>
              <w:r w:rsidR="001611A3" w:rsidDel="001611A3">
                <w:rPr>
                  <w:sz w:val="24"/>
                  <w:szCs w:val="24"/>
                </w:rPr>
                <w:t xml:space="preserve"> </w:t>
              </w:r>
            </w:ins>
            <w:del w:id="6279" w:author="MinhHieu" w:date="2024-12-20T10:40:00Z">
              <w:r w:rsidDel="001611A3">
                <w:rPr>
                  <w:sz w:val="24"/>
                  <w:szCs w:val="24"/>
                </w:rPr>
                <w:delText xml:space="preserve">Người dùng </w:delText>
              </w:r>
            </w:del>
            <w:r>
              <w:rPr>
                <w:sz w:val="24"/>
                <w:szCs w:val="24"/>
              </w:rPr>
              <w:t>chọn sản phẩm muốn xóa</w:t>
            </w:r>
          </w:p>
          <w:p w14:paraId="55E51614" w14:textId="77777777" w:rsidR="00A27D53" w:rsidRDefault="00D33BC1">
            <w:pPr>
              <w:ind w:left="22" w:right="80" w:firstLine="0"/>
              <w:rPr>
                <w:sz w:val="24"/>
                <w:szCs w:val="24"/>
              </w:rPr>
              <w:pPrChange w:id="6280" w:author="MinhHieu" w:date="2024-12-20T10:40:00Z">
                <w:pPr>
                  <w:ind w:left="0" w:right="80" w:firstLine="0"/>
                </w:pPr>
              </w:pPrChange>
            </w:pPr>
            <w:r>
              <w:rPr>
                <w:sz w:val="24"/>
                <w:szCs w:val="24"/>
              </w:rPr>
              <w:t>3. Hệ thống yêu cầu xác nhận xóa</w:t>
            </w:r>
          </w:p>
          <w:p w14:paraId="508CE005" w14:textId="63120DB3" w:rsidR="00A27D53" w:rsidRDefault="00D33BC1">
            <w:pPr>
              <w:ind w:left="22" w:right="80" w:firstLine="0"/>
              <w:rPr>
                <w:sz w:val="24"/>
                <w:szCs w:val="24"/>
              </w:rPr>
              <w:pPrChange w:id="6281" w:author="MinhHieu" w:date="2024-12-20T10:40:00Z">
                <w:pPr>
                  <w:ind w:left="0" w:right="80" w:firstLine="0"/>
                </w:pPr>
              </w:pPrChange>
            </w:pPr>
            <w:r>
              <w:rPr>
                <w:sz w:val="24"/>
                <w:szCs w:val="24"/>
              </w:rPr>
              <w:t xml:space="preserve">4. </w:t>
            </w:r>
            <w:ins w:id="6282" w:author="MinhHieu" w:date="2024-12-20T10:40:00Z">
              <w:r w:rsidR="001611A3">
                <w:rPr>
                  <w:sz w:val="24"/>
                  <w:szCs w:val="24"/>
                </w:rPr>
                <w:t>Khách</w:t>
              </w:r>
              <w:r w:rsidR="001611A3">
                <w:rPr>
                  <w:sz w:val="24"/>
                  <w:szCs w:val="24"/>
                  <w:lang w:val="vi-VN"/>
                </w:rPr>
                <w:t xml:space="preserve"> hàng</w:t>
              </w:r>
              <w:r w:rsidR="001611A3" w:rsidDel="001611A3">
                <w:rPr>
                  <w:sz w:val="24"/>
                  <w:szCs w:val="24"/>
                </w:rPr>
                <w:t xml:space="preserve"> </w:t>
              </w:r>
            </w:ins>
            <w:del w:id="6283" w:author="MinhHieu" w:date="2024-12-20T10:40:00Z">
              <w:r w:rsidDel="001611A3">
                <w:rPr>
                  <w:sz w:val="24"/>
                  <w:szCs w:val="24"/>
                </w:rPr>
                <w:delText xml:space="preserve">Người dùng </w:delText>
              </w:r>
            </w:del>
            <w:r>
              <w:rPr>
                <w:sz w:val="24"/>
                <w:szCs w:val="24"/>
              </w:rPr>
              <w:t>xác nhận xóa</w:t>
            </w:r>
          </w:p>
          <w:p w14:paraId="477B0917" w14:textId="77777777" w:rsidR="00A27D53" w:rsidRDefault="00D33BC1">
            <w:pPr>
              <w:widowControl/>
              <w:ind w:left="22" w:right="80" w:firstLine="0"/>
              <w:rPr>
                <w:sz w:val="24"/>
                <w:szCs w:val="24"/>
              </w:rPr>
              <w:pPrChange w:id="6284" w:author="MinhHieu" w:date="2024-12-20T10:40:00Z">
                <w:pPr>
                  <w:widowControl/>
                  <w:ind w:left="0" w:right="80" w:firstLine="0"/>
                </w:pPr>
              </w:pPrChange>
            </w:pPr>
            <w:r>
              <w:rPr>
                <w:sz w:val="24"/>
                <w:szCs w:val="24"/>
              </w:rPr>
              <w:t>5. Hệ thống xóa sản phẩm khỏi giỏ hàng và thông báo thành công</w:t>
            </w:r>
          </w:p>
        </w:tc>
      </w:tr>
      <w:tr w:rsidR="00A27D53" w14:paraId="74064C43" w14:textId="77777777">
        <w:trPr>
          <w:trHeight w:val="104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8B4CF43" w14:textId="77777777" w:rsidR="00A27D53" w:rsidRDefault="00A27D53">
            <w:pPr>
              <w:ind w:left="0" w:right="0" w:firstLine="0"/>
              <w:rPr>
                <w:b/>
                <w:sz w:val="14"/>
                <w:szCs w:val="14"/>
              </w:rPr>
            </w:pPr>
          </w:p>
          <w:p w14:paraId="1B7FE5A7" w14:textId="77777777" w:rsidR="00A27D53" w:rsidRDefault="00D33BC1">
            <w:pPr>
              <w:ind w:left="0" w:right="0"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49A06DF" w14:textId="77777777" w:rsidR="00A27D53" w:rsidRDefault="00A27D53">
            <w:pPr>
              <w:ind w:left="0" w:right="80" w:firstLine="0"/>
              <w:rPr>
                <w:sz w:val="24"/>
                <w:szCs w:val="24"/>
              </w:rPr>
            </w:pPr>
          </w:p>
        </w:tc>
      </w:tr>
      <w:tr w:rsidR="00A27D53" w14:paraId="7AC642CB" w14:textId="77777777">
        <w:trPr>
          <w:trHeight w:val="109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0A88979" w14:textId="77777777" w:rsidR="00A27D53" w:rsidRDefault="00A27D53">
            <w:pPr>
              <w:ind w:left="0" w:right="0" w:firstLine="0"/>
              <w:rPr>
                <w:b/>
                <w:sz w:val="24"/>
                <w:szCs w:val="24"/>
              </w:rPr>
            </w:pPr>
          </w:p>
          <w:tbl>
            <w:tblPr>
              <w:tblStyle w:val="affffffffa"/>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6333514D" w14:textId="77777777">
              <w:trPr>
                <w:trHeight w:val="315"/>
              </w:trPr>
              <w:tc>
                <w:tcPr>
                  <w:tcW w:w="2880" w:type="dxa"/>
                  <w:tcBorders>
                    <w:top w:val="nil"/>
                    <w:left w:val="nil"/>
                    <w:bottom w:val="nil"/>
                    <w:right w:val="nil"/>
                  </w:tcBorders>
                  <w:tcMar>
                    <w:top w:w="20" w:type="dxa"/>
                    <w:left w:w="20" w:type="dxa"/>
                    <w:bottom w:w="20" w:type="dxa"/>
                    <w:right w:w="20" w:type="dxa"/>
                  </w:tcMar>
                </w:tcPr>
                <w:p w14:paraId="4CAEA66C" w14:textId="77777777" w:rsidR="00A27D53" w:rsidRDefault="00D33BC1">
                  <w:pPr>
                    <w:ind w:left="0" w:right="0" w:firstLine="0"/>
                    <w:rPr>
                      <w:b/>
                      <w:sz w:val="24"/>
                      <w:szCs w:val="24"/>
                    </w:rPr>
                  </w:pPr>
                  <w:r>
                    <w:rPr>
                      <w:b/>
                      <w:sz w:val="24"/>
                      <w:szCs w:val="24"/>
                    </w:rPr>
                    <w:t>Luồng ngoại lệ (Exception):</w:t>
                  </w:r>
                </w:p>
              </w:tc>
            </w:tr>
          </w:tbl>
          <w:p w14:paraId="42C2EF88" w14:textId="77777777" w:rsidR="00A27D53" w:rsidRDefault="00A27D53">
            <w:pPr>
              <w:ind w:left="0" w:right="0" w:firstLine="0"/>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6C1836" w14:textId="77777777" w:rsidR="00A27D53" w:rsidRDefault="00A27D53">
            <w:pPr>
              <w:ind w:left="0" w:right="80" w:firstLine="0"/>
              <w:rPr>
                <w:sz w:val="24"/>
                <w:szCs w:val="24"/>
              </w:rPr>
            </w:pPr>
          </w:p>
          <w:p w14:paraId="0CE9A75D" w14:textId="77777777" w:rsidR="00A27D53" w:rsidRDefault="00D33BC1">
            <w:pPr>
              <w:ind w:left="0" w:right="80" w:firstLine="0"/>
              <w:rPr>
                <w:sz w:val="24"/>
                <w:szCs w:val="24"/>
              </w:rPr>
            </w:pPr>
            <w:r>
              <w:rPr>
                <w:sz w:val="24"/>
                <w:szCs w:val="24"/>
              </w:rPr>
              <w:t xml:space="preserve">Giỏ hàng gặp sự </w:t>
            </w:r>
            <w:r>
              <w:rPr>
                <w:sz w:val="24"/>
                <w:szCs w:val="24"/>
              </w:rPr>
              <w:t>cố khi xóa sản phẩm: Hiển thị thông báo lỗi "Không thể xóa sản phẩm"</w:t>
            </w:r>
          </w:p>
        </w:tc>
      </w:tr>
    </w:tbl>
    <w:p w14:paraId="22FD65CD" w14:textId="77777777" w:rsidR="00A27D53" w:rsidDel="001611A3" w:rsidRDefault="00D33BC1">
      <w:pPr>
        <w:ind w:left="0" w:right="-566" w:firstLine="0"/>
        <w:jc w:val="center"/>
        <w:rPr>
          <w:del w:id="6285" w:author="MinhHieu" w:date="2024-12-20T10:37:00Z"/>
          <w:i/>
        </w:rPr>
      </w:pPr>
      <w:del w:id="6286" w:author="MinhHieu" w:date="2024-12-20T10:37:00Z">
        <w:r w:rsidDel="001611A3">
          <w:rPr>
            <w:i/>
          </w:rPr>
          <w:delText>Bảng 2.12 Kịch bản xóa sản phẩm ra khỏi giỏ hàng</w:delText>
        </w:r>
      </w:del>
    </w:p>
    <w:p w14:paraId="6E372D48" w14:textId="77777777" w:rsidR="00A27D53" w:rsidDel="001611A3" w:rsidRDefault="00A27D53">
      <w:pPr>
        <w:ind w:left="0" w:right="-566" w:firstLine="0"/>
        <w:jc w:val="center"/>
        <w:rPr>
          <w:del w:id="6287" w:author="MinhHieu" w:date="2024-12-20T10:37:00Z"/>
          <w:i/>
        </w:rPr>
      </w:pPr>
    </w:p>
    <w:p w14:paraId="17E3B56F" w14:textId="77777777" w:rsidR="00905EBD" w:rsidRPr="00905EBD" w:rsidDel="001611A3" w:rsidRDefault="00905EBD">
      <w:pPr>
        <w:ind w:left="0" w:right="-566" w:firstLine="0"/>
        <w:jc w:val="center"/>
        <w:rPr>
          <w:del w:id="6288" w:author="MinhHieu" w:date="2024-12-20T10:37:00Z"/>
          <w:i/>
          <w:lang w:val="vi-VN"/>
          <w:rPrChange w:id="6289" w:author="MinhHieu" w:date="2024-12-20T10:20:00Z">
            <w:rPr>
              <w:del w:id="6290" w:author="MinhHieu" w:date="2024-12-20T10:37:00Z"/>
              <w:i/>
            </w:rPr>
          </w:rPrChange>
        </w:rPr>
      </w:pPr>
    </w:p>
    <w:p w14:paraId="4FBCDAD5" w14:textId="77777777" w:rsidR="00A27D53" w:rsidDel="00905EBD" w:rsidRDefault="00D33BC1">
      <w:pPr>
        <w:pStyle w:val="Heading2"/>
        <w:numPr>
          <w:ilvl w:val="2"/>
          <w:numId w:val="37"/>
        </w:numPr>
        <w:tabs>
          <w:tab w:val="left" w:pos="90"/>
        </w:tabs>
        <w:spacing w:before="281"/>
        <w:ind w:left="90" w:firstLine="13"/>
        <w:rPr>
          <w:del w:id="6291" w:author="MinhHieu" w:date="2024-12-20T10:21:00Z"/>
          <w:color w:val="000000"/>
        </w:rPr>
      </w:pPr>
      <w:bookmarkStart w:id="6292" w:name="_Toc185578186"/>
      <w:bookmarkStart w:id="6293" w:name="_Toc185579209"/>
      <w:bookmarkStart w:id="6294" w:name="_Toc185579313"/>
      <w:del w:id="6295" w:author="MinhHieu" w:date="2024-12-20T10:42:00Z">
        <w:r w:rsidDel="001611A3">
          <w:delText>Kịch bản sửa số lượng 1 sản phẩm trong giỏ hàng</w:delText>
        </w:r>
      </w:del>
      <w:bookmarkEnd w:id="6292"/>
      <w:bookmarkEnd w:id="6293"/>
      <w:bookmarkEnd w:id="6294"/>
    </w:p>
    <w:p w14:paraId="1B23F08D" w14:textId="77777777" w:rsidR="00A27D53" w:rsidRPr="00905EBD" w:rsidDel="001611A3" w:rsidRDefault="00A27D53">
      <w:pPr>
        <w:pStyle w:val="Heading2"/>
        <w:numPr>
          <w:ilvl w:val="2"/>
          <w:numId w:val="37"/>
        </w:numPr>
        <w:tabs>
          <w:tab w:val="left" w:pos="90"/>
        </w:tabs>
        <w:spacing w:before="281"/>
        <w:ind w:left="90" w:firstLine="13"/>
        <w:rPr>
          <w:del w:id="6296" w:author="MinhHieu" w:date="2024-12-20T10:42:00Z"/>
          <w:lang w:val="vi-VN"/>
          <w:rPrChange w:id="6297" w:author="MinhHieu" w:date="2024-12-20T10:21:00Z">
            <w:rPr>
              <w:del w:id="6298" w:author="MinhHieu" w:date="2024-12-20T10:42:00Z"/>
            </w:rPr>
          </w:rPrChange>
        </w:rPr>
        <w:pPrChange w:id="6299" w:author="MinhHieu" w:date="2024-12-20T10:21:00Z">
          <w:pPr>
            <w:tabs>
              <w:tab w:val="left" w:pos="90"/>
            </w:tabs>
            <w:ind w:left="707" w:firstLine="0"/>
          </w:pPr>
        </w:pPrChange>
      </w:pPr>
    </w:p>
    <w:customXmlDelRangeStart w:id="6300" w:author="MinhHieu" w:date="2024-12-20T10:42:00Z"/>
    <w:sdt>
      <w:sdtPr>
        <w:tag w:val="goog_rdk_11"/>
        <w:id w:val="-22640685"/>
        <w:lock w:val="contentLocked"/>
      </w:sdtPr>
      <w:sdtEndPr/>
      <w:sdtContent>
        <w:customXmlDelRangeEnd w:id="6300"/>
        <w:tbl>
          <w:tblPr>
            <w:tblStyle w:val="affffffffb"/>
            <w:tblW w:w="8625" w:type="dxa"/>
            <w:tblInd w:w="4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75"/>
            <w:gridCol w:w="5550"/>
          </w:tblGrid>
          <w:tr w:rsidR="00A27D53" w:rsidDel="001611A3" w14:paraId="5114DEF8" w14:textId="77777777">
            <w:trPr>
              <w:del w:id="6301" w:author="MinhHieu" w:date="2024-12-20T10:42:00Z"/>
            </w:trPr>
            <w:tc>
              <w:tcPr>
                <w:tcW w:w="3075" w:type="dxa"/>
                <w:tcBorders>
                  <w:top w:val="single" w:sz="7" w:space="0" w:color="000000"/>
                  <w:left w:val="single" w:sz="7" w:space="0" w:color="000000"/>
                  <w:bottom w:val="single" w:sz="7" w:space="0" w:color="000000"/>
                  <w:right w:val="single" w:sz="7" w:space="0" w:color="000000"/>
                </w:tcBorders>
                <w:tcMar>
                  <w:top w:w="0" w:type="dxa"/>
                  <w:bottom w:w="0" w:type="dxa"/>
                </w:tcMar>
              </w:tcPr>
              <w:p w14:paraId="4CD01C86" w14:textId="77777777" w:rsidR="00A27D53" w:rsidDel="001611A3" w:rsidRDefault="00A27D53">
                <w:pPr>
                  <w:ind w:left="0" w:right="0" w:firstLine="0"/>
                  <w:rPr>
                    <w:del w:id="6302" w:author="MinhHieu" w:date="2024-12-20T10:42:00Z"/>
                    <w:b/>
                    <w:sz w:val="10"/>
                    <w:szCs w:val="10"/>
                  </w:rPr>
                </w:pPr>
              </w:p>
              <w:p w14:paraId="66E32F92" w14:textId="77777777" w:rsidR="00A27D53" w:rsidDel="001611A3" w:rsidRDefault="00D33BC1">
                <w:pPr>
                  <w:ind w:left="0" w:right="0" w:firstLine="0"/>
                  <w:rPr>
                    <w:del w:id="6303" w:author="MinhHieu" w:date="2024-12-20T10:42:00Z"/>
                    <w:b/>
                    <w:sz w:val="24"/>
                    <w:szCs w:val="24"/>
                  </w:rPr>
                </w:pPr>
                <w:del w:id="6304" w:author="MinhHieu" w:date="2024-12-20T10:42:00Z">
                  <w:r w:rsidDel="001611A3">
                    <w:rPr>
                      <w:b/>
                      <w:sz w:val="24"/>
                      <w:szCs w:val="24"/>
                    </w:rPr>
                    <w:delText>Tên chức năng:</w:delText>
                  </w:r>
                </w:del>
              </w:p>
              <w:p w14:paraId="34A4EDA6" w14:textId="77777777" w:rsidR="00A27D53" w:rsidDel="001611A3" w:rsidRDefault="00A27D53">
                <w:pPr>
                  <w:ind w:left="0" w:right="0" w:firstLine="0"/>
                  <w:rPr>
                    <w:del w:id="6305" w:author="MinhHieu" w:date="2024-12-20T10:42:00Z"/>
                    <w:b/>
                    <w:sz w:val="24"/>
                    <w:szCs w:val="24"/>
                  </w:rPr>
                </w:pPr>
              </w:p>
            </w:tc>
            <w:tc>
              <w:tcPr>
                <w:tcW w:w="5550" w:type="dxa"/>
                <w:shd w:val="clear" w:color="auto" w:fill="auto"/>
                <w:tcMar>
                  <w:top w:w="100" w:type="dxa"/>
                  <w:left w:w="100" w:type="dxa"/>
                  <w:bottom w:w="100" w:type="dxa"/>
                  <w:right w:w="100" w:type="dxa"/>
                </w:tcMar>
              </w:tcPr>
              <w:p w14:paraId="363DCB94" w14:textId="77777777" w:rsidR="00A27D53" w:rsidDel="001611A3" w:rsidRDefault="00A27D53">
                <w:pPr>
                  <w:pBdr>
                    <w:top w:val="nil"/>
                    <w:left w:val="nil"/>
                    <w:bottom w:val="nil"/>
                    <w:right w:val="nil"/>
                    <w:between w:val="nil"/>
                  </w:pBdr>
                  <w:spacing w:before="0" w:line="240" w:lineRule="auto"/>
                  <w:ind w:left="0" w:right="0" w:firstLine="0"/>
                  <w:rPr>
                    <w:del w:id="6306" w:author="MinhHieu" w:date="2024-12-20T10:42:00Z"/>
                    <w:sz w:val="10"/>
                    <w:szCs w:val="10"/>
                  </w:rPr>
                </w:pPr>
              </w:p>
              <w:p w14:paraId="7BB7B12C" w14:textId="77777777" w:rsidR="00A27D53" w:rsidDel="001611A3" w:rsidRDefault="00D33BC1">
                <w:pPr>
                  <w:pBdr>
                    <w:top w:val="nil"/>
                    <w:left w:val="nil"/>
                    <w:bottom w:val="nil"/>
                    <w:right w:val="nil"/>
                    <w:between w:val="nil"/>
                  </w:pBdr>
                  <w:spacing w:before="0" w:line="240" w:lineRule="auto"/>
                  <w:ind w:left="0" w:right="0" w:firstLine="0"/>
                  <w:rPr>
                    <w:del w:id="6307" w:author="MinhHieu" w:date="2024-12-20T10:42:00Z"/>
                  </w:rPr>
                </w:pPr>
                <w:del w:id="6308" w:author="MinhHieu" w:date="2024-12-20T10:42:00Z">
                  <w:r w:rsidDel="001611A3">
                    <w:delText>Sửa số lượng 1 sản phẩm trong giỏ hàng</w:delText>
                  </w:r>
                </w:del>
              </w:p>
            </w:tc>
          </w:tr>
          <w:tr w:rsidR="00A27D53" w:rsidDel="001611A3" w14:paraId="654BB9B9" w14:textId="77777777">
            <w:trPr>
              <w:del w:id="6309" w:author="MinhHieu" w:date="2024-12-20T10:42:00Z"/>
            </w:trPr>
            <w:tc>
              <w:tcPr>
                <w:tcW w:w="3075" w:type="dxa"/>
                <w:tcBorders>
                  <w:top w:val="single" w:sz="7" w:space="0" w:color="000000"/>
                  <w:left w:val="single" w:sz="7" w:space="0" w:color="000000"/>
                  <w:bottom w:val="single" w:sz="7" w:space="0" w:color="000000"/>
                  <w:right w:val="single" w:sz="7" w:space="0" w:color="000000"/>
                </w:tcBorders>
                <w:tcMar>
                  <w:top w:w="0" w:type="dxa"/>
                  <w:bottom w:w="0" w:type="dxa"/>
                </w:tcMar>
              </w:tcPr>
              <w:p w14:paraId="28BA9ED8" w14:textId="77777777" w:rsidR="00A27D53" w:rsidDel="001611A3" w:rsidRDefault="00A27D53">
                <w:pPr>
                  <w:ind w:left="0" w:right="0" w:firstLine="0"/>
                  <w:rPr>
                    <w:del w:id="6310" w:author="MinhHieu" w:date="2024-12-20T10:42:00Z"/>
                    <w:sz w:val="24"/>
                    <w:szCs w:val="24"/>
                  </w:rPr>
                </w:pPr>
              </w:p>
              <w:tbl>
                <w:tblPr>
                  <w:tblStyle w:val="affffffffc"/>
                  <w:tblW w:w="4300" w:type="dxa"/>
                  <w:tblBorders>
                    <w:top w:val="nil"/>
                    <w:left w:val="nil"/>
                    <w:bottom w:val="nil"/>
                    <w:right w:val="nil"/>
                    <w:insideH w:val="nil"/>
                    <w:insideV w:val="nil"/>
                  </w:tblBorders>
                  <w:tblLayout w:type="fixed"/>
                  <w:tblLook w:val="0600" w:firstRow="0" w:lastRow="0" w:firstColumn="0" w:lastColumn="0" w:noHBand="1" w:noVBand="1"/>
                </w:tblPr>
                <w:tblGrid>
                  <w:gridCol w:w="4300"/>
                </w:tblGrid>
                <w:tr w:rsidR="00A27D53" w:rsidDel="001611A3" w14:paraId="537534B5" w14:textId="77777777">
                  <w:trPr>
                    <w:trHeight w:val="315"/>
                    <w:del w:id="6311" w:author="MinhHieu" w:date="2024-12-20T10:42:00Z"/>
                  </w:trPr>
                  <w:tc>
                    <w:tcPr>
                      <w:tcW w:w="4300" w:type="dxa"/>
                      <w:tcBorders>
                        <w:top w:val="nil"/>
                        <w:left w:val="nil"/>
                        <w:bottom w:val="nil"/>
                        <w:right w:val="nil"/>
                      </w:tcBorders>
                      <w:tcMar>
                        <w:top w:w="20" w:type="dxa"/>
                        <w:left w:w="20" w:type="dxa"/>
                        <w:bottom w:w="20" w:type="dxa"/>
                        <w:right w:w="20" w:type="dxa"/>
                      </w:tcMar>
                    </w:tcPr>
                    <w:p w14:paraId="1A6C9AA4" w14:textId="77777777" w:rsidR="00A27D53" w:rsidDel="001611A3" w:rsidRDefault="00D33BC1">
                      <w:pPr>
                        <w:ind w:left="0" w:right="0" w:firstLine="0"/>
                        <w:rPr>
                          <w:del w:id="6312" w:author="MinhHieu" w:date="2024-12-20T10:42:00Z"/>
                          <w:b/>
                          <w:sz w:val="24"/>
                          <w:szCs w:val="24"/>
                        </w:rPr>
                      </w:pPr>
                      <w:del w:id="6313" w:author="MinhHieu" w:date="2024-12-20T10:42:00Z">
                        <w:r w:rsidDel="001611A3">
                          <w:rPr>
                            <w:b/>
                            <w:sz w:val="24"/>
                            <w:szCs w:val="24"/>
                          </w:rPr>
                          <w:delText>Tác nhân kích hoạt:</w:delText>
                        </w:r>
                      </w:del>
                    </w:p>
                  </w:tc>
                </w:tr>
              </w:tbl>
              <w:p w14:paraId="5273E742" w14:textId="77777777" w:rsidR="00A27D53" w:rsidDel="001611A3" w:rsidRDefault="00A27D53">
                <w:pPr>
                  <w:ind w:left="0" w:right="0" w:firstLine="0"/>
                  <w:rPr>
                    <w:del w:id="6314" w:author="MinhHieu" w:date="2024-12-20T10:42:00Z"/>
                    <w:sz w:val="24"/>
                    <w:szCs w:val="24"/>
                  </w:rPr>
                </w:pPr>
              </w:p>
            </w:tc>
            <w:tc>
              <w:tcPr>
                <w:tcW w:w="5550" w:type="dxa"/>
                <w:shd w:val="clear" w:color="auto" w:fill="auto"/>
                <w:tcMar>
                  <w:top w:w="100" w:type="dxa"/>
                  <w:left w:w="100" w:type="dxa"/>
                  <w:bottom w:w="100" w:type="dxa"/>
                  <w:right w:w="100" w:type="dxa"/>
                </w:tcMar>
              </w:tcPr>
              <w:p w14:paraId="437BB135" w14:textId="77777777" w:rsidR="00A27D53" w:rsidDel="001611A3" w:rsidRDefault="00A27D53">
                <w:pPr>
                  <w:pBdr>
                    <w:top w:val="nil"/>
                    <w:left w:val="nil"/>
                    <w:bottom w:val="nil"/>
                    <w:right w:val="nil"/>
                    <w:between w:val="nil"/>
                  </w:pBdr>
                  <w:spacing w:before="0" w:line="240" w:lineRule="auto"/>
                  <w:ind w:left="0" w:right="0" w:firstLine="0"/>
                  <w:rPr>
                    <w:del w:id="6315" w:author="MinhHieu" w:date="2024-12-20T10:42:00Z"/>
                  </w:rPr>
                </w:pPr>
              </w:p>
              <w:p w14:paraId="7B4A1D1C" w14:textId="77777777" w:rsidR="00A27D53" w:rsidDel="001611A3" w:rsidRDefault="00D33BC1">
                <w:pPr>
                  <w:pBdr>
                    <w:top w:val="nil"/>
                    <w:left w:val="nil"/>
                    <w:bottom w:val="nil"/>
                    <w:right w:val="nil"/>
                    <w:between w:val="nil"/>
                  </w:pBdr>
                  <w:spacing w:before="0" w:line="240" w:lineRule="auto"/>
                  <w:ind w:left="0" w:right="0" w:firstLine="0"/>
                  <w:rPr>
                    <w:del w:id="6316" w:author="MinhHieu" w:date="2024-12-20T10:42:00Z"/>
                  </w:rPr>
                </w:pPr>
                <w:del w:id="6317" w:author="MinhHieu" w:date="2024-12-20T10:42:00Z">
                  <w:r w:rsidDel="001611A3">
                    <w:delText>Khách hàng</w:delText>
                  </w:r>
                </w:del>
              </w:p>
            </w:tc>
          </w:tr>
          <w:tr w:rsidR="00A27D53" w:rsidDel="001611A3" w14:paraId="23016055" w14:textId="77777777">
            <w:trPr>
              <w:del w:id="6318" w:author="MinhHieu" w:date="2024-12-20T10:42:00Z"/>
            </w:trPr>
            <w:tc>
              <w:tcPr>
                <w:tcW w:w="3075" w:type="dxa"/>
                <w:tcBorders>
                  <w:top w:val="single" w:sz="7" w:space="0" w:color="000000"/>
                  <w:left w:val="single" w:sz="7" w:space="0" w:color="000000"/>
                  <w:bottom w:val="single" w:sz="7" w:space="0" w:color="000000"/>
                  <w:right w:val="single" w:sz="7" w:space="0" w:color="000000"/>
                </w:tcBorders>
                <w:tcMar>
                  <w:top w:w="0" w:type="dxa"/>
                  <w:bottom w:w="0" w:type="dxa"/>
                </w:tcMar>
              </w:tcPr>
              <w:p w14:paraId="2520E678" w14:textId="77777777" w:rsidR="00A27D53" w:rsidDel="001611A3" w:rsidRDefault="00A27D53">
                <w:pPr>
                  <w:ind w:left="0" w:right="0" w:firstLine="0"/>
                  <w:rPr>
                    <w:del w:id="6319" w:author="MinhHieu" w:date="2024-12-20T10:42:00Z"/>
                    <w:sz w:val="24"/>
                    <w:szCs w:val="24"/>
                  </w:rPr>
                </w:pPr>
              </w:p>
              <w:tbl>
                <w:tblPr>
                  <w:tblStyle w:val="affffffffd"/>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rsidDel="001611A3" w14:paraId="10E269E8" w14:textId="77777777">
                  <w:trPr>
                    <w:trHeight w:val="315"/>
                    <w:del w:id="6320" w:author="MinhHieu" w:date="2024-12-20T10:42:00Z"/>
                  </w:trPr>
                  <w:tc>
                    <w:tcPr>
                      <w:tcW w:w="2790" w:type="dxa"/>
                      <w:tcBorders>
                        <w:top w:val="nil"/>
                        <w:left w:val="nil"/>
                        <w:bottom w:val="nil"/>
                        <w:right w:val="nil"/>
                      </w:tcBorders>
                      <w:tcMar>
                        <w:top w:w="20" w:type="dxa"/>
                        <w:left w:w="20" w:type="dxa"/>
                        <w:bottom w:w="20" w:type="dxa"/>
                        <w:right w:w="20" w:type="dxa"/>
                      </w:tcMar>
                    </w:tcPr>
                    <w:p w14:paraId="7A365186" w14:textId="77777777" w:rsidR="00A27D53" w:rsidDel="001611A3" w:rsidRDefault="00D33BC1">
                      <w:pPr>
                        <w:ind w:left="0" w:right="0" w:firstLine="0"/>
                        <w:rPr>
                          <w:del w:id="6321" w:author="MinhHieu" w:date="2024-12-20T10:42:00Z"/>
                          <w:b/>
                          <w:sz w:val="24"/>
                          <w:szCs w:val="24"/>
                        </w:rPr>
                      </w:pPr>
                      <w:del w:id="6322" w:author="MinhHieu" w:date="2024-12-20T10:42:00Z">
                        <w:r w:rsidDel="001611A3">
                          <w:rPr>
                            <w:b/>
                            <w:sz w:val="24"/>
                            <w:szCs w:val="24"/>
                          </w:rPr>
                          <w:delText>Mô tả:</w:delText>
                        </w:r>
                      </w:del>
                    </w:p>
                  </w:tc>
                </w:tr>
              </w:tbl>
              <w:p w14:paraId="5905B63B" w14:textId="77777777" w:rsidR="00A27D53" w:rsidDel="001611A3" w:rsidRDefault="00A27D53">
                <w:pPr>
                  <w:ind w:left="0" w:right="0" w:firstLine="0"/>
                  <w:rPr>
                    <w:del w:id="6323" w:author="MinhHieu" w:date="2024-12-20T10:42:00Z"/>
                    <w:sz w:val="24"/>
                    <w:szCs w:val="24"/>
                  </w:rPr>
                </w:pPr>
              </w:p>
            </w:tc>
            <w:tc>
              <w:tcPr>
                <w:tcW w:w="5550" w:type="dxa"/>
                <w:shd w:val="clear" w:color="auto" w:fill="auto"/>
                <w:tcMar>
                  <w:top w:w="100" w:type="dxa"/>
                  <w:left w:w="100" w:type="dxa"/>
                  <w:bottom w:w="100" w:type="dxa"/>
                  <w:right w:w="100" w:type="dxa"/>
                </w:tcMar>
              </w:tcPr>
              <w:p w14:paraId="4B2CE42D" w14:textId="77777777" w:rsidR="00A27D53" w:rsidDel="001611A3" w:rsidRDefault="00A27D53">
                <w:pPr>
                  <w:pBdr>
                    <w:top w:val="nil"/>
                    <w:left w:val="nil"/>
                    <w:bottom w:val="nil"/>
                    <w:right w:val="nil"/>
                    <w:between w:val="nil"/>
                  </w:pBdr>
                  <w:spacing w:before="0" w:line="240" w:lineRule="auto"/>
                  <w:ind w:left="0" w:right="0" w:firstLine="0"/>
                  <w:rPr>
                    <w:del w:id="6324" w:author="MinhHieu" w:date="2024-12-20T10:42:00Z"/>
                  </w:rPr>
                </w:pPr>
              </w:p>
              <w:p w14:paraId="143A7E06" w14:textId="77777777" w:rsidR="00A27D53" w:rsidDel="001611A3" w:rsidRDefault="00D33BC1">
                <w:pPr>
                  <w:pBdr>
                    <w:top w:val="nil"/>
                    <w:left w:val="nil"/>
                    <w:bottom w:val="nil"/>
                    <w:right w:val="nil"/>
                    <w:between w:val="nil"/>
                  </w:pBdr>
                  <w:spacing w:before="0" w:line="240" w:lineRule="auto"/>
                  <w:ind w:left="0" w:right="0" w:firstLine="0"/>
                  <w:rPr>
                    <w:del w:id="6325" w:author="MinhHieu" w:date="2024-12-20T10:42:00Z"/>
                  </w:rPr>
                </w:pPr>
                <w:del w:id="6326" w:author="MinhHieu" w:date="2024-12-20T10:42:00Z">
                  <w:r w:rsidDel="001611A3">
                    <w:delText>Khách hàng sửa số lượng 1 sản phẩm trong giỏ hàng</w:delText>
                  </w:r>
                </w:del>
              </w:p>
            </w:tc>
          </w:tr>
          <w:tr w:rsidR="00A27D53" w:rsidDel="001611A3" w14:paraId="051EF2A6" w14:textId="77777777">
            <w:trPr>
              <w:del w:id="6327" w:author="MinhHieu" w:date="2024-12-20T10:42:00Z"/>
            </w:trPr>
            <w:tc>
              <w:tcPr>
                <w:tcW w:w="3075" w:type="dxa"/>
                <w:tcBorders>
                  <w:top w:val="single" w:sz="7" w:space="0" w:color="000000"/>
                  <w:left w:val="single" w:sz="7" w:space="0" w:color="000000"/>
                  <w:bottom w:val="single" w:sz="7" w:space="0" w:color="000000"/>
                  <w:right w:val="single" w:sz="7" w:space="0" w:color="000000"/>
                </w:tcBorders>
                <w:tcMar>
                  <w:top w:w="0" w:type="dxa"/>
                  <w:bottom w:w="0" w:type="dxa"/>
                </w:tcMar>
              </w:tcPr>
              <w:p w14:paraId="06D9608B" w14:textId="77777777" w:rsidR="00A27D53" w:rsidDel="001611A3" w:rsidRDefault="00A27D53">
                <w:pPr>
                  <w:ind w:left="0" w:right="0" w:firstLine="0"/>
                  <w:rPr>
                    <w:del w:id="6328" w:author="MinhHieu" w:date="2024-12-20T10:42:00Z"/>
                    <w:sz w:val="24"/>
                    <w:szCs w:val="24"/>
                  </w:rPr>
                </w:pPr>
              </w:p>
              <w:tbl>
                <w:tblPr>
                  <w:tblStyle w:val="affffffffe"/>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rsidDel="001611A3" w14:paraId="6D162BB4" w14:textId="77777777">
                  <w:trPr>
                    <w:trHeight w:val="315"/>
                    <w:del w:id="6329" w:author="MinhHieu" w:date="2024-12-20T10:42:00Z"/>
                  </w:trPr>
                  <w:tc>
                    <w:tcPr>
                      <w:tcW w:w="1905" w:type="dxa"/>
                      <w:tcBorders>
                        <w:top w:val="nil"/>
                        <w:left w:val="nil"/>
                        <w:bottom w:val="nil"/>
                        <w:right w:val="nil"/>
                      </w:tcBorders>
                      <w:tcMar>
                        <w:top w:w="20" w:type="dxa"/>
                        <w:left w:w="20" w:type="dxa"/>
                        <w:bottom w:w="20" w:type="dxa"/>
                        <w:right w:w="20" w:type="dxa"/>
                      </w:tcMar>
                    </w:tcPr>
                    <w:p w14:paraId="5C5968CB" w14:textId="77777777" w:rsidR="00A27D53" w:rsidDel="001611A3" w:rsidRDefault="00D33BC1">
                      <w:pPr>
                        <w:ind w:left="0" w:right="0" w:firstLine="0"/>
                        <w:rPr>
                          <w:del w:id="6330" w:author="MinhHieu" w:date="2024-12-20T10:42:00Z"/>
                          <w:b/>
                          <w:sz w:val="24"/>
                          <w:szCs w:val="24"/>
                        </w:rPr>
                      </w:pPr>
                      <w:del w:id="6331" w:author="MinhHieu" w:date="2024-12-20T10:42:00Z">
                        <w:r w:rsidDel="001611A3">
                          <w:rPr>
                            <w:b/>
                            <w:sz w:val="24"/>
                            <w:szCs w:val="24"/>
                          </w:rPr>
                          <w:delText>Sự kiện kích hoạt:</w:delText>
                        </w:r>
                      </w:del>
                    </w:p>
                  </w:tc>
                </w:tr>
              </w:tbl>
              <w:p w14:paraId="0697912E" w14:textId="77777777" w:rsidR="00A27D53" w:rsidDel="001611A3" w:rsidRDefault="00A27D53">
                <w:pPr>
                  <w:ind w:left="0" w:right="0" w:firstLine="0"/>
                  <w:rPr>
                    <w:del w:id="6332" w:author="MinhHieu" w:date="2024-12-20T10:42:00Z"/>
                    <w:sz w:val="24"/>
                    <w:szCs w:val="24"/>
                  </w:rPr>
                </w:pPr>
              </w:p>
            </w:tc>
            <w:tc>
              <w:tcPr>
                <w:tcW w:w="5550" w:type="dxa"/>
                <w:shd w:val="clear" w:color="auto" w:fill="auto"/>
                <w:tcMar>
                  <w:top w:w="100" w:type="dxa"/>
                  <w:left w:w="100" w:type="dxa"/>
                  <w:bottom w:w="100" w:type="dxa"/>
                  <w:right w:w="100" w:type="dxa"/>
                </w:tcMar>
              </w:tcPr>
              <w:p w14:paraId="7FA93DB1" w14:textId="77777777" w:rsidR="00A27D53" w:rsidDel="001611A3" w:rsidRDefault="00A27D53">
                <w:pPr>
                  <w:pBdr>
                    <w:top w:val="nil"/>
                    <w:left w:val="nil"/>
                    <w:bottom w:val="nil"/>
                    <w:right w:val="nil"/>
                    <w:between w:val="nil"/>
                  </w:pBdr>
                  <w:spacing w:before="0" w:line="240" w:lineRule="auto"/>
                  <w:ind w:left="0" w:right="0" w:firstLine="0"/>
                  <w:rPr>
                    <w:del w:id="6333" w:author="MinhHieu" w:date="2024-12-20T10:42:00Z"/>
                  </w:rPr>
                </w:pPr>
              </w:p>
              <w:p w14:paraId="1AB0A10B" w14:textId="77777777" w:rsidR="00A27D53" w:rsidDel="001611A3" w:rsidRDefault="00D33BC1">
                <w:pPr>
                  <w:pBdr>
                    <w:top w:val="nil"/>
                    <w:left w:val="nil"/>
                    <w:bottom w:val="nil"/>
                    <w:right w:val="nil"/>
                    <w:between w:val="nil"/>
                  </w:pBdr>
                  <w:spacing w:before="0" w:line="240" w:lineRule="auto"/>
                  <w:ind w:left="0" w:right="0" w:firstLine="0"/>
                  <w:rPr>
                    <w:del w:id="6334" w:author="MinhHieu" w:date="2024-12-20T10:42:00Z"/>
                  </w:rPr>
                </w:pPr>
                <w:del w:id="6335" w:author="MinhHieu" w:date="2024-12-20T10:42:00Z">
                  <w:r w:rsidDel="001611A3">
                    <w:delText>Người dùng truy cập giỏ hàng và nhấn nút tăng hoặc giảm số lượng sản phẩm</w:delText>
                  </w:r>
                </w:del>
              </w:p>
            </w:tc>
          </w:tr>
          <w:tr w:rsidR="00A27D53" w:rsidDel="001611A3" w14:paraId="15D9A3D9" w14:textId="77777777">
            <w:trPr>
              <w:del w:id="6336" w:author="MinhHieu" w:date="2024-12-20T10:42:00Z"/>
            </w:trPr>
            <w:tc>
              <w:tcPr>
                <w:tcW w:w="3075" w:type="dxa"/>
                <w:tcBorders>
                  <w:top w:val="single" w:sz="7" w:space="0" w:color="000000"/>
                  <w:left w:val="single" w:sz="7" w:space="0" w:color="000000"/>
                  <w:bottom w:val="single" w:sz="7" w:space="0" w:color="000000"/>
                  <w:right w:val="single" w:sz="7" w:space="0" w:color="000000"/>
                </w:tcBorders>
                <w:tcMar>
                  <w:top w:w="0" w:type="dxa"/>
                  <w:bottom w:w="0" w:type="dxa"/>
                </w:tcMar>
              </w:tcPr>
              <w:p w14:paraId="0F4F8101" w14:textId="77777777" w:rsidR="00A27D53" w:rsidDel="001611A3" w:rsidRDefault="00A27D53">
                <w:pPr>
                  <w:ind w:left="0" w:right="0" w:firstLine="0"/>
                  <w:rPr>
                    <w:del w:id="6337" w:author="MinhHieu" w:date="2024-12-20T10:42:00Z"/>
                    <w:b/>
                    <w:sz w:val="6"/>
                    <w:szCs w:val="6"/>
                  </w:rPr>
                </w:pPr>
              </w:p>
              <w:p w14:paraId="7814CDC4" w14:textId="77777777" w:rsidR="00A27D53" w:rsidDel="001611A3" w:rsidRDefault="00D33BC1">
                <w:pPr>
                  <w:ind w:left="0" w:right="0" w:firstLine="0"/>
                  <w:rPr>
                    <w:del w:id="6338" w:author="MinhHieu" w:date="2024-12-20T10:42:00Z"/>
                    <w:sz w:val="24"/>
                    <w:szCs w:val="24"/>
                  </w:rPr>
                </w:pPr>
                <w:del w:id="6339" w:author="MinhHieu" w:date="2024-12-20T10:42:00Z">
                  <w:r w:rsidDel="001611A3">
                    <w:rPr>
                      <w:b/>
                      <w:sz w:val="24"/>
                      <w:szCs w:val="24"/>
                    </w:rPr>
                    <w:delText>Tiền điều kiện (Precondition):</w:delText>
                  </w:r>
                </w:del>
              </w:p>
            </w:tc>
            <w:tc>
              <w:tcPr>
                <w:tcW w:w="5550" w:type="dxa"/>
                <w:shd w:val="clear" w:color="auto" w:fill="auto"/>
                <w:tcMar>
                  <w:top w:w="100" w:type="dxa"/>
                  <w:left w:w="100" w:type="dxa"/>
                  <w:bottom w:w="100" w:type="dxa"/>
                  <w:right w:w="100" w:type="dxa"/>
                </w:tcMar>
              </w:tcPr>
              <w:p w14:paraId="5126C034" w14:textId="77777777" w:rsidR="00A27D53" w:rsidDel="001611A3" w:rsidRDefault="00D33BC1">
                <w:pPr>
                  <w:ind w:left="0" w:right="222" w:firstLine="0"/>
                  <w:rPr>
                    <w:del w:id="6340" w:author="MinhHieu" w:date="2024-12-20T10:42:00Z"/>
                    <w:sz w:val="24"/>
                    <w:szCs w:val="24"/>
                  </w:rPr>
                </w:pPr>
                <w:del w:id="6341" w:author="MinhHieu" w:date="2024-12-20T10:42:00Z">
                  <w:r w:rsidDel="001611A3">
                    <w:rPr>
                      <w:sz w:val="24"/>
                      <w:szCs w:val="24"/>
                    </w:rPr>
                    <w:delText xml:space="preserve">Người dùng đã đăng nhập và có sản phẩm trong giỏ </w:delText>
                  </w:r>
                  <w:r w:rsidDel="001611A3">
                    <w:rPr>
                      <w:sz w:val="24"/>
                      <w:szCs w:val="24"/>
                    </w:rPr>
                    <w:delText>hàng</w:delText>
                  </w:r>
                </w:del>
              </w:p>
              <w:p w14:paraId="56A86939" w14:textId="77777777" w:rsidR="00A27D53" w:rsidDel="001611A3" w:rsidRDefault="00A27D53">
                <w:pPr>
                  <w:ind w:left="0" w:right="222" w:firstLine="0"/>
                  <w:rPr>
                    <w:del w:id="6342" w:author="MinhHieu" w:date="2024-12-20T10:42:00Z"/>
                    <w:sz w:val="10"/>
                    <w:szCs w:val="10"/>
                  </w:rPr>
                </w:pPr>
              </w:p>
            </w:tc>
          </w:tr>
          <w:tr w:rsidR="00A27D53" w:rsidDel="001611A3" w14:paraId="62B8C1E6" w14:textId="77777777">
            <w:trPr>
              <w:del w:id="6343" w:author="MinhHieu" w:date="2024-12-20T10:42:00Z"/>
            </w:trPr>
            <w:tc>
              <w:tcPr>
                <w:tcW w:w="3075" w:type="dxa"/>
                <w:tcBorders>
                  <w:top w:val="single" w:sz="7" w:space="0" w:color="000000"/>
                  <w:left w:val="single" w:sz="7" w:space="0" w:color="000000"/>
                  <w:bottom w:val="single" w:sz="7" w:space="0" w:color="000000"/>
                  <w:right w:val="single" w:sz="7" w:space="0" w:color="000000"/>
                </w:tcBorders>
                <w:tcMar>
                  <w:top w:w="0" w:type="dxa"/>
                  <w:bottom w:w="0" w:type="dxa"/>
                </w:tcMar>
              </w:tcPr>
              <w:p w14:paraId="596F8423" w14:textId="77777777" w:rsidR="00A27D53" w:rsidDel="001611A3" w:rsidRDefault="00A27D53">
                <w:pPr>
                  <w:ind w:left="0" w:right="0" w:firstLine="0"/>
                  <w:rPr>
                    <w:del w:id="6344" w:author="MinhHieu" w:date="2024-12-20T10:42:00Z"/>
                    <w:sz w:val="24"/>
                    <w:szCs w:val="24"/>
                  </w:rPr>
                </w:pPr>
              </w:p>
              <w:tbl>
                <w:tblPr>
                  <w:tblStyle w:val="afffffffff"/>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rsidDel="001611A3" w14:paraId="2AE84282" w14:textId="77777777">
                  <w:trPr>
                    <w:trHeight w:val="315"/>
                    <w:del w:id="6345" w:author="MinhHieu" w:date="2024-12-20T10:42:00Z"/>
                  </w:trPr>
                  <w:tc>
                    <w:tcPr>
                      <w:tcW w:w="2680" w:type="dxa"/>
                      <w:tcBorders>
                        <w:top w:val="nil"/>
                        <w:left w:val="nil"/>
                        <w:bottom w:val="nil"/>
                        <w:right w:val="nil"/>
                      </w:tcBorders>
                      <w:tcMar>
                        <w:top w:w="20" w:type="dxa"/>
                        <w:left w:w="20" w:type="dxa"/>
                        <w:bottom w:w="20" w:type="dxa"/>
                        <w:right w:w="20" w:type="dxa"/>
                      </w:tcMar>
                    </w:tcPr>
                    <w:p w14:paraId="262D176C" w14:textId="77777777" w:rsidR="00A27D53" w:rsidDel="001611A3" w:rsidRDefault="00D33BC1">
                      <w:pPr>
                        <w:ind w:left="0" w:right="0" w:firstLine="0"/>
                        <w:rPr>
                          <w:del w:id="6346" w:author="MinhHieu" w:date="2024-12-20T10:42:00Z"/>
                          <w:b/>
                          <w:sz w:val="24"/>
                          <w:szCs w:val="24"/>
                        </w:rPr>
                      </w:pPr>
                      <w:del w:id="6347" w:author="MinhHieu" w:date="2024-12-20T10:42:00Z">
                        <w:r w:rsidDel="001611A3">
                          <w:rPr>
                            <w:b/>
                            <w:sz w:val="24"/>
                            <w:szCs w:val="24"/>
                          </w:rPr>
                          <w:delText>Hậu điều kiện (Postcondition):</w:delText>
                        </w:r>
                      </w:del>
                    </w:p>
                  </w:tc>
                </w:tr>
              </w:tbl>
              <w:p w14:paraId="2B4C3884" w14:textId="77777777" w:rsidR="00A27D53" w:rsidDel="001611A3" w:rsidRDefault="00A27D53">
                <w:pPr>
                  <w:ind w:left="0" w:right="0" w:firstLine="0"/>
                  <w:rPr>
                    <w:del w:id="6348" w:author="MinhHieu" w:date="2024-12-20T10:42:00Z"/>
                    <w:sz w:val="24"/>
                    <w:szCs w:val="24"/>
                  </w:rPr>
                </w:pPr>
              </w:p>
            </w:tc>
            <w:tc>
              <w:tcPr>
                <w:tcW w:w="5550" w:type="dxa"/>
                <w:shd w:val="clear" w:color="auto" w:fill="auto"/>
                <w:tcMar>
                  <w:top w:w="100" w:type="dxa"/>
                  <w:left w:w="100" w:type="dxa"/>
                  <w:bottom w:w="100" w:type="dxa"/>
                  <w:right w:w="100" w:type="dxa"/>
                </w:tcMar>
              </w:tcPr>
              <w:p w14:paraId="2620D7C7" w14:textId="77777777" w:rsidR="00A27D53" w:rsidDel="001611A3" w:rsidRDefault="00A27D53">
                <w:pPr>
                  <w:pBdr>
                    <w:top w:val="nil"/>
                    <w:left w:val="nil"/>
                    <w:bottom w:val="nil"/>
                    <w:right w:val="nil"/>
                    <w:between w:val="nil"/>
                  </w:pBdr>
                  <w:spacing w:before="0" w:line="240" w:lineRule="auto"/>
                  <w:ind w:left="0" w:right="0" w:firstLine="0"/>
                  <w:rPr>
                    <w:del w:id="6349" w:author="MinhHieu" w:date="2024-12-20T10:42:00Z"/>
                  </w:rPr>
                </w:pPr>
              </w:p>
              <w:p w14:paraId="5502AD22" w14:textId="77777777" w:rsidR="00A27D53" w:rsidDel="001611A3" w:rsidRDefault="00D33BC1">
                <w:pPr>
                  <w:pBdr>
                    <w:top w:val="nil"/>
                    <w:left w:val="nil"/>
                    <w:bottom w:val="nil"/>
                    <w:right w:val="nil"/>
                    <w:between w:val="nil"/>
                  </w:pBdr>
                  <w:spacing w:before="0" w:line="240" w:lineRule="auto"/>
                  <w:ind w:left="0" w:right="0" w:firstLine="0"/>
                  <w:rPr>
                    <w:del w:id="6350" w:author="MinhHieu" w:date="2024-12-20T10:42:00Z"/>
                  </w:rPr>
                </w:pPr>
                <w:del w:id="6351" w:author="MinhHieu" w:date="2024-12-20T10:42:00Z">
                  <w:r w:rsidDel="001611A3">
                    <w:delText>Số lượng sản phẩm được tăng hoặc giảm thành công</w:delText>
                  </w:r>
                </w:del>
              </w:p>
            </w:tc>
          </w:tr>
          <w:tr w:rsidR="00A27D53" w:rsidDel="001611A3" w14:paraId="124D4B0A" w14:textId="77777777">
            <w:trPr>
              <w:del w:id="6352" w:author="MinhHieu" w:date="2024-12-20T10:42:00Z"/>
            </w:trPr>
            <w:tc>
              <w:tcPr>
                <w:tcW w:w="3075" w:type="dxa"/>
                <w:tcBorders>
                  <w:top w:val="single" w:sz="7" w:space="0" w:color="000000"/>
                  <w:left w:val="single" w:sz="7" w:space="0" w:color="000000"/>
                  <w:bottom w:val="single" w:sz="7" w:space="0" w:color="000000"/>
                  <w:right w:val="single" w:sz="7" w:space="0" w:color="000000"/>
                </w:tcBorders>
                <w:tcMar>
                  <w:top w:w="0" w:type="dxa"/>
                  <w:bottom w:w="0" w:type="dxa"/>
                </w:tcMar>
              </w:tcPr>
              <w:p w14:paraId="64F37882" w14:textId="77777777" w:rsidR="00A27D53" w:rsidDel="001611A3" w:rsidRDefault="00A27D53">
                <w:pPr>
                  <w:ind w:left="0" w:right="0" w:firstLine="0"/>
                  <w:rPr>
                    <w:del w:id="6353" w:author="MinhHieu" w:date="2024-12-20T10:42:00Z"/>
                    <w:b/>
                  </w:rPr>
                </w:pPr>
              </w:p>
              <w:p w14:paraId="6B62F8E7" w14:textId="77777777" w:rsidR="00A27D53" w:rsidDel="001611A3" w:rsidRDefault="00D33BC1">
                <w:pPr>
                  <w:ind w:left="0" w:right="0" w:firstLine="0"/>
                  <w:rPr>
                    <w:del w:id="6354" w:author="MinhHieu" w:date="2024-12-20T10:42:00Z"/>
                    <w:b/>
                  </w:rPr>
                </w:pPr>
                <w:del w:id="6355" w:author="MinhHieu" w:date="2024-12-20T10:42:00Z">
                  <w:r w:rsidDel="001611A3">
                    <w:rPr>
                      <w:b/>
                    </w:rPr>
                    <w:delText>Luồng chính:</w:delText>
                  </w:r>
                </w:del>
              </w:p>
            </w:tc>
            <w:tc>
              <w:tcPr>
                <w:tcW w:w="5550" w:type="dxa"/>
                <w:shd w:val="clear" w:color="auto" w:fill="auto"/>
                <w:tcMar>
                  <w:top w:w="100" w:type="dxa"/>
                  <w:left w:w="100" w:type="dxa"/>
                  <w:bottom w:w="100" w:type="dxa"/>
                  <w:right w:w="100" w:type="dxa"/>
                </w:tcMar>
              </w:tcPr>
              <w:p w14:paraId="4EF3A26A" w14:textId="77777777" w:rsidR="00A27D53" w:rsidDel="001611A3" w:rsidRDefault="00A27D53">
                <w:pPr>
                  <w:pBdr>
                    <w:top w:val="nil"/>
                    <w:left w:val="nil"/>
                    <w:bottom w:val="nil"/>
                    <w:right w:val="nil"/>
                    <w:between w:val="nil"/>
                  </w:pBdr>
                  <w:spacing w:before="0" w:line="240" w:lineRule="auto"/>
                  <w:ind w:left="0" w:right="0" w:firstLine="0"/>
                  <w:rPr>
                    <w:del w:id="6356" w:author="MinhHieu" w:date="2024-12-20T10:42:00Z"/>
                  </w:rPr>
                </w:pPr>
              </w:p>
              <w:p w14:paraId="73AA96F2" w14:textId="77777777" w:rsidR="00A27D53" w:rsidDel="001611A3" w:rsidRDefault="00D33BC1">
                <w:pPr>
                  <w:numPr>
                    <w:ilvl w:val="0"/>
                    <w:numId w:val="3"/>
                  </w:numPr>
                  <w:ind w:left="283" w:right="-45" w:hanging="283"/>
                  <w:rPr>
                    <w:del w:id="6357" w:author="MinhHieu" w:date="2024-12-20T10:42:00Z"/>
                    <w:sz w:val="24"/>
                    <w:szCs w:val="24"/>
                  </w:rPr>
                </w:pPr>
                <w:del w:id="6358" w:author="MinhHieu" w:date="2024-12-20T10:42:00Z">
                  <w:r w:rsidDel="001611A3">
                    <w:rPr>
                      <w:sz w:val="24"/>
                      <w:szCs w:val="24"/>
                    </w:rPr>
                    <w:delText>Người dùng truy cập giỏ hàng</w:delText>
                  </w:r>
                </w:del>
              </w:p>
              <w:p w14:paraId="726DA4F7" w14:textId="77777777" w:rsidR="00A27D53" w:rsidDel="001611A3" w:rsidRDefault="00D33BC1">
                <w:pPr>
                  <w:numPr>
                    <w:ilvl w:val="0"/>
                    <w:numId w:val="3"/>
                  </w:numPr>
                  <w:spacing w:before="0"/>
                  <w:ind w:left="283" w:right="-45" w:hanging="283"/>
                  <w:rPr>
                    <w:del w:id="6359" w:author="MinhHieu" w:date="2024-12-20T10:42:00Z"/>
                    <w:sz w:val="24"/>
                    <w:szCs w:val="24"/>
                  </w:rPr>
                </w:pPr>
                <w:del w:id="6360" w:author="MinhHieu" w:date="2024-12-20T10:42:00Z">
                  <w:r w:rsidDel="001611A3">
                    <w:rPr>
                      <w:sz w:val="24"/>
                      <w:szCs w:val="24"/>
                    </w:rPr>
                    <w:delText>Người dùng chọn sản phẩm muốn thay đổi số lượng</w:delText>
                  </w:r>
                </w:del>
              </w:p>
              <w:p w14:paraId="735E9D06" w14:textId="77777777" w:rsidR="00A27D53" w:rsidDel="001611A3" w:rsidRDefault="00D33BC1">
                <w:pPr>
                  <w:numPr>
                    <w:ilvl w:val="0"/>
                    <w:numId w:val="3"/>
                  </w:numPr>
                  <w:spacing w:before="0"/>
                  <w:ind w:left="283" w:right="-45" w:hanging="283"/>
                  <w:rPr>
                    <w:del w:id="6361" w:author="MinhHieu" w:date="2024-12-20T10:42:00Z"/>
                    <w:sz w:val="24"/>
                    <w:szCs w:val="24"/>
                  </w:rPr>
                </w:pPr>
                <w:del w:id="6362" w:author="MinhHieu" w:date="2024-12-20T10:42:00Z">
                  <w:r w:rsidDel="001611A3">
                    <w:rPr>
                      <w:sz w:val="24"/>
                      <w:szCs w:val="24"/>
                    </w:rPr>
                    <w:delText>Người dùng nhấn nút tăng hoặc giảm số lượng sản phẩm</w:delText>
                  </w:r>
                </w:del>
              </w:p>
              <w:p w14:paraId="0FBAF4C8" w14:textId="77777777" w:rsidR="00A27D53" w:rsidDel="001611A3" w:rsidRDefault="00D33BC1">
                <w:pPr>
                  <w:widowControl/>
                  <w:numPr>
                    <w:ilvl w:val="0"/>
                    <w:numId w:val="3"/>
                  </w:numPr>
                  <w:spacing w:before="0"/>
                  <w:ind w:left="283" w:right="-45" w:hanging="283"/>
                  <w:rPr>
                    <w:del w:id="6363" w:author="MinhHieu" w:date="2024-12-20T10:42:00Z"/>
                    <w:sz w:val="24"/>
                    <w:szCs w:val="24"/>
                  </w:rPr>
                </w:pPr>
                <w:del w:id="6364" w:author="MinhHieu" w:date="2024-12-20T10:42:00Z">
                  <w:r w:rsidDel="001611A3">
                    <w:rPr>
                      <w:sz w:val="24"/>
                      <w:szCs w:val="24"/>
                    </w:rPr>
                    <w:delText xml:space="preserve">Hiển thị số </w:delText>
                  </w:r>
                  <w:r w:rsidDel="001611A3">
                    <w:rPr>
                      <w:sz w:val="24"/>
                      <w:szCs w:val="24"/>
                    </w:rPr>
                    <w:delText>lượng sản phẩm trong giỏ hàng sau cập nhật</w:delText>
                  </w:r>
                </w:del>
              </w:p>
            </w:tc>
          </w:tr>
          <w:tr w:rsidR="00A27D53" w:rsidDel="001611A3" w14:paraId="2F37335E" w14:textId="77777777">
            <w:trPr>
              <w:del w:id="6365" w:author="MinhHieu" w:date="2024-12-20T10:42:00Z"/>
            </w:trPr>
            <w:tc>
              <w:tcPr>
                <w:tcW w:w="3075" w:type="dxa"/>
                <w:tcBorders>
                  <w:top w:val="single" w:sz="7" w:space="0" w:color="000000"/>
                  <w:left w:val="single" w:sz="7" w:space="0" w:color="000000"/>
                  <w:bottom w:val="single" w:sz="7" w:space="0" w:color="000000"/>
                  <w:right w:val="single" w:sz="7" w:space="0" w:color="000000"/>
                </w:tcBorders>
                <w:tcMar>
                  <w:top w:w="0" w:type="dxa"/>
                  <w:bottom w:w="0" w:type="dxa"/>
                </w:tcMar>
              </w:tcPr>
              <w:p w14:paraId="3A4482D1" w14:textId="77777777" w:rsidR="00A27D53" w:rsidDel="001611A3" w:rsidRDefault="00A27D53">
                <w:pPr>
                  <w:ind w:left="0" w:right="0" w:firstLine="0"/>
                  <w:rPr>
                    <w:del w:id="6366" w:author="MinhHieu" w:date="2024-12-20T10:42:00Z"/>
                    <w:b/>
                    <w:sz w:val="14"/>
                    <w:szCs w:val="14"/>
                  </w:rPr>
                </w:pPr>
              </w:p>
              <w:p w14:paraId="715B7100" w14:textId="77777777" w:rsidR="00A27D53" w:rsidDel="001611A3" w:rsidRDefault="00D33BC1">
                <w:pPr>
                  <w:ind w:left="0" w:right="0" w:firstLine="0"/>
                  <w:rPr>
                    <w:del w:id="6367" w:author="MinhHieu" w:date="2024-12-20T10:42:00Z"/>
                    <w:sz w:val="24"/>
                    <w:szCs w:val="24"/>
                  </w:rPr>
                </w:pPr>
                <w:del w:id="6368" w:author="MinhHieu" w:date="2024-12-20T10:42:00Z">
                  <w:r w:rsidDel="001611A3">
                    <w:rPr>
                      <w:b/>
                      <w:sz w:val="24"/>
                      <w:szCs w:val="24"/>
                    </w:rPr>
                    <w:delText>Luồng rẽ nhánh:</w:delText>
                  </w:r>
                </w:del>
              </w:p>
            </w:tc>
            <w:tc>
              <w:tcPr>
                <w:tcW w:w="5550" w:type="dxa"/>
                <w:shd w:val="clear" w:color="auto" w:fill="auto"/>
                <w:tcMar>
                  <w:top w:w="100" w:type="dxa"/>
                  <w:left w:w="100" w:type="dxa"/>
                  <w:bottom w:w="100" w:type="dxa"/>
                  <w:right w:w="100" w:type="dxa"/>
                </w:tcMar>
              </w:tcPr>
              <w:p w14:paraId="5C0B0E7A" w14:textId="77777777" w:rsidR="00A27D53" w:rsidDel="001611A3" w:rsidRDefault="00A27D53">
                <w:pPr>
                  <w:pBdr>
                    <w:top w:val="nil"/>
                    <w:left w:val="nil"/>
                    <w:bottom w:val="nil"/>
                    <w:right w:val="nil"/>
                    <w:between w:val="nil"/>
                  </w:pBdr>
                  <w:spacing w:before="0" w:line="240" w:lineRule="auto"/>
                  <w:ind w:left="0" w:right="0" w:firstLine="0"/>
                  <w:rPr>
                    <w:del w:id="6369" w:author="MinhHieu" w:date="2024-12-20T10:42:00Z"/>
                  </w:rPr>
                </w:pPr>
              </w:p>
            </w:tc>
          </w:tr>
          <w:tr w:rsidR="00A27D53" w:rsidDel="001611A3" w14:paraId="3D421A91" w14:textId="77777777">
            <w:trPr>
              <w:del w:id="6370" w:author="MinhHieu" w:date="2024-12-20T10:42:00Z"/>
            </w:trPr>
            <w:tc>
              <w:tcPr>
                <w:tcW w:w="3075" w:type="dxa"/>
                <w:tcBorders>
                  <w:top w:val="single" w:sz="7" w:space="0" w:color="000000"/>
                  <w:left w:val="single" w:sz="7" w:space="0" w:color="000000"/>
                  <w:bottom w:val="single" w:sz="7" w:space="0" w:color="000000"/>
                  <w:right w:val="single" w:sz="7" w:space="0" w:color="000000"/>
                </w:tcBorders>
                <w:tcMar>
                  <w:top w:w="0" w:type="dxa"/>
                  <w:bottom w:w="0" w:type="dxa"/>
                </w:tcMar>
              </w:tcPr>
              <w:p w14:paraId="73BA56D7" w14:textId="77777777" w:rsidR="00A27D53" w:rsidDel="001611A3" w:rsidRDefault="00A27D53">
                <w:pPr>
                  <w:ind w:left="0" w:right="0" w:firstLine="0"/>
                  <w:rPr>
                    <w:del w:id="6371" w:author="MinhHieu" w:date="2024-12-20T10:42:00Z"/>
                    <w:b/>
                    <w:sz w:val="24"/>
                    <w:szCs w:val="24"/>
                  </w:rPr>
                </w:pPr>
              </w:p>
              <w:tbl>
                <w:tblPr>
                  <w:tblStyle w:val="afffffffff0"/>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rsidDel="001611A3" w14:paraId="48D84F80" w14:textId="77777777">
                  <w:trPr>
                    <w:trHeight w:val="315"/>
                    <w:del w:id="6372" w:author="MinhHieu" w:date="2024-12-20T10:42:00Z"/>
                  </w:trPr>
                  <w:tc>
                    <w:tcPr>
                      <w:tcW w:w="2880" w:type="dxa"/>
                      <w:tcBorders>
                        <w:top w:val="nil"/>
                        <w:left w:val="nil"/>
                        <w:bottom w:val="nil"/>
                        <w:right w:val="nil"/>
                      </w:tcBorders>
                      <w:tcMar>
                        <w:top w:w="20" w:type="dxa"/>
                        <w:left w:w="20" w:type="dxa"/>
                        <w:bottom w:w="20" w:type="dxa"/>
                        <w:right w:w="20" w:type="dxa"/>
                      </w:tcMar>
                    </w:tcPr>
                    <w:p w14:paraId="4EA27110" w14:textId="77777777" w:rsidR="00A27D53" w:rsidDel="001611A3" w:rsidRDefault="00D33BC1">
                      <w:pPr>
                        <w:ind w:left="0" w:right="0" w:firstLine="0"/>
                        <w:rPr>
                          <w:del w:id="6373" w:author="MinhHieu" w:date="2024-12-20T10:42:00Z"/>
                          <w:b/>
                          <w:sz w:val="24"/>
                          <w:szCs w:val="24"/>
                        </w:rPr>
                      </w:pPr>
                      <w:del w:id="6374" w:author="MinhHieu" w:date="2024-12-20T10:42:00Z">
                        <w:r w:rsidDel="001611A3">
                          <w:rPr>
                            <w:b/>
                            <w:sz w:val="24"/>
                            <w:szCs w:val="24"/>
                          </w:rPr>
                          <w:delText>Luồng ngoại lệ (Exception):</w:delText>
                        </w:r>
                      </w:del>
                    </w:p>
                  </w:tc>
                </w:tr>
              </w:tbl>
              <w:p w14:paraId="2D6EAF6D" w14:textId="77777777" w:rsidR="00A27D53" w:rsidDel="001611A3" w:rsidRDefault="00A27D53">
                <w:pPr>
                  <w:ind w:left="0" w:right="0" w:firstLine="0"/>
                  <w:rPr>
                    <w:del w:id="6375" w:author="MinhHieu" w:date="2024-12-20T10:42:00Z"/>
                    <w:b/>
                    <w:sz w:val="24"/>
                    <w:szCs w:val="24"/>
                  </w:rPr>
                </w:pPr>
              </w:p>
            </w:tc>
            <w:tc>
              <w:tcPr>
                <w:tcW w:w="5550" w:type="dxa"/>
                <w:shd w:val="clear" w:color="auto" w:fill="auto"/>
                <w:tcMar>
                  <w:top w:w="100" w:type="dxa"/>
                  <w:left w:w="100" w:type="dxa"/>
                  <w:bottom w:w="100" w:type="dxa"/>
                  <w:right w:w="100" w:type="dxa"/>
                </w:tcMar>
              </w:tcPr>
              <w:p w14:paraId="0A4CBED8" w14:textId="77777777" w:rsidR="00A27D53" w:rsidDel="001611A3" w:rsidRDefault="00D33BC1">
                <w:pPr>
                  <w:pBdr>
                    <w:top w:val="nil"/>
                    <w:left w:val="nil"/>
                    <w:bottom w:val="nil"/>
                    <w:right w:val="nil"/>
                    <w:between w:val="nil"/>
                  </w:pBdr>
                  <w:spacing w:before="0" w:line="240" w:lineRule="auto"/>
                  <w:ind w:left="0" w:right="0" w:firstLine="0"/>
                  <w:rPr>
                    <w:del w:id="6376" w:author="MinhHieu" w:date="2024-12-20T10:42:00Z"/>
                  </w:rPr>
                </w:pPr>
              </w:p>
            </w:tc>
          </w:tr>
        </w:tbl>
        <w:customXmlDelRangeStart w:id="6377" w:author="MinhHieu" w:date="2024-12-20T10:42:00Z"/>
      </w:sdtContent>
    </w:sdt>
    <w:customXmlDelRangeEnd w:id="6377"/>
    <w:p w14:paraId="2C020C10" w14:textId="77777777" w:rsidR="00A27D53" w:rsidDel="001611A3" w:rsidRDefault="00D33BC1">
      <w:pPr>
        <w:ind w:left="0" w:right="-566" w:firstLine="0"/>
        <w:jc w:val="center"/>
        <w:rPr>
          <w:del w:id="6378" w:author="MinhHieu" w:date="2024-12-20T10:42:00Z"/>
          <w:i/>
        </w:rPr>
      </w:pPr>
      <w:del w:id="6379" w:author="MinhHieu" w:date="2024-12-20T10:42:00Z">
        <w:r w:rsidDel="001611A3">
          <w:rPr>
            <w:i/>
          </w:rPr>
          <w:delText>Bảng 2.12 Kịch bản sửa số lượng 1 sản phẩm trong giỏ hàng</w:delText>
        </w:r>
      </w:del>
    </w:p>
    <w:p w14:paraId="65957E0E" w14:textId="77777777" w:rsidR="00A27D53" w:rsidRDefault="00A27D53">
      <w:pPr>
        <w:tabs>
          <w:tab w:val="left" w:pos="90"/>
        </w:tabs>
        <w:ind w:left="707" w:firstLine="0"/>
      </w:pPr>
    </w:p>
    <w:p w14:paraId="5A60C8E3" w14:textId="77777777" w:rsidR="001611A3" w:rsidRPr="00627C1A" w:rsidRDefault="001611A3" w:rsidP="001611A3">
      <w:pPr>
        <w:pStyle w:val="Heading2"/>
        <w:numPr>
          <w:ilvl w:val="2"/>
          <w:numId w:val="37"/>
        </w:numPr>
        <w:tabs>
          <w:tab w:val="left" w:pos="90"/>
        </w:tabs>
        <w:spacing w:before="281"/>
        <w:ind w:left="90" w:firstLine="13"/>
        <w:rPr>
          <w:ins w:id="6380" w:author="MinhHieu" w:date="2024-12-20T10:43:00Z"/>
          <w:lang w:val="vi-VN"/>
        </w:rPr>
      </w:pPr>
      <w:bookmarkStart w:id="6381" w:name="_Toc185587630"/>
      <w:bookmarkStart w:id="6382" w:name="_Toc185588676"/>
      <w:bookmarkStart w:id="6383" w:name="_Toc185597751"/>
      <w:bookmarkStart w:id="6384" w:name="_Toc185597932"/>
      <w:bookmarkStart w:id="6385" w:name="_Toc185598110"/>
      <w:bookmarkStart w:id="6386" w:name="_Toc185598287"/>
      <w:ins w:id="6387" w:author="MinhHieu" w:date="2024-12-20T10:43:00Z">
        <w:r>
          <w:t>Kịch bản sửa số lượng 1 sản phẩm trong giỏ hàng</w:t>
        </w:r>
        <w:bookmarkEnd w:id="6381"/>
        <w:bookmarkEnd w:id="6382"/>
        <w:bookmarkEnd w:id="6383"/>
        <w:bookmarkEnd w:id="6384"/>
        <w:bookmarkEnd w:id="6385"/>
        <w:bookmarkEnd w:id="6386"/>
      </w:ins>
    </w:p>
    <w:p w14:paraId="3086E2D2" w14:textId="3E381C66" w:rsidR="00AD5D82" w:rsidRPr="00AD5D82" w:rsidRDefault="00AD5D82">
      <w:pPr>
        <w:pStyle w:val="Caption"/>
        <w:keepNext/>
        <w:jc w:val="center"/>
        <w:rPr>
          <w:ins w:id="6388" w:author="MinhHieu" w:date="2024-12-20T10:46:00Z"/>
          <w:color w:val="auto"/>
          <w:lang w:val="vi-VN"/>
          <w:rPrChange w:id="6389" w:author="MinhHieu" w:date="2024-12-20T10:46:00Z">
            <w:rPr>
              <w:ins w:id="6390" w:author="MinhHieu" w:date="2024-12-20T10:46:00Z"/>
            </w:rPr>
          </w:rPrChange>
        </w:rPr>
        <w:pPrChange w:id="6391" w:author="MinhHieu" w:date="2024-12-20T10:46:00Z">
          <w:pPr/>
        </w:pPrChange>
      </w:pPr>
      <w:bookmarkStart w:id="6392" w:name="_Toc185587412"/>
      <w:bookmarkStart w:id="6393" w:name="_Toc185597584"/>
      <w:ins w:id="6394" w:author="MinhHieu" w:date="2024-12-20T10:46:00Z">
        <w:r w:rsidRPr="00AD5D82">
          <w:rPr>
            <w:color w:val="auto"/>
            <w:sz w:val="26"/>
            <w:szCs w:val="26"/>
            <w:rPrChange w:id="6395" w:author="MinhHieu" w:date="2024-12-20T10:46:00Z">
              <w:rPr/>
            </w:rPrChange>
          </w:rPr>
          <w:lastRenderedPageBreak/>
          <w:t>Bảng 2.</w:t>
        </w:r>
        <w:r w:rsidRPr="00AD5D82">
          <w:rPr>
            <w:color w:val="auto"/>
            <w:sz w:val="26"/>
            <w:szCs w:val="26"/>
            <w:rPrChange w:id="6396" w:author="MinhHieu" w:date="2024-12-20T10:46:00Z">
              <w:rPr/>
            </w:rPrChange>
          </w:rPr>
          <w:fldChar w:fldCharType="begin"/>
        </w:r>
        <w:r w:rsidRPr="00AD5D82">
          <w:rPr>
            <w:color w:val="auto"/>
            <w:sz w:val="26"/>
            <w:szCs w:val="26"/>
            <w:rPrChange w:id="6397" w:author="MinhHieu" w:date="2024-12-20T10:46:00Z">
              <w:rPr/>
            </w:rPrChange>
          </w:rPr>
          <w:instrText xml:space="preserve"> SEQ Bảng_2. \* ARABIC </w:instrText>
        </w:r>
      </w:ins>
      <w:r w:rsidRPr="00AD5D82">
        <w:rPr>
          <w:color w:val="auto"/>
          <w:sz w:val="26"/>
          <w:szCs w:val="26"/>
          <w:rPrChange w:id="6398" w:author="MinhHieu" w:date="2024-12-20T10:46:00Z">
            <w:rPr/>
          </w:rPrChange>
        </w:rPr>
        <w:fldChar w:fldCharType="separate"/>
      </w:r>
      <w:ins w:id="6399" w:author="MinhHieu" w:date="2024-12-20T11:36:00Z">
        <w:r w:rsidR="00711A5B">
          <w:rPr>
            <w:noProof/>
            <w:color w:val="auto"/>
            <w:sz w:val="26"/>
            <w:szCs w:val="26"/>
          </w:rPr>
          <w:t>14</w:t>
        </w:r>
      </w:ins>
      <w:ins w:id="6400" w:author="MinhHieu" w:date="2024-12-20T10:46:00Z">
        <w:r w:rsidRPr="00AD5D82">
          <w:rPr>
            <w:color w:val="auto"/>
            <w:sz w:val="26"/>
            <w:szCs w:val="26"/>
            <w:rPrChange w:id="6401" w:author="MinhHieu" w:date="2024-12-20T10:46:00Z">
              <w:rPr/>
            </w:rPrChange>
          </w:rPr>
          <w:fldChar w:fldCharType="end"/>
        </w:r>
        <w:r w:rsidRPr="00AD5D82">
          <w:rPr>
            <w:color w:val="auto"/>
            <w:sz w:val="26"/>
            <w:szCs w:val="26"/>
            <w:lang w:val="vi-VN"/>
            <w:rPrChange w:id="6402" w:author="MinhHieu" w:date="2024-12-20T10:46:00Z">
              <w:rPr>
                <w:lang w:val="vi-VN"/>
              </w:rPr>
            </w:rPrChange>
          </w:rPr>
          <w:t xml:space="preserve"> Kịch bản sửa số lượng 1 sản phẩm trong giỏ hàng</w:t>
        </w:r>
        <w:bookmarkEnd w:id="6392"/>
        <w:bookmarkEnd w:id="6393"/>
      </w:ins>
    </w:p>
    <w:tbl>
      <w:tblPr>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1611A3" w14:paraId="5A039E58" w14:textId="77777777" w:rsidTr="00627C1A">
        <w:trPr>
          <w:trHeight w:val="820"/>
          <w:ins w:id="6403" w:author="MinhHieu" w:date="2024-12-20T10:43:00Z"/>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69A71D7" w14:textId="77777777" w:rsidR="001611A3" w:rsidRDefault="001611A3" w:rsidP="00627C1A">
            <w:pPr>
              <w:ind w:left="0" w:right="0" w:firstLine="0"/>
              <w:rPr>
                <w:ins w:id="6404" w:author="MinhHieu" w:date="2024-12-20T10:43:00Z"/>
                <w:b/>
                <w:sz w:val="10"/>
                <w:szCs w:val="10"/>
              </w:rPr>
            </w:pPr>
          </w:p>
          <w:p w14:paraId="4E0E4562" w14:textId="77777777" w:rsidR="001611A3" w:rsidRDefault="001611A3" w:rsidP="00627C1A">
            <w:pPr>
              <w:ind w:left="0" w:right="0" w:firstLine="0"/>
              <w:rPr>
                <w:ins w:id="6405" w:author="MinhHieu" w:date="2024-12-20T10:43:00Z"/>
                <w:sz w:val="24"/>
                <w:szCs w:val="24"/>
              </w:rPr>
            </w:pPr>
            <w:ins w:id="6406" w:author="MinhHieu" w:date="2024-12-20T10:43:00Z">
              <w:r>
                <w:rPr>
                  <w:b/>
                  <w:sz w:val="24"/>
                  <w:szCs w:val="24"/>
                </w:rPr>
                <w:t>Tên chức năng:</w:t>
              </w:r>
            </w:ins>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488993F" w14:textId="77777777" w:rsidR="001611A3" w:rsidRDefault="001611A3" w:rsidP="00627C1A">
            <w:pPr>
              <w:ind w:left="0" w:right="80" w:firstLine="0"/>
              <w:rPr>
                <w:ins w:id="6407" w:author="MinhHieu" w:date="2024-12-20T10:43:00Z"/>
                <w:sz w:val="10"/>
                <w:szCs w:val="10"/>
              </w:rPr>
            </w:pPr>
          </w:p>
          <w:p w14:paraId="576BB4CA" w14:textId="14FA26CC" w:rsidR="001611A3" w:rsidRPr="001611A3" w:rsidRDefault="001611A3" w:rsidP="00627C1A">
            <w:pPr>
              <w:tabs>
                <w:tab w:val="left" w:pos="3435"/>
              </w:tabs>
              <w:ind w:left="0" w:right="80" w:firstLine="0"/>
              <w:rPr>
                <w:ins w:id="6408" w:author="MinhHieu" w:date="2024-12-20T10:43:00Z"/>
                <w:sz w:val="24"/>
                <w:szCs w:val="24"/>
                <w:lang w:val="vi-VN"/>
                <w:rPrChange w:id="6409" w:author="MinhHieu" w:date="2024-12-20T10:43:00Z">
                  <w:rPr>
                    <w:ins w:id="6410" w:author="MinhHieu" w:date="2024-12-20T10:43:00Z"/>
                    <w:sz w:val="24"/>
                    <w:szCs w:val="24"/>
                  </w:rPr>
                </w:rPrChange>
              </w:rPr>
            </w:pPr>
            <w:ins w:id="6411" w:author="MinhHieu" w:date="2024-12-20T10:43:00Z">
              <w:r>
                <w:rPr>
                  <w:sz w:val="24"/>
                  <w:szCs w:val="24"/>
                </w:rPr>
                <w:t>Sửa</w:t>
              </w:r>
              <w:r>
                <w:rPr>
                  <w:sz w:val="24"/>
                  <w:szCs w:val="24"/>
                  <w:lang w:val="vi-VN"/>
                </w:rPr>
                <w:t xml:space="preserve"> </w:t>
              </w:r>
            </w:ins>
            <w:ins w:id="6412" w:author="MinhHieu" w:date="2024-12-20T10:44:00Z">
              <w:r>
                <w:rPr>
                  <w:sz w:val="24"/>
                  <w:szCs w:val="24"/>
                  <w:lang w:val="vi-VN"/>
                </w:rPr>
                <w:t>số lượng 1 sản phẩm trong giỏ hàng</w:t>
              </w:r>
            </w:ins>
          </w:p>
        </w:tc>
      </w:tr>
      <w:tr w:rsidR="001611A3" w14:paraId="2BC72359" w14:textId="77777777" w:rsidTr="00627C1A">
        <w:trPr>
          <w:trHeight w:val="490"/>
          <w:ins w:id="6413" w:author="MinhHieu" w:date="2024-12-20T10:43:00Z"/>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7DE8490" w14:textId="77777777" w:rsidR="001611A3" w:rsidRPr="001611A3" w:rsidRDefault="001611A3" w:rsidP="00627C1A">
            <w:pPr>
              <w:ind w:left="0" w:right="0" w:firstLine="0"/>
              <w:rPr>
                <w:ins w:id="6414" w:author="MinhHieu" w:date="2024-12-20T10:43:00Z"/>
                <w:sz w:val="10"/>
                <w:szCs w:val="10"/>
                <w:rPrChange w:id="6415" w:author="MinhHieu" w:date="2024-12-20T10:44:00Z">
                  <w:rPr>
                    <w:ins w:id="6416" w:author="MinhHieu" w:date="2024-12-20T10:43:00Z"/>
                    <w:sz w:val="24"/>
                    <w:szCs w:val="24"/>
                  </w:rPr>
                </w:rPrChange>
              </w:rPr>
            </w:pPr>
          </w:p>
          <w:tbl>
            <w:tblPr>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1611A3" w14:paraId="54A7BD1D" w14:textId="77777777" w:rsidTr="00627C1A">
              <w:trPr>
                <w:trHeight w:val="315"/>
                <w:ins w:id="6417" w:author="MinhHieu" w:date="2024-12-20T10:43:00Z"/>
              </w:trPr>
              <w:tc>
                <w:tcPr>
                  <w:tcW w:w="5385" w:type="dxa"/>
                  <w:tcBorders>
                    <w:top w:val="nil"/>
                    <w:left w:val="nil"/>
                    <w:bottom w:val="nil"/>
                    <w:right w:val="nil"/>
                  </w:tcBorders>
                  <w:tcMar>
                    <w:top w:w="20" w:type="dxa"/>
                    <w:left w:w="20" w:type="dxa"/>
                    <w:bottom w:w="20" w:type="dxa"/>
                    <w:right w:w="20" w:type="dxa"/>
                  </w:tcMar>
                </w:tcPr>
                <w:p w14:paraId="0E90660D" w14:textId="77777777" w:rsidR="001611A3" w:rsidRDefault="001611A3" w:rsidP="00627C1A">
                  <w:pPr>
                    <w:ind w:left="0" w:right="0" w:firstLine="0"/>
                    <w:rPr>
                      <w:ins w:id="6418" w:author="MinhHieu" w:date="2024-12-20T10:43:00Z"/>
                      <w:b/>
                      <w:sz w:val="24"/>
                      <w:szCs w:val="24"/>
                    </w:rPr>
                  </w:pPr>
                  <w:ins w:id="6419" w:author="MinhHieu" w:date="2024-12-20T10:43:00Z">
                    <w:r>
                      <w:rPr>
                        <w:b/>
                        <w:sz w:val="24"/>
                        <w:szCs w:val="24"/>
                      </w:rPr>
                      <w:t>Tác nhân kích hoạt:</w:t>
                    </w:r>
                  </w:ins>
                </w:p>
              </w:tc>
            </w:tr>
          </w:tbl>
          <w:p w14:paraId="420EEACF" w14:textId="77777777" w:rsidR="001611A3" w:rsidRDefault="001611A3" w:rsidP="00627C1A">
            <w:pPr>
              <w:ind w:left="0" w:right="0" w:firstLine="0"/>
              <w:rPr>
                <w:ins w:id="6420" w:author="MinhHieu" w:date="2024-12-20T10:43:00Z"/>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152E8E8" w14:textId="77777777" w:rsidR="001611A3" w:rsidRPr="001611A3" w:rsidRDefault="001611A3" w:rsidP="00627C1A">
            <w:pPr>
              <w:ind w:left="0" w:right="80" w:firstLine="0"/>
              <w:rPr>
                <w:ins w:id="6421" w:author="MinhHieu" w:date="2024-12-20T10:43:00Z"/>
                <w:sz w:val="10"/>
                <w:szCs w:val="10"/>
                <w:rPrChange w:id="6422" w:author="MinhHieu" w:date="2024-12-20T10:44:00Z">
                  <w:rPr>
                    <w:ins w:id="6423" w:author="MinhHieu" w:date="2024-12-20T10:43:00Z"/>
                    <w:sz w:val="24"/>
                    <w:szCs w:val="24"/>
                  </w:rPr>
                </w:rPrChange>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1611A3" w14:paraId="33630E3F" w14:textId="77777777" w:rsidTr="00627C1A">
              <w:trPr>
                <w:trHeight w:val="315"/>
                <w:ins w:id="6424" w:author="MinhHieu" w:date="2024-12-20T10:43:00Z"/>
              </w:trPr>
              <w:tc>
                <w:tcPr>
                  <w:tcW w:w="5560" w:type="dxa"/>
                  <w:tcBorders>
                    <w:top w:val="nil"/>
                    <w:left w:val="nil"/>
                    <w:bottom w:val="nil"/>
                    <w:right w:val="nil"/>
                  </w:tcBorders>
                  <w:tcMar>
                    <w:top w:w="20" w:type="dxa"/>
                    <w:left w:w="20" w:type="dxa"/>
                    <w:bottom w:w="20" w:type="dxa"/>
                    <w:right w:w="20" w:type="dxa"/>
                  </w:tcMar>
                </w:tcPr>
                <w:p w14:paraId="74BDE0B9" w14:textId="77777777" w:rsidR="001611A3" w:rsidRDefault="001611A3" w:rsidP="00627C1A">
                  <w:pPr>
                    <w:ind w:left="0" w:right="80" w:firstLine="0"/>
                    <w:rPr>
                      <w:ins w:id="6425" w:author="MinhHieu" w:date="2024-12-20T10:43:00Z"/>
                      <w:sz w:val="24"/>
                      <w:szCs w:val="24"/>
                    </w:rPr>
                  </w:pPr>
                  <w:ins w:id="6426" w:author="MinhHieu" w:date="2024-12-20T10:43:00Z">
                    <w:r>
                      <w:rPr>
                        <w:sz w:val="24"/>
                        <w:szCs w:val="24"/>
                      </w:rPr>
                      <w:t>Khách</w:t>
                    </w:r>
                    <w:r>
                      <w:rPr>
                        <w:sz w:val="24"/>
                        <w:szCs w:val="24"/>
                        <w:lang w:val="vi-VN"/>
                      </w:rPr>
                      <w:t xml:space="preserve"> hàng</w:t>
                    </w:r>
                    <w:r>
                      <w:rPr>
                        <w:sz w:val="24"/>
                        <w:szCs w:val="24"/>
                      </w:rPr>
                      <w:tab/>
                    </w:r>
                  </w:ins>
                </w:p>
              </w:tc>
            </w:tr>
          </w:tbl>
          <w:p w14:paraId="7A26563C" w14:textId="77777777" w:rsidR="001611A3" w:rsidRDefault="001611A3" w:rsidP="00627C1A">
            <w:pPr>
              <w:ind w:left="0" w:right="80" w:firstLine="0"/>
              <w:rPr>
                <w:ins w:id="6427" w:author="MinhHieu" w:date="2024-12-20T10:43:00Z"/>
                <w:sz w:val="24"/>
                <w:szCs w:val="24"/>
              </w:rPr>
            </w:pPr>
          </w:p>
        </w:tc>
      </w:tr>
      <w:tr w:rsidR="001611A3" w14:paraId="65D377CA" w14:textId="77777777" w:rsidTr="00627C1A">
        <w:trPr>
          <w:trHeight w:val="460"/>
          <w:ins w:id="6428" w:author="MinhHieu" w:date="2024-12-20T10:43:00Z"/>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1A3E860" w14:textId="77777777" w:rsidR="001611A3" w:rsidRDefault="001611A3" w:rsidP="00627C1A">
            <w:pPr>
              <w:ind w:left="0" w:right="0" w:firstLine="0"/>
              <w:rPr>
                <w:ins w:id="6429" w:author="MinhHieu" w:date="2024-12-20T10:43:00Z"/>
                <w:sz w:val="24"/>
                <w:szCs w:val="24"/>
              </w:rPr>
            </w:pPr>
          </w:p>
          <w:tbl>
            <w:tblPr>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1611A3" w14:paraId="6B6B28AB" w14:textId="77777777" w:rsidTr="00627C1A">
              <w:trPr>
                <w:trHeight w:val="315"/>
                <w:ins w:id="6430" w:author="MinhHieu" w:date="2024-12-20T10:43:00Z"/>
              </w:trPr>
              <w:tc>
                <w:tcPr>
                  <w:tcW w:w="2790" w:type="dxa"/>
                  <w:tcBorders>
                    <w:top w:val="nil"/>
                    <w:left w:val="nil"/>
                    <w:bottom w:val="nil"/>
                    <w:right w:val="nil"/>
                  </w:tcBorders>
                  <w:tcMar>
                    <w:top w:w="20" w:type="dxa"/>
                    <w:left w:w="20" w:type="dxa"/>
                    <w:bottom w:w="20" w:type="dxa"/>
                    <w:right w:w="20" w:type="dxa"/>
                  </w:tcMar>
                </w:tcPr>
                <w:p w14:paraId="58165296" w14:textId="77777777" w:rsidR="001611A3" w:rsidRDefault="001611A3" w:rsidP="00627C1A">
                  <w:pPr>
                    <w:ind w:left="0" w:right="0" w:firstLine="0"/>
                    <w:rPr>
                      <w:ins w:id="6431" w:author="MinhHieu" w:date="2024-12-20T10:43:00Z"/>
                      <w:b/>
                      <w:sz w:val="24"/>
                      <w:szCs w:val="24"/>
                    </w:rPr>
                  </w:pPr>
                  <w:ins w:id="6432" w:author="MinhHieu" w:date="2024-12-20T10:43:00Z">
                    <w:r>
                      <w:rPr>
                        <w:b/>
                        <w:sz w:val="24"/>
                        <w:szCs w:val="24"/>
                      </w:rPr>
                      <w:t>Mô tả:</w:t>
                    </w:r>
                  </w:ins>
                </w:p>
              </w:tc>
            </w:tr>
          </w:tbl>
          <w:p w14:paraId="090422B5" w14:textId="77777777" w:rsidR="001611A3" w:rsidRDefault="001611A3" w:rsidP="00627C1A">
            <w:pPr>
              <w:ind w:left="0" w:right="0" w:firstLine="0"/>
              <w:rPr>
                <w:ins w:id="6433" w:author="MinhHieu" w:date="2024-12-20T10:43:00Z"/>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EB43385" w14:textId="77777777" w:rsidR="001611A3" w:rsidRDefault="001611A3" w:rsidP="00627C1A">
            <w:pPr>
              <w:ind w:left="0" w:right="80" w:firstLine="0"/>
              <w:rPr>
                <w:ins w:id="6434" w:author="MinhHieu" w:date="2024-12-20T10:43:00Z"/>
                <w:sz w:val="24"/>
                <w:szCs w:val="24"/>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1611A3" w14:paraId="6BD05E29" w14:textId="77777777" w:rsidTr="00627C1A">
              <w:trPr>
                <w:trHeight w:val="585"/>
                <w:ins w:id="6435" w:author="MinhHieu" w:date="2024-12-20T10:43:00Z"/>
              </w:trPr>
              <w:tc>
                <w:tcPr>
                  <w:tcW w:w="5560" w:type="dxa"/>
                  <w:tcBorders>
                    <w:top w:val="nil"/>
                    <w:left w:val="nil"/>
                    <w:bottom w:val="nil"/>
                    <w:right w:val="nil"/>
                  </w:tcBorders>
                  <w:tcMar>
                    <w:top w:w="20" w:type="dxa"/>
                    <w:left w:w="20" w:type="dxa"/>
                    <w:bottom w:w="20" w:type="dxa"/>
                    <w:right w:w="20" w:type="dxa"/>
                  </w:tcMar>
                </w:tcPr>
                <w:p w14:paraId="6229773E" w14:textId="1E430609" w:rsidR="001611A3" w:rsidRDefault="001611A3" w:rsidP="00627C1A">
                  <w:pPr>
                    <w:ind w:left="0" w:right="80" w:firstLine="0"/>
                    <w:rPr>
                      <w:ins w:id="6436" w:author="MinhHieu" w:date="2024-12-20T10:43:00Z"/>
                      <w:sz w:val="24"/>
                      <w:szCs w:val="24"/>
                    </w:rPr>
                  </w:pPr>
                  <w:ins w:id="6437" w:author="MinhHieu" w:date="2024-12-20T10:43:00Z">
                    <w:r>
                      <w:rPr>
                        <w:sz w:val="24"/>
                        <w:szCs w:val="24"/>
                      </w:rPr>
                      <w:t>Khách</w:t>
                    </w:r>
                    <w:r>
                      <w:rPr>
                        <w:sz w:val="24"/>
                        <w:szCs w:val="24"/>
                        <w:lang w:val="vi-VN"/>
                      </w:rPr>
                      <w:t xml:space="preserve"> hàng</w:t>
                    </w:r>
                    <w:r w:rsidDel="001611A3">
                      <w:rPr>
                        <w:sz w:val="24"/>
                        <w:szCs w:val="24"/>
                      </w:rPr>
                      <w:t xml:space="preserve"> </w:t>
                    </w:r>
                  </w:ins>
                  <w:ins w:id="6438" w:author="MinhHieu" w:date="2024-12-20T10:44:00Z">
                    <w:r>
                      <w:t>sửa số lượng 1 sản phẩm trong giỏ hàng</w:t>
                    </w:r>
                  </w:ins>
                </w:p>
              </w:tc>
            </w:tr>
          </w:tbl>
          <w:p w14:paraId="33B94687" w14:textId="77777777" w:rsidR="001611A3" w:rsidRDefault="001611A3" w:rsidP="00627C1A">
            <w:pPr>
              <w:ind w:left="0" w:right="80" w:firstLine="0"/>
              <w:rPr>
                <w:ins w:id="6439" w:author="MinhHieu" w:date="2024-12-20T10:43:00Z"/>
                <w:sz w:val="24"/>
                <w:szCs w:val="24"/>
              </w:rPr>
            </w:pPr>
          </w:p>
        </w:tc>
      </w:tr>
      <w:tr w:rsidR="001611A3" w14:paraId="5753F6D2" w14:textId="77777777" w:rsidTr="00627C1A">
        <w:trPr>
          <w:trHeight w:val="496"/>
          <w:ins w:id="6440" w:author="MinhHieu" w:date="2024-12-20T10:43:00Z"/>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CA77CE9" w14:textId="77777777" w:rsidR="001611A3" w:rsidRDefault="001611A3" w:rsidP="00627C1A">
            <w:pPr>
              <w:ind w:left="0" w:right="0" w:firstLine="0"/>
              <w:rPr>
                <w:ins w:id="6441" w:author="MinhHieu" w:date="2024-12-20T10:43:00Z"/>
                <w:sz w:val="24"/>
                <w:szCs w:val="24"/>
              </w:rPr>
            </w:pPr>
          </w:p>
          <w:tbl>
            <w:tblPr>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1611A3" w14:paraId="21B6FC15" w14:textId="77777777" w:rsidTr="00627C1A">
              <w:trPr>
                <w:trHeight w:val="315"/>
                <w:ins w:id="6442" w:author="MinhHieu" w:date="2024-12-20T10:43:00Z"/>
              </w:trPr>
              <w:tc>
                <w:tcPr>
                  <w:tcW w:w="1905" w:type="dxa"/>
                  <w:tcBorders>
                    <w:top w:val="nil"/>
                    <w:left w:val="nil"/>
                    <w:bottom w:val="nil"/>
                    <w:right w:val="nil"/>
                  </w:tcBorders>
                  <w:tcMar>
                    <w:top w:w="20" w:type="dxa"/>
                    <w:left w:w="20" w:type="dxa"/>
                    <w:bottom w:w="20" w:type="dxa"/>
                    <w:right w:w="20" w:type="dxa"/>
                  </w:tcMar>
                </w:tcPr>
                <w:p w14:paraId="406FF280" w14:textId="77777777" w:rsidR="001611A3" w:rsidRDefault="001611A3" w:rsidP="00627C1A">
                  <w:pPr>
                    <w:ind w:left="0" w:right="0" w:firstLine="0"/>
                    <w:rPr>
                      <w:ins w:id="6443" w:author="MinhHieu" w:date="2024-12-20T10:43:00Z"/>
                      <w:b/>
                      <w:sz w:val="24"/>
                      <w:szCs w:val="24"/>
                    </w:rPr>
                  </w:pPr>
                  <w:ins w:id="6444" w:author="MinhHieu" w:date="2024-12-20T10:43:00Z">
                    <w:r>
                      <w:rPr>
                        <w:b/>
                        <w:sz w:val="24"/>
                        <w:szCs w:val="24"/>
                      </w:rPr>
                      <w:t>Sự kiện kích hoạt:</w:t>
                    </w:r>
                  </w:ins>
                </w:p>
              </w:tc>
            </w:tr>
          </w:tbl>
          <w:p w14:paraId="03F17478" w14:textId="77777777" w:rsidR="001611A3" w:rsidRDefault="001611A3" w:rsidP="00627C1A">
            <w:pPr>
              <w:ind w:left="0" w:right="0" w:firstLine="0"/>
              <w:rPr>
                <w:ins w:id="6445" w:author="MinhHieu" w:date="2024-12-20T10:43:00Z"/>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10DD3F8" w14:textId="77777777" w:rsidR="001611A3" w:rsidRDefault="001611A3" w:rsidP="00627C1A">
            <w:pPr>
              <w:ind w:left="0" w:right="80" w:firstLine="0"/>
              <w:rPr>
                <w:ins w:id="6446" w:author="MinhHieu" w:date="2024-12-20T10:43:00Z"/>
                <w:sz w:val="24"/>
                <w:szCs w:val="24"/>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1611A3" w14:paraId="3E3E86B2" w14:textId="77777777" w:rsidTr="00627C1A">
              <w:trPr>
                <w:trHeight w:val="585"/>
                <w:ins w:id="6447" w:author="MinhHieu" w:date="2024-12-20T10:43:00Z"/>
              </w:trPr>
              <w:tc>
                <w:tcPr>
                  <w:tcW w:w="5560" w:type="dxa"/>
                  <w:tcBorders>
                    <w:top w:val="nil"/>
                    <w:left w:val="nil"/>
                    <w:bottom w:val="nil"/>
                    <w:right w:val="nil"/>
                  </w:tcBorders>
                  <w:tcMar>
                    <w:top w:w="20" w:type="dxa"/>
                    <w:left w:w="20" w:type="dxa"/>
                    <w:bottom w:w="20" w:type="dxa"/>
                    <w:right w:w="20" w:type="dxa"/>
                  </w:tcMar>
                </w:tcPr>
                <w:p w14:paraId="48E8F06E" w14:textId="77777777" w:rsidR="001611A3" w:rsidRDefault="001611A3" w:rsidP="00627C1A">
                  <w:pPr>
                    <w:tabs>
                      <w:tab w:val="right" w:pos="5434"/>
                    </w:tabs>
                    <w:ind w:left="0" w:right="80" w:firstLine="0"/>
                    <w:rPr>
                      <w:ins w:id="6448" w:author="MinhHieu" w:date="2024-12-20T10:44:00Z"/>
                      <w:lang w:val="vi-VN"/>
                    </w:rPr>
                  </w:pPr>
                  <w:ins w:id="6449" w:author="MinhHieu" w:date="2024-12-20T10:43:00Z">
                    <w:r>
                      <w:rPr>
                        <w:sz w:val="24"/>
                        <w:szCs w:val="24"/>
                      </w:rPr>
                      <w:t>Khách</w:t>
                    </w:r>
                    <w:r>
                      <w:rPr>
                        <w:sz w:val="24"/>
                        <w:szCs w:val="24"/>
                        <w:lang w:val="vi-VN"/>
                      </w:rPr>
                      <w:t xml:space="preserve"> hàng</w:t>
                    </w:r>
                    <w:r w:rsidDel="001611A3">
                      <w:rPr>
                        <w:sz w:val="24"/>
                        <w:szCs w:val="24"/>
                      </w:rPr>
                      <w:t xml:space="preserve"> </w:t>
                    </w:r>
                  </w:ins>
                  <w:ins w:id="6450" w:author="MinhHieu" w:date="2024-12-20T10:44:00Z">
                    <w:r w:rsidR="00AD5D82">
                      <w:t>truy cập giỏ hàng và nhấn nút tăng hoặc giảm số lượng sản phẩm</w:t>
                    </w:r>
                  </w:ins>
                </w:p>
                <w:p w14:paraId="6A89A9A8" w14:textId="490DD15F" w:rsidR="00AD5D82" w:rsidRPr="00AD5D82" w:rsidRDefault="00AD5D82" w:rsidP="00627C1A">
                  <w:pPr>
                    <w:tabs>
                      <w:tab w:val="right" w:pos="5434"/>
                    </w:tabs>
                    <w:ind w:left="0" w:right="80" w:firstLine="0"/>
                    <w:rPr>
                      <w:ins w:id="6451" w:author="MinhHieu" w:date="2024-12-20T10:43:00Z"/>
                      <w:sz w:val="24"/>
                      <w:szCs w:val="24"/>
                      <w:lang w:val="vi-VN"/>
                      <w:rPrChange w:id="6452" w:author="MinhHieu" w:date="2024-12-20T10:44:00Z">
                        <w:rPr>
                          <w:ins w:id="6453" w:author="MinhHieu" w:date="2024-12-20T10:43:00Z"/>
                          <w:sz w:val="24"/>
                          <w:szCs w:val="24"/>
                        </w:rPr>
                      </w:rPrChange>
                    </w:rPr>
                  </w:pPr>
                </w:p>
              </w:tc>
            </w:tr>
          </w:tbl>
          <w:p w14:paraId="7FC22D62" w14:textId="77777777" w:rsidR="001611A3" w:rsidRDefault="001611A3" w:rsidP="00627C1A">
            <w:pPr>
              <w:ind w:left="0" w:right="80" w:firstLine="0"/>
              <w:rPr>
                <w:ins w:id="6454" w:author="MinhHieu" w:date="2024-12-20T10:43:00Z"/>
                <w:sz w:val="24"/>
                <w:szCs w:val="24"/>
              </w:rPr>
            </w:pPr>
          </w:p>
        </w:tc>
      </w:tr>
      <w:tr w:rsidR="001611A3" w14:paraId="723790D9" w14:textId="77777777" w:rsidTr="00627C1A">
        <w:trPr>
          <w:trHeight w:val="1093"/>
          <w:ins w:id="6455" w:author="MinhHieu" w:date="2024-12-20T10:43:00Z"/>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B30B79F" w14:textId="77777777" w:rsidR="001611A3" w:rsidRDefault="001611A3" w:rsidP="00627C1A">
            <w:pPr>
              <w:ind w:left="0" w:right="0" w:firstLine="0"/>
              <w:rPr>
                <w:ins w:id="6456" w:author="MinhHieu" w:date="2024-12-20T10:43:00Z"/>
                <w:sz w:val="24"/>
                <w:szCs w:val="24"/>
              </w:rPr>
            </w:pPr>
            <w:ins w:id="6457" w:author="MinhHieu" w:date="2024-12-20T10:43:00Z">
              <w:r>
                <w:rPr>
                  <w:b/>
                  <w:sz w:val="24"/>
                  <w:szCs w:val="24"/>
                </w:rPr>
                <w:t>Tiền điều kiện (Precondition):</w:t>
              </w:r>
            </w:ins>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70126BB" w14:textId="77777777" w:rsidR="001611A3" w:rsidRDefault="001611A3" w:rsidP="00627C1A">
            <w:pPr>
              <w:ind w:left="0" w:right="222" w:firstLine="0"/>
              <w:rPr>
                <w:ins w:id="6458" w:author="MinhHieu" w:date="2024-12-20T10:43:00Z"/>
                <w:sz w:val="24"/>
                <w:szCs w:val="24"/>
              </w:rPr>
            </w:pPr>
            <w:ins w:id="6459" w:author="MinhHieu" w:date="2024-12-20T10:43:00Z">
              <w:r>
                <w:rPr>
                  <w:sz w:val="24"/>
                  <w:szCs w:val="24"/>
                </w:rPr>
                <w:t>Khách</w:t>
              </w:r>
              <w:r>
                <w:rPr>
                  <w:sz w:val="24"/>
                  <w:szCs w:val="24"/>
                  <w:lang w:val="vi-VN"/>
                </w:rPr>
                <w:t xml:space="preserve"> hàng</w:t>
              </w:r>
              <w:r w:rsidDel="001611A3">
                <w:rPr>
                  <w:sz w:val="24"/>
                  <w:szCs w:val="24"/>
                </w:rPr>
                <w:t xml:space="preserve"> </w:t>
              </w:r>
              <w:r>
                <w:rPr>
                  <w:sz w:val="24"/>
                  <w:szCs w:val="24"/>
                </w:rPr>
                <w:t>đã đăng nhập và có sản phẩm trong giỏ hàng</w:t>
              </w:r>
            </w:ins>
          </w:p>
        </w:tc>
      </w:tr>
      <w:tr w:rsidR="001611A3" w14:paraId="53136ED9" w14:textId="77777777" w:rsidTr="00627C1A">
        <w:trPr>
          <w:trHeight w:val="1035"/>
          <w:ins w:id="6460" w:author="MinhHieu" w:date="2024-12-20T10:43:00Z"/>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8BCC885" w14:textId="77777777" w:rsidR="001611A3" w:rsidRDefault="001611A3" w:rsidP="00627C1A">
            <w:pPr>
              <w:ind w:left="0" w:right="0" w:firstLine="0"/>
              <w:rPr>
                <w:ins w:id="6461" w:author="MinhHieu" w:date="2024-12-20T10:43:00Z"/>
                <w:sz w:val="24"/>
                <w:szCs w:val="24"/>
              </w:rPr>
            </w:pPr>
          </w:p>
          <w:tbl>
            <w:tblPr>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1611A3" w14:paraId="1A276234" w14:textId="77777777" w:rsidTr="00627C1A">
              <w:trPr>
                <w:trHeight w:val="315"/>
                <w:ins w:id="6462" w:author="MinhHieu" w:date="2024-12-20T10:43:00Z"/>
              </w:trPr>
              <w:tc>
                <w:tcPr>
                  <w:tcW w:w="2680" w:type="dxa"/>
                  <w:tcBorders>
                    <w:top w:val="nil"/>
                    <w:left w:val="nil"/>
                    <w:bottom w:val="nil"/>
                    <w:right w:val="nil"/>
                  </w:tcBorders>
                  <w:tcMar>
                    <w:top w:w="20" w:type="dxa"/>
                    <w:left w:w="20" w:type="dxa"/>
                    <w:bottom w:w="20" w:type="dxa"/>
                    <w:right w:w="20" w:type="dxa"/>
                  </w:tcMar>
                </w:tcPr>
                <w:p w14:paraId="5D65818A" w14:textId="77777777" w:rsidR="001611A3" w:rsidRDefault="001611A3" w:rsidP="00627C1A">
                  <w:pPr>
                    <w:ind w:left="0" w:right="0" w:firstLine="0"/>
                    <w:rPr>
                      <w:ins w:id="6463" w:author="MinhHieu" w:date="2024-12-20T10:43:00Z"/>
                      <w:b/>
                      <w:sz w:val="24"/>
                      <w:szCs w:val="24"/>
                    </w:rPr>
                  </w:pPr>
                  <w:ins w:id="6464" w:author="MinhHieu" w:date="2024-12-20T10:43:00Z">
                    <w:r>
                      <w:rPr>
                        <w:b/>
                        <w:sz w:val="24"/>
                        <w:szCs w:val="24"/>
                      </w:rPr>
                      <w:t>Hậu điều kiện (Postcondition):</w:t>
                    </w:r>
                  </w:ins>
                </w:p>
              </w:tc>
            </w:tr>
          </w:tbl>
          <w:p w14:paraId="73EF1AE9" w14:textId="77777777" w:rsidR="001611A3" w:rsidRDefault="001611A3" w:rsidP="00627C1A">
            <w:pPr>
              <w:ind w:left="0" w:right="0" w:firstLine="0"/>
              <w:rPr>
                <w:ins w:id="6465" w:author="MinhHieu" w:date="2024-12-20T10:43:00Z"/>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6E85B6D" w14:textId="77777777" w:rsidR="001611A3" w:rsidRDefault="001611A3" w:rsidP="00627C1A">
            <w:pPr>
              <w:ind w:left="0" w:right="2555" w:firstLine="0"/>
              <w:rPr>
                <w:ins w:id="6466" w:author="MinhHieu" w:date="2024-12-20T10:43:00Z"/>
                <w:sz w:val="24"/>
                <w:szCs w:val="24"/>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1611A3" w14:paraId="527ECC54" w14:textId="77777777" w:rsidTr="00627C1A">
              <w:trPr>
                <w:trHeight w:val="315"/>
                <w:ins w:id="6467" w:author="MinhHieu" w:date="2024-12-20T10:43:00Z"/>
              </w:trPr>
              <w:tc>
                <w:tcPr>
                  <w:tcW w:w="5560" w:type="dxa"/>
                  <w:tcBorders>
                    <w:top w:val="nil"/>
                    <w:left w:val="nil"/>
                    <w:bottom w:val="nil"/>
                    <w:right w:val="nil"/>
                  </w:tcBorders>
                  <w:tcMar>
                    <w:top w:w="20" w:type="dxa"/>
                    <w:left w:w="20" w:type="dxa"/>
                    <w:bottom w:w="20" w:type="dxa"/>
                    <w:right w:w="20" w:type="dxa"/>
                  </w:tcMar>
                </w:tcPr>
                <w:p w14:paraId="0853F5E3" w14:textId="77777777" w:rsidR="001611A3" w:rsidRDefault="00AD5D82" w:rsidP="00627C1A">
                  <w:pPr>
                    <w:ind w:left="0" w:right="80" w:firstLine="0"/>
                    <w:rPr>
                      <w:ins w:id="6468" w:author="MinhHieu" w:date="2024-12-20T10:45:00Z"/>
                      <w:lang w:val="vi-VN"/>
                    </w:rPr>
                  </w:pPr>
                  <w:ins w:id="6469" w:author="MinhHieu" w:date="2024-12-20T10:45:00Z">
                    <w:r>
                      <w:t>Số lượng sản phẩm được tăng hoặc giảm thành công</w:t>
                    </w:r>
                  </w:ins>
                </w:p>
                <w:p w14:paraId="0B0824F7" w14:textId="0AF7DC10" w:rsidR="00AD5D82" w:rsidRPr="00AD5D82" w:rsidRDefault="00AD5D82" w:rsidP="00627C1A">
                  <w:pPr>
                    <w:ind w:left="0" w:right="80" w:firstLine="0"/>
                    <w:rPr>
                      <w:ins w:id="6470" w:author="MinhHieu" w:date="2024-12-20T10:43:00Z"/>
                      <w:sz w:val="24"/>
                      <w:szCs w:val="24"/>
                      <w:lang w:val="vi-VN"/>
                      <w:rPrChange w:id="6471" w:author="MinhHieu" w:date="2024-12-20T10:45:00Z">
                        <w:rPr>
                          <w:ins w:id="6472" w:author="MinhHieu" w:date="2024-12-20T10:43:00Z"/>
                          <w:sz w:val="24"/>
                          <w:szCs w:val="24"/>
                        </w:rPr>
                      </w:rPrChange>
                    </w:rPr>
                  </w:pPr>
                </w:p>
              </w:tc>
            </w:tr>
          </w:tbl>
          <w:p w14:paraId="65719FFC" w14:textId="77777777" w:rsidR="001611A3" w:rsidRDefault="001611A3" w:rsidP="00627C1A">
            <w:pPr>
              <w:ind w:left="0" w:right="80" w:firstLine="0"/>
              <w:rPr>
                <w:ins w:id="6473" w:author="MinhHieu" w:date="2024-12-20T10:43:00Z"/>
                <w:sz w:val="24"/>
                <w:szCs w:val="24"/>
              </w:rPr>
            </w:pPr>
          </w:p>
        </w:tc>
      </w:tr>
      <w:tr w:rsidR="001611A3" w14:paraId="640229AA" w14:textId="77777777" w:rsidTr="00627C1A">
        <w:trPr>
          <w:trHeight w:val="1304"/>
          <w:ins w:id="6474" w:author="MinhHieu" w:date="2024-12-20T10:43:00Z"/>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B904EAE" w14:textId="77777777" w:rsidR="001611A3" w:rsidRDefault="001611A3" w:rsidP="00627C1A">
            <w:pPr>
              <w:ind w:left="0" w:right="0" w:firstLine="0"/>
              <w:rPr>
                <w:ins w:id="6475" w:author="MinhHieu" w:date="2024-12-20T10:43:00Z"/>
                <w:b/>
              </w:rPr>
            </w:pPr>
          </w:p>
          <w:p w14:paraId="5A272680" w14:textId="77777777" w:rsidR="001611A3" w:rsidRDefault="001611A3" w:rsidP="00627C1A">
            <w:pPr>
              <w:ind w:left="0" w:right="0" w:firstLine="0"/>
              <w:rPr>
                <w:ins w:id="6476" w:author="MinhHieu" w:date="2024-12-20T10:43:00Z"/>
                <w:b/>
              </w:rPr>
            </w:pPr>
            <w:ins w:id="6477" w:author="MinhHieu" w:date="2024-12-20T10:43:00Z">
              <w:r>
                <w:rPr>
                  <w:b/>
                </w:rPr>
                <w:t>Luồng chính:</w:t>
              </w:r>
            </w:ins>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617A224" w14:textId="77777777" w:rsidR="00AD5D82" w:rsidRDefault="00AD5D82" w:rsidP="00AD5D82">
            <w:pPr>
              <w:numPr>
                <w:ilvl w:val="0"/>
                <w:numId w:val="3"/>
              </w:numPr>
              <w:ind w:left="283" w:right="-45" w:hanging="283"/>
              <w:rPr>
                <w:ins w:id="6478" w:author="MinhHieu" w:date="2024-12-20T10:45:00Z"/>
                <w:sz w:val="24"/>
                <w:szCs w:val="24"/>
              </w:rPr>
            </w:pPr>
            <w:ins w:id="6479" w:author="MinhHieu" w:date="2024-12-20T10:45:00Z">
              <w:r>
                <w:rPr>
                  <w:sz w:val="24"/>
                  <w:szCs w:val="24"/>
                </w:rPr>
                <w:t>Người dùng truy cập giỏ hàng</w:t>
              </w:r>
            </w:ins>
          </w:p>
          <w:p w14:paraId="33B4249B" w14:textId="77777777" w:rsidR="00AD5D82" w:rsidRDefault="00AD5D82" w:rsidP="00AD5D82">
            <w:pPr>
              <w:numPr>
                <w:ilvl w:val="0"/>
                <w:numId w:val="3"/>
              </w:numPr>
              <w:spacing w:before="0"/>
              <w:ind w:left="283" w:right="-45" w:hanging="283"/>
              <w:rPr>
                <w:ins w:id="6480" w:author="MinhHieu" w:date="2024-12-20T10:45:00Z"/>
                <w:sz w:val="24"/>
                <w:szCs w:val="24"/>
              </w:rPr>
            </w:pPr>
            <w:ins w:id="6481" w:author="MinhHieu" w:date="2024-12-20T10:45:00Z">
              <w:r>
                <w:rPr>
                  <w:sz w:val="24"/>
                  <w:szCs w:val="24"/>
                </w:rPr>
                <w:t>Người dùng chọn sản phẩm muốn thay đổi số lượng</w:t>
              </w:r>
            </w:ins>
          </w:p>
          <w:p w14:paraId="20ED2CDF" w14:textId="77777777" w:rsidR="00AD5D82" w:rsidRDefault="00AD5D82" w:rsidP="00AD5D82">
            <w:pPr>
              <w:numPr>
                <w:ilvl w:val="0"/>
                <w:numId w:val="3"/>
              </w:numPr>
              <w:spacing w:before="0"/>
              <w:ind w:left="283" w:right="-45" w:hanging="283"/>
              <w:rPr>
                <w:ins w:id="6482" w:author="MinhHieu" w:date="2024-12-20T10:45:00Z"/>
                <w:sz w:val="24"/>
                <w:szCs w:val="24"/>
              </w:rPr>
            </w:pPr>
            <w:ins w:id="6483" w:author="MinhHieu" w:date="2024-12-20T10:45:00Z">
              <w:r>
                <w:rPr>
                  <w:sz w:val="24"/>
                  <w:szCs w:val="24"/>
                </w:rPr>
                <w:t>Người dùng nhấn nút tăng hoặc giảm số lượng sản phẩm</w:t>
              </w:r>
            </w:ins>
          </w:p>
          <w:p w14:paraId="489700B0" w14:textId="45DF2354" w:rsidR="001611A3" w:rsidRDefault="00AD5D82" w:rsidP="00AD5D82">
            <w:pPr>
              <w:widowControl/>
              <w:ind w:left="22" w:right="80" w:firstLine="0"/>
              <w:rPr>
                <w:ins w:id="6484" w:author="MinhHieu" w:date="2024-12-20T10:43:00Z"/>
                <w:sz w:val="24"/>
                <w:szCs w:val="24"/>
              </w:rPr>
            </w:pPr>
            <w:ins w:id="6485" w:author="MinhHieu" w:date="2024-12-20T10:45:00Z">
              <w:r>
                <w:rPr>
                  <w:sz w:val="24"/>
                  <w:szCs w:val="24"/>
                </w:rPr>
                <w:t>Hiển thị số lượng sản phẩm trong giỏ hàng sau cập nhật</w:t>
              </w:r>
            </w:ins>
          </w:p>
        </w:tc>
      </w:tr>
      <w:tr w:rsidR="001611A3" w14:paraId="5EAFAAD4" w14:textId="77777777" w:rsidTr="00627C1A">
        <w:trPr>
          <w:trHeight w:val="1048"/>
          <w:ins w:id="6486" w:author="MinhHieu" w:date="2024-12-20T10:43:00Z"/>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20554C5" w14:textId="77777777" w:rsidR="001611A3" w:rsidRDefault="001611A3" w:rsidP="00627C1A">
            <w:pPr>
              <w:ind w:left="0" w:right="0" w:firstLine="0"/>
              <w:rPr>
                <w:ins w:id="6487" w:author="MinhHieu" w:date="2024-12-20T10:43:00Z"/>
                <w:b/>
                <w:sz w:val="14"/>
                <w:szCs w:val="14"/>
              </w:rPr>
            </w:pPr>
          </w:p>
          <w:p w14:paraId="6191E6A0" w14:textId="77777777" w:rsidR="001611A3" w:rsidRDefault="001611A3" w:rsidP="00627C1A">
            <w:pPr>
              <w:ind w:left="0" w:right="0" w:firstLine="0"/>
              <w:rPr>
                <w:ins w:id="6488" w:author="MinhHieu" w:date="2024-12-20T10:43:00Z"/>
                <w:sz w:val="24"/>
                <w:szCs w:val="24"/>
              </w:rPr>
            </w:pPr>
            <w:ins w:id="6489" w:author="MinhHieu" w:date="2024-12-20T10:43:00Z">
              <w:r>
                <w:rPr>
                  <w:b/>
                  <w:sz w:val="24"/>
                  <w:szCs w:val="24"/>
                </w:rPr>
                <w:t>Luồng rẽ nhánh:</w:t>
              </w:r>
            </w:ins>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54978E5" w14:textId="77777777" w:rsidR="001611A3" w:rsidRDefault="001611A3" w:rsidP="00627C1A">
            <w:pPr>
              <w:ind w:left="0" w:right="80" w:firstLine="0"/>
              <w:rPr>
                <w:ins w:id="6490" w:author="MinhHieu" w:date="2024-12-20T10:43:00Z"/>
                <w:sz w:val="24"/>
                <w:szCs w:val="24"/>
              </w:rPr>
            </w:pPr>
          </w:p>
        </w:tc>
      </w:tr>
      <w:tr w:rsidR="001611A3" w14:paraId="645910DD" w14:textId="77777777" w:rsidTr="00627C1A">
        <w:trPr>
          <w:trHeight w:val="1093"/>
          <w:ins w:id="6491" w:author="MinhHieu" w:date="2024-12-20T10:43:00Z"/>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439655A" w14:textId="77777777" w:rsidR="001611A3" w:rsidRPr="00AD5D82" w:rsidRDefault="001611A3" w:rsidP="00627C1A">
            <w:pPr>
              <w:ind w:left="0" w:right="0" w:firstLine="0"/>
              <w:rPr>
                <w:ins w:id="6492" w:author="MinhHieu" w:date="2024-12-20T10:43:00Z"/>
                <w:b/>
                <w:sz w:val="6"/>
                <w:szCs w:val="6"/>
                <w:rPrChange w:id="6493" w:author="MinhHieu" w:date="2024-12-20T10:45:00Z">
                  <w:rPr>
                    <w:ins w:id="6494" w:author="MinhHieu" w:date="2024-12-20T10:43:00Z"/>
                    <w:b/>
                    <w:sz w:val="24"/>
                    <w:szCs w:val="24"/>
                  </w:rPr>
                </w:rPrChange>
              </w:rPr>
            </w:pPr>
          </w:p>
          <w:tbl>
            <w:tblPr>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1611A3" w14:paraId="76491943" w14:textId="77777777" w:rsidTr="00627C1A">
              <w:trPr>
                <w:trHeight w:val="315"/>
                <w:ins w:id="6495" w:author="MinhHieu" w:date="2024-12-20T10:43:00Z"/>
              </w:trPr>
              <w:tc>
                <w:tcPr>
                  <w:tcW w:w="2880" w:type="dxa"/>
                  <w:tcBorders>
                    <w:top w:val="nil"/>
                    <w:left w:val="nil"/>
                    <w:bottom w:val="nil"/>
                    <w:right w:val="nil"/>
                  </w:tcBorders>
                  <w:tcMar>
                    <w:top w:w="20" w:type="dxa"/>
                    <w:left w:w="20" w:type="dxa"/>
                    <w:bottom w:w="20" w:type="dxa"/>
                    <w:right w:w="20" w:type="dxa"/>
                  </w:tcMar>
                </w:tcPr>
                <w:p w14:paraId="78F1FB78" w14:textId="77777777" w:rsidR="001611A3" w:rsidRDefault="001611A3" w:rsidP="00627C1A">
                  <w:pPr>
                    <w:ind w:left="0" w:right="0" w:firstLine="0"/>
                    <w:rPr>
                      <w:ins w:id="6496" w:author="MinhHieu" w:date="2024-12-20T10:43:00Z"/>
                      <w:b/>
                      <w:sz w:val="24"/>
                      <w:szCs w:val="24"/>
                    </w:rPr>
                  </w:pPr>
                  <w:ins w:id="6497" w:author="MinhHieu" w:date="2024-12-20T10:43:00Z">
                    <w:r>
                      <w:rPr>
                        <w:b/>
                        <w:sz w:val="24"/>
                        <w:szCs w:val="24"/>
                      </w:rPr>
                      <w:t>Luồng ngoại lệ (Exception):</w:t>
                    </w:r>
                  </w:ins>
                </w:p>
              </w:tc>
            </w:tr>
          </w:tbl>
          <w:p w14:paraId="6D5B041E" w14:textId="77777777" w:rsidR="001611A3" w:rsidRDefault="001611A3" w:rsidP="00627C1A">
            <w:pPr>
              <w:ind w:left="0" w:right="0" w:firstLine="0"/>
              <w:rPr>
                <w:ins w:id="6498" w:author="MinhHieu" w:date="2024-12-20T10:43:00Z"/>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FB66BFA" w14:textId="77777777" w:rsidR="00AD5D82" w:rsidRPr="00AD5D82" w:rsidRDefault="00AD5D82" w:rsidP="00AD5D82">
            <w:pPr>
              <w:ind w:left="0" w:right="80" w:firstLine="0"/>
              <w:rPr>
                <w:ins w:id="6499" w:author="MinhHieu" w:date="2024-12-20T10:43:00Z"/>
                <w:sz w:val="24"/>
                <w:szCs w:val="24"/>
                <w:lang w:val="vi-VN"/>
                <w:rPrChange w:id="6500" w:author="MinhHieu" w:date="2024-12-20T10:45:00Z">
                  <w:rPr>
                    <w:ins w:id="6501" w:author="MinhHieu" w:date="2024-12-20T10:43:00Z"/>
                    <w:sz w:val="24"/>
                    <w:szCs w:val="24"/>
                  </w:rPr>
                </w:rPrChange>
              </w:rPr>
            </w:pPr>
          </w:p>
        </w:tc>
      </w:tr>
    </w:tbl>
    <w:p w14:paraId="3311BA6D" w14:textId="77777777" w:rsidR="00A27D53" w:rsidRDefault="00A27D53">
      <w:pPr>
        <w:ind w:left="0" w:right="-566" w:firstLine="0"/>
        <w:rPr>
          <w:i/>
        </w:rPr>
      </w:pPr>
    </w:p>
    <w:p w14:paraId="4A29AB2F" w14:textId="77777777" w:rsidR="00A27D53" w:rsidRDefault="00D33BC1">
      <w:pPr>
        <w:pStyle w:val="Heading2"/>
        <w:numPr>
          <w:ilvl w:val="2"/>
          <w:numId w:val="37"/>
        </w:numPr>
        <w:tabs>
          <w:tab w:val="left" w:pos="630"/>
        </w:tabs>
        <w:spacing w:before="281"/>
        <w:ind w:left="0" w:right="-566" w:firstLine="0"/>
      </w:pPr>
      <w:bookmarkStart w:id="6502" w:name="_Toc185578187"/>
      <w:bookmarkStart w:id="6503" w:name="_Toc185579210"/>
      <w:bookmarkStart w:id="6504" w:name="_Toc185579314"/>
      <w:bookmarkStart w:id="6505" w:name="_Toc185587631"/>
      <w:bookmarkStart w:id="6506" w:name="_Toc185588677"/>
      <w:bookmarkStart w:id="6507" w:name="_Toc185597752"/>
      <w:bookmarkStart w:id="6508" w:name="_Toc185597933"/>
      <w:bookmarkStart w:id="6509" w:name="_Toc185598111"/>
      <w:bookmarkStart w:id="6510" w:name="_Toc185598288"/>
      <w:r>
        <w:t>Kịch bản tạo Order</w:t>
      </w:r>
      <w:bookmarkEnd w:id="6502"/>
      <w:bookmarkEnd w:id="6503"/>
      <w:bookmarkEnd w:id="6504"/>
      <w:bookmarkEnd w:id="6505"/>
      <w:bookmarkEnd w:id="6506"/>
      <w:bookmarkEnd w:id="6507"/>
      <w:bookmarkEnd w:id="6508"/>
      <w:bookmarkEnd w:id="6509"/>
      <w:bookmarkEnd w:id="6510"/>
    </w:p>
    <w:p w14:paraId="2C41678D" w14:textId="6A534180" w:rsidR="00AD5D82" w:rsidRPr="00AD5D82" w:rsidRDefault="00AD5D82">
      <w:pPr>
        <w:pStyle w:val="Caption"/>
        <w:keepNext/>
        <w:jc w:val="center"/>
        <w:rPr>
          <w:ins w:id="6511" w:author="MinhHieu" w:date="2024-12-20T10:46:00Z"/>
          <w:color w:val="auto"/>
          <w:lang w:val="vi-VN"/>
          <w:rPrChange w:id="6512" w:author="MinhHieu" w:date="2024-12-20T10:47:00Z">
            <w:rPr>
              <w:ins w:id="6513" w:author="MinhHieu" w:date="2024-12-20T10:46:00Z"/>
            </w:rPr>
          </w:rPrChange>
        </w:rPr>
        <w:pPrChange w:id="6514" w:author="MinhHieu" w:date="2024-12-20T10:47:00Z">
          <w:pPr/>
        </w:pPrChange>
      </w:pPr>
      <w:bookmarkStart w:id="6515" w:name="_Toc185587413"/>
      <w:bookmarkStart w:id="6516" w:name="_Toc185597585"/>
      <w:ins w:id="6517" w:author="MinhHieu" w:date="2024-12-20T10:46:00Z">
        <w:r w:rsidRPr="00AD5D82">
          <w:rPr>
            <w:color w:val="auto"/>
            <w:sz w:val="26"/>
            <w:szCs w:val="26"/>
            <w:rPrChange w:id="6518" w:author="MinhHieu" w:date="2024-12-20T10:47:00Z">
              <w:rPr/>
            </w:rPrChange>
          </w:rPr>
          <w:lastRenderedPageBreak/>
          <w:t>Bảng 2.</w:t>
        </w:r>
        <w:r w:rsidRPr="00AD5D82">
          <w:rPr>
            <w:color w:val="auto"/>
            <w:sz w:val="26"/>
            <w:szCs w:val="26"/>
            <w:rPrChange w:id="6519" w:author="MinhHieu" w:date="2024-12-20T10:47:00Z">
              <w:rPr/>
            </w:rPrChange>
          </w:rPr>
          <w:fldChar w:fldCharType="begin"/>
        </w:r>
        <w:r w:rsidRPr="00AD5D82">
          <w:rPr>
            <w:color w:val="auto"/>
            <w:sz w:val="26"/>
            <w:szCs w:val="26"/>
            <w:rPrChange w:id="6520" w:author="MinhHieu" w:date="2024-12-20T10:47:00Z">
              <w:rPr/>
            </w:rPrChange>
          </w:rPr>
          <w:instrText xml:space="preserve"> SEQ Bảng_2. \* ARABIC </w:instrText>
        </w:r>
      </w:ins>
      <w:r w:rsidRPr="00AD5D82">
        <w:rPr>
          <w:color w:val="auto"/>
          <w:sz w:val="26"/>
          <w:szCs w:val="26"/>
          <w:rPrChange w:id="6521" w:author="MinhHieu" w:date="2024-12-20T10:47:00Z">
            <w:rPr/>
          </w:rPrChange>
        </w:rPr>
        <w:fldChar w:fldCharType="separate"/>
      </w:r>
      <w:ins w:id="6522" w:author="MinhHieu" w:date="2024-12-20T11:36:00Z">
        <w:r w:rsidR="00711A5B">
          <w:rPr>
            <w:noProof/>
            <w:color w:val="auto"/>
            <w:sz w:val="26"/>
            <w:szCs w:val="26"/>
          </w:rPr>
          <w:t>15</w:t>
        </w:r>
      </w:ins>
      <w:ins w:id="6523" w:author="MinhHieu" w:date="2024-12-20T10:46:00Z">
        <w:r w:rsidRPr="00AD5D82">
          <w:rPr>
            <w:color w:val="auto"/>
            <w:sz w:val="26"/>
            <w:szCs w:val="26"/>
            <w:rPrChange w:id="6524" w:author="MinhHieu" w:date="2024-12-20T10:47:00Z">
              <w:rPr/>
            </w:rPrChange>
          </w:rPr>
          <w:fldChar w:fldCharType="end"/>
        </w:r>
        <w:r w:rsidRPr="00AD5D82">
          <w:rPr>
            <w:color w:val="auto"/>
            <w:sz w:val="26"/>
            <w:szCs w:val="26"/>
            <w:lang w:val="vi-VN"/>
            <w:rPrChange w:id="6525" w:author="MinhHieu" w:date="2024-12-20T10:47:00Z">
              <w:rPr>
                <w:lang w:val="vi-VN"/>
              </w:rPr>
            </w:rPrChange>
          </w:rPr>
          <w:t xml:space="preserve"> Kịch bản tạo Order</w:t>
        </w:r>
        <w:bookmarkEnd w:id="6515"/>
        <w:bookmarkEnd w:id="6516"/>
      </w:ins>
    </w:p>
    <w:tbl>
      <w:tblPr>
        <w:tblStyle w:val="afffffffff1"/>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1B918A5A" w14:textId="77777777">
        <w:trPr>
          <w:trHeight w:val="82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B98FDC5" w14:textId="77777777" w:rsidR="00A27D53" w:rsidRPr="00AD5D82" w:rsidRDefault="00A27D53">
            <w:pPr>
              <w:ind w:left="0" w:right="-566" w:firstLine="0"/>
              <w:rPr>
                <w:b/>
                <w:sz w:val="10"/>
                <w:szCs w:val="10"/>
                <w:rPrChange w:id="6526" w:author="MinhHieu" w:date="2024-12-20T10:45:00Z">
                  <w:rPr>
                    <w:b/>
                    <w:sz w:val="24"/>
                    <w:szCs w:val="24"/>
                  </w:rPr>
                </w:rPrChange>
              </w:rPr>
            </w:pPr>
          </w:p>
          <w:p w14:paraId="774C4448" w14:textId="77777777" w:rsidR="00A27D53" w:rsidRDefault="00D33BC1">
            <w:pPr>
              <w:ind w:left="0" w:right="-566" w:firstLine="0"/>
              <w:rPr>
                <w:b/>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3E47691" w14:textId="77777777" w:rsidR="00A27D53" w:rsidRPr="00AD5D82" w:rsidRDefault="00A27D53">
            <w:pPr>
              <w:ind w:left="0" w:right="80" w:firstLine="0"/>
              <w:rPr>
                <w:sz w:val="10"/>
                <w:szCs w:val="10"/>
                <w:rPrChange w:id="6527" w:author="MinhHieu" w:date="2024-12-20T10:45:00Z">
                  <w:rPr>
                    <w:sz w:val="24"/>
                    <w:szCs w:val="24"/>
                  </w:rPr>
                </w:rPrChange>
              </w:rPr>
            </w:pPr>
          </w:p>
          <w:p w14:paraId="2EA56E9F" w14:textId="77777777" w:rsidR="00A27D53" w:rsidRDefault="00D33BC1">
            <w:pPr>
              <w:tabs>
                <w:tab w:val="left" w:pos="3435"/>
              </w:tabs>
              <w:ind w:left="0" w:right="80" w:firstLine="0"/>
              <w:rPr>
                <w:sz w:val="24"/>
                <w:szCs w:val="24"/>
              </w:rPr>
            </w:pPr>
            <w:r>
              <w:rPr>
                <w:sz w:val="24"/>
                <w:szCs w:val="24"/>
              </w:rPr>
              <w:t xml:space="preserve">Tạo Order </w:t>
            </w:r>
          </w:p>
        </w:tc>
      </w:tr>
      <w:tr w:rsidR="00A27D53" w14:paraId="6E247AA8"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9756833" w14:textId="77777777" w:rsidR="00A27D53" w:rsidRDefault="00A27D53">
            <w:pPr>
              <w:ind w:left="0" w:right="-566" w:firstLine="0"/>
              <w:rPr>
                <w:sz w:val="24"/>
                <w:szCs w:val="24"/>
              </w:rPr>
            </w:pPr>
          </w:p>
          <w:tbl>
            <w:tblPr>
              <w:tblStyle w:val="afffffffff2"/>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604E2946" w14:textId="77777777">
              <w:trPr>
                <w:trHeight w:val="315"/>
              </w:trPr>
              <w:tc>
                <w:tcPr>
                  <w:tcW w:w="5385" w:type="dxa"/>
                  <w:tcBorders>
                    <w:top w:val="nil"/>
                    <w:left w:val="nil"/>
                    <w:bottom w:val="nil"/>
                    <w:right w:val="nil"/>
                  </w:tcBorders>
                  <w:tcMar>
                    <w:top w:w="20" w:type="dxa"/>
                    <w:left w:w="20" w:type="dxa"/>
                    <w:bottom w:w="20" w:type="dxa"/>
                    <w:right w:w="20" w:type="dxa"/>
                  </w:tcMar>
                </w:tcPr>
                <w:p w14:paraId="682B4DA2" w14:textId="77777777" w:rsidR="00A27D53" w:rsidRDefault="00D33BC1">
                  <w:pPr>
                    <w:ind w:left="0" w:right="-566" w:firstLine="0"/>
                    <w:rPr>
                      <w:b/>
                      <w:sz w:val="24"/>
                      <w:szCs w:val="24"/>
                    </w:rPr>
                  </w:pPr>
                  <w:r>
                    <w:rPr>
                      <w:b/>
                      <w:sz w:val="24"/>
                      <w:szCs w:val="24"/>
                    </w:rPr>
                    <w:t>Tác nhân kích hoạt:</w:t>
                  </w:r>
                </w:p>
              </w:tc>
            </w:tr>
          </w:tbl>
          <w:p w14:paraId="31925213" w14:textId="77777777" w:rsidR="00A27D53" w:rsidRDefault="00A27D53">
            <w:pPr>
              <w:ind w:left="0" w:right="-56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5636F1A" w14:textId="77777777" w:rsidR="00A27D53" w:rsidRDefault="00A27D53">
            <w:pPr>
              <w:ind w:left="0" w:right="80" w:firstLine="0"/>
              <w:rPr>
                <w:sz w:val="24"/>
                <w:szCs w:val="24"/>
              </w:rPr>
            </w:pPr>
          </w:p>
          <w:tbl>
            <w:tblPr>
              <w:tblStyle w:val="affffffff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5BC7BF4" w14:textId="77777777">
              <w:trPr>
                <w:trHeight w:val="315"/>
              </w:trPr>
              <w:tc>
                <w:tcPr>
                  <w:tcW w:w="5560" w:type="dxa"/>
                  <w:tcBorders>
                    <w:top w:val="nil"/>
                    <w:left w:val="nil"/>
                    <w:bottom w:val="nil"/>
                    <w:right w:val="nil"/>
                  </w:tcBorders>
                  <w:tcMar>
                    <w:top w:w="20" w:type="dxa"/>
                    <w:left w:w="20" w:type="dxa"/>
                    <w:bottom w:w="20" w:type="dxa"/>
                    <w:right w:w="20" w:type="dxa"/>
                  </w:tcMar>
                </w:tcPr>
                <w:p w14:paraId="62AA2E3B" w14:textId="77777777" w:rsidR="00A27D53" w:rsidRDefault="00D33BC1">
                  <w:pPr>
                    <w:ind w:left="0" w:right="80" w:firstLine="0"/>
                    <w:rPr>
                      <w:sz w:val="24"/>
                      <w:szCs w:val="24"/>
                    </w:rPr>
                  </w:pPr>
                  <w:r>
                    <w:rPr>
                      <w:sz w:val="24"/>
                      <w:szCs w:val="24"/>
                    </w:rPr>
                    <w:t>Người dùng</w:t>
                  </w:r>
                  <w:r>
                    <w:rPr>
                      <w:sz w:val="24"/>
                      <w:szCs w:val="24"/>
                    </w:rPr>
                    <w:tab/>
                  </w:r>
                </w:p>
              </w:tc>
            </w:tr>
          </w:tbl>
          <w:p w14:paraId="1AEC1669" w14:textId="77777777" w:rsidR="00A27D53" w:rsidRDefault="00A27D53">
            <w:pPr>
              <w:ind w:left="0" w:right="80" w:firstLine="0"/>
              <w:rPr>
                <w:sz w:val="24"/>
                <w:szCs w:val="24"/>
              </w:rPr>
            </w:pPr>
          </w:p>
        </w:tc>
      </w:tr>
      <w:tr w:rsidR="00A27D53" w14:paraId="4A56F007"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88267EF" w14:textId="77777777" w:rsidR="00A27D53" w:rsidRDefault="00A27D53">
            <w:pPr>
              <w:ind w:left="0" w:right="-566" w:firstLine="0"/>
              <w:rPr>
                <w:sz w:val="24"/>
                <w:szCs w:val="24"/>
              </w:rPr>
            </w:pPr>
          </w:p>
          <w:tbl>
            <w:tblPr>
              <w:tblStyle w:val="afffffffff4"/>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7E731AFC" w14:textId="77777777">
              <w:trPr>
                <w:trHeight w:val="315"/>
              </w:trPr>
              <w:tc>
                <w:tcPr>
                  <w:tcW w:w="2790" w:type="dxa"/>
                  <w:tcBorders>
                    <w:top w:val="nil"/>
                    <w:left w:val="nil"/>
                    <w:bottom w:val="nil"/>
                    <w:right w:val="nil"/>
                  </w:tcBorders>
                  <w:tcMar>
                    <w:top w:w="20" w:type="dxa"/>
                    <w:left w:w="20" w:type="dxa"/>
                    <w:bottom w:w="20" w:type="dxa"/>
                    <w:right w:w="20" w:type="dxa"/>
                  </w:tcMar>
                </w:tcPr>
                <w:p w14:paraId="0DD9FAB1" w14:textId="77777777" w:rsidR="00A27D53" w:rsidRDefault="00D33BC1">
                  <w:pPr>
                    <w:ind w:left="0" w:right="-566" w:firstLine="0"/>
                    <w:rPr>
                      <w:b/>
                      <w:sz w:val="24"/>
                      <w:szCs w:val="24"/>
                    </w:rPr>
                  </w:pPr>
                  <w:r>
                    <w:rPr>
                      <w:b/>
                      <w:sz w:val="24"/>
                      <w:szCs w:val="24"/>
                    </w:rPr>
                    <w:t>Mô tả:</w:t>
                  </w:r>
                </w:p>
              </w:tc>
            </w:tr>
          </w:tbl>
          <w:p w14:paraId="20DF28B7" w14:textId="77777777" w:rsidR="00A27D53" w:rsidRDefault="00A27D53">
            <w:pPr>
              <w:ind w:left="0" w:right="-56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C29AF00" w14:textId="77777777" w:rsidR="00A27D53" w:rsidRDefault="00A27D53">
            <w:pPr>
              <w:ind w:left="0" w:right="80" w:firstLine="0"/>
              <w:rPr>
                <w:sz w:val="24"/>
                <w:szCs w:val="24"/>
              </w:rPr>
            </w:pPr>
          </w:p>
          <w:tbl>
            <w:tblPr>
              <w:tblStyle w:val="afffffffff5"/>
              <w:tblW w:w="11120" w:type="dxa"/>
              <w:tblBorders>
                <w:top w:val="nil"/>
                <w:left w:val="nil"/>
                <w:bottom w:val="nil"/>
                <w:right w:val="nil"/>
                <w:insideH w:val="nil"/>
                <w:insideV w:val="nil"/>
              </w:tblBorders>
              <w:tblLayout w:type="fixed"/>
              <w:tblLook w:val="0600" w:firstRow="0" w:lastRow="0" w:firstColumn="0" w:lastColumn="0" w:noHBand="1" w:noVBand="1"/>
            </w:tblPr>
            <w:tblGrid>
              <w:gridCol w:w="5390"/>
              <w:gridCol w:w="5730"/>
            </w:tblGrid>
            <w:tr w:rsidR="00A27D53" w14:paraId="5F295E72" w14:textId="77777777">
              <w:trPr>
                <w:trHeight w:val="585"/>
              </w:trPr>
              <w:tc>
                <w:tcPr>
                  <w:tcW w:w="5390" w:type="dxa"/>
                  <w:tcBorders>
                    <w:top w:val="nil"/>
                    <w:left w:val="nil"/>
                    <w:bottom w:val="nil"/>
                    <w:right w:val="nil"/>
                  </w:tcBorders>
                </w:tcPr>
                <w:p w14:paraId="562B6785" w14:textId="77777777" w:rsidR="00A27D53" w:rsidRDefault="00D33BC1">
                  <w:pPr>
                    <w:ind w:left="-141" w:right="80" w:firstLine="0"/>
                    <w:rPr>
                      <w:sz w:val="24"/>
                      <w:szCs w:val="24"/>
                    </w:rPr>
                  </w:pPr>
                  <w:r>
                    <w:rPr>
                      <w:sz w:val="24"/>
                      <w:szCs w:val="24"/>
                    </w:rPr>
                    <w:t xml:space="preserve"> Người dùng thêm đơn hàng mới</w:t>
                  </w:r>
                </w:p>
              </w:tc>
              <w:tc>
                <w:tcPr>
                  <w:tcW w:w="5730" w:type="dxa"/>
                  <w:tcBorders>
                    <w:top w:val="nil"/>
                    <w:left w:val="nil"/>
                    <w:bottom w:val="nil"/>
                    <w:right w:val="nil"/>
                  </w:tcBorders>
                  <w:tcMar>
                    <w:top w:w="20" w:type="dxa"/>
                    <w:left w:w="20" w:type="dxa"/>
                    <w:bottom w:w="20" w:type="dxa"/>
                    <w:right w:w="20" w:type="dxa"/>
                  </w:tcMar>
                </w:tcPr>
                <w:p w14:paraId="5A2F2EF5" w14:textId="77777777" w:rsidR="00A27D53" w:rsidRDefault="00D33BC1">
                  <w:pPr>
                    <w:ind w:left="0" w:right="80" w:firstLine="0"/>
                    <w:rPr>
                      <w:sz w:val="24"/>
                      <w:szCs w:val="24"/>
                    </w:rPr>
                  </w:pPr>
                  <w:r>
                    <w:rPr>
                      <w:sz w:val="24"/>
                      <w:szCs w:val="24"/>
                    </w:rPr>
                    <w:t>Người dùng xem danh sách giỏ hàng</w:t>
                  </w:r>
                </w:p>
              </w:tc>
            </w:tr>
          </w:tbl>
          <w:p w14:paraId="51191567" w14:textId="77777777" w:rsidR="00A27D53" w:rsidRDefault="00A27D53">
            <w:pPr>
              <w:ind w:left="0" w:right="80" w:firstLine="0"/>
              <w:rPr>
                <w:sz w:val="24"/>
                <w:szCs w:val="24"/>
              </w:rPr>
            </w:pPr>
          </w:p>
        </w:tc>
      </w:tr>
      <w:tr w:rsidR="00A27D53" w14:paraId="53186782"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4430DB2" w14:textId="77777777" w:rsidR="00A27D53" w:rsidRDefault="00A27D53">
            <w:pPr>
              <w:ind w:left="0" w:right="-566" w:firstLine="0"/>
              <w:rPr>
                <w:sz w:val="24"/>
                <w:szCs w:val="24"/>
              </w:rPr>
            </w:pPr>
          </w:p>
          <w:tbl>
            <w:tblPr>
              <w:tblStyle w:val="afffffffff6"/>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5B3D7E80" w14:textId="77777777">
              <w:trPr>
                <w:trHeight w:val="315"/>
              </w:trPr>
              <w:tc>
                <w:tcPr>
                  <w:tcW w:w="1905" w:type="dxa"/>
                  <w:tcBorders>
                    <w:top w:val="nil"/>
                    <w:left w:val="nil"/>
                    <w:bottom w:val="nil"/>
                    <w:right w:val="nil"/>
                  </w:tcBorders>
                  <w:tcMar>
                    <w:top w:w="20" w:type="dxa"/>
                    <w:left w:w="20" w:type="dxa"/>
                    <w:bottom w:w="20" w:type="dxa"/>
                    <w:right w:w="20" w:type="dxa"/>
                  </w:tcMar>
                </w:tcPr>
                <w:p w14:paraId="1B710E47" w14:textId="77777777" w:rsidR="00A27D53" w:rsidRDefault="00D33BC1">
                  <w:pPr>
                    <w:ind w:left="0" w:right="-566" w:firstLine="0"/>
                    <w:rPr>
                      <w:b/>
                      <w:sz w:val="24"/>
                      <w:szCs w:val="24"/>
                    </w:rPr>
                  </w:pPr>
                  <w:r>
                    <w:rPr>
                      <w:b/>
                      <w:sz w:val="24"/>
                      <w:szCs w:val="24"/>
                    </w:rPr>
                    <w:t xml:space="preserve">Sự kiện kích </w:t>
                  </w:r>
                  <w:r>
                    <w:rPr>
                      <w:b/>
                      <w:sz w:val="24"/>
                      <w:szCs w:val="24"/>
                    </w:rPr>
                    <w:t>hoạt:</w:t>
                  </w:r>
                </w:p>
              </w:tc>
            </w:tr>
          </w:tbl>
          <w:p w14:paraId="612AE3FE" w14:textId="77777777" w:rsidR="00A27D53" w:rsidRDefault="00A27D53">
            <w:pPr>
              <w:ind w:left="0" w:right="-56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5796BE7" w14:textId="77777777" w:rsidR="00A27D53" w:rsidRDefault="00A27D53">
            <w:pPr>
              <w:ind w:left="0" w:right="80" w:firstLine="0"/>
              <w:rPr>
                <w:sz w:val="24"/>
                <w:szCs w:val="24"/>
              </w:rPr>
            </w:pPr>
          </w:p>
          <w:tbl>
            <w:tblPr>
              <w:tblStyle w:val="aff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C12C5E7" w14:textId="77777777">
              <w:trPr>
                <w:trHeight w:val="585"/>
              </w:trPr>
              <w:tc>
                <w:tcPr>
                  <w:tcW w:w="5560" w:type="dxa"/>
                  <w:tcBorders>
                    <w:top w:val="nil"/>
                    <w:left w:val="nil"/>
                    <w:bottom w:val="nil"/>
                    <w:right w:val="nil"/>
                  </w:tcBorders>
                  <w:tcMar>
                    <w:top w:w="20" w:type="dxa"/>
                    <w:left w:w="20" w:type="dxa"/>
                    <w:bottom w:w="20" w:type="dxa"/>
                    <w:right w:w="20" w:type="dxa"/>
                  </w:tcMar>
                </w:tcPr>
                <w:p w14:paraId="5E2D5495" w14:textId="77777777" w:rsidR="00A27D53" w:rsidRDefault="00D33BC1">
                  <w:pPr>
                    <w:tabs>
                      <w:tab w:val="right" w:pos="5434"/>
                    </w:tabs>
                    <w:ind w:left="0" w:right="80" w:firstLine="0"/>
                    <w:rPr>
                      <w:sz w:val="24"/>
                      <w:szCs w:val="24"/>
                    </w:rPr>
                  </w:pPr>
                  <w:r>
                    <w:rPr>
                      <w:sz w:val="24"/>
                      <w:szCs w:val="24"/>
                    </w:rPr>
                    <w:t>Người dùng nhấn "Đặt hàng" tại trang giỏ hàng</w:t>
                  </w:r>
                </w:p>
              </w:tc>
            </w:tr>
          </w:tbl>
          <w:p w14:paraId="473EE65D" w14:textId="77777777" w:rsidR="00A27D53" w:rsidRDefault="00A27D53">
            <w:pPr>
              <w:ind w:left="0" w:right="80" w:firstLine="0"/>
              <w:rPr>
                <w:sz w:val="24"/>
                <w:szCs w:val="24"/>
              </w:rPr>
            </w:pPr>
          </w:p>
        </w:tc>
      </w:tr>
      <w:tr w:rsidR="00A27D53" w14:paraId="098E49F6" w14:textId="77777777">
        <w:trPr>
          <w:trHeight w:val="109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A47CB61" w14:textId="77777777" w:rsidR="00A27D53" w:rsidRDefault="00A27D53">
            <w:pPr>
              <w:ind w:left="0" w:right="-566" w:firstLine="0"/>
              <w:rPr>
                <w:sz w:val="24"/>
                <w:szCs w:val="24"/>
              </w:rPr>
            </w:pPr>
          </w:p>
          <w:tbl>
            <w:tblPr>
              <w:tblStyle w:val="afffffffff8"/>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6E2E5CB6" w14:textId="77777777">
              <w:trPr>
                <w:trHeight w:val="315"/>
              </w:trPr>
              <w:tc>
                <w:tcPr>
                  <w:tcW w:w="2680" w:type="dxa"/>
                  <w:tcBorders>
                    <w:top w:val="nil"/>
                    <w:left w:val="nil"/>
                    <w:bottom w:val="nil"/>
                    <w:right w:val="nil"/>
                  </w:tcBorders>
                  <w:tcMar>
                    <w:top w:w="20" w:type="dxa"/>
                    <w:left w:w="20" w:type="dxa"/>
                    <w:bottom w:w="20" w:type="dxa"/>
                    <w:right w:w="20" w:type="dxa"/>
                  </w:tcMar>
                </w:tcPr>
                <w:p w14:paraId="5F522A51" w14:textId="77777777" w:rsidR="00A27D53" w:rsidRDefault="00D33BC1">
                  <w:pPr>
                    <w:ind w:left="0" w:right="-566" w:firstLine="0"/>
                    <w:rPr>
                      <w:b/>
                      <w:sz w:val="24"/>
                      <w:szCs w:val="24"/>
                    </w:rPr>
                  </w:pPr>
                  <w:r>
                    <w:rPr>
                      <w:b/>
                      <w:sz w:val="24"/>
                      <w:szCs w:val="24"/>
                    </w:rPr>
                    <w:t>Tiền điều kiện (Precondition):</w:t>
                  </w:r>
                </w:p>
              </w:tc>
            </w:tr>
          </w:tbl>
          <w:p w14:paraId="03A7928E" w14:textId="77777777" w:rsidR="00A27D53" w:rsidRDefault="00A27D53">
            <w:pPr>
              <w:ind w:left="0" w:right="-56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EADFC5F" w14:textId="77777777" w:rsidR="00A27D53" w:rsidRDefault="00A27D53">
            <w:pPr>
              <w:ind w:left="0" w:right="80" w:firstLine="0"/>
              <w:rPr>
                <w:sz w:val="24"/>
                <w:szCs w:val="24"/>
              </w:rPr>
            </w:pPr>
          </w:p>
          <w:tbl>
            <w:tblPr>
              <w:tblStyle w:val="aff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53B5B1F" w14:textId="77777777">
              <w:trPr>
                <w:trHeight w:val="585"/>
              </w:trPr>
              <w:tc>
                <w:tcPr>
                  <w:tcW w:w="5560" w:type="dxa"/>
                  <w:tcBorders>
                    <w:top w:val="nil"/>
                    <w:left w:val="nil"/>
                    <w:bottom w:val="nil"/>
                    <w:right w:val="nil"/>
                  </w:tcBorders>
                  <w:tcMar>
                    <w:top w:w="20" w:type="dxa"/>
                    <w:left w:w="20" w:type="dxa"/>
                    <w:bottom w:w="20" w:type="dxa"/>
                    <w:right w:w="20" w:type="dxa"/>
                  </w:tcMar>
                </w:tcPr>
                <w:p w14:paraId="03B7977D" w14:textId="77777777" w:rsidR="00A27D53" w:rsidRDefault="00D33BC1">
                  <w:pPr>
                    <w:ind w:left="0" w:right="80" w:firstLine="0"/>
                    <w:rPr>
                      <w:sz w:val="24"/>
                      <w:szCs w:val="24"/>
                    </w:rPr>
                  </w:pPr>
                  <w:r>
                    <w:rPr>
                      <w:sz w:val="24"/>
                      <w:szCs w:val="24"/>
                    </w:rPr>
                    <w:t>Người dùng đã đăng nhập và giỏ hàng không rỗng</w:t>
                  </w:r>
                </w:p>
              </w:tc>
            </w:tr>
          </w:tbl>
          <w:p w14:paraId="41237D64" w14:textId="77777777" w:rsidR="00A27D53" w:rsidRDefault="00A27D53">
            <w:pPr>
              <w:ind w:left="0" w:right="80" w:firstLine="0"/>
              <w:rPr>
                <w:sz w:val="24"/>
                <w:szCs w:val="24"/>
              </w:rPr>
            </w:pPr>
          </w:p>
        </w:tc>
      </w:tr>
      <w:tr w:rsidR="00A27D53" w14:paraId="23D0B922"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2B813AC" w14:textId="77777777" w:rsidR="00A27D53" w:rsidRDefault="00A27D53">
            <w:pPr>
              <w:ind w:left="0" w:right="-566" w:firstLine="0"/>
              <w:rPr>
                <w:sz w:val="24"/>
                <w:szCs w:val="24"/>
              </w:rPr>
            </w:pPr>
          </w:p>
          <w:tbl>
            <w:tblPr>
              <w:tblStyle w:val="afffffffffa"/>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6AC2CA4" w14:textId="77777777">
              <w:trPr>
                <w:trHeight w:val="315"/>
              </w:trPr>
              <w:tc>
                <w:tcPr>
                  <w:tcW w:w="2680" w:type="dxa"/>
                  <w:tcBorders>
                    <w:top w:val="nil"/>
                    <w:left w:val="nil"/>
                    <w:bottom w:val="nil"/>
                    <w:right w:val="nil"/>
                  </w:tcBorders>
                  <w:tcMar>
                    <w:top w:w="20" w:type="dxa"/>
                    <w:left w:w="20" w:type="dxa"/>
                    <w:bottom w:w="20" w:type="dxa"/>
                    <w:right w:w="20" w:type="dxa"/>
                  </w:tcMar>
                </w:tcPr>
                <w:p w14:paraId="5AD774E4" w14:textId="77777777" w:rsidR="00A27D53" w:rsidRDefault="00D33BC1">
                  <w:pPr>
                    <w:ind w:left="0" w:right="-566" w:firstLine="0"/>
                    <w:rPr>
                      <w:b/>
                      <w:sz w:val="24"/>
                      <w:szCs w:val="24"/>
                    </w:rPr>
                  </w:pPr>
                  <w:r>
                    <w:rPr>
                      <w:b/>
                      <w:sz w:val="24"/>
                      <w:szCs w:val="24"/>
                    </w:rPr>
                    <w:t>Hậu điều kiện (Postcondition):</w:t>
                  </w:r>
                </w:p>
              </w:tc>
            </w:tr>
          </w:tbl>
          <w:p w14:paraId="663952F0" w14:textId="77777777" w:rsidR="00A27D53" w:rsidRDefault="00A27D53">
            <w:pPr>
              <w:ind w:left="0" w:right="-56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02FA657" w14:textId="77777777" w:rsidR="00A27D53" w:rsidRDefault="00A27D53">
            <w:pPr>
              <w:ind w:left="0" w:right="80" w:firstLine="0"/>
              <w:rPr>
                <w:sz w:val="24"/>
                <w:szCs w:val="24"/>
              </w:rPr>
            </w:pPr>
          </w:p>
          <w:tbl>
            <w:tblPr>
              <w:tblStyle w:val="afffff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96AE5DC" w14:textId="77777777">
              <w:trPr>
                <w:trHeight w:val="315"/>
              </w:trPr>
              <w:tc>
                <w:tcPr>
                  <w:tcW w:w="5560" w:type="dxa"/>
                  <w:tcBorders>
                    <w:top w:val="nil"/>
                    <w:left w:val="nil"/>
                    <w:bottom w:val="nil"/>
                    <w:right w:val="nil"/>
                  </w:tcBorders>
                  <w:tcMar>
                    <w:top w:w="20" w:type="dxa"/>
                    <w:left w:w="20" w:type="dxa"/>
                    <w:bottom w:w="20" w:type="dxa"/>
                    <w:right w:w="20" w:type="dxa"/>
                  </w:tcMar>
                </w:tcPr>
                <w:p w14:paraId="7F0D39AF" w14:textId="77777777" w:rsidR="00A27D53" w:rsidRDefault="00D33BC1">
                  <w:pPr>
                    <w:ind w:left="0" w:right="80" w:firstLine="0"/>
                    <w:rPr>
                      <w:sz w:val="24"/>
                      <w:szCs w:val="24"/>
                    </w:rPr>
                  </w:pPr>
                  <w:r>
                    <w:rPr>
                      <w:sz w:val="24"/>
                      <w:szCs w:val="24"/>
                    </w:rPr>
                    <w:t>Đơn hàng được tạo thành công</w:t>
                  </w:r>
                </w:p>
              </w:tc>
            </w:tr>
          </w:tbl>
          <w:p w14:paraId="5501095B" w14:textId="77777777" w:rsidR="00A27D53" w:rsidRDefault="00A27D53">
            <w:pPr>
              <w:ind w:left="0" w:right="80" w:firstLine="0"/>
              <w:rPr>
                <w:sz w:val="24"/>
                <w:szCs w:val="24"/>
              </w:rPr>
            </w:pPr>
          </w:p>
        </w:tc>
      </w:tr>
      <w:tr w:rsidR="00A27D53" w14:paraId="0CC305A3" w14:textId="77777777">
        <w:trPr>
          <w:trHeight w:val="71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95B155C" w14:textId="77777777" w:rsidR="00A27D53" w:rsidRDefault="00D33BC1">
            <w:pPr>
              <w:ind w:left="0" w:right="-566" w:firstLine="0"/>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64F3340" w14:textId="77777777" w:rsidR="00A27D53" w:rsidRDefault="00D33BC1">
            <w:pPr>
              <w:ind w:left="0" w:right="80" w:firstLine="0"/>
              <w:rPr>
                <w:sz w:val="24"/>
                <w:szCs w:val="24"/>
              </w:rPr>
            </w:pPr>
            <w:r>
              <w:rPr>
                <w:sz w:val="24"/>
                <w:szCs w:val="24"/>
              </w:rPr>
              <w:t xml:space="preserve">1. Người dùng chọn "Check </w:t>
            </w:r>
            <w:r>
              <w:rPr>
                <w:sz w:val="24"/>
                <w:szCs w:val="24"/>
              </w:rPr>
              <w:t>Out" tại trang giỏ hàng</w:t>
            </w:r>
          </w:p>
          <w:p w14:paraId="376E0D5F" w14:textId="77777777" w:rsidR="00A27D53" w:rsidRDefault="00D33BC1">
            <w:pPr>
              <w:ind w:left="0" w:right="80" w:firstLine="0"/>
              <w:rPr>
                <w:sz w:val="24"/>
                <w:szCs w:val="24"/>
              </w:rPr>
            </w:pPr>
            <w:r>
              <w:rPr>
                <w:sz w:val="24"/>
                <w:szCs w:val="24"/>
              </w:rPr>
              <w:t>2. Hệ thống xác nhận thông tin đơn hàng</w:t>
            </w:r>
          </w:p>
          <w:p w14:paraId="1403B74D" w14:textId="77777777" w:rsidR="00A27D53" w:rsidRDefault="00D33BC1">
            <w:pPr>
              <w:ind w:left="0" w:right="80" w:firstLine="0"/>
              <w:rPr>
                <w:sz w:val="24"/>
                <w:szCs w:val="24"/>
              </w:rPr>
            </w:pPr>
            <w:r>
              <w:rPr>
                <w:sz w:val="24"/>
                <w:szCs w:val="24"/>
              </w:rPr>
              <w:t>3. Người dùng chọn hoặc nhập địa chỉ giao hàng</w:t>
            </w:r>
          </w:p>
          <w:p w14:paraId="6D9BCAE1" w14:textId="77777777" w:rsidR="00A27D53" w:rsidRDefault="00D33BC1">
            <w:pPr>
              <w:ind w:left="0" w:right="80" w:firstLine="0"/>
              <w:rPr>
                <w:sz w:val="24"/>
                <w:szCs w:val="24"/>
              </w:rPr>
            </w:pPr>
            <w:r>
              <w:rPr>
                <w:sz w:val="24"/>
                <w:szCs w:val="24"/>
              </w:rPr>
              <w:t>4. Hệ thống chuyển hướng đến trang Order Summary</w:t>
            </w:r>
          </w:p>
        </w:tc>
      </w:tr>
      <w:tr w:rsidR="00A27D53" w14:paraId="36DA9F04" w14:textId="77777777">
        <w:trPr>
          <w:trHeight w:val="104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0BC0745" w14:textId="77777777" w:rsidR="00A27D53" w:rsidRDefault="00A27D53">
            <w:pPr>
              <w:ind w:left="0" w:right="-566" w:firstLine="0"/>
              <w:rPr>
                <w:b/>
                <w:sz w:val="24"/>
                <w:szCs w:val="24"/>
              </w:rPr>
            </w:pPr>
          </w:p>
          <w:p w14:paraId="386FBFBA" w14:textId="77777777" w:rsidR="00A27D53" w:rsidRDefault="00D33BC1">
            <w:pPr>
              <w:ind w:left="0" w:right="-566"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21B1E5C" w14:textId="77777777" w:rsidR="00A27D53" w:rsidRDefault="00A27D53">
            <w:pPr>
              <w:ind w:left="0" w:right="80" w:firstLine="0"/>
              <w:rPr>
                <w:sz w:val="24"/>
                <w:szCs w:val="24"/>
              </w:rPr>
            </w:pPr>
          </w:p>
          <w:tbl>
            <w:tblPr>
              <w:tblStyle w:val="afffffffffc"/>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3952179" w14:textId="77777777">
              <w:trPr>
                <w:trHeight w:val="570"/>
              </w:trPr>
              <w:tc>
                <w:tcPr>
                  <w:tcW w:w="5560" w:type="dxa"/>
                  <w:tcBorders>
                    <w:top w:val="nil"/>
                    <w:left w:val="nil"/>
                    <w:bottom w:val="nil"/>
                    <w:right w:val="nil"/>
                  </w:tcBorders>
                  <w:shd w:val="clear" w:color="auto" w:fill="auto"/>
                  <w:tcMar>
                    <w:top w:w="20" w:type="dxa"/>
                    <w:left w:w="20" w:type="dxa"/>
                    <w:bottom w:w="20" w:type="dxa"/>
                    <w:right w:w="20" w:type="dxa"/>
                  </w:tcMar>
                </w:tcPr>
                <w:p w14:paraId="55687674" w14:textId="77777777" w:rsidR="00A27D53" w:rsidRDefault="00D33BC1">
                  <w:pPr>
                    <w:ind w:left="0" w:right="80" w:firstLine="0"/>
                    <w:rPr>
                      <w:sz w:val="24"/>
                      <w:szCs w:val="24"/>
                    </w:rPr>
                  </w:pPr>
                  <w:r>
                    <w:rPr>
                      <w:sz w:val="24"/>
                      <w:szCs w:val="24"/>
                    </w:rPr>
                    <w:t>Nếu giỏ hàng rỗng: Hiển thị thông báo "Giỏ hàng trống"</w:t>
                  </w:r>
                </w:p>
              </w:tc>
            </w:tr>
          </w:tbl>
          <w:p w14:paraId="2B31F6ED" w14:textId="77777777" w:rsidR="00A27D53" w:rsidRDefault="00A27D53">
            <w:pPr>
              <w:ind w:left="0" w:right="80" w:firstLine="0"/>
              <w:rPr>
                <w:sz w:val="24"/>
                <w:szCs w:val="24"/>
              </w:rPr>
            </w:pPr>
          </w:p>
        </w:tc>
      </w:tr>
      <w:tr w:rsidR="00A27D53" w14:paraId="7589DBB5" w14:textId="77777777">
        <w:trPr>
          <w:trHeight w:val="83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C1329C7" w14:textId="77777777" w:rsidR="00A27D53" w:rsidRDefault="00A27D53">
            <w:pPr>
              <w:ind w:left="0" w:right="-566" w:firstLine="0"/>
              <w:rPr>
                <w:b/>
                <w:sz w:val="24"/>
                <w:szCs w:val="24"/>
              </w:rPr>
            </w:pPr>
          </w:p>
          <w:tbl>
            <w:tblPr>
              <w:tblStyle w:val="afffffffffd"/>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79057917" w14:textId="77777777">
              <w:trPr>
                <w:trHeight w:val="315"/>
              </w:trPr>
              <w:tc>
                <w:tcPr>
                  <w:tcW w:w="2880" w:type="dxa"/>
                  <w:tcBorders>
                    <w:top w:val="nil"/>
                    <w:left w:val="nil"/>
                    <w:bottom w:val="nil"/>
                    <w:right w:val="nil"/>
                  </w:tcBorders>
                  <w:tcMar>
                    <w:top w:w="20" w:type="dxa"/>
                    <w:left w:w="20" w:type="dxa"/>
                    <w:bottom w:w="20" w:type="dxa"/>
                    <w:right w:w="20" w:type="dxa"/>
                  </w:tcMar>
                </w:tcPr>
                <w:p w14:paraId="0636A285" w14:textId="77777777" w:rsidR="00A27D53" w:rsidRDefault="00D33BC1">
                  <w:pPr>
                    <w:ind w:left="0" w:right="-566" w:firstLine="0"/>
                    <w:rPr>
                      <w:b/>
                      <w:sz w:val="24"/>
                      <w:szCs w:val="24"/>
                    </w:rPr>
                  </w:pPr>
                  <w:r>
                    <w:rPr>
                      <w:b/>
                      <w:sz w:val="24"/>
                      <w:szCs w:val="24"/>
                    </w:rPr>
                    <w:t xml:space="preserve">Luồng ngoại lệ </w:t>
                  </w:r>
                  <w:r>
                    <w:rPr>
                      <w:b/>
                      <w:sz w:val="24"/>
                      <w:szCs w:val="24"/>
                    </w:rPr>
                    <w:t>(Exception):</w:t>
                  </w:r>
                </w:p>
              </w:tc>
            </w:tr>
          </w:tbl>
          <w:p w14:paraId="62037112" w14:textId="77777777" w:rsidR="00A27D53" w:rsidRDefault="00A27D53">
            <w:pPr>
              <w:ind w:left="0" w:right="-566" w:firstLine="0"/>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915BA59" w14:textId="77777777" w:rsidR="00A27D53" w:rsidRDefault="00A27D53">
            <w:pPr>
              <w:ind w:left="0" w:right="80" w:firstLine="0"/>
              <w:rPr>
                <w:sz w:val="24"/>
                <w:szCs w:val="24"/>
              </w:rPr>
            </w:pPr>
          </w:p>
          <w:p w14:paraId="119AB703" w14:textId="77777777" w:rsidR="00A27D53" w:rsidRDefault="00D33BC1">
            <w:pPr>
              <w:ind w:left="0" w:right="80" w:firstLine="0"/>
              <w:rPr>
                <w:sz w:val="24"/>
                <w:szCs w:val="24"/>
              </w:rPr>
            </w:pPr>
            <w:r>
              <w:rPr>
                <w:sz w:val="24"/>
                <w:szCs w:val="24"/>
              </w:rPr>
              <w:t>Lỗi thanh toán: Hiển thị thông báo lỗi "Không thể xử lý thanh toán"</w:t>
            </w:r>
          </w:p>
          <w:p w14:paraId="776B96EC" w14:textId="77777777" w:rsidR="00A27D53" w:rsidRDefault="00A27D53">
            <w:pPr>
              <w:ind w:left="0" w:right="80" w:firstLine="0"/>
              <w:rPr>
                <w:sz w:val="24"/>
                <w:szCs w:val="24"/>
              </w:rPr>
            </w:pPr>
          </w:p>
        </w:tc>
      </w:tr>
    </w:tbl>
    <w:p w14:paraId="44BEB83F" w14:textId="77777777" w:rsidR="00A27D53" w:rsidDel="00AD5D82" w:rsidRDefault="00A27D53">
      <w:pPr>
        <w:jc w:val="center"/>
        <w:rPr>
          <w:del w:id="6528" w:author="MinhHieu" w:date="2024-12-20T10:46:00Z"/>
          <w:b/>
        </w:rPr>
      </w:pPr>
    </w:p>
    <w:p w14:paraId="63AF2EB6" w14:textId="77777777" w:rsidR="00A27D53" w:rsidDel="00AD5D82" w:rsidRDefault="00D33BC1">
      <w:pPr>
        <w:jc w:val="center"/>
        <w:rPr>
          <w:del w:id="6529" w:author="MinhHieu" w:date="2024-12-20T10:46:00Z"/>
          <w:i/>
        </w:rPr>
      </w:pPr>
      <w:del w:id="6530" w:author="MinhHieu" w:date="2024-12-20T10:46:00Z">
        <w:r w:rsidDel="00AD5D82">
          <w:rPr>
            <w:i/>
          </w:rPr>
          <w:delText>Bảng 2.13 Kịch bản tạo order</w:delText>
        </w:r>
      </w:del>
    </w:p>
    <w:p w14:paraId="529FF68D" w14:textId="77777777" w:rsidR="00A27D53" w:rsidRPr="00AD5D82" w:rsidRDefault="00A27D53">
      <w:pPr>
        <w:ind w:left="0" w:firstLine="0"/>
        <w:rPr>
          <w:i/>
          <w:lang w:val="vi-VN"/>
          <w:rPrChange w:id="6531" w:author="MinhHieu" w:date="2024-12-20T10:46:00Z">
            <w:rPr>
              <w:i/>
            </w:rPr>
          </w:rPrChange>
        </w:rPr>
        <w:pPrChange w:id="6532" w:author="MinhHieu" w:date="2024-12-20T10:46:00Z">
          <w:pPr/>
        </w:pPrChange>
      </w:pPr>
    </w:p>
    <w:p w14:paraId="5DC2516B" w14:textId="77777777" w:rsidR="00A27D53" w:rsidRDefault="00D33BC1">
      <w:pPr>
        <w:pStyle w:val="Heading2"/>
        <w:numPr>
          <w:ilvl w:val="2"/>
          <w:numId w:val="37"/>
        </w:numPr>
        <w:tabs>
          <w:tab w:val="left" w:pos="630"/>
        </w:tabs>
        <w:spacing w:before="281"/>
      </w:pPr>
      <w:bookmarkStart w:id="6533" w:name="_Toc185578188"/>
      <w:bookmarkStart w:id="6534" w:name="_Toc185579211"/>
      <w:bookmarkStart w:id="6535" w:name="_Toc185579315"/>
      <w:bookmarkStart w:id="6536" w:name="_Toc185587632"/>
      <w:bookmarkStart w:id="6537" w:name="_Toc185588678"/>
      <w:bookmarkStart w:id="6538" w:name="_Toc185597753"/>
      <w:bookmarkStart w:id="6539" w:name="_Toc185597934"/>
      <w:bookmarkStart w:id="6540" w:name="_Toc185598112"/>
      <w:bookmarkStart w:id="6541" w:name="_Toc185598289"/>
      <w:r>
        <w:t>Kịch bản thanh toán đơn hàng</w:t>
      </w:r>
      <w:bookmarkEnd w:id="6533"/>
      <w:bookmarkEnd w:id="6534"/>
      <w:bookmarkEnd w:id="6535"/>
      <w:bookmarkEnd w:id="6536"/>
      <w:bookmarkEnd w:id="6537"/>
      <w:bookmarkEnd w:id="6538"/>
      <w:bookmarkEnd w:id="6539"/>
      <w:bookmarkEnd w:id="6540"/>
      <w:bookmarkEnd w:id="6541"/>
    </w:p>
    <w:p w14:paraId="7ECAA5AA" w14:textId="68A16FF5" w:rsidR="00AD5D82" w:rsidRPr="00AD5D82" w:rsidRDefault="00AD5D82">
      <w:pPr>
        <w:pStyle w:val="Caption"/>
        <w:keepNext/>
        <w:jc w:val="center"/>
        <w:rPr>
          <w:ins w:id="6542" w:author="MinhHieu" w:date="2024-12-20T10:47:00Z"/>
          <w:color w:val="auto"/>
          <w:lang w:val="vi-VN"/>
          <w:rPrChange w:id="6543" w:author="MinhHieu" w:date="2024-12-20T10:47:00Z">
            <w:rPr>
              <w:ins w:id="6544" w:author="MinhHieu" w:date="2024-12-20T10:47:00Z"/>
            </w:rPr>
          </w:rPrChange>
        </w:rPr>
        <w:pPrChange w:id="6545" w:author="MinhHieu" w:date="2024-12-20T10:47:00Z">
          <w:pPr/>
        </w:pPrChange>
      </w:pPr>
      <w:bookmarkStart w:id="6546" w:name="_Toc185587414"/>
      <w:bookmarkStart w:id="6547" w:name="_Toc185597586"/>
      <w:ins w:id="6548" w:author="MinhHieu" w:date="2024-12-20T10:47:00Z">
        <w:r w:rsidRPr="00AD5D82">
          <w:rPr>
            <w:color w:val="auto"/>
            <w:sz w:val="26"/>
            <w:szCs w:val="26"/>
            <w:rPrChange w:id="6549" w:author="MinhHieu" w:date="2024-12-20T10:47:00Z">
              <w:rPr/>
            </w:rPrChange>
          </w:rPr>
          <w:lastRenderedPageBreak/>
          <w:t>Bảng 2.</w:t>
        </w:r>
        <w:r w:rsidRPr="00AD5D82">
          <w:rPr>
            <w:color w:val="auto"/>
            <w:sz w:val="26"/>
            <w:szCs w:val="26"/>
            <w:rPrChange w:id="6550" w:author="MinhHieu" w:date="2024-12-20T10:47:00Z">
              <w:rPr/>
            </w:rPrChange>
          </w:rPr>
          <w:fldChar w:fldCharType="begin"/>
        </w:r>
        <w:r w:rsidRPr="00AD5D82">
          <w:rPr>
            <w:color w:val="auto"/>
            <w:sz w:val="26"/>
            <w:szCs w:val="26"/>
            <w:rPrChange w:id="6551" w:author="MinhHieu" w:date="2024-12-20T10:47:00Z">
              <w:rPr/>
            </w:rPrChange>
          </w:rPr>
          <w:instrText xml:space="preserve"> SEQ Bảng_2. \* ARABIC </w:instrText>
        </w:r>
      </w:ins>
      <w:r w:rsidRPr="00AD5D82">
        <w:rPr>
          <w:color w:val="auto"/>
          <w:sz w:val="26"/>
          <w:szCs w:val="26"/>
          <w:rPrChange w:id="6552" w:author="MinhHieu" w:date="2024-12-20T10:47:00Z">
            <w:rPr/>
          </w:rPrChange>
        </w:rPr>
        <w:fldChar w:fldCharType="separate"/>
      </w:r>
      <w:ins w:id="6553" w:author="MinhHieu" w:date="2024-12-20T11:36:00Z">
        <w:r w:rsidR="00711A5B">
          <w:rPr>
            <w:noProof/>
            <w:color w:val="auto"/>
            <w:sz w:val="26"/>
            <w:szCs w:val="26"/>
          </w:rPr>
          <w:t>16</w:t>
        </w:r>
      </w:ins>
      <w:ins w:id="6554" w:author="MinhHieu" w:date="2024-12-20T10:47:00Z">
        <w:r w:rsidRPr="00AD5D82">
          <w:rPr>
            <w:color w:val="auto"/>
            <w:sz w:val="26"/>
            <w:szCs w:val="26"/>
            <w:rPrChange w:id="6555" w:author="MinhHieu" w:date="2024-12-20T10:47:00Z">
              <w:rPr/>
            </w:rPrChange>
          </w:rPr>
          <w:fldChar w:fldCharType="end"/>
        </w:r>
        <w:r w:rsidRPr="00AD5D82">
          <w:rPr>
            <w:color w:val="auto"/>
            <w:sz w:val="26"/>
            <w:szCs w:val="26"/>
            <w:lang w:val="vi-VN"/>
            <w:rPrChange w:id="6556" w:author="MinhHieu" w:date="2024-12-20T10:47:00Z">
              <w:rPr>
                <w:lang w:val="vi-VN"/>
              </w:rPr>
            </w:rPrChange>
          </w:rPr>
          <w:t xml:space="preserve"> kịch bản thanh toán đơn hàng</w:t>
        </w:r>
        <w:bookmarkEnd w:id="6546"/>
        <w:bookmarkEnd w:id="6547"/>
      </w:ins>
    </w:p>
    <w:tbl>
      <w:tblPr>
        <w:tblStyle w:val="afffffffffe"/>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75A7277C" w14:textId="77777777">
        <w:trPr>
          <w:trHeight w:val="82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2BA59AE" w14:textId="77777777" w:rsidR="00A27D53" w:rsidRDefault="00A27D53">
            <w:pPr>
              <w:ind w:left="0" w:right="-126" w:firstLine="0"/>
              <w:rPr>
                <w:b/>
                <w:sz w:val="24"/>
                <w:szCs w:val="24"/>
              </w:rPr>
            </w:pPr>
          </w:p>
          <w:p w14:paraId="420F1997" w14:textId="77777777" w:rsidR="00A27D53" w:rsidRDefault="00D33BC1">
            <w:pPr>
              <w:ind w:left="0" w:right="-126" w:firstLine="0"/>
              <w:rPr>
                <w:b/>
                <w:sz w:val="24"/>
                <w:szCs w:val="24"/>
              </w:rPr>
            </w:pPr>
            <w:r>
              <w:rPr>
                <w:b/>
                <w:sz w:val="24"/>
                <w:szCs w:val="24"/>
              </w:rPr>
              <w:t>Tên chức năng:</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855843B" w14:textId="77777777" w:rsidR="00A27D53" w:rsidRDefault="00A27D53">
            <w:pPr>
              <w:ind w:left="141" w:right="496" w:firstLine="0"/>
              <w:rPr>
                <w:sz w:val="24"/>
                <w:szCs w:val="24"/>
              </w:rPr>
            </w:pPr>
          </w:p>
          <w:p w14:paraId="63BEBC20" w14:textId="77777777" w:rsidR="00A27D53" w:rsidRDefault="00D33BC1">
            <w:pPr>
              <w:ind w:left="141" w:right="496" w:firstLine="0"/>
              <w:rPr>
                <w:sz w:val="24"/>
                <w:szCs w:val="24"/>
              </w:rPr>
            </w:pPr>
            <w:r>
              <w:rPr>
                <w:sz w:val="24"/>
                <w:szCs w:val="24"/>
              </w:rPr>
              <w:t>Thanh toán đơn hàng</w:t>
            </w:r>
          </w:p>
          <w:p w14:paraId="2743F8A9" w14:textId="77777777" w:rsidR="00A27D53" w:rsidRDefault="00A27D53">
            <w:pPr>
              <w:tabs>
                <w:tab w:val="left" w:pos="3435"/>
              </w:tabs>
              <w:ind w:left="141" w:right="496" w:firstLine="0"/>
              <w:rPr>
                <w:sz w:val="24"/>
                <w:szCs w:val="24"/>
              </w:rPr>
            </w:pPr>
          </w:p>
        </w:tc>
      </w:tr>
      <w:tr w:rsidR="00A27D53" w14:paraId="63AE629F" w14:textId="77777777">
        <w:trPr>
          <w:trHeight w:val="77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8A2B3D0" w14:textId="77777777" w:rsidR="00A27D53" w:rsidRDefault="00A27D53">
            <w:pPr>
              <w:ind w:left="0" w:right="-126" w:firstLine="0"/>
              <w:rPr>
                <w:sz w:val="24"/>
                <w:szCs w:val="24"/>
              </w:rPr>
            </w:pPr>
          </w:p>
          <w:tbl>
            <w:tblPr>
              <w:tblStyle w:val="affffffffff"/>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13A6F526" w14:textId="77777777">
              <w:trPr>
                <w:trHeight w:val="315"/>
              </w:trPr>
              <w:tc>
                <w:tcPr>
                  <w:tcW w:w="5385" w:type="dxa"/>
                  <w:tcBorders>
                    <w:top w:val="nil"/>
                    <w:left w:val="nil"/>
                    <w:bottom w:val="nil"/>
                    <w:right w:val="nil"/>
                  </w:tcBorders>
                  <w:tcMar>
                    <w:top w:w="20" w:type="dxa"/>
                    <w:left w:w="20" w:type="dxa"/>
                    <w:bottom w:w="20" w:type="dxa"/>
                    <w:right w:w="20" w:type="dxa"/>
                  </w:tcMar>
                </w:tcPr>
                <w:p w14:paraId="04D8FE78" w14:textId="77777777" w:rsidR="00A27D53" w:rsidRDefault="00D33BC1">
                  <w:pPr>
                    <w:ind w:left="0" w:right="-126" w:firstLine="0"/>
                    <w:rPr>
                      <w:b/>
                      <w:sz w:val="24"/>
                      <w:szCs w:val="24"/>
                    </w:rPr>
                  </w:pPr>
                  <w:r>
                    <w:rPr>
                      <w:b/>
                      <w:sz w:val="24"/>
                      <w:szCs w:val="24"/>
                    </w:rPr>
                    <w:t>Tác nhân kích hoạt:</w:t>
                  </w:r>
                </w:p>
              </w:tc>
            </w:tr>
          </w:tbl>
          <w:p w14:paraId="07176516"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78DABE6" w14:textId="77777777" w:rsidR="00A27D53" w:rsidRDefault="00A27D53">
            <w:pPr>
              <w:ind w:left="141" w:right="496" w:firstLine="0"/>
              <w:rPr>
                <w:sz w:val="24"/>
                <w:szCs w:val="24"/>
              </w:rPr>
            </w:pPr>
          </w:p>
          <w:tbl>
            <w:tblPr>
              <w:tblStyle w:val="afffffff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A1D77C3" w14:textId="77777777">
              <w:trPr>
                <w:trHeight w:val="315"/>
              </w:trPr>
              <w:tc>
                <w:tcPr>
                  <w:tcW w:w="5560" w:type="dxa"/>
                  <w:tcBorders>
                    <w:top w:val="nil"/>
                    <w:left w:val="nil"/>
                    <w:bottom w:val="nil"/>
                    <w:right w:val="nil"/>
                  </w:tcBorders>
                  <w:tcMar>
                    <w:top w:w="20" w:type="dxa"/>
                    <w:left w:w="20" w:type="dxa"/>
                    <w:bottom w:w="20" w:type="dxa"/>
                    <w:right w:w="20" w:type="dxa"/>
                  </w:tcMar>
                </w:tcPr>
                <w:p w14:paraId="01086529" w14:textId="77777777" w:rsidR="00A27D53" w:rsidRDefault="00D33BC1">
                  <w:pPr>
                    <w:ind w:left="141" w:right="496" w:firstLine="0"/>
                    <w:rPr>
                      <w:sz w:val="24"/>
                      <w:szCs w:val="24"/>
                    </w:rPr>
                  </w:pPr>
                  <w:r>
                    <w:rPr>
                      <w:sz w:val="24"/>
                      <w:szCs w:val="24"/>
                    </w:rPr>
                    <w:t>Người dùng</w:t>
                  </w:r>
                  <w:r>
                    <w:rPr>
                      <w:sz w:val="24"/>
                      <w:szCs w:val="24"/>
                    </w:rPr>
                    <w:tab/>
                  </w:r>
                </w:p>
              </w:tc>
            </w:tr>
          </w:tbl>
          <w:p w14:paraId="17885194" w14:textId="77777777" w:rsidR="00A27D53" w:rsidRDefault="00A27D53">
            <w:pPr>
              <w:ind w:left="141" w:right="496" w:firstLine="0"/>
              <w:rPr>
                <w:sz w:val="24"/>
                <w:szCs w:val="24"/>
              </w:rPr>
            </w:pPr>
          </w:p>
        </w:tc>
      </w:tr>
      <w:tr w:rsidR="00A27D53" w14:paraId="24111E24" w14:textId="77777777">
        <w:trPr>
          <w:trHeight w:val="769"/>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40A4F05" w14:textId="77777777" w:rsidR="00A27D53" w:rsidRDefault="00A27D53">
            <w:pPr>
              <w:ind w:left="0" w:right="-126" w:firstLine="0"/>
              <w:rPr>
                <w:sz w:val="24"/>
                <w:szCs w:val="24"/>
              </w:rPr>
            </w:pPr>
          </w:p>
          <w:tbl>
            <w:tblPr>
              <w:tblStyle w:val="affffffffff1"/>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5BE469F6" w14:textId="77777777">
              <w:trPr>
                <w:trHeight w:val="315"/>
              </w:trPr>
              <w:tc>
                <w:tcPr>
                  <w:tcW w:w="2790" w:type="dxa"/>
                  <w:tcBorders>
                    <w:top w:val="nil"/>
                    <w:left w:val="nil"/>
                    <w:bottom w:val="nil"/>
                    <w:right w:val="nil"/>
                  </w:tcBorders>
                  <w:tcMar>
                    <w:top w:w="20" w:type="dxa"/>
                    <w:left w:w="20" w:type="dxa"/>
                    <w:bottom w:w="20" w:type="dxa"/>
                    <w:right w:w="20" w:type="dxa"/>
                  </w:tcMar>
                </w:tcPr>
                <w:p w14:paraId="0A8643D1" w14:textId="77777777" w:rsidR="00A27D53" w:rsidRDefault="00D33BC1">
                  <w:pPr>
                    <w:ind w:left="0" w:right="-126" w:firstLine="0"/>
                    <w:rPr>
                      <w:b/>
                      <w:sz w:val="24"/>
                      <w:szCs w:val="24"/>
                    </w:rPr>
                  </w:pPr>
                  <w:r>
                    <w:rPr>
                      <w:b/>
                      <w:sz w:val="24"/>
                      <w:szCs w:val="24"/>
                    </w:rPr>
                    <w:t>Mô tả:</w:t>
                  </w:r>
                </w:p>
              </w:tc>
            </w:tr>
          </w:tbl>
          <w:p w14:paraId="64C1F5AE"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FFB02F4" w14:textId="77777777" w:rsidR="00A27D53" w:rsidRDefault="00A27D53">
            <w:pPr>
              <w:ind w:left="141" w:right="496" w:firstLine="0"/>
              <w:rPr>
                <w:sz w:val="24"/>
                <w:szCs w:val="24"/>
              </w:rPr>
            </w:pPr>
          </w:p>
          <w:tbl>
            <w:tblPr>
              <w:tblStyle w:val="affffffffff2"/>
              <w:tblW w:w="10960" w:type="dxa"/>
              <w:tblBorders>
                <w:top w:val="nil"/>
                <w:left w:val="nil"/>
                <w:bottom w:val="nil"/>
                <w:right w:val="nil"/>
                <w:insideH w:val="nil"/>
                <w:insideV w:val="nil"/>
              </w:tblBorders>
              <w:tblLayout w:type="fixed"/>
              <w:tblLook w:val="0600" w:firstRow="0" w:lastRow="0" w:firstColumn="0" w:lastColumn="0" w:noHBand="1" w:noVBand="1"/>
            </w:tblPr>
            <w:tblGrid>
              <w:gridCol w:w="5312"/>
              <w:gridCol w:w="5648"/>
            </w:tblGrid>
            <w:tr w:rsidR="00A27D53" w14:paraId="48F3524C" w14:textId="77777777">
              <w:trPr>
                <w:trHeight w:val="585"/>
              </w:trPr>
              <w:tc>
                <w:tcPr>
                  <w:tcW w:w="5312" w:type="dxa"/>
                  <w:tcBorders>
                    <w:top w:val="nil"/>
                    <w:left w:val="nil"/>
                    <w:bottom w:val="nil"/>
                    <w:right w:val="nil"/>
                  </w:tcBorders>
                </w:tcPr>
                <w:p w14:paraId="5BAD3650" w14:textId="77777777" w:rsidR="00A27D53" w:rsidRDefault="00D33BC1">
                  <w:pPr>
                    <w:ind w:left="0" w:right="496" w:firstLine="0"/>
                    <w:rPr>
                      <w:sz w:val="24"/>
                      <w:szCs w:val="24"/>
                    </w:rPr>
                  </w:pPr>
                  <w:r>
                    <w:rPr>
                      <w:sz w:val="24"/>
                      <w:szCs w:val="24"/>
                    </w:rPr>
                    <w:t xml:space="preserve"> Người dùng thanh toán đơn hàng</w:t>
                  </w:r>
                </w:p>
              </w:tc>
              <w:tc>
                <w:tcPr>
                  <w:tcW w:w="5648" w:type="dxa"/>
                  <w:tcBorders>
                    <w:top w:val="nil"/>
                    <w:left w:val="nil"/>
                    <w:bottom w:val="nil"/>
                    <w:right w:val="nil"/>
                  </w:tcBorders>
                  <w:tcMar>
                    <w:top w:w="20" w:type="dxa"/>
                    <w:left w:w="20" w:type="dxa"/>
                    <w:bottom w:w="20" w:type="dxa"/>
                    <w:right w:w="20" w:type="dxa"/>
                  </w:tcMar>
                </w:tcPr>
                <w:p w14:paraId="1F0975A7" w14:textId="77777777" w:rsidR="00A27D53" w:rsidRDefault="00D33BC1">
                  <w:pPr>
                    <w:ind w:left="141" w:right="496" w:firstLine="0"/>
                    <w:rPr>
                      <w:sz w:val="24"/>
                      <w:szCs w:val="24"/>
                    </w:rPr>
                  </w:pPr>
                  <w:r>
                    <w:rPr>
                      <w:sz w:val="24"/>
                      <w:szCs w:val="24"/>
                    </w:rPr>
                    <w:t>Người dùng xem danh sách giỏ hàng</w:t>
                  </w:r>
                </w:p>
              </w:tc>
            </w:tr>
          </w:tbl>
          <w:p w14:paraId="39A90427" w14:textId="77777777" w:rsidR="00A27D53" w:rsidRDefault="00A27D53">
            <w:pPr>
              <w:ind w:left="0" w:right="496" w:firstLine="0"/>
              <w:rPr>
                <w:sz w:val="24"/>
                <w:szCs w:val="24"/>
              </w:rPr>
            </w:pPr>
          </w:p>
        </w:tc>
      </w:tr>
      <w:tr w:rsidR="00A27D53" w14:paraId="01902E9B" w14:textId="77777777">
        <w:trPr>
          <w:trHeight w:val="100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FBE19FA" w14:textId="77777777" w:rsidR="00A27D53" w:rsidRDefault="00A27D53">
            <w:pPr>
              <w:ind w:left="0" w:right="-126" w:firstLine="0"/>
              <w:rPr>
                <w:sz w:val="24"/>
                <w:szCs w:val="24"/>
              </w:rPr>
            </w:pPr>
          </w:p>
          <w:tbl>
            <w:tblPr>
              <w:tblStyle w:val="affffffffff3"/>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018DA45A" w14:textId="77777777">
              <w:trPr>
                <w:trHeight w:val="315"/>
              </w:trPr>
              <w:tc>
                <w:tcPr>
                  <w:tcW w:w="1905" w:type="dxa"/>
                  <w:tcBorders>
                    <w:top w:val="nil"/>
                    <w:left w:val="nil"/>
                    <w:bottom w:val="nil"/>
                    <w:right w:val="nil"/>
                  </w:tcBorders>
                  <w:tcMar>
                    <w:top w:w="20" w:type="dxa"/>
                    <w:left w:w="20" w:type="dxa"/>
                    <w:bottom w:w="20" w:type="dxa"/>
                    <w:right w:w="20" w:type="dxa"/>
                  </w:tcMar>
                </w:tcPr>
                <w:p w14:paraId="7AF76FEC" w14:textId="77777777" w:rsidR="00A27D53" w:rsidRDefault="00D33BC1">
                  <w:pPr>
                    <w:ind w:left="0" w:right="-126" w:firstLine="0"/>
                    <w:rPr>
                      <w:b/>
                      <w:sz w:val="24"/>
                      <w:szCs w:val="24"/>
                    </w:rPr>
                  </w:pPr>
                  <w:r>
                    <w:rPr>
                      <w:b/>
                      <w:sz w:val="24"/>
                      <w:szCs w:val="24"/>
                    </w:rPr>
                    <w:t>Sự kiện kích hoạt:</w:t>
                  </w:r>
                </w:p>
              </w:tc>
            </w:tr>
          </w:tbl>
          <w:p w14:paraId="31E6CEAA"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E930B8C" w14:textId="77777777" w:rsidR="00A27D53" w:rsidRDefault="00D33BC1">
            <w:pPr>
              <w:tabs>
                <w:tab w:val="left" w:pos="1490"/>
              </w:tabs>
              <w:ind w:left="141" w:right="496" w:firstLine="0"/>
              <w:rPr>
                <w:sz w:val="24"/>
                <w:szCs w:val="24"/>
              </w:rPr>
            </w:pPr>
            <w:r>
              <w:rPr>
                <w:sz w:val="24"/>
                <w:szCs w:val="24"/>
              </w:rPr>
              <w:tab/>
            </w:r>
          </w:p>
          <w:tbl>
            <w:tblPr>
              <w:tblStyle w:val="afffffff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8AA891C" w14:textId="77777777">
              <w:trPr>
                <w:trHeight w:val="585"/>
              </w:trPr>
              <w:tc>
                <w:tcPr>
                  <w:tcW w:w="5560" w:type="dxa"/>
                  <w:tcBorders>
                    <w:top w:val="nil"/>
                    <w:left w:val="nil"/>
                    <w:bottom w:val="nil"/>
                    <w:right w:val="nil"/>
                  </w:tcBorders>
                  <w:tcMar>
                    <w:top w:w="20" w:type="dxa"/>
                    <w:left w:w="20" w:type="dxa"/>
                    <w:bottom w:w="20" w:type="dxa"/>
                    <w:right w:w="20" w:type="dxa"/>
                  </w:tcMar>
                </w:tcPr>
                <w:p w14:paraId="6A2F039D" w14:textId="77777777" w:rsidR="00A27D53" w:rsidRDefault="00D33BC1">
                  <w:pPr>
                    <w:tabs>
                      <w:tab w:val="right" w:pos="5434"/>
                    </w:tabs>
                    <w:ind w:left="141" w:right="496" w:firstLine="0"/>
                    <w:rPr>
                      <w:sz w:val="24"/>
                      <w:szCs w:val="24"/>
                    </w:rPr>
                  </w:pPr>
                  <w:r>
                    <w:rPr>
                      <w:sz w:val="24"/>
                      <w:szCs w:val="24"/>
                    </w:rPr>
                    <w:t>Người dùng chọn "Payment" tại trang chi tiết Order (Order Summary)</w:t>
                  </w:r>
                </w:p>
              </w:tc>
            </w:tr>
          </w:tbl>
          <w:p w14:paraId="315AC04E" w14:textId="77777777" w:rsidR="00A27D53" w:rsidRDefault="00A27D53">
            <w:pPr>
              <w:ind w:left="141" w:right="496" w:firstLine="0"/>
              <w:rPr>
                <w:sz w:val="24"/>
                <w:szCs w:val="24"/>
              </w:rPr>
            </w:pPr>
          </w:p>
        </w:tc>
      </w:tr>
      <w:tr w:rsidR="00A27D53" w14:paraId="11146BF5"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358A19D" w14:textId="77777777" w:rsidR="00A27D53" w:rsidRDefault="00A27D53">
            <w:pPr>
              <w:ind w:left="0" w:right="-126" w:firstLine="0"/>
              <w:rPr>
                <w:sz w:val="24"/>
                <w:szCs w:val="24"/>
              </w:rPr>
            </w:pPr>
          </w:p>
          <w:tbl>
            <w:tblPr>
              <w:tblStyle w:val="affffffffff5"/>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955975D" w14:textId="77777777">
              <w:trPr>
                <w:trHeight w:val="315"/>
              </w:trPr>
              <w:tc>
                <w:tcPr>
                  <w:tcW w:w="2680" w:type="dxa"/>
                  <w:tcBorders>
                    <w:top w:val="nil"/>
                    <w:left w:val="nil"/>
                    <w:bottom w:val="nil"/>
                    <w:right w:val="nil"/>
                  </w:tcBorders>
                  <w:tcMar>
                    <w:top w:w="20" w:type="dxa"/>
                    <w:left w:w="20" w:type="dxa"/>
                    <w:bottom w:w="20" w:type="dxa"/>
                    <w:right w:w="20" w:type="dxa"/>
                  </w:tcMar>
                </w:tcPr>
                <w:p w14:paraId="4A3CCB71" w14:textId="77777777" w:rsidR="00A27D53" w:rsidRDefault="00D33BC1">
                  <w:pPr>
                    <w:ind w:left="0" w:right="-126" w:firstLine="0"/>
                    <w:rPr>
                      <w:b/>
                      <w:sz w:val="24"/>
                      <w:szCs w:val="24"/>
                    </w:rPr>
                  </w:pPr>
                  <w:r>
                    <w:rPr>
                      <w:b/>
                      <w:sz w:val="24"/>
                      <w:szCs w:val="24"/>
                    </w:rPr>
                    <w:t xml:space="preserve">Tiền điều kiện </w:t>
                  </w:r>
                  <w:r>
                    <w:rPr>
                      <w:b/>
                      <w:sz w:val="24"/>
                      <w:szCs w:val="24"/>
                    </w:rPr>
                    <w:t>(Precondition):</w:t>
                  </w:r>
                </w:p>
              </w:tc>
            </w:tr>
          </w:tbl>
          <w:p w14:paraId="039C9CC3"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A368D61" w14:textId="77777777" w:rsidR="00A27D53" w:rsidRDefault="00A27D53">
            <w:pPr>
              <w:ind w:left="141" w:right="496" w:firstLine="0"/>
              <w:rPr>
                <w:sz w:val="24"/>
                <w:szCs w:val="24"/>
              </w:rPr>
            </w:pPr>
          </w:p>
          <w:tbl>
            <w:tblPr>
              <w:tblStyle w:val="affffffffff6"/>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E6C8D70" w14:textId="77777777">
              <w:trPr>
                <w:trHeight w:val="585"/>
              </w:trPr>
              <w:tc>
                <w:tcPr>
                  <w:tcW w:w="5560" w:type="dxa"/>
                  <w:tcBorders>
                    <w:top w:val="nil"/>
                    <w:left w:val="nil"/>
                    <w:bottom w:val="nil"/>
                    <w:right w:val="nil"/>
                  </w:tcBorders>
                  <w:tcMar>
                    <w:top w:w="20" w:type="dxa"/>
                    <w:left w:w="20" w:type="dxa"/>
                    <w:bottom w:w="20" w:type="dxa"/>
                    <w:right w:w="20" w:type="dxa"/>
                  </w:tcMar>
                </w:tcPr>
                <w:p w14:paraId="09DA7FFC" w14:textId="77777777" w:rsidR="00A27D53" w:rsidRDefault="00D33BC1">
                  <w:pPr>
                    <w:tabs>
                      <w:tab w:val="left" w:pos="2913"/>
                    </w:tabs>
                    <w:ind w:left="141" w:right="496" w:firstLine="0"/>
                    <w:rPr>
                      <w:sz w:val="24"/>
                      <w:szCs w:val="24"/>
                    </w:rPr>
                  </w:pPr>
                  <w:r>
                    <w:rPr>
                      <w:sz w:val="24"/>
                      <w:szCs w:val="24"/>
                    </w:rPr>
                    <w:t xml:space="preserve">Người dùng đã đăng nhập </w:t>
                  </w:r>
                </w:p>
              </w:tc>
            </w:tr>
          </w:tbl>
          <w:p w14:paraId="457ABF94" w14:textId="77777777" w:rsidR="00A27D53" w:rsidRDefault="00A27D53">
            <w:pPr>
              <w:ind w:left="141" w:right="496" w:firstLine="0"/>
              <w:rPr>
                <w:sz w:val="24"/>
                <w:szCs w:val="24"/>
              </w:rPr>
            </w:pPr>
          </w:p>
        </w:tc>
      </w:tr>
      <w:tr w:rsidR="00A27D53" w14:paraId="3C638228"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77E4BA7" w14:textId="77777777" w:rsidR="00A27D53" w:rsidRDefault="00A27D53">
            <w:pPr>
              <w:ind w:left="0" w:right="-126" w:firstLine="0"/>
              <w:rPr>
                <w:sz w:val="24"/>
                <w:szCs w:val="24"/>
              </w:rPr>
            </w:pPr>
          </w:p>
          <w:tbl>
            <w:tblPr>
              <w:tblStyle w:val="affffffffff7"/>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7BFB0C46" w14:textId="77777777">
              <w:trPr>
                <w:trHeight w:val="315"/>
              </w:trPr>
              <w:tc>
                <w:tcPr>
                  <w:tcW w:w="2680" w:type="dxa"/>
                  <w:tcBorders>
                    <w:top w:val="nil"/>
                    <w:left w:val="nil"/>
                    <w:bottom w:val="nil"/>
                    <w:right w:val="nil"/>
                  </w:tcBorders>
                  <w:tcMar>
                    <w:top w:w="20" w:type="dxa"/>
                    <w:left w:w="20" w:type="dxa"/>
                    <w:bottom w:w="20" w:type="dxa"/>
                    <w:right w:w="20" w:type="dxa"/>
                  </w:tcMar>
                </w:tcPr>
                <w:p w14:paraId="2329219B" w14:textId="77777777" w:rsidR="00A27D53" w:rsidRDefault="00D33BC1">
                  <w:pPr>
                    <w:ind w:left="0" w:right="-126" w:firstLine="0"/>
                    <w:rPr>
                      <w:b/>
                      <w:sz w:val="24"/>
                      <w:szCs w:val="24"/>
                    </w:rPr>
                  </w:pPr>
                  <w:r>
                    <w:rPr>
                      <w:b/>
                      <w:sz w:val="24"/>
                      <w:szCs w:val="24"/>
                    </w:rPr>
                    <w:t>Hậu điều kiện (Postcondition):</w:t>
                  </w:r>
                </w:p>
              </w:tc>
            </w:tr>
          </w:tbl>
          <w:p w14:paraId="6912D8E1"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3172EE5" w14:textId="77777777" w:rsidR="00A27D53" w:rsidRDefault="00A27D53">
            <w:pPr>
              <w:ind w:left="141" w:right="496" w:firstLine="0"/>
              <w:rPr>
                <w:sz w:val="24"/>
                <w:szCs w:val="24"/>
              </w:rPr>
            </w:pPr>
          </w:p>
          <w:tbl>
            <w:tblPr>
              <w:tblStyle w:val="affffffffff8"/>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36353A0" w14:textId="77777777">
              <w:trPr>
                <w:trHeight w:val="315"/>
              </w:trPr>
              <w:tc>
                <w:tcPr>
                  <w:tcW w:w="5560" w:type="dxa"/>
                  <w:tcBorders>
                    <w:top w:val="nil"/>
                    <w:left w:val="nil"/>
                    <w:bottom w:val="nil"/>
                    <w:right w:val="nil"/>
                  </w:tcBorders>
                  <w:tcMar>
                    <w:top w:w="20" w:type="dxa"/>
                    <w:left w:w="20" w:type="dxa"/>
                    <w:bottom w:w="20" w:type="dxa"/>
                    <w:right w:w="20" w:type="dxa"/>
                  </w:tcMar>
                </w:tcPr>
                <w:p w14:paraId="7B6EC408" w14:textId="77777777" w:rsidR="00A27D53" w:rsidRDefault="00D33BC1">
                  <w:pPr>
                    <w:ind w:left="141" w:right="496" w:firstLine="0"/>
                    <w:rPr>
                      <w:sz w:val="24"/>
                      <w:szCs w:val="24"/>
                    </w:rPr>
                  </w:pPr>
                  <w:r>
                    <w:rPr>
                      <w:sz w:val="24"/>
                      <w:szCs w:val="24"/>
                    </w:rPr>
                    <w:t>Thanh toán thành công đơn hàng</w:t>
                  </w:r>
                </w:p>
              </w:tc>
            </w:tr>
          </w:tbl>
          <w:p w14:paraId="748C108A" w14:textId="77777777" w:rsidR="00A27D53" w:rsidRDefault="00A27D53">
            <w:pPr>
              <w:ind w:left="141" w:right="496" w:firstLine="0"/>
              <w:rPr>
                <w:sz w:val="24"/>
                <w:szCs w:val="24"/>
              </w:rPr>
            </w:pPr>
          </w:p>
        </w:tc>
      </w:tr>
      <w:tr w:rsidR="00A27D53" w14:paraId="43DCAD00" w14:textId="77777777">
        <w:trPr>
          <w:trHeight w:val="1486"/>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0851478" w14:textId="77777777" w:rsidR="00A27D53" w:rsidRDefault="00A27D53">
            <w:pPr>
              <w:ind w:left="0" w:right="-126" w:firstLine="0"/>
              <w:rPr>
                <w:sz w:val="24"/>
                <w:szCs w:val="24"/>
              </w:rPr>
            </w:pPr>
          </w:p>
          <w:tbl>
            <w:tblPr>
              <w:tblStyle w:val="affffffffff9"/>
              <w:tblW w:w="6240" w:type="dxa"/>
              <w:tblBorders>
                <w:top w:val="nil"/>
                <w:left w:val="nil"/>
                <w:bottom w:val="nil"/>
                <w:right w:val="nil"/>
                <w:insideH w:val="nil"/>
                <w:insideV w:val="nil"/>
              </w:tblBorders>
              <w:tblLayout w:type="fixed"/>
              <w:tblLook w:val="0600" w:firstRow="0" w:lastRow="0" w:firstColumn="0" w:lastColumn="0" w:noHBand="1" w:noVBand="1"/>
            </w:tblPr>
            <w:tblGrid>
              <w:gridCol w:w="6240"/>
            </w:tblGrid>
            <w:tr w:rsidR="00A27D53" w14:paraId="04541598" w14:textId="77777777">
              <w:trPr>
                <w:trHeight w:val="315"/>
              </w:trPr>
              <w:tc>
                <w:tcPr>
                  <w:tcW w:w="6240" w:type="dxa"/>
                  <w:tcBorders>
                    <w:top w:val="nil"/>
                    <w:left w:val="nil"/>
                    <w:bottom w:val="nil"/>
                    <w:right w:val="nil"/>
                  </w:tcBorders>
                  <w:tcMar>
                    <w:top w:w="20" w:type="dxa"/>
                    <w:left w:w="20" w:type="dxa"/>
                    <w:bottom w:w="20" w:type="dxa"/>
                    <w:right w:w="20" w:type="dxa"/>
                  </w:tcMar>
                </w:tcPr>
                <w:p w14:paraId="1C6F1491" w14:textId="77777777" w:rsidR="00A27D53" w:rsidRDefault="00A27D53">
                  <w:pPr>
                    <w:ind w:left="0" w:right="-126" w:firstLine="0"/>
                    <w:rPr>
                      <w:b/>
                      <w:sz w:val="24"/>
                      <w:szCs w:val="24"/>
                    </w:rPr>
                  </w:pPr>
                </w:p>
                <w:p w14:paraId="6C74B166" w14:textId="77777777" w:rsidR="00A27D53" w:rsidRDefault="00A27D53">
                  <w:pPr>
                    <w:ind w:left="0" w:right="-126" w:firstLine="0"/>
                    <w:rPr>
                      <w:b/>
                      <w:sz w:val="24"/>
                      <w:szCs w:val="24"/>
                    </w:rPr>
                  </w:pPr>
                </w:p>
                <w:p w14:paraId="53C69522" w14:textId="77777777" w:rsidR="00A27D53" w:rsidRDefault="00D33BC1">
                  <w:pPr>
                    <w:ind w:left="0" w:right="-126" w:firstLine="0"/>
                    <w:rPr>
                      <w:b/>
                      <w:sz w:val="24"/>
                      <w:szCs w:val="24"/>
                    </w:rPr>
                  </w:pPr>
                  <w:r>
                    <w:rPr>
                      <w:b/>
                      <w:sz w:val="24"/>
                      <w:szCs w:val="24"/>
                    </w:rPr>
                    <w:t>Luồng chính:</w:t>
                  </w:r>
                </w:p>
              </w:tc>
            </w:tr>
          </w:tbl>
          <w:p w14:paraId="28CD0C56"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D5F07D9" w14:textId="77777777" w:rsidR="00A27D53" w:rsidRDefault="00A27D53">
            <w:pPr>
              <w:ind w:left="141" w:right="496" w:firstLine="0"/>
            </w:pPr>
          </w:p>
          <w:tbl>
            <w:tblPr>
              <w:tblStyle w:val="affffffffffa"/>
              <w:tblW w:w="55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5520"/>
            </w:tblGrid>
            <w:tr w:rsidR="00A27D53" w14:paraId="3DC1E7C6" w14:textId="77777777">
              <w:trPr>
                <w:trHeight w:val="102"/>
              </w:trPr>
              <w:tc>
                <w:tcPr>
                  <w:tcW w:w="5520" w:type="dxa"/>
                  <w:tcBorders>
                    <w:top w:val="nil"/>
                    <w:left w:val="nil"/>
                    <w:bottom w:val="nil"/>
                    <w:right w:val="nil"/>
                  </w:tcBorders>
                  <w:tcMar>
                    <w:top w:w="0" w:type="dxa"/>
                    <w:left w:w="0" w:type="dxa"/>
                    <w:bottom w:w="0" w:type="dxa"/>
                    <w:right w:w="0" w:type="dxa"/>
                  </w:tcMar>
                </w:tcPr>
                <w:p w14:paraId="21BCEA0C" w14:textId="77777777" w:rsidR="00A27D53" w:rsidRDefault="00D33BC1">
                  <w:pPr>
                    <w:ind w:left="141" w:right="496" w:firstLine="0"/>
                    <w:rPr>
                      <w:sz w:val="24"/>
                      <w:szCs w:val="24"/>
                    </w:rPr>
                  </w:pPr>
                  <w:r>
                    <w:rPr>
                      <w:sz w:val="24"/>
                      <w:szCs w:val="24"/>
                    </w:rPr>
                    <w:t xml:space="preserve">1. Người dùng truy cập trang chi tiết Order; </w:t>
                  </w:r>
                </w:p>
                <w:p w14:paraId="676B9C82" w14:textId="77777777" w:rsidR="00A27D53" w:rsidRDefault="00D33BC1">
                  <w:pPr>
                    <w:ind w:left="141" w:right="496" w:firstLine="0"/>
                    <w:rPr>
                      <w:sz w:val="24"/>
                      <w:szCs w:val="24"/>
                    </w:rPr>
                  </w:pPr>
                  <w:r>
                    <w:rPr>
                      <w:sz w:val="24"/>
                      <w:szCs w:val="24"/>
                    </w:rPr>
                    <w:t>2. Người dùng chọn “Payment”</w:t>
                  </w:r>
                </w:p>
                <w:p w14:paraId="26601260" w14:textId="77777777" w:rsidR="00A27D53" w:rsidRDefault="00D33BC1">
                  <w:pPr>
                    <w:ind w:left="141" w:right="496" w:firstLine="0"/>
                    <w:rPr>
                      <w:sz w:val="24"/>
                      <w:szCs w:val="24"/>
                    </w:rPr>
                  </w:pPr>
                  <w:r>
                    <w:rPr>
                      <w:sz w:val="24"/>
                      <w:szCs w:val="24"/>
                    </w:rPr>
                    <w:t xml:space="preserve">2. Hệ thống chuyển hướng thanh toán đến </w:t>
                  </w:r>
                  <w:r>
                    <w:rPr>
                      <w:sz w:val="24"/>
                      <w:szCs w:val="24"/>
                    </w:rPr>
                    <w:t>trang VnPay</w:t>
                  </w:r>
                </w:p>
                <w:p w14:paraId="4EADBCF9" w14:textId="77777777" w:rsidR="00A27D53" w:rsidRDefault="00D33BC1">
                  <w:pPr>
                    <w:ind w:left="141" w:right="496" w:firstLine="0"/>
                    <w:rPr>
                      <w:sz w:val="24"/>
                      <w:szCs w:val="24"/>
                    </w:rPr>
                  </w:pPr>
                  <w:r>
                    <w:rPr>
                      <w:sz w:val="24"/>
                      <w:szCs w:val="24"/>
                    </w:rPr>
                    <w:t>3. Người dùng nhập thông tin thanh toán;</w:t>
                  </w:r>
                </w:p>
                <w:p w14:paraId="7A377CF6" w14:textId="77777777" w:rsidR="00A27D53" w:rsidRDefault="00D33BC1">
                  <w:pPr>
                    <w:ind w:left="141" w:right="496" w:firstLine="0"/>
                    <w:rPr>
                      <w:sz w:val="24"/>
                      <w:szCs w:val="24"/>
                    </w:rPr>
                  </w:pPr>
                  <w:r>
                    <w:rPr>
                      <w:sz w:val="24"/>
                      <w:szCs w:val="24"/>
                    </w:rPr>
                    <w:t>4. Hệ thống lưu thanh toán đơn hàng và chuyển hướng tới trang Thanh toán thành công</w:t>
                  </w:r>
                </w:p>
              </w:tc>
            </w:tr>
          </w:tbl>
          <w:p w14:paraId="52E55AE4" w14:textId="77777777" w:rsidR="00A27D53" w:rsidRDefault="00A27D53">
            <w:pPr>
              <w:ind w:left="141" w:right="496" w:firstLine="0"/>
              <w:rPr>
                <w:sz w:val="24"/>
                <w:szCs w:val="24"/>
              </w:rPr>
            </w:pPr>
          </w:p>
        </w:tc>
      </w:tr>
      <w:tr w:rsidR="00A27D53" w14:paraId="01AEFACA" w14:textId="77777777">
        <w:trPr>
          <w:trHeight w:val="104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3E5C07B" w14:textId="77777777" w:rsidR="00A27D53" w:rsidRDefault="00D33BC1">
            <w:pPr>
              <w:ind w:left="0" w:right="80" w:firstLine="0"/>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015DC3E" w14:textId="77777777" w:rsidR="00A27D53" w:rsidRDefault="00D33BC1">
            <w:pPr>
              <w:ind w:left="141" w:right="496" w:firstLine="0"/>
              <w:rPr>
                <w:sz w:val="24"/>
                <w:szCs w:val="24"/>
              </w:rPr>
            </w:pPr>
            <w:r>
              <w:rPr>
                <w:sz w:val="24"/>
                <w:szCs w:val="24"/>
              </w:rPr>
              <w:t>Nếu không đủ số lượng sản phẩm.Hiển thị lỗi “Không đủ số lượng sản phẩm”</w:t>
            </w:r>
          </w:p>
        </w:tc>
      </w:tr>
      <w:tr w:rsidR="00A27D53" w14:paraId="181BD456" w14:textId="77777777">
        <w:trPr>
          <w:trHeight w:val="97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0D7B6B4" w14:textId="77777777" w:rsidR="00A27D53" w:rsidRDefault="00A27D53">
            <w:pPr>
              <w:ind w:left="0" w:right="80" w:firstLine="0"/>
              <w:rPr>
                <w:b/>
                <w:sz w:val="24"/>
                <w:szCs w:val="24"/>
              </w:rPr>
            </w:pPr>
          </w:p>
          <w:tbl>
            <w:tblPr>
              <w:tblStyle w:val="affffffffffb"/>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462E1206" w14:textId="77777777">
              <w:trPr>
                <w:trHeight w:val="315"/>
              </w:trPr>
              <w:tc>
                <w:tcPr>
                  <w:tcW w:w="2880" w:type="dxa"/>
                  <w:tcBorders>
                    <w:top w:val="nil"/>
                    <w:left w:val="nil"/>
                    <w:bottom w:val="nil"/>
                    <w:right w:val="nil"/>
                  </w:tcBorders>
                  <w:tcMar>
                    <w:top w:w="20" w:type="dxa"/>
                    <w:left w:w="20" w:type="dxa"/>
                    <w:bottom w:w="20" w:type="dxa"/>
                    <w:right w:w="20" w:type="dxa"/>
                  </w:tcMar>
                </w:tcPr>
                <w:p w14:paraId="5E88EE62" w14:textId="77777777" w:rsidR="00A27D53" w:rsidRDefault="00D33BC1">
                  <w:pPr>
                    <w:ind w:left="0" w:right="-92" w:firstLine="0"/>
                    <w:rPr>
                      <w:b/>
                      <w:sz w:val="24"/>
                      <w:szCs w:val="24"/>
                    </w:rPr>
                  </w:pPr>
                  <w:r>
                    <w:rPr>
                      <w:b/>
                      <w:sz w:val="24"/>
                      <w:szCs w:val="24"/>
                    </w:rPr>
                    <w:t xml:space="preserve">Luồng ngoại lệ </w:t>
                  </w:r>
                  <w:r>
                    <w:rPr>
                      <w:b/>
                      <w:sz w:val="24"/>
                      <w:szCs w:val="24"/>
                    </w:rPr>
                    <w:t>(Exception):</w:t>
                  </w:r>
                </w:p>
              </w:tc>
            </w:tr>
          </w:tbl>
          <w:p w14:paraId="707643A6" w14:textId="77777777" w:rsidR="00A27D53" w:rsidRDefault="00A27D53">
            <w:pPr>
              <w:ind w:left="0" w:right="80" w:firstLine="0"/>
              <w:rPr>
                <w:b/>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40E1E7C" w14:textId="77777777" w:rsidR="00A27D53" w:rsidRDefault="00A27D53">
            <w:pPr>
              <w:ind w:left="141" w:right="496" w:firstLine="0"/>
              <w:rPr>
                <w:sz w:val="24"/>
                <w:szCs w:val="24"/>
              </w:rPr>
            </w:pPr>
          </w:p>
          <w:p w14:paraId="2CB4332B" w14:textId="77777777" w:rsidR="00A27D53" w:rsidRDefault="00A27D53">
            <w:pPr>
              <w:ind w:left="141" w:right="496" w:firstLine="0"/>
              <w:rPr>
                <w:sz w:val="24"/>
                <w:szCs w:val="24"/>
              </w:rPr>
            </w:pPr>
          </w:p>
        </w:tc>
      </w:tr>
    </w:tbl>
    <w:p w14:paraId="1CDD74D2" w14:textId="6171D604" w:rsidR="00905EBD" w:rsidRPr="00905EBD" w:rsidRDefault="00D33BC1" w:rsidP="00AD5D82">
      <w:pPr>
        <w:jc w:val="center"/>
        <w:rPr>
          <w:i/>
          <w:lang w:val="vi-VN"/>
          <w:rPrChange w:id="6557" w:author="MinhHieu" w:date="2024-12-20T10:21:00Z">
            <w:rPr>
              <w:i/>
            </w:rPr>
          </w:rPrChange>
        </w:rPr>
      </w:pPr>
      <w:del w:id="6558" w:author="MinhHieu" w:date="2024-12-20T10:47:00Z">
        <w:r w:rsidDel="00AD5D82">
          <w:rPr>
            <w:i/>
          </w:rPr>
          <w:delText>Bảng 2.14 Kịch bản thanh toán đơn hàng</w:delText>
        </w:r>
      </w:del>
    </w:p>
    <w:p w14:paraId="66F840C9" w14:textId="77777777" w:rsidR="00A27D53" w:rsidRDefault="00D33BC1">
      <w:pPr>
        <w:pStyle w:val="Heading2"/>
        <w:numPr>
          <w:ilvl w:val="2"/>
          <w:numId w:val="37"/>
        </w:numPr>
        <w:tabs>
          <w:tab w:val="left" w:pos="630"/>
        </w:tabs>
        <w:spacing w:before="281"/>
      </w:pPr>
      <w:bookmarkStart w:id="6559" w:name="_Toc185578189"/>
      <w:bookmarkStart w:id="6560" w:name="_Toc185579212"/>
      <w:bookmarkStart w:id="6561" w:name="_Toc185579316"/>
      <w:bookmarkStart w:id="6562" w:name="_Toc185587633"/>
      <w:bookmarkStart w:id="6563" w:name="_Toc185588679"/>
      <w:bookmarkStart w:id="6564" w:name="_Toc185597754"/>
      <w:bookmarkStart w:id="6565" w:name="_Toc185597935"/>
      <w:bookmarkStart w:id="6566" w:name="_Toc185598113"/>
      <w:bookmarkStart w:id="6567" w:name="_Toc185598290"/>
      <w:r>
        <w:t>Kịch bản xem lịch sử Order</w:t>
      </w:r>
      <w:bookmarkEnd w:id="6559"/>
      <w:bookmarkEnd w:id="6560"/>
      <w:bookmarkEnd w:id="6561"/>
      <w:bookmarkEnd w:id="6562"/>
      <w:bookmarkEnd w:id="6563"/>
      <w:bookmarkEnd w:id="6564"/>
      <w:bookmarkEnd w:id="6565"/>
      <w:bookmarkEnd w:id="6566"/>
      <w:bookmarkEnd w:id="6567"/>
    </w:p>
    <w:p w14:paraId="0EB97C99" w14:textId="7301B7C7" w:rsidR="00AD5D82" w:rsidRPr="00AD5D82" w:rsidRDefault="00AD5D82">
      <w:pPr>
        <w:pStyle w:val="Caption"/>
        <w:keepNext/>
        <w:jc w:val="center"/>
        <w:rPr>
          <w:ins w:id="6568" w:author="MinhHieu" w:date="2024-12-20T10:48:00Z"/>
          <w:color w:val="auto"/>
          <w:lang w:val="vi-VN"/>
          <w:rPrChange w:id="6569" w:author="MinhHieu" w:date="2024-12-20T10:49:00Z">
            <w:rPr>
              <w:ins w:id="6570" w:author="MinhHieu" w:date="2024-12-20T10:48:00Z"/>
            </w:rPr>
          </w:rPrChange>
        </w:rPr>
        <w:pPrChange w:id="6571" w:author="MinhHieu" w:date="2024-12-20T10:49:00Z">
          <w:pPr/>
        </w:pPrChange>
      </w:pPr>
      <w:bookmarkStart w:id="6572" w:name="_Toc185587415"/>
      <w:bookmarkStart w:id="6573" w:name="_Toc185597587"/>
      <w:ins w:id="6574" w:author="MinhHieu" w:date="2024-12-20T10:48:00Z">
        <w:r w:rsidRPr="00AD5D82">
          <w:rPr>
            <w:color w:val="auto"/>
            <w:sz w:val="26"/>
            <w:szCs w:val="26"/>
            <w:rPrChange w:id="6575" w:author="MinhHieu" w:date="2024-12-20T10:49:00Z">
              <w:rPr/>
            </w:rPrChange>
          </w:rPr>
          <w:lastRenderedPageBreak/>
          <w:t>Bảng 2.</w:t>
        </w:r>
        <w:r w:rsidRPr="00AD5D82">
          <w:rPr>
            <w:color w:val="auto"/>
            <w:sz w:val="26"/>
            <w:szCs w:val="26"/>
            <w:rPrChange w:id="6576" w:author="MinhHieu" w:date="2024-12-20T10:49:00Z">
              <w:rPr/>
            </w:rPrChange>
          </w:rPr>
          <w:fldChar w:fldCharType="begin"/>
        </w:r>
        <w:r w:rsidRPr="00AD5D82">
          <w:rPr>
            <w:color w:val="auto"/>
            <w:sz w:val="26"/>
            <w:szCs w:val="26"/>
            <w:rPrChange w:id="6577" w:author="MinhHieu" w:date="2024-12-20T10:49:00Z">
              <w:rPr/>
            </w:rPrChange>
          </w:rPr>
          <w:instrText xml:space="preserve"> SEQ Bảng_2. \* ARABIC </w:instrText>
        </w:r>
      </w:ins>
      <w:r w:rsidRPr="00AD5D82">
        <w:rPr>
          <w:color w:val="auto"/>
          <w:sz w:val="26"/>
          <w:szCs w:val="26"/>
          <w:rPrChange w:id="6578" w:author="MinhHieu" w:date="2024-12-20T10:49:00Z">
            <w:rPr/>
          </w:rPrChange>
        </w:rPr>
        <w:fldChar w:fldCharType="separate"/>
      </w:r>
      <w:ins w:id="6579" w:author="MinhHieu" w:date="2024-12-20T11:36:00Z">
        <w:r w:rsidR="00711A5B">
          <w:rPr>
            <w:noProof/>
            <w:color w:val="auto"/>
            <w:sz w:val="26"/>
            <w:szCs w:val="26"/>
          </w:rPr>
          <w:t>17</w:t>
        </w:r>
      </w:ins>
      <w:ins w:id="6580" w:author="MinhHieu" w:date="2024-12-20T10:48:00Z">
        <w:r w:rsidRPr="00AD5D82">
          <w:rPr>
            <w:color w:val="auto"/>
            <w:sz w:val="26"/>
            <w:szCs w:val="26"/>
            <w:rPrChange w:id="6581" w:author="MinhHieu" w:date="2024-12-20T10:49:00Z">
              <w:rPr/>
            </w:rPrChange>
          </w:rPr>
          <w:fldChar w:fldCharType="end"/>
        </w:r>
        <w:r w:rsidRPr="00AD5D82">
          <w:rPr>
            <w:color w:val="auto"/>
            <w:sz w:val="26"/>
            <w:szCs w:val="26"/>
            <w:lang w:val="vi-VN"/>
            <w:rPrChange w:id="6582" w:author="MinhHieu" w:date="2024-12-20T10:49:00Z">
              <w:rPr>
                <w:lang w:val="vi-VN"/>
              </w:rPr>
            </w:rPrChange>
          </w:rPr>
          <w:t xml:space="preserve"> </w:t>
        </w:r>
      </w:ins>
      <w:ins w:id="6583" w:author="MinhHieu" w:date="2024-12-20T10:49:00Z">
        <w:r w:rsidRPr="00AD5D82">
          <w:rPr>
            <w:color w:val="auto"/>
            <w:sz w:val="26"/>
            <w:szCs w:val="26"/>
            <w:lang w:val="vi-VN"/>
            <w:rPrChange w:id="6584" w:author="MinhHieu" w:date="2024-12-20T10:49:00Z">
              <w:rPr>
                <w:lang w:val="vi-VN"/>
              </w:rPr>
            </w:rPrChange>
          </w:rPr>
          <w:t>Kịch bản xem lịch sử Order</w:t>
        </w:r>
      </w:ins>
      <w:bookmarkEnd w:id="6572"/>
      <w:bookmarkEnd w:id="6573"/>
    </w:p>
    <w:tbl>
      <w:tblPr>
        <w:tblStyle w:val="affffffffffc"/>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7802A764" w14:textId="77777777">
        <w:trPr>
          <w:trHeight w:val="82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CDA5D1F" w14:textId="77777777" w:rsidR="00A27D53" w:rsidRDefault="00A27D53">
            <w:pPr>
              <w:ind w:left="0" w:right="-126" w:firstLine="0"/>
              <w:rPr>
                <w:b/>
                <w:sz w:val="24"/>
                <w:szCs w:val="24"/>
              </w:rPr>
            </w:pPr>
          </w:p>
          <w:p w14:paraId="40336300" w14:textId="77777777" w:rsidR="00A27D53" w:rsidRDefault="00D33BC1">
            <w:pPr>
              <w:ind w:left="0" w:right="-126" w:firstLine="0"/>
              <w:rPr>
                <w:b/>
                <w:sz w:val="24"/>
                <w:szCs w:val="24"/>
              </w:rPr>
            </w:pPr>
            <w:r>
              <w:rPr>
                <w:b/>
                <w:sz w:val="24"/>
                <w:szCs w:val="24"/>
              </w:rPr>
              <w:t>Tên chức năng:</w:t>
            </w:r>
          </w:p>
          <w:p w14:paraId="0E69D0B1" w14:textId="77777777" w:rsidR="00A27D53" w:rsidRDefault="00A27D53">
            <w:pPr>
              <w:ind w:left="0" w:right="-126" w:firstLine="0"/>
              <w:rPr>
                <w:b/>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C77DA0A" w14:textId="77777777" w:rsidR="00A27D53" w:rsidRDefault="00A27D53">
            <w:pPr>
              <w:ind w:left="420"/>
              <w:rPr>
                <w:sz w:val="24"/>
                <w:szCs w:val="24"/>
              </w:rPr>
            </w:pPr>
          </w:p>
          <w:p w14:paraId="6CF46CE6" w14:textId="77777777" w:rsidR="00A27D53" w:rsidRDefault="00D33BC1">
            <w:pPr>
              <w:tabs>
                <w:tab w:val="left" w:pos="3435"/>
              </w:tabs>
              <w:ind w:left="420"/>
              <w:rPr>
                <w:sz w:val="24"/>
                <w:szCs w:val="24"/>
              </w:rPr>
            </w:pPr>
            <w:r>
              <w:rPr>
                <w:sz w:val="24"/>
                <w:szCs w:val="24"/>
              </w:rPr>
              <w:t>Xem lịch sử Order</w:t>
            </w:r>
            <w:r>
              <w:rPr>
                <w:sz w:val="24"/>
                <w:szCs w:val="24"/>
              </w:rPr>
              <w:tab/>
            </w:r>
          </w:p>
        </w:tc>
      </w:tr>
      <w:tr w:rsidR="00A27D53" w14:paraId="7E1FF87A" w14:textId="77777777">
        <w:trPr>
          <w:trHeight w:val="64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8DCA0A4" w14:textId="77777777" w:rsidR="00A27D53" w:rsidRDefault="00A27D53">
            <w:pPr>
              <w:ind w:left="0" w:right="-126" w:firstLine="0"/>
              <w:rPr>
                <w:sz w:val="24"/>
                <w:szCs w:val="24"/>
              </w:rPr>
            </w:pPr>
          </w:p>
          <w:tbl>
            <w:tblPr>
              <w:tblStyle w:val="affffffffffd"/>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47F05096" w14:textId="77777777">
              <w:trPr>
                <w:trHeight w:val="315"/>
              </w:trPr>
              <w:tc>
                <w:tcPr>
                  <w:tcW w:w="5385" w:type="dxa"/>
                  <w:tcBorders>
                    <w:top w:val="nil"/>
                    <w:left w:val="nil"/>
                    <w:bottom w:val="nil"/>
                    <w:right w:val="nil"/>
                  </w:tcBorders>
                  <w:tcMar>
                    <w:top w:w="20" w:type="dxa"/>
                    <w:left w:w="20" w:type="dxa"/>
                    <w:bottom w:w="20" w:type="dxa"/>
                    <w:right w:w="20" w:type="dxa"/>
                  </w:tcMar>
                </w:tcPr>
                <w:p w14:paraId="630B6A0D" w14:textId="77777777" w:rsidR="00A27D53" w:rsidRDefault="00D33BC1">
                  <w:pPr>
                    <w:ind w:left="0" w:right="-126" w:firstLine="0"/>
                    <w:rPr>
                      <w:b/>
                      <w:sz w:val="24"/>
                      <w:szCs w:val="24"/>
                    </w:rPr>
                  </w:pPr>
                  <w:r>
                    <w:rPr>
                      <w:b/>
                      <w:sz w:val="24"/>
                      <w:szCs w:val="24"/>
                    </w:rPr>
                    <w:t>Tác nhân kích hoạt:</w:t>
                  </w:r>
                </w:p>
              </w:tc>
            </w:tr>
          </w:tbl>
          <w:p w14:paraId="6950587E"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A5FB6FC" w14:textId="77777777" w:rsidR="00A27D53" w:rsidRDefault="00A27D53">
            <w:pPr>
              <w:ind w:left="420"/>
              <w:rPr>
                <w:sz w:val="24"/>
                <w:szCs w:val="24"/>
              </w:rPr>
            </w:pPr>
          </w:p>
          <w:tbl>
            <w:tblPr>
              <w:tblStyle w:val="affffffffffe"/>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8171939" w14:textId="77777777">
              <w:trPr>
                <w:trHeight w:val="315"/>
              </w:trPr>
              <w:tc>
                <w:tcPr>
                  <w:tcW w:w="5560" w:type="dxa"/>
                  <w:tcBorders>
                    <w:top w:val="nil"/>
                    <w:left w:val="nil"/>
                    <w:bottom w:val="nil"/>
                    <w:right w:val="nil"/>
                  </w:tcBorders>
                  <w:tcMar>
                    <w:top w:w="20" w:type="dxa"/>
                    <w:left w:w="20" w:type="dxa"/>
                    <w:bottom w:w="20" w:type="dxa"/>
                    <w:right w:w="20" w:type="dxa"/>
                  </w:tcMar>
                </w:tcPr>
                <w:p w14:paraId="54FBB9E3" w14:textId="77777777" w:rsidR="00A27D53" w:rsidRDefault="00D33BC1">
                  <w:pPr>
                    <w:ind w:left="420"/>
                    <w:rPr>
                      <w:sz w:val="24"/>
                      <w:szCs w:val="24"/>
                    </w:rPr>
                  </w:pPr>
                  <w:r>
                    <w:rPr>
                      <w:sz w:val="24"/>
                      <w:szCs w:val="24"/>
                    </w:rPr>
                    <w:t>Người dùng</w:t>
                  </w:r>
                  <w:r>
                    <w:rPr>
                      <w:sz w:val="24"/>
                      <w:szCs w:val="24"/>
                    </w:rPr>
                    <w:tab/>
                  </w:r>
                </w:p>
              </w:tc>
            </w:tr>
          </w:tbl>
          <w:p w14:paraId="092F7ECB" w14:textId="77777777" w:rsidR="00A27D53" w:rsidRDefault="00A27D53">
            <w:pPr>
              <w:ind w:left="420" w:right="2160"/>
              <w:rPr>
                <w:sz w:val="24"/>
                <w:szCs w:val="24"/>
              </w:rPr>
            </w:pPr>
          </w:p>
        </w:tc>
      </w:tr>
      <w:tr w:rsidR="00A27D53" w14:paraId="2C3971A2" w14:textId="77777777">
        <w:trPr>
          <w:trHeight w:val="46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B8C4C25" w14:textId="77777777" w:rsidR="00A27D53" w:rsidRDefault="00A27D53">
            <w:pPr>
              <w:ind w:left="0" w:right="-126" w:firstLine="0"/>
              <w:rPr>
                <w:sz w:val="24"/>
                <w:szCs w:val="24"/>
              </w:rPr>
            </w:pPr>
          </w:p>
          <w:tbl>
            <w:tblPr>
              <w:tblStyle w:val="afffffffffff"/>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217BA1B2" w14:textId="77777777">
              <w:trPr>
                <w:trHeight w:val="315"/>
              </w:trPr>
              <w:tc>
                <w:tcPr>
                  <w:tcW w:w="2790" w:type="dxa"/>
                  <w:tcBorders>
                    <w:top w:val="nil"/>
                    <w:left w:val="nil"/>
                    <w:bottom w:val="nil"/>
                    <w:right w:val="nil"/>
                  </w:tcBorders>
                  <w:tcMar>
                    <w:top w:w="20" w:type="dxa"/>
                    <w:left w:w="20" w:type="dxa"/>
                    <w:bottom w:w="20" w:type="dxa"/>
                    <w:right w:w="20" w:type="dxa"/>
                  </w:tcMar>
                </w:tcPr>
                <w:p w14:paraId="4051E99A" w14:textId="77777777" w:rsidR="00A27D53" w:rsidRDefault="00D33BC1">
                  <w:pPr>
                    <w:ind w:left="0" w:right="-126" w:firstLine="0"/>
                    <w:rPr>
                      <w:b/>
                      <w:sz w:val="24"/>
                      <w:szCs w:val="24"/>
                    </w:rPr>
                  </w:pPr>
                  <w:r>
                    <w:rPr>
                      <w:b/>
                      <w:sz w:val="24"/>
                      <w:szCs w:val="24"/>
                    </w:rPr>
                    <w:t>Mô tả:</w:t>
                  </w:r>
                </w:p>
              </w:tc>
            </w:tr>
          </w:tbl>
          <w:p w14:paraId="1EF700F5"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4EC81F0" w14:textId="77777777" w:rsidR="00A27D53" w:rsidRDefault="00A27D53">
            <w:pPr>
              <w:ind w:left="420" w:right="2460"/>
              <w:rPr>
                <w:sz w:val="24"/>
                <w:szCs w:val="24"/>
              </w:rPr>
            </w:pPr>
          </w:p>
          <w:tbl>
            <w:tblPr>
              <w:tblStyle w:val="afffffffffff0"/>
              <w:tblW w:w="11120" w:type="dxa"/>
              <w:tblBorders>
                <w:top w:val="nil"/>
                <w:left w:val="nil"/>
                <w:bottom w:val="nil"/>
                <w:right w:val="nil"/>
                <w:insideH w:val="nil"/>
                <w:insideV w:val="nil"/>
              </w:tblBorders>
              <w:tblLayout w:type="fixed"/>
              <w:tblLook w:val="0600" w:firstRow="0" w:lastRow="0" w:firstColumn="0" w:lastColumn="0" w:noHBand="1" w:noVBand="1"/>
            </w:tblPr>
            <w:tblGrid>
              <w:gridCol w:w="6084"/>
              <w:gridCol w:w="5036"/>
            </w:tblGrid>
            <w:tr w:rsidR="00A27D53" w14:paraId="31AA7779" w14:textId="77777777">
              <w:trPr>
                <w:trHeight w:val="585"/>
              </w:trPr>
              <w:tc>
                <w:tcPr>
                  <w:tcW w:w="6084" w:type="dxa"/>
                  <w:tcBorders>
                    <w:top w:val="nil"/>
                    <w:left w:val="nil"/>
                    <w:bottom w:val="nil"/>
                    <w:right w:val="nil"/>
                  </w:tcBorders>
                </w:tcPr>
                <w:p w14:paraId="004179E1" w14:textId="77777777" w:rsidR="00A27D53" w:rsidRDefault="00D33BC1">
                  <w:pPr>
                    <w:ind w:left="0" w:firstLine="0"/>
                    <w:rPr>
                      <w:sz w:val="24"/>
                      <w:szCs w:val="24"/>
                    </w:rPr>
                  </w:pPr>
                  <w:r>
                    <w:rPr>
                      <w:sz w:val="24"/>
                      <w:szCs w:val="24"/>
                    </w:rPr>
                    <w:t xml:space="preserve">Người dùng xem lại </w:t>
                  </w:r>
                  <w:r>
                    <w:rPr>
                      <w:sz w:val="24"/>
                      <w:szCs w:val="24"/>
                    </w:rPr>
                    <w:t>lịch sử đơn hàng đã đặt</w:t>
                  </w:r>
                </w:p>
              </w:tc>
              <w:tc>
                <w:tcPr>
                  <w:tcW w:w="5036" w:type="dxa"/>
                  <w:tcBorders>
                    <w:top w:val="nil"/>
                    <w:left w:val="nil"/>
                    <w:bottom w:val="nil"/>
                    <w:right w:val="nil"/>
                  </w:tcBorders>
                  <w:tcMar>
                    <w:top w:w="20" w:type="dxa"/>
                    <w:left w:w="20" w:type="dxa"/>
                    <w:bottom w:w="20" w:type="dxa"/>
                    <w:right w:w="20" w:type="dxa"/>
                  </w:tcMar>
                </w:tcPr>
                <w:p w14:paraId="6AED6E39" w14:textId="77777777" w:rsidR="00A27D53" w:rsidRDefault="00D33BC1">
                  <w:pPr>
                    <w:ind w:left="420"/>
                    <w:rPr>
                      <w:sz w:val="24"/>
                      <w:szCs w:val="24"/>
                    </w:rPr>
                  </w:pPr>
                  <w:r>
                    <w:rPr>
                      <w:sz w:val="24"/>
                      <w:szCs w:val="24"/>
                    </w:rPr>
                    <w:t>Người dùng xem danh sách giỏ hàng</w:t>
                  </w:r>
                </w:p>
              </w:tc>
            </w:tr>
          </w:tbl>
          <w:p w14:paraId="73B61B12" w14:textId="77777777" w:rsidR="00A27D53" w:rsidRDefault="00A27D53">
            <w:pPr>
              <w:ind w:left="420"/>
              <w:rPr>
                <w:sz w:val="24"/>
                <w:szCs w:val="24"/>
              </w:rPr>
            </w:pPr>
          </w:p>
        </w:tc>
      </w:tr>
      <w:tr w:rsidR="00A27D53" w14:paraId="7D4CC43C" w14:textId="77777777">
        <w:trPr>
          <w:trHeight w:val="496"/>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2C92380" w14:textId="77777777" w:rsidR="00A27D53" w:rsidRDefault="00A27D53">
            <w:pPr>
              <w:ind w:left="0" w:right="-126" w:firstLine="0"/>
              <w:rPr>
                <w:sz w:val="24"/>
                <w:szCs w:val="24"/>
              </w:rPr>
            </w:pPr>
          </w:p>
          <w:tbl>
            <w:tblPr>
              <w:tblStyle w:val="afffffffffff1"/>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332BD8B8" w14:textId="77777777">
              <w:trPr>
                <w:trHeight w:val="315"/>
              </w:trPr>
              <w:tc>
                <w:tcPr>
                  <w:tcW w:w="1905" w:type="dxa"/>
                  <w:tcBorders>
                    <w:top w:val="nil"/>
                    <w:left w:val="nil"/>
                    <w:bottom w:val="nil"/>
                    <w:right w:val="nil"/>
                  </w:tcBorders>
                  <w:tcMar>
                    <w:top w:w="20" w:type="dxa"/>
                    <w:left w:w="20" w:type="dxa"/>
                    <w:bottom w:w="20" w:type="dxa"/>
                    <w:right w:w="20" w:type="dxa"/>
                  </w:tcMar>
                </w:tcPr>
                <w:p w14:paraId="6963C28F" w14:textId="77777777" w:rsidR="00A27D53" w:rsidRDefault="00D33BC1">
                  <w:pPr>
                    <w:ind w:left="0" w:right="-126" w:firstLine="0"/>
                    <w:rPr>
                      <w:b/>
                      <w:sz w:val="24"/>
                      <w:szCs w:val="24"/>
                    </w:rPr>
                  </w:pPr>
                  <w:r>
                    <w:rPr>
                      <w:b/>
                      <w:sz w:val="24"/>
                      <w:szCs w:val="24"/>
                    </w:rPr>
                    <w:t>Sự kiện kích hoạt:</w:t>
                  </w:r>
                </w:p>
              </w:tc>
            </w:tr>
          </w:tbl>
          <w:p w14:paraId="3425CC7B"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9226905" w14:textId="77777777" w:rsidR="00A27D53" w:rsidRDefault="00A27D53">
            <w:pPr>
              <w:ind w:left="420"/>
              <w:rPr>
                <w:sz w:val="24"/>
                <w:szCs w:val="24"/>
              </w:rPr>
            </w:pPr>
          </w:p>
          <w:tbl>
            <w:tblPr>
              <w:tblStyle w:val="affffffff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C873985" w14:textId="77777777">
              <w:trPr>
                <w:trHeight w:val="585"/>
              </w:trPr>
              <w:tc>
                <w:tcPr>
                  <w:tcW w:w="5560" w:type="dxa"/>
                  <w:tcBorders>
                    <w:top w:val="nil"/>
                    <w:left w:val="nil"/>
                    <w:bottom w:val="nil"/>
                    <w:right w:val="nil"/>
                  </w:tcBorders>
                  <w:tcMar>
                    <w:top w:w="20" w:type="dxa"/>
                    <w:left w:w="20" w:type="dxa"/>
                    <w:bottom w:w="20" w:type="dxa"/>
                    <w:right w:w="20" w:type="dxa"/>
                  </w:tcMar>
                </w:tcPr>
                <w:p w14:paraId="2823B298" w14:textId="77777777" w:rsidR="00A27D53" w:rsidRDefault="00D33BC1">
                  <w:pPr>
                    <w:tabs>
                      <w:tab w:val="right" w:pos="5434"/>
                    </w:tabs>
                    <w:ind w:left="420" w:right="86"/>
                    <w:rPr>
                      <w:sz w:val="24"/>
                      <w:szCs w:val="24"/>
                    </w:rPr>
                  </w:pPr>
                  <w:r>
                    <w:rPr>
                      <w:sz w:val="24"/>
                      <w:szCs w:val="24"/>
                    </w:rPr>
                    <w:t>Người dùng truy cập vào trang "Lịch sử đơn hàng"</w:t>
                  </w:r>
                </w:p>
              </w:tc>
            </w:tr>
          </w:tbl>
          <w:p w14:paraId="6AB6AE62" w14:textId="77777777" w:rsidR="00A27D53" w:rsidRDefault="00A27D53">
            <w:pPr>
              <w:ind w:left="420"/>
              <w:rPr>
                <w:sz w:val="24"/>
                <w:szCs w:val="24"/>
              </w:rPr>
            </w:pPr>
          </w:p>
        </w:tc>
      </w:tr>
      <w:tr w:rsidR="00A27D53" w14:paraId="03BCE504"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5111B73" w14:textId="77777777" w:rsidR="00A27D53" w:rsidRDefault="00A27D53">
            <w:pPr>
              <w:ind w:left="0" w:right="-126" w:firstLine="0"/>
              <w:rPr>
                <w:sz w:val="24"/>
                <w:szCs w:val="24"/>
              </w:rPr>
            </w:pPr>
          </w:p>
          <w:tbl>
            <w:tblPr>
              <w:tblStyle w:val="afffffffffff3"/>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277A0D87" w14:textId="77777777">
              <w:trPr>
                <w:trHeight w:val="315"/>
              </w:trPr>
              <w:tc>
                <w:tcPr>
                  <w:tcW w:w="2680" w:type="dxa"/>
                  <w:tcBorders>
                    <w:top w:val="nil"/>
                    <w:left w:val="nil"/>
                    <w:bottom w:val="nil"/>
                    <w:right w:val="nil"/>
                  </w:tcBorders>
                  <w:tcMar>
                    <w:top w:w="20" w:type="dxa"/>
                    <w:left w:w="20" w:type="dxa"/>
                    <w:bottom w:w="20" w:type="dxa"/>
                    <w:right w:w="20" w:type="dxa"/>
                  </w:tcMar>
                </w:tcPr>
                <w:p w14:paraId="7C56C2BF" w14:textId="77777777" w:rsidR="00A27D53" w:rsidRDefault="00D33BC1">
                  <w:pPr>
                    <w:ind w:left="0" w:right="-126" w:firstLine="0"/>
                    <w:rPr>
                      <w:b/>
                      <w:sz w:val="24"/>
                      <w:szCs w:val="24"/>
                    </w:rPr>
                  </w:pPr>
                  <w:r>
                    <w:rPr>
                      <w:b/>
                      <w:sz w:val="24"/>
                      <w:szCs w:val="24"/>
                    </w:rPr>
                    <w:t>Tiền điều kiện (Precondition):</w:t>
                  </w:r>
                </w:p>
              </w:tc>
            </w:tr>
          </w:tbl>
          <w:p w14:paraId="1065BC80"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9FD46C7" w14:textId="77777777" w:rsidR="00A27D53" w:rsidRDefault="00A27D53">
            <w:pPr>
              <w:ind w:left="420"/>
              <w:rPr>
                <w:sz w:val="24"/>
                <w:szCs w:val="24"/>
              </w:rPr>
            </w:pPr>
          </w:p>
          <w:tbl>
            <w:tblPr>
              <w:tblStyle w:val="affffffff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D2021F8" w14:textId="77777777">
              <w:trPr>
                <w:trHeight w:val="585"/>
              </w:trPr>
              <w:tc>
                <w:tcPr>
                  <w:tcW w:w="5560" w:type="dxa"/>
                  <w:tcBorders>
                    <w:top w:val="nil"/>
                    <w:left w:val="nil"/>
                    <w:bottom w:val="nil"/>
                    <w:right w:val="nil"/>
                  </w:tcBorders>
                  <w:tcMar>
                    <w:top w:w="20" w:type="dxa"/>
                    <w:left w:w="20" w:type="dxa"/>
                    <w:bottom w:w="20" w:type="dxa"/>
                    <w:right w:w="20" w:type="dxa"/>
                  </w:tcMar>
                </w:tcPr>
                <w:p w14:paraId="749116AF" w14:textId="77777777" w:rsidR="00A27D53" w:rsidRDefault="00D33BC1">
                  <w:pPr>
                    <w:ind w:left="420"/>
                    <w:rPr>
                      <w:sz w:val="24"/>
                      <w:szCs w:val="24"/>
                    </w:rPr>
                  </w:pPr>
                  <w:r>
                    <w:rPr>
                      <w:sz w:val="24"/>
                      <w:szCs w:val="24"/>
                    </w:rPr>
                    <w:t>Người dùng đã đăng nhập</w:t>
                  </w:r>
                </w:p>
              </w:tc>
            </w:tr>
          </w:tbl>
          <w:p w14:paraId="54C42499" w14:textId="77777777" w:rsidR="00A27D53" w:rsidRDefault="00A27D53">
            <w:pPr>
              <w:ind w:left="420"/>
              <w:rPr>
                <w:sz w:val="24"/>
                <w:szCs w:val="24"/>
              </w:rPr>
            </w:pPr>
          </w:p>
        </w:tc>
      </w:tr>
      <w:tr w:rsidR="00A27D53" w14:paraId="43D2CB4D"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0AA7F5B" w14:textId="77777777" w:rsidR="00A27D53" w:rsidRDefault="00A27D53">
            <w:pPr>
              <w:ind w:left="0" w:right="-126" w:firstLine="0"/>
              <w:rPr>
                <w:sz w:val="24"/>
                <w:szCs w:val="24"/>
              </w:rPr>
            </w:pPr>
          </w:p>
          <w:tbl>
            <w:tblPr>
              <w:tblStyle w:val="afffffffffff5"/>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475FEAB" w14:textId="77777777">
              <w:trPr>
                <w:trHeight w:val="315"/>
              </w:trPr>
              <w:tc>
                <w:tcPr>
                  <w:tcW w:w="2680" w:type="dxa"/>
                  <w:tcBorders>
                    <w:top w:val="nil"/>
                    <w:left w:val="nil"/>
                    <w:bottom w:val="nil"/>
                    <w:right w:val="nil"/>
                  </w:tcBorders>
                  <w:tcMar>
                    <w:top w:w="20" w:type="dxa"/>
                    <w:left w:w="20" w:type="dxa"/>
                    <w:bottom w:w="20" w:type="dxa"/>
                    <w:right w:w="20" w:type="dxa"/>
                  </w:tcMar>
                </w:tcPr>
                <w:p w14:paraId="27E482AD" w14:textId="77777777" w:rsidR="00A27D53" w:rsidRDefault="00D33BC1">
                  <w:pPr>
                    <w:ind w:left="0" w:right="-126" w:firstLine="0"/>
                    <w:rPr>
                      <w:b/>
                      <w:sz w:val="24"/>
                      <w:szCs w:val="24"/>
                    </w:rPr>
                  </w:pPr>
                  <w:r>
                    <w:rPr>
                      <w:b/>
                      <w:sz w:val="24"/>
                      <w:szCs w:val="24"/>
                    </w:rPr>
                    <w:t>Hậu điều kiện (Postcondition):</w:t>
                  </w:r>
                </w:p>
              </w:tc>
            </w:tr>
          </w:tbl>
          <w:p w14:paraId="3DB7A09A"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8991829" w14:textId="77777777" w:rsidR="00A27D53" w:rsidRDefault="00A27D53">
            <w:pPr>
              <w:ind w:left="420"/>
              <w:rPr>
                <w:sz w:val="24"/>
                <w:szCs w:val="24"/>
              </w:rPr>
            </w:pPr>
          </w:p>
          <w:tbl>
            <w:tblPr>
              <w:tblStyle w:val="afffffffffff6"/>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43B9E9D" w14:textId="77777777">
              <w:trPr>
                <w:trHeight w:val="315"/>
              </w:trPr>
              <w:tc>
                <w:tcPr>
                  <w:tcW w:w="5560" w:type="dxa"/>
                  <w:tcBorders>
                    <w:top w:val="nil"/>
                    <w:left w:val="nil"/>
                    <w:bottom w:val="nil"/>
                    <w:right w:val="nil"/>
                  </w:tcBorders>
                  <w:tcMar>
                    <w:top w:w="20" w:type="dxa"/>
                    <w:left w:w="20" w:type="dxa"/>
                    <w:bottom w:w="20" w:type="dxa"/>
                    <w:right w:w="20" w:type="dxa"/>
                  </w:tcMar>
                </w:tcPr>
                <w:p w14:paraId="3440C7BE" w14:textId="77777777" w:rsidR="00A27D53" w:rsidRDefault="00D33BC1">
                  <w:pPr>
                    <w:ind w:left="420"/>
                    <w:rPr>
                      <w:sz w:val="24"/>
                      <w:szCs w:val="24"/>
                    </w:rPr>
                  </w:pPr>
                  <w:r>
                    <w:rPr>
                      <w:sz w:val="24"/>
                      <w:szCs w:val="24"/>
                    </w:rPr>
                    <w:t xml:space="preserve">Lịch sử đơn hàng </w:t>
                  </w:r>
                  <w:r>
                    <w:rPr>
                      <w:sz w:val="24"/>
                      <w:szCs w:val="24"/>
                    </w:rPr>
                    <w:t>được hiển thị</w:t>
                  </w:r>
                </w:p>
              </w:tc>
            </w:tr>
          </w:tbl>
          <w:p w14:paraId="6E40B7A9" w14:textId="77777777" w:rsidR="00A27D53" w:rsidRDefault="00A27D53">
            <w:pPr>
              <w:ind w:left="420"/>
              <w:rPr>
                <w:sz w:val="24"/>
                <w:szCs w:val="24"/>
              </w:rPr>
            </w:pPr>
          </w:p>
        </w:tc>
      </w:tr>
      <w:tr w:rsidR="00A27D53" w14:paraId="5148EC22" w14:textId="77777777">
        <w:trPr>
          <w:trHeight w:val="71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8CE1B06" w14:textId="77777777" w:rsidR="00A27D53" w:rsidRDefault="00D33BC1">
            <w:pPr>
              <w:ind w:left="0" w:right="-126" w:firstLine="0"/>
              <w:rPr>
                <w:b/>
              </w:rPr>
            </w:pPr>
            <w:r>
              <w:rPr>
                <w:b/>
              </w:rPr>
              <w:t>Luồng chính: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5EF64AF" w14:textId="77777777" w:rsidR="00A27D53" w:rsidRDefault="00D33BC1">
            <w:pPr>
              <w:ind w:left="425" w:right="71" w:hanging="285"/>
              <w:rPr>
                <w:sz w:val="24"/>
                <w:szCs w:val="24"/>
              </w:rPr>
            </w:pPr>
            <w:r>
              <w:rPr>
                <w:sz w:val="24"/>
                <w:szCs w:val="24"/>
              </w:rPr>
              <w:t>1. Người dùng chọn "Lịch sử đơn hàng"</w:t>
            </w:r>
          </w:p>
          <w:p w14:paraId="2BF66D8F" w14:textId="77777777" w:rsidR="00A27D53" w:rsidRDefault="00D33BC1">
            <w:pPr>
              <w:ind w:left="425" w:right="71" w:hanging="285"/>
              <w:rPr>
                <w:sz w:val="24"/>
                <w:szCs w:val="24"/>
              </w:rPr>
            </w:pPr>
            <w:r>
              <w:rPr>
                <w:sz w:val="24"/>
                <w:szCs w:val="24"/>
              </w:rPr>
              <w:t>2. Hệ thống hiển thị danh sách đơn hàng đã đặt</w:t>
            </w:r>
          </w:p>
          <w:p w14:paraId="27D5D494" w14:textId="77777777" w:rsidR="00A27D53" w:rsidRDefault="00D33BC1">
            <w:pPr>
              <w:ind w:left="425" w:right="71" w:hanging="285"/>
              <w:rPr>
                <w:sz w:val="24"/>
                <w:szCs w:val="24"/>
              </w:rPr>
            </w:pPr>
            <w:r>
              <w:rPr>
                <w:sz w:val="24"/>
                <w:szCs w:val="24"/>
              </w:rPr>
              <w:t>3. Người dùng có thể xem chi tiết từng đơn hàng</w:t>
            </w:r>
          </w:p>
        </w:tc>
      </w:tr>
      <w:tr w:rsidR="00A27D53" w14:paraId="10EC19CA" w14:textId="77777777">
        <w:trPr>
          <w:trHeight w:val="104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7597C14B" w14:textId="77777777" w:rsidR="00A27D53" w:rsidRDefault="00A27D53">
            <w:pPr>
              <w:ind w:left="0" w:right="80" w:firstLine="0"/>
              <w:rPr>
                <w:b/>
                <w:sz w:val="24"/>
                <w:szCs w:val="24"/>
              </w:rPr>
            </w:pPr>
          </w:p>
          <w:p w14:paraId="59DF5E7E" w14:textId="77777777" w:rsidR="00A27D53" w:rsidRDefault="00D33BC1">
            <w:pPr>
              <w:ind w:left="0" w:right="80" w:firstLine="0"/>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938F88A" w14:textId="77777777" w:rsidR="00A27D53" w:rsidRDefault="00A27D53">
            <w:pPr>
              <w:ind w:left="141" w:right="354" w:firstLine="0"/>
              <w:rPr>
                <w:sz w:val="24"/>
                <w:szCs w:val="24"/>
              </w:rPr>
            </w:pPr>
          </w:p>
          <w:tbl>
            <w:tblPr>
              <w:tblStyle w:val="affff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75C2CB0" w14:textId="77777777">
              <w:trPr>
                <w:trHeight w:val="570"/>
              </w:trPr>
              <w:tc>
                <w:tcPr>
                  <w:tcW w:w="5560" w:type="dxa"/>
                  <w:tcBorders>
                    <w:top w:val="nil"/>
                    <w:left w:val="nil"/>
                    <w:bottom w:val="nil"/>
                    <w:right w:val="nil"/>
                  </w:tcBorders>
                  <w:shd w:val="clear" w:color="auto" w:fill="auto"/>
                  <w:tcMar>
                    <w:top w:w="20" w:type="dxa"/>
                    <w:left w:w="20" w:type="dxa"/>
                    <w:bottom w:w="20" w:type="dxa"/>
                    <w:right w:w="20" w:type="dxa"/>
                  </w:tcMar>
                </w:tcPr>
                <w:p w14:paraId="49A3AE22" w14:textId="77777777" w:rsidR="00A27D53" w:rsidRDefault="00D33BC1">
                  <w:pPr>
                    <w:ind w:left="141" w:right="354" w:firstLine="0"/>
                    <w:rPr>
                      <w:sz w:val="24"/>
                      <w:szCs w:val="24"/>
                    </w:rPr>
                  </w:pPr>
                  <w:r>
                    <w:rPr>
                      <w:sz w:val="24"/>
                      <w:szCs w:val="24"/>
                    </w:rPr>
                    <w:t>Nếu không có đơn hàng nào: Hiển thị thông báo "Bạn chưa đặt hàng nào"</w:t>
                  </w:r>
                </w:p>
              </w:tc>
            </w:tr>
          </w:tbl>
          <w:p w14:paraId="162B29B7" w14:textId="77777777" w:rsidR="00A27D53" w:rsidRDefault="00A27D53">
            <w:pPr>
              <w:ind w:left="141" w:right="354" w:firstLine="0"/>
              <w:rPr>
                <w:sz w:val="24"/>
                <w:szCs w:val="24"/>
              </w:rPr>
            </w:pPr>
          </w:p>
        </w:tc>
      </w:tr>
      <w:tr w:rsidR="00A27D53" w14:paraId="3576D4C1" w14:textId="77777777">
        <w:trPr>
          <w:trHeight w:val="901"/>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4CA618B9" w14:textId="77777777" w:rsidR="00A27D53" w:rsidRDefault="00D33BC1">
            <w:pPr>
              <w:ind w:left="0" w:right="-92" w:firstLine="0"/>
              <w:rPr>
                <w:b/>
                <w:sz w:val="24"/>
                <w:szCs w:val="24"/>
              </w:rPr>
            </w:pPr>
            <w:r>
              <w:rPr>
                <w:b/>
                <w:sz w:val="24"/>
                <w:szCs w:val="24"/>
              </w:rPr>
              <w:t>Luồng ngoại lệ (Exception):</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B0F4FD8" w14:textId="77777777" w:rsidR="00A27D53" w:rsidRDefault="00D33BC1">
            <w:pPr>
              <w:ind w:left="141" w:right="354" w:firstLine="0"/>
              <w:rPr>
                <w:sz w:val="24"/>
                <w:szCs w:val="24"/>
              </w:rPr>
            </w:pPr>
            <w:r>
              <w:rPr>
                <w:sz w:val="24"/>
                <w:szCs w:val="24"/>
              </w:rPr>
              <w:t>Lỗi khi tải lịch sử đơn hàng: Hiển thị thông báo lỗi "Không thể tải lịch sử"</w:t>
            </w:r>
          </w:p>
        </w:tc>
      </w:tr>
    </w:tbl>
    <w:p w14:paraId="295EF94C" w14:textId="57AAE436" w:rsidR="00905EBD" w:rsidRDefault="00D33BC1">
      <w:pPr>
        <w:jc w:val="center"/>
        <w:rPr>
          <w:ins w:id="6585" w:author="MinhHieu" w:date="2024-12-20T10:21:00Z"/>
          <w:i/>
          <w:lang w:val="vi-VN"/>
        </w:rPr>
      </w:pPr>
      <w:del w:id="6586" w:author="MinhHieu" w:date="2024-12-20T10:49:00Z">
        <w:r w:rsidDel="00AD5D82">
          <w:rPr>
            <w:i/>
          </w:rPr>
          <w:delText>Bảng 2.15 Kịch bản xem lịch sử order</w:delText>
        </w:r>
      </w:del>
    </w:p>
    <w:p w14:paraId="773334AA" w14:textId="77777777" w:rsidR="00905EBD" w:rsidRPr="00905EBD" w:rsidDel="00AD5D82" w:rsidRDefault="00905EBD">
      <w:pPr>
        <w:jc w:val="center"/>
        <w:rPr>
          <w:del w:id="6587" w:author="MinhHieu" w:date="2024-12-20T10:49:00Z"/>
          <w:i/>
          <w:lang w:val="vi-VN"/>
          <w:rPrChange w:id="6588" w:author="MinhHieu" w:date="2024-12-20T10:21:00Z">
            <w:rPr>
              <w:del w:id="6589" w:author="MinhHieu" w:date="2024-12-20T10:49:00Z"/>
              <w:i/>
            </w:rPr>
          </w:rPrChange>
        </w:rPr>
      </w:pPr>
      <w:bookmarkStart w:id="6590" w:name="_Toc185587634"/>
      <w:bookmarkStart w:id="6591" w:name="_Toc185588680"/>
      <w:bookmarkStart w:id="6592" w:name="_Toc185597755"/>
      <w:bookmarkStart w:id="6593" w:name="_Toc185597936"/>
      <w:bookmarkStart w:id="6594" w:name="_Toc185598114"/>
      <w:bookmarkStart w:id="6595" w:name="_Toc185598291"/>
      <w:bookmarkEnd w:id="6590"/>
      <w:bookmarkEnd w:id="6591"/>
      <w:bookmarkEnd w:id="6592"/>
      <w:bookmarkEnd w:id="6593"/>
      <w:bookmarkEnd w:id="6594"/>
      <w:bookmarkEnd w:id="6595"/>
    </w:p>
    <w:p w14:paraId="0E131FD1" w14:textId="77777777" w:rsidR="00A27D53" w:rsidRDefault="00D33BC1">
      <w:pPr>
        <w:pStyle w:val="Heading2"/>
        <w:numPr>
          <w:ilvl w:val="2"/>
          <w:numId w:val="37"/>
        </w:numPr>
        <w:tabs>
          <w:tab w:val="left" w:pos="630"/>
        </w:tabs>
        <w:spacing w:before="281"/>
      </w:pPr>
      <w:bookmarkStart w:id="6596" w:name="_Toc185578190"/>
      <w:bookmarkStart w:id="6597" w:name="_Toc185579213"/>
      <w:bookmarkStart w:id="6598" w:name="_Toc185579317"/>
      <w:bookmarkStart w:id="6599" w:name="_Toc185587635"/>
      <w:bookmarkStart w:id="6600" w:name="_Toc185588681"/>
      <w:bookmarkStart w:id="6601" w:name="_Toc185597756"/>
      <w:bookmarkStart w:id="6602" w:name="_Toc185597937"/>
      <w:bookmarkStart w:id="6603" w:name="_Toc185598115"/>
      <w:bookmarkStart w:id="6604" w:name="_Toc185598292"/>
      <w:r>
        <w:t>Kịch bản tìm kiếm bằng filter</w:t>
      </w:r>
      <w:bookmarkEnd w:id="6596"/>
      <w:bookmarkEnd w:id="6597"/>
      <w:bookmarkEnd w:id="6598"/>
      <w:bookmarkEnd w:id="6599"/>
      <w:bookmarkEnd w:id="6600"/>
      <w:bookmarkEnd w:id="6601"/>
      <w:bookmarkEnd w:id="6602"/>
      <w:bookmarkEnd w:id="6603"/>
      <w:bookmarkEnd w:id="6604"/>
    </w:p>
    <w:p w14:paraId="0E234BF8" w14:textId="0E69BB8D" w:rsidR="00AD5D82" w:rsidRPr="00AD5D82" w:rsidRDefault="00AD5D82">
      <w:pPr>
        <w:pStyle w:val="Caption"/>
        <w:keepNext/>
        <w:jc w:val="center"/>
        <w:rPr>
          <w:ins w:id="6605" w:author="MinhHieu" w:date="2024-12-20T10:49:00Z"/>
          <w:color w:val="auto"/>
          <w:lang w:val="vi-VN"/>
          <w:rPrChange w:id="6606" w:author="MinhHieu" w:date="2024-12-20T10:50:00Z">
            <w:rPr>
              <w:ins w:id="6607" w:author="MinhHieu" w:date="2024-12-20T10:49:00Z"/>
            </w:rPr>
          </w:rPrChange>
        </w:rPr>
        <w:pPrChange w:id="6608" w:author="MinhHieu" w:date="2024-12-20T10:50:00Z">
          <w:pPr/>
        </w:pPrChange>
      </w:pPr>
      <w:bookmarkStart w:id="6609" w:name="_Toc185587416"/>
      <w:bookmarkStart w:id="6610" w:name="_Toc185597588"/>
      <w:ins w:id="6611" w:author="MinhHieu" w:date="2024-12-20T10:49:00Z">
        <w:r w:rsidRPr="00AD5D82">
          <w:rPr>
            <w:color w:val="auto"/>
            <w:sz w:val="26"/>
            <w:szCs w:val="26"/>
            <w:rPrChange w:id="6612" w:author="MinhHieu" w:date="2024-12-20T10:50:00Z">
              <w:rPr/>
            </w:rPrChange>
          </w:rPr>
          <w:t>Bảng 2.</w:t>
        </w:r>
        <w:r w:rsidRPr="00AD5D82">
          <w:rPr>
            <w:color w:val="auto"/>
            <w:sz w:val="26"/>
            <w:szCs w:val="26"/>
            <w:rPrChange w:id="6613" w:author="MinhHieu" w:date="2024-12-20T10:50:00Z">
              <w:rPr/>
            </w:rPrChange>
          </w:rPr>
          <w:fldChar w:fldCharType="begin"/>
        </w:r>
        <w:r w:rsidRPr="00AD5D82">
          <w:rPr>
            <w:color w:val="auto"/>
            <w:sz w:val="26"/>
            <w:szCs w:val="26"/>
            <w:rPrChange w:id="6614" w:author="MinhHieu" w:date="2024-12-20T10:50:00Z">
              <w:rPr/>
            </w:rPrChange>
          </w:rPr>
          <w:instrText xml:space="preserve"> SEQ Bảng_2. \* ARABIC </w:instrText>
        </w:r>
      </w:ins>
      <w:r w:rsidRPr="00AD5D82">
        <w:rPr>
          <w:color w:val="auto"/>
          <w:sz w:val="26"/>
          <w:szCs w:val="26"/>
          <w:rPrChange w:id="6615" w:author="MinhHieu" w:date="2024-12-20T10:50:00Z">
            <w:rPr/>
          </w:rPrChange>
        </w:rPr>
        <w:fldChar w:fldCharType="separate"/>
      </w:r>
      <w:ins w:id="6616" w:author="MinhHieu" w:date="2024-12-20T11:36:00Z">
        <w:r w:rsidR="00711A5B">
          <w:rPr>
            <w:noProof/>
            <w:color w:val="auto"/>
            <w:sz w:val="26"/>
            <w:szCs w:val="26"/>
          </w:rPr>
          <w:t>18</w:t>
        </w:r>
      </w:ins>
      <w:ins w:id="6617" w:author="MinhHieu" w:date="2024-12-20T10:49:00Z">
        <w:r w:rsidRPr="00AD5D82">
          <w:rPr>
            <w:color w:val="auto"/>
            <w:sz w:val="26"/>
            <w:szCs w:val="26"/>
            <w:rPrChange w:id="6618" w:author="MinhHieu" w:date="2024-12-20T10:50:00Z">
              <w:rPr/>
            </w:rPrChange>
          </w:rPr>
          <w:fldChar w:fldCharType="end"/>
        </w:r>
        <w:r w:rsidRPr="00AD5D82">
          <w:rPr>
            <w:color w:val="auto"/>
            <w:sz w:val="26"/>
            <w:szCs w:val="26"/>
            <w:lang w:val="vi-VN"/>
            <w:rPrChange w:id="6619" w:author="MinhHieu" w:date="2024-12-20T10:50:00Z">
              <w:rPr>
                <w:lang w:val="vi-VN"/>
              </w:rPr>
            </w:rPrChange>
          </w:rPr>
          <w:t xml:space="preserve"> Kịch </w:t>
        </w:r>
      </w:ins>
      <w:ins w:id="6620" w:author="MinhHieu" w:date="2024-12-20T10:50:00Z">
        <w:r w:rsidRPr="00AD5D82">
          <w:rPr>
            <w:color w:val="auto"/>
            <w:sz w:val="26"/>
            <w:szCs w:val="26"/>
            <w:lang w:val="vi-VN"/>
            <w:rPrChange w:id="6621" w:author="MinhHieu" w:date="2024-12-20T10:50:00Z">
              <w:rPr>
                <w:lang w:val="vi-VN"/>
              </w:rPr>
            </w:rPrChange>
          </w:rPr>
          <w:t>bản tìm kiếm bằng filter</w:t>
        </w:r>
      </w:ins>
      <w:bookmarkEnd w:id="6609"/>
      <w:bookmarkEnd w:id="6610"/>
    </w:p>
    <w:tbl>
      <w:tblPr>
        <w:tblStyle w:val="afffffffffff8"/>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1E9C37F7" w14:textId="77777777">
        <w:trPr>
          <w:trHeight w:val="82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EB83F1D" w14:textId="77777777" w:rsidR="00A27D53" w:rsidRDefault="00A27D53">
            <w:pPr>
              <w:ind w:left="0" w:right="-126" w:firstLine="0"/>
              <w:rPr>
                <w:b/>
                <w:sz w:val="24"/>
                <w:szCs w:val="24"/>
              </w:rPr>
            </w:pPr>
          </w:p>
          <w:p w14:paraId="4D59F920" w14:textId="77777777" w:rsidR="00A27D53" w:rsidRDefault="00D33BC1">
            <w:pPr>
              <w:ind w:left="0" w:right="-126" w:firstLine="0"/>
              <w:rPr>
                <w:b/>
                <w:sz w:val="24"/>
                <w:szCs w:val="24"/>
              </w:rPr>
            </w:pPr>
            <w:r>
              <w:rPr>
                <w:b/>
                <w:sz w:val="24"/>
                <w:szCs w:val="24"/>
              </w:rPr>
              <w:t xml:space="preserve">Tên chức </w:t>
            </w:r>
            <w:r>
              <w:rPr>
                <w:b/>
                <w:sz w:val="24"/>
                <w:szCs w:val="24"/>
              </w:rPr>
              <w:t>năng:</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FB7264E" w14:textId="77777777" w:rsidR="00A27D53" w:rsidRDefault="00A27D53">
            <w:pPr>
              <w:ind w:left="141" w:right="496" w:firstLine="0"/>
              <w:rPr>
                <w:sz w:val="24"/>
                <w:szCs w:val="24"/>
              </w:rPr>
            </w:pPr>
          </w:p>
          <w:p w14:paraId="00454479" w14:textId="77777777" w:rsidR="00A27D53" w:rsidRDefault="00D33BC1">
            <w:pPr>
              <w:tabs>
                <w:tab w:val="left" w:pos="3435"/>
              </w:tabs>
              <w:ind w:left="141" w:right="496" w:firstLine="0"/>
              <w:rPr>
                <w:sz w:val="24"/>
                <w:szCs w:val="24"/>
              </w:rPr>
            </w:pPr>
            <w:r>
              <w:rPr>
                <w:sz w:val="24"/>
                <w:szCs w:val="24"/>
              </w:rPr>
              <w:t>Tìm kiếm sản phẩm bằng filter</w:t>
            </w:r>
          </w:p>
          <w:p w14:paraId="7C608A07" w14:textId="77777777" w:rsidR="00A27D53" w:rsidRDefault="00D33BC1">
            <w:pPr>
              <w:tabs>
                <w:tab w:val="left" w:pos="3435"/>
              </w:tabs>
              <w:ind w:left="141" w:right="496" w:firstLine="0"/>
              <w:rPr>
                <w:sz w:val="24"/>
                <w:szCs w:val="24"/>
              </w:rPr>
            </w:pPr>
            <w:r>
              <w:rPr>
                <w:sz w:val="24"/>
                <w:szCs w:val="24"/>
              </w:rPr>
              <w:tab/>
            </w:r>
          </w:p>
        </w:tc>
      </w:tr>
      <w:tr w:rsidR="00A27D53" w14:paraId="74E20777" w14:textId="77777777">
        <w:trPr>
          <w:trHeight w:val="77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6A1BC589" w14:textId="77777777" w:rsidR="00A27D53" w:rsidRDefault="00A27D53">
            <w:pPr>
              <w:ind w:left="0" w:right="-126" w:firstLine="0"/>
              <w:rPr>
                <w:sz w:val="24"/>
                <w:szCs w:val="24"/>
              </w:rPr>
            </w:pPr>
          </w:p>
          <w:tbl>
            <w:tblPr>
              <w:tblStyle w:val="afffffffffff9"/>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39A65147" w14:textId="77777777">
              <w:trPr>
                <w:trHeight w:val="315"/>
              </w:trPr>
              <w:tc>
                <w:tcPr>
                  <w:tcW w:w="5385" w:type="dxa"/>
                  <w:tcBorders>
                    <w:top w:val="nil"/>
                    <w:left w:val="nil"/>
                    <w:bottom w:val="nil"/>
                    <w:right w:val="nil"/>
                  </w:tcBorders>
                  <w:tcMar>
                    <w:top w:w="20" w:type="dxa"/>
                    <w:left w:w="20" w:type="dxa"/>
                    <w:bottom w:w="20" w:type="dxa"/>
                    <w:right w:w="20" w:type="dxa"/>
                  </w:tcMar>
                </w:tcPr>
                <w:p w14:paraId="46760B8F" w14:textId="77777777" w:rsidR="00A27D53" w:rsidRDefault="00D33BC1">
                  <w:pPr>
                    <w:ind w:left="0" w:right="-126" w:firstLine="0"/>
                    <w:rPr>
                      <w:b/>
                      <w:sz w:val="24"/>
                      <w:szCs w:val="24"/>
                    </w:rPr>
                  </w:pPr>
                  <w:r>
                    <w:rPr>
                      <w:b/>
                      <w:sz w:val="24"/>
                      <w:szCs w:val="24"/>
                    </w:rPr>
                    <w:t>Tác nhân kích hoạt:</w:t>
                  </w:r>
                </w:p>
              </w:tc>
            </w:tr>
          </w:tbl>
          <w:p w14:paraId="3C88F2F3"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CDD2C2A" w14:textId="77777777" w:rsidR="00A27D53" w:rsidRDefault="00A27D53">
            <w:pPr>
              <w:ind w:left="141" w:right="496" w:firstLine="0"/>
              <w:rPr>
                <w:sz w:val="24"/>
                <w:szCs w:val="24"/>
              </w:rPr>
            </w:pPr>
          </w:p>
          <w:tbl>
            <w:tblPr>
              <w:tblStyle w:val="afffffffffffa"/>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5C52745" w14:textId="77777777">
              <w:trPr>
                <w:trHeight w:val="315"/>
              </w:trPr>
              <w:tc>
                <w:tcPr>
                  <w:tcW w:w="5560" w:type="dxa"/>
                  <w:tcBorders>
                    <w:top w:val="nil"/>
                    <w:left w:val="nil"/>
                    <w:bottom w:val="nil"/>
                    <w:right w:val="nil"/>
                  </w:tcBorders>
                  <w:tcMar>
                    <w:top w:w="20" w:type="dxa"/>
                    <w:left w:w="20" w:type="dxa"/>
                    <w:bottom w:w="20" w:type="dxa"/>
                    <w:right w:w="20" w:type="dxa"/>
                  </w:tcMar>
                </w:tcPr>
                <w:p w14:paraId="7BF449EE" w14:textId="77777777" w:rsidR="00A27D53" w:rsidRDefault="00D33BC1">
                  <w:pPr>
                    <w:ind w:left="141" w:right="496" w:firstLine="0"/>
                    <w:rPr>
                      <w:sz w:val="24"/>
                      <w:szCs w:val="24"/>
                    </w:rPr>
                  </w:pPr>
                  <w:r>
                    <w:rPr>
                      <w:sz w:val="24"/>
                      <w:szCs w:val="24"/>
                    </w:rPr>
                    <w:t>Người dùng</w:t>
                  </w:r>
                  <w:r>
                    <w:rPr>
                      <w:sz w:val="24"/>
                      <w:szCs w:val="24"/>
                    </w:rPr>
                    <w:tab/>
                  </w:r>
                </w:p>
              </w:tc>
            </w:tr>
          </w:tbl>
          <w:p w14:paraId="57806CFD" w14:textId="77777777" w:rsidR="00A27D53" w:rsidRDefault="00A27D53">
            <w:pPr>
              <w:ind w:left="141" w:right="496" w:firstLine="0"/>
              <w:rPr>
                <w:sz w:val="24"/>
                <w:szCs w:val="24"/>
              </w:rPr>
            </w:pPr>
          </w:p>
        </w:tc>
      </w:tr>
      <w:tr w:rsidR="00A27D53" w14:paraId="585FD4C1" w14:textId="77777777">
        <w:trPr>
          <w:trHeight w:val="46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E454D1B" w14:textId="77777777" w:rsidR="00A27D53" w:rsidRDefault="00A27D53">
            <w:pPr>
              <w:ind w:left="0" w:right="-126" w:firstLine="0"/>
              <w:rPr>
                <w:sz w:val="24"/>
                <w:szCs w:val="24"/>
              </w:rPr>
            </w:pPr>
          </w:p>
          <w:tbl>
            <w:tblPr>
              <w:tblStyle w:val="afffffffffffb"/>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4D5C5F1B" w14:textId="77777777">
              <w:trPr>
                <w:trHeight w:val="315"/>
              </w:trPr>
              <w:tc>
                <w:tcPr>
                  <w:tcW w:w="2790" w:type="dxa"/>
                  <w:tcBorders>
                    <w:top w:val="nil"/>
                    <w:left w:val="nil"/>
                    <w:bottom w:val="nil"/>
                    <w:right w:val="nil"/>
                  </w:tcBorders>
                  <w:tcMar>
                    <w:top w:w="20" w:type="dxa"/>
                    <w:left w:w="20" w:type="dxa"/>
                    <w:bottom w:w="20" w:type="dxa"/>
                    <w:right w:w="20" w:type="dxa"/>
                  </w:tcMar>
                </w:tcPr>
                <w:p w14:paraId="63ABB56F" w14:textId="77777777" w:rsidR="00A27D53" w:rsidRDefault="00D33BC1">
                  <w:pPr>
                    <w:ind w:left="0" w:right="-126" w:firstLine="0"/>
                    <w:rPr>
                      <w:b/>
                      <w:sz w:val="24"/>
                      <w:szCs w:val="24"/>
                    </w:rPr>
                  </w:pPr>
                  <w:r>
                    <w:rPr>
                      <w:b/>
                      <w:sz w:val="24"/>
                      <w:szCs w:val="24"/>
                    </w:rPr>
                    <w:t>Mô tả:</w:t>
                  </w:r>
                </w:p>
              </w:tc>
            </w:tr>
          </w:tbl>
          <w:p w14:paraId="6BB96B58"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357F552" w14:textId="77777777" w:rsidR="00A27D53" w:rsidRDefault="00A27D53">
            <w:pPr>
              <w:ind w:left="141" w:right="496" w:firstLine="0"/>
              <w:rPr>
                <w:sz w:val="24"/>
                <w:szCs w:val="24"/>
              </w:rPr>
            </w:pPr>
          </w:p>
          <w:tbl>
            <w:tblPr>
              <w:tblStyle w:val="afffffffffffc"/>
              <w:tblW w:w="11120" w:type="dxa"/>
              <w:tblBorders>
                <w:top w:val="nil"/>
                <w:left w:val="nil"/>
                <w:bottom w:val="nil"/>
                <w:right w:val="nil"/>
                <w:insideH w:val="nil"/>
                <w:insideV w:val="nil"/>
              </w:tblBorders>
              <w:tblLayout w:type="fixed"/>
              <w:tblLook w:val="0600" w:firstRow="0" w:lastRow="0" w:firstColumn="0" w:lastColumn="0" w:noHBand="1" w:noVBand="1"/>
            </w:tblPr>
            <w:tblGrid>
              <w:gridCol w:w="6591"/>
              <w:gridCol w:w="4529"/>
            </w:tblGrid>
            <w:tr w:rsidR="00A27D53" w14:paraId="6EB8A549" w14:textId="77777777">
              <w:trPr>
                <w:trHeight w:val="585"/>
              </w:trPr>
              <w:tc>
                <w:tcPr>
                  <w:tcW w:w="6591" w:type="dxa"/>
                  <w:tcBorders>
                    <w:top w:val="nil"/>
                    <w:left w:val="nil"/>
                    <w:bottom w:val="nil"/>
                    <w:right w:val="nil"/>
                  </w:tcBorders>
                </w:tcPr>
                <w:p w14:paraId="206B296D" w14:textId="77777777" w:rsidR="00A27D53" w:rsidRDefault="00D33BC1">
                  <w:pPr>
                    <w:ind w:left="0" w:right="496" w:firstLine="0"/>
                    <w:rPr>
                      <w:sz w:val="24"/>
                      <w:szCs w:val="24"/>
                    </w:rPr>
                  </w:pPr>
                  <w:r>
                    <w:rPr>
                      <w:sz w:val="24"/>
                      <w:szCs w:val="24"/>
                    </w:rPr>
                    <w:t>Người dùng tìm kiếm sản phẩm dựa trên các tiêu chí lọc</w:t>
                  </w:r>
                </w:p>
              </w:tc>
              <w:tc>
                <w:tcPr>
                  <w:tcW w:w="4529" w:type="dxa"/>
                  <w:tcBorders>
                    <w:top w:val="nil"/>
                    <w:left w:val="nil"/>
                    <w:bottom w:val="nil"/>
                    <w:right w:val="nil"/>
                  </w:tcBorders>
                  <w:tcMar>
                    <w:top w:w="20" w:type="dxa"/>
                    <w:left w:w="20" w:type="dxa"/>
                    <w:bottom w:w="20" w:type="dxa"/>
                    <w:right w:w="20" w:type="dxa"/>
                  </w:tcMar>
                </w:tcPr>
                <w:p w14:paraId="4A20FDE2" w14:textId="77777777" w:rsidR="00A27D53" w:rsidRDefault="00D33BC1">
                  <w:pPr>
                    <w:ind w:left="141" w:right="496" w:firstLine="0"/>
                    <w:rPr>
                      <w:sz w:val="24"/>
                      <w:szCs w:val="24"/>
                    </w:rPr>
                  </w:pPr>
                  <w:r>
                    <w:rPr>
                      <w:sz w:val="24"/>
                      <w:szCs w:val="24"/>
                    </w:rPr>
                    <w:t>Người dùng xem danh sách giỏ hàng</w:t>
                  </w:r>
                </w:p>
              </w:tc>
            </w:tr>
          </w:tbl>
          <w:p w14:paraId="3CA9C7B9" w14:textId="77777777" w:rsidR="00A27D53" w:rsidRDefault="00A27D53">
            <w:pPr>
              <w:ind w:left="141" w:right="496" w:firstLine="0"/>
              <w:rPr>
                <w:sz w:val="24"/>
                <w:szCs w:val="24"/>
              </w:rPr>
            </w:pPr>
          </w:p>
        </w:tc>
      </w:tr>
      <w:tr w:rsidR="00A27D53" w14:paraId="6BF08FE2" w14:textId="77777777">
        <w:trPr>
          <w:trHeight w:val="100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6F71D411" w14:textId="77777777" w:rsidR="00A27D53" w:rsidRDefault="00A27D53">
            <w:pPr>
              <w:ind w:left="0" w:right="-126" w:firstLine="0"/>
              <w:rPr>
                <w:sz w:val="24"/>
                <w:szCs w:val="24"/>
              </w:rPr>
            </w:pPr>
          </w:p>
          <w:tbl>
            <w:tblPr>
              <w:tblStyle w:val="afffffffffffd"/>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707318C4" w14:textId="77777777">
              <w:trPr>
                <w:trHeight w:val="315"/>
              </w:trPr>
              <w:tc>
                <w:tcPr>
                  <w:tcW w:w="1905" w:type="dxa"/>
                  <w:tcBorders>
                    <w:top w:val="nil"/>
                    <w:left w:val="nil"/>
                    <w:bottom w:val="nil"/>
                    <w:right w:val="nil"/>
                  </w:tcBorders>
                  <w:tcMar>
                    <w:top w:w="20" w:type="dxa"/>
                    <w:left w:w="20" w:type="dxa"/>
                    <w:bottom w:w="20" w:type="dxa"/>
                    <w:right w:w="20" w:type="dxa"/>
                  </w:tcMar>
                </w:tcPr>
                <w:p w14:paraId="7CE175DA" w14:textId="77777777" w:rsidR="00A27D53" w:rsidRDefault="00D33BC1">
                  <w:pPr>
                    <w:ind w:left="0" w:right="-126" w:firstLine="0"/>
                    <w:rPr>
                      <w:b/>
                      <w:sz w:val="24"/>
                      <w:szCs w:val="24"/>
                    </w:rPr>
                  </w:pPr>
                  <w:r>
                    <w:rPr>
                      <w:b/>
                      <w:sz w:val="24"/>
                      <w:szCs w:val="24"/>
                    </w:rPr>
                    <w:t>Sự kiện kích hoạt:</w:t>
                  </w:r>
                </w:p>
              </w:tc>
            </w:tr>
          </w:tbl>
          <w:p w14:paraId="0A89F8B0"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A16378D" w14:textId="77777777" w:rsidR="00A27D53" w:rsidRDefault="00D33BC1">
            <w:pPr>
              <w:tabs>
                <w:tab w:val="left" w:pos="1490"/>
              </w:tabs>
              <w:ind w:left="141" w:right="496" w:firstLine="0"/>
              <w:rPr>
                <w:sz w:val="24"/>
                <w:szCs w:val="24"/>
              </w:rPr>
            </w:pPr>
            <w:r>
              <w:rPr>
                <w:sz w:val="24"/>
                <w:szCs w:val="24"/>
              </w:rPr>
              <w:tab/>
            </w:r>
          </w:p>
          <w:tbl>
            <w:tblPr>
              <w:tblStyle w:val="afffffffffffe"/>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DEEE763" w14:textId="77777777">
              <w:trPr>
                <w:trHeight w:val="585"/>
              </w:trPr>
              <w:tc>
                <w:tcPr>
                  <w:tcW w:w="5560" w:type="dxa"/>
                  <w:tcBorders>
                    <w:top w:val="nil"/>
                    <w:left w:val="nil"/>
                    <w:bottom w:val="nil"/>
                    <w:right w:val="nil"/>
                  </w:tcBorders>
                  <w:tcMar>
                    <w:top w:w="20" w:type="dxa"/>
                    <w:left w:w="20" w:type="dxa"/>
                    <w:bottom w:w="20" w:type="dxa"/>
                    <w:right w:w="20" w:type="dxa"/>
                  </w:tcMar>
                </w:tcPr>
                <w:p w14:paraId="715DFE3A" w14:textId="77777777" w:rsidR="00A27D53" w:rsidRDefault="00D33BC1">
                  <w:pPr>
                    <w:tabs>
                      <w:tab w:val="right" w:pos="5434"/>
                    </w:tabs>
                    <w:ind w:left="141" w:right="496" w:firstLine="0"/>
                    <w:rPr>
                      <w:sz w:val="24"/>
                      <w:szCs w:val="24"/>
                    </w:rPr>
                  </w:pPr>
                  <w:r>
                    <w:rPr>
                      <w:sz w:val="24"/>
                      <w:szCs w:val="24"/>
                    </w:rPr>
                    <w:t xml:space="preserve">Người dùng truy cập vào trang tìm kiếm và chọn </w:t>
                  </w:r>
                  <w:r>
                    <w:rPr>
                      <w:sz w:val="24"/>
                      <w:szCs w:val="24"/>
                    </w:rPr>
                    <w:t>các tiêu chí lọc</w:t>
                  </w:r>
                </w:p>
              </w:tc>
            </w:tr>
          </w:tbl>
          <w:p w14:paraId="112FA599" w14:textId="77777777" w:rsidR="00A27D53" w:rsidRDefault="00A27D53">
            <w:pPr>
              <w:ind w:left="141" w:right="496" w:firstLine="0"/>
              <w:rPr>
                <w:sz w:val="24"/>
                <w:szCs w:val="24"/>
              </w:rPr>
            </w:pPr>
          </w:p>
        </w:tc>
      </w:tr>
      <w:tr w:rsidR="00A27D53" w14:paraId="1D5D1123"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6CCBEE0" w14:textId="77777777" w:rsidR="00A27D53" w:rsidRDefault="00A27D53">
            <w:pPr>
              <w:ind w:left="0" w:right="-126" w:firstLine="0"/>
              <w:rPr>
                <w:sz w:val="24"/>
                <w:szCs w:val="24"/>
              </w:rPr>
            </w:pPr>
          </w:p>
          <w:tbl>
            <w:tblPr>
              <w:tblStyle w:val="affffffffffff"/>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AB697E3" w14:textId="77777777">
              <w:trPr>
                <w:trHeight w:val="315"/>
              </w:trPr>
              <w:tc>
                <w:tcPr>
                  <w:tcW w:w="2680" w:type="dxa"/>
                  <w:tcBorders>
                    <w:top w:val="nil"/>
                    <w:left w:val="nil"/>
                    <w:bottom w:val="nil"/>
                    <w:right w:val="nil"/>
                  </w:tcBorders>
                  <w:tcMar>
                    <w:top w:w="20" w:type="dxa"/>
                    <w:left w:w="20" w:type="dxa"/>
                    <w:bottom w:w="20" w:type="dxa"/>
                    <w:right w:w="20" w:type="dxa"/>
                  </w:tcMar>
                </w:tcPr>
                <w:p w14:paraId="77C34EE5" w14:textId="77777777" w:rsidR="00A27D53" w:rsidRDefault="00D33BC1">
                  <w:pPr>
                    <w:ind w:left="0" w:right="-126" w:firstLine="0"/>
                    <w:rPr>
                      <w:b/>
                      <w:sz w:val="24"/>
                      <w:szCs w:val="24"/>
                    </w:rPr>
                  </w:pPr>
                  <w:r>
                    <w:rPr>
                      <w:b/>
                      <w:sz w:val="24"/>
                      <w:szCs w:val="24"/>
                    </w:rPr>
                    <w:t>Tiền điều kiện (Precondition):</w:t>
                  </w:r>
                </w:p>
              </w:tc>
            </w:tr>
          </w:tbl>
          <w:p w14:paraId="69ED9A22"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B3EECCE" w14:textId="77777777" w:rsidR="00A27D53" w:rsidRDefault="00A27D53">
            <w:pPr>
              <w:ind w:left="141" w:right="496" w:firstLine="0"/>
              <w:rPr>
                <w:sz w:val="24"/>
                <w:szCs w:val="24"/>
              </w:rPr>
            </w:pPr>
          </w:p>
          <w:tbl>
            <w:tblPr>
              <w:tblStyle w:val="afffffffff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7DE75C6" w14:textId="77777777">
              <w:trPr>
                <w:trHeight w:val="585"/>
              </w:trPr>
              <w:tc>
                <w:tcPr>
                  <w:tcW w:w="5560" w:type="dxa"/>
                  <w:tcBorders>
                    <w:top w:val="nil"/>
                    <w:left w:val="nil"/>
                    <w:bottom w:val="nil"/>
                    <w:right w:val="nil"/>
                  </w:tcBorders>
                  <w:tcMar>
                    <w:top w:w="20" w:type="dxa"/>
                    <w:left w:w="20" w:type="dxa"/>
                    <w:bottom w:w="20" w:type="dxa"/>
                    <w:right w:w="20" w:type="dxa"/>
                  </w:tcMar>
                </w:tcPr>
                <w:p w14:paraId="180F8E9A" w14:textId="77777777" w:rsidR="00A27D53" w:rsidRDefault="00D33BC1">
                  <w:pPr>
                    <w:ind w:left="141" w:right="496" w:firstLine="0"/>
                    <w:rPr>
                      <w:sz w:val="24"/>
                      <w:szCs w:val="24"/>
                    </w:rPr>
                  </w:pPr>
                  <w:r>
                    <w:rPr>
                      <w:sz w:val="24"/>
                      <w:szCs w:val="24"/>
                    </w:rPr>
                    <w:t>Người dùng đã đăng nhập hoặc không cần đăng nhập</w:t>
                  </w:r>
                </w:p>
              </w:tc>
            </w:tr>
          </w:tbl>
          <w:p w14:paraId="1C58FFE1" w14:textId="77777777" w:rsidR="00A27D53" w:rsidRDefault="00A27D53">
            <w:pPr>
              <w:ind w:left="141" w:right="496" w:firstLine="0"/>
              <w:rPr>
                <w:sz w:val="24"/>
                <w:szCs w:val="24"/>
              </w:rPr>
            </w:pPr>
          </w:p>
        </w:tc>
      </w:tr>
      <w:tr w:rsidR="00A27D53" w14:paraId="40181413"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667409D" w14:textId="77777777" w:rsidR="00A27D53" w:rsidRDefault="00A27D53">
            <w:pPr>
              <w:ind w:left="0" w:right="-126" w:firstLine="0"/>
              <w:rPr>
                <w:sz w:val="24"/>
                <w:szCs w:val="24"/>
              </w:rPr>
            </w:pPr>
          </w:p>
          <w:tbl>
            <w:tblPr>
              <w:tblStyle w:val="affffffffffff1"/>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680EB295" w14:textId="77777777">
              <w:trPr>
                <w:trHeight w:val="315"/>
              </w:trPr>
              <w:tc>
                <w:tcPr>
                  <w:tcW w:w="2680" w:type="dxa"/>
                  <w:tcBorders>
                    <w:top w:val="nil"/>
                    <w:left w:val="nil"/>
                    <w:bottom w:val="nil"/>
                    <w:right w:val="nil"/>
                  </w:tcBorders>
                  <w:tcMar>
                    <w:top w:w="20" w:type="dxa"/>
                    <w:left w:w="20" w:type="dxa"/>
                    <w:bottom w:w="20" w:type="dxa"/>
                    <w:right w:w="20" w:type="dxa"/>
                  </w:tcMar>
                </w:tcPr>
                <w:p w14:paraId="122672CC" w14:textId="77777777" w:rsidR="00A27D53" w:rsidRDefault="00D33BC1">
                  <w:pPr>
                    <w:ind w:left="0" w:right="-126" w:firstLine="0"/>
                    <w:rPr>
                      <w:b/>
                      <w:sz w:val="24"/>
                      <w:szCs w:val="24"/>
                    </w:rPr>
                  </w:pPr>
                  <w:r>
                    <w:rPr>
                      <w:b/>
                      <w:sz w:val="24"/>
                      <w:szCs w:val="24"/>
                    </w:rPr>
                    <w:t>Hậu điều kiện (Postcondition):</w:t>
                  </w:r>
                </w:p>
              </w:tc>
            </w:tr>
          </w:tbl>
          <w:p w14:paraId="16E5D9FE"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AE8B347" w14:textId="77777777" w:rsidR="00A27D53" w:rsidRDefault="00A27D53">
            <w:pPr>
              <w:ind w:left="141" w:right="496" w:firstLine="0"/>
              <w:rPr>
                <w:sz w:val="24"/>
                <w:szCs w:val="24"/>
              </w:rPr>
            </w:pPr>
          </w:p>
          <w:tbl>
            <w:tblPr>
              <w:tblStyle w:val="afffffffff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3D8A8EB" w14:textId="77777777">
              <w:trPr>
                <w:trHeight w:val="315"/>
              </w:trPr>
              <w:tc>
                <w:tcPr>
                  <w:tcW w:w="5560" w:type="dxa"/>
                  <w:tcBorders>
                    <w:top w:val="nil"/>
                    <w:left w:val="nil"/>
                    <w:bottom w:val="nil"/>
                    <w:right w:val="nil"/>
                  </w:tcBorders>
                  <w:tcMar>
                    <w:top w:w="20" w:type="dxa"/>
                    <w:left w:w="20" w:type="dxa"/>
                    <w:bottom w:w="20" w:type="dxa"/>
                    <w:right w:w="20" w:type="dxa"/>
                  </w:tcMar>
                </w:tcPr>
                <w:p w14:paraId="1C3261A5" w14:textId="77777777" w:rsidR="00A27D53" w:rsidRDefault="00D33BC1">
                  <w:pPr>
                    <w:ind w:left="141" w:right="496" w:firstLine="0"/>
                    <w:rPr>
                      <w:sz w:val="24"/>
                      <w:szCs w:val="24"/>
                    </w:rPr>
                  </w:pPr>
                  <w:r>
                    <w:rPr>
                      <w:sz w:val="24"/>
                      <w:szCs w:val="24"/>
                    </w:rPr>
                    <w:t>Danh sách sản phẩm phù hợp với tiêu chí được hiển thị</w:t>
                  </w:r>
                </w:p>
              </w:tc>
            </w:tr>
          </w:tbl>
          <w:p w14:paraId="39D51F21" w14:textId="77777777" w:rsidR="00A27D53" w:rsidRDefault="00A27D53">
            <w:pPr>
              <w:ind w:left="141" w:right="496" w:firstLine="0"/>
              <w:rPr>
                <w:sz w:val="24"/>
                <w:szCs w:val="24"/>
              </w:rPr>
            </w:pPr>
          </w:p>
        </w:tc>
      </w:tr>
      <w:tr w:rsidR="00A27D53" w14:paraId="72A4D4AF" w14:textId="77777777">
        <w:trPr>
          <w:trHeight w:val="178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76C6E3A2" w14:textId="77777777" w:rsidR="00A27D53" w:rsidRDefault="00A27D53">
            <w:pPr>
              <w:ind w:left="0" w:right="-126" w:firstLine="0"/>
              <w:rPr>
                <w:sz w:val="24"/>
                <w:szCs w:val="24"/>
              </w:rPr>
            </w:pPr>
          </w:p>
          <w:tbl>
            <w:tblPr>
              <w:tblStyle w:val="affffffffffff3"/>
              <w:tblW w:w="6240" w:type="dxa"/>
              <w:tblBorders>
                <w:top w:val="nil"/>
                <w:left w:val="nil"/>
                <w:bottom w:val="nil"/>
                <w:right w:val="nil"/>
                <w:insideH w:val="nil"/>
                <w:insideV w:val="nil"/>
              </w:tblBorders>
              <w:tblLayout w:type="fixed"/>
              <w:tblLook w:val="0600" w:firstRow="0" w:lastRow="0" w:firstColumn="0" w:lastColumn="0" w:noHBand="1" w:noVBand="1"/>
            </w:tblPr>
            <w:tblGrid>
              <w:gridCol w:w="6240"/>
            </w:tblGrid>
            <w:tr w:rsidR="00A27D53" w14:paraId="71D51402" w14:textId="77777777">
              <w:trPr>
                <w:trHeight w:val="315"/>
              </w:trPr>
              <w:tc>
                <w:tcPr>
                  <w:tcW w:w="6240" w:type="dxa"/>
                  <w:tcBorders>
                    <w:top w:val="nil"/>
                    <w:left w:val="nil"/>
                    <w:bottom w:val="nil"/>
                    <w:right w:val="nil"/>
                  </w:tcBorders>
                  <w:tcMar>
                    <w:top w:w="20" w:type="dxa"/>
                    <w:left w:w="20" w:type="dxa"/>
                    <w:bottom w:w="20" w:type="dxa"/>
                    <w:right w:w="20" w:type="dxa"/>
                  </w:tcMar>
                </w:tcPr>
                <w:p w14:paraId="4717A9AC" w14:textId="77777777" w:rsidR="00A27D53" w:rsidRDefault="00D33BC1">
                  <w:pPr>
                    <w:ind w:left="0" w:right="-126" w:firstLine="0"/>
                    <w:rPr>
                      <w:b/>
                      <w:sz w:val="24"/>
                      <w:szCs w:val="24"/>
                    </w:rPr>
                  </w:pPr>
                  <w:r>
                    <w:rPr>
                      <w:b/>
                      <w:sz w:val="24"/>
                      <w:szCs w:val="24"/>
                    </w:rPr>
                    <w:t>Luồng chính:</w:t>
                  </w:r>
                </w:p>
              </w:tc>
            </w:tr>
          </w:tbl>
          <w:p w14:paraId="166D797B"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0DA14C4" w14:textId="77777777" w:rsidR="00A27D53" w:rsidRDefault="00A27D53">
            <w:pPr>
              <w:ind w:left="141" w:right="496" w:firstLine="0"/>
            </w:pPr>
          </w:p>
          <w:tbl>
            <w:tblPr>
              <w:tblStyle w:val="affffffffffff4"/>
              <w:tblW w:w="55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5520"/>
            </w:tblGrid>
            <w:tr w:rsidR="00A27D53" w14:paraId="52706E3A" w14:textId="77777777">
              <w:trPr>
                <w:trHeight w:val="102"/>
              </w:trPr>
              <w:tc>
                <w:tcPr>
                  <w:tcW w:w="5520" w:type="dxa"/>
                  <w:tcBorders>
                    <w:top w:val="nil"/>
                    <w:left w:val="nil"/>
                    <w:bottom w:val="nil"/>
                    <w:right w:val="nil"/>
                  </w:tcBorders>
                  <w:tcMar>
                    <w:top w:w="0" w:type="dxa"/>
                    <w:left w:w="0" w:type="dxa"/>
                    <w:bottom w:w="0" w:type="dxa"/>
                    <w:right w:w="0" w:type="dxa"/>
                  </w:tcMar>
                </w:tcPr>
                <w:p w14:paraId="495B55B4" w14:textId="77777777" w:rsidR="00A27D53" w:rsidRDefault="00D33BC1">
                  <w:pPr>
                    <w:ind w:left="141" w:right="496" w:firstLine="0"/>
                    <w:rPr>
                      <w:sz w:val="24"/>
                      <w:szCs w:val="24"/>
                    </w:rPr>
                  </w:pPr>
                  <w:r>
                    <w:rPr>
                      <w:sz w:val="24"/>
                      <w:szCs w:val="24"/>
                    </w:rPr>
                    <w:t xml:space="preserve">1. Người dùng truy cập trang tìm kiếm </w:t>
                  </w:r>
                </w:p>
                <w:p w14:paraId="4FF3C491" w14:textId="77777777" w:rsidR="00A27D53" w:rsidRDefault="00D33BC1">
                  <w:pPr>
                    <w:ind w:left="141" w:right="496" w:firstLine="0"/>
                    <w:rPr>
                      <w:sz w:val="24"/>
                      <w:szCs w:val="24"/>
                    </w:rPr>
                  </w:pPr>
                  <w:r>
                    <w:rPr>
                      <w:sz w:val="24"/>
                      <w:szCs w:val="24"/>
                    </w:rPr>
                    <w:t>2. Người dùng chọn tiêu chí lọc (giá, danh mục, tên sản phẩm)</w:t>
                  </w:r>
                </w:p>
                <w:p w14:paraId="55C8BC60" w14:textId="77777777" w:rsidR="00A27D53" w:rsidRDefault="00D33BC1">
                  <w:pPr>
                    <w:ind w:left="141" w:right="496" w:firstLine="0"/>
                    <w:rPr>
                      <w:sz w:val="24"/>
                      <w:szCs w:val="24"/>
                    </w:rPr>
                  </w:pPr>
                  <w:r>
                    <w:rPr>
                      <w:sz w:val="24"/>
                      <w:szCs w:val="24"/>
                    </w:rPr>
                    <w:t>3. Hệ thống thực hiện tìm kiếm</w:t>
                  </w:r>
                </w:p>
                <w:p w14:paraId="10EF9694" w14:textId="77777777" w:rsidR="00A27D53" w:rsidRDefault="00D33BC1">
                  <w:pPr>
                    <w:ind w:left="141" w:right="496" w:firstLine="0"/>
                    <w:rPr>
                      <w:sz w:val="24"/>
                      <w:szCs w:val="24"/>
                    </w:rPr>
                  </w:pPr>
                  <w:r>
                    <w:rPr>
                      <w:sz w:val="24"/>
                      <w:szCs w:val="24"/>
                    </w:rPr>
                    <w:t xml:space="preserve">4. Hệ thống hiển thị danh sách sản phẩm phù hợp </w:t>
                  </w:r>
                </w:p>
              </w:tc>
            </w:tr>
          </w:tbl>
          <w:p w14:paraId="3E418555" w14:textId="77777777" w:rsidR="00A27D53" w:rsidRDefault="00A27D53">
            <w:pPr>
              <w:ind w:left="141" w:right="496" w:firstLine="0"/>
              <w:rPr>
                <w:sz w:val="24"/>
                <w:szCs w:val="24"/>
              </w:rPr>
            </w:pPr>
          </w:p>
        </w:tc>
      </w:tr>
      <w:tr w:rsidR="00A27D53" w14:paraId="7F6B651A" w14:textId="77777777">
        <w:trPr>
          <w:trHeight w:val="104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880305D" w14:textId="77777777" w:rsidR="00A27D53" w:rsidRDefault="00A27D53">
            <w:pPr>
              <w:ind w:left="0" w:right="80" w:firstLine="0"/>
              <w:rPr>
                <w:b/>
                <w:sz w:val="24"/>
                <w:szCs w:val="24"/>
              </w:rPr>
            </w:pPr>
          </w:p>
          <w:p w14:paraId="28CC441E" w14:textId="77777777" w:rsidR="00A27D53" w:rsidRDefault="00D33BC1">
            <w:pPr>
              <w:ind w:left="0" w:right="80" w:firstLine="0"/>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3F5DEEB1" w14:textId="77777777" w:rsidR="00A27D53" w:rsidRDefault="00A27D53">
            <w:pPr>
              <w:ind w:left="0" w:right="496" w:firstLine="0"/>
              <w:rPr>
                <w:sz w:val="24"/>
                <w:szCs w:val="24"/>
              </w:rPr>
            </w:pPr>
          </w:p>
          <w:tbl>
            <w:tblPr>
              <w:tblStyle w:val="affffffffffff5"/>
              <w:tblW w:w="5535" w:type="dxa"/>
              <w:tblInd w:w="30" w:type="dxa"/>
              <w:tblBorders>
                <w:top w:val="nil"/>
                <w:left w:val="nil"/>
                <w:bottom w:val="nil"/>
                <w:right w:val="nil"/>
                <w:insideH w:val="nil"/>
                <w:insideV w:val="nil"/>
              </w:tblBorders>
              <w:tblLayout w:type="fixed"/>
              <w:tblLook w:val="0600" w:firstRow="0" w:lastRow="0" w:firstColumn="0" w:lastColumn="0" w:noHBand="1" w:noVBand="1"/>
            </w:tblPr>
            <w:tblGrid>
              <w:gridCol w:w="5535"/>
            </w:tblGrid>
            <w:tr w:rsidR="00A27D53" w14:paraId="7BCB381C" w14:textId="77777777">
              <w:trPr>
                <w:trHeight w:val="570"/>
              </w:trPr>
              <w:tc>
                <w:tcPr>
                  <w:tcW w:w="5535" w:type="dxa"/>
                  <w:tcBorders>
                    <w:top w:val="nil"/>
                    <w:left w:val="nil"/>
                    <w:bottom w:val="nil"/>
                    <w:right w:val="nil"/>
                  </w:tcBorders>
                  <w:shd w:val="clear" w:color="auto" w:fill="auto"/>
                  <w:tcMar>
                    <w:top w:w="20" w:type="dxa"/>
                    <w:left w:w="20" w:type="dxa"/>
                    <w:bottom w:w="20" w:type="dxa"/>
                    <w:right w:w="20" w:type="dxa"/>
                  </w:tcMar>
                </w:tcPr>
                <w:p w14:paraId="119AD432" w14:textId="77777777" w:rsidR="00A27D53" w:rsidRDefault="00A27D53">
                  <w:pPr>
                    <w:ind w:left="0" w:right="496" w:firstLine="0"/>
                    <w:rPr>
                      <w:sz w:val="24"/>
                      <w:szCs w:val="24"/>
                    </w:rPr>
                  </w:pPr>
                </w:p>
              </w:tc>
            </w:tr>
          </w:tbl>
          <w:p w14:paraId="3E3481FC" w14:textId="77777777" w:rsidR="00A27D53" w:rsidRDefault="00A27D53">
            <w:pPr>
              <w:ind w:left="0" w:right="496" w:firstLine="0"/>
              <w:rPr>
                <w:sz w:val="24"/>
                <w:szCs w:val="24"/>
              </w:rPr>
            </w:pPr>
          </w:p>
        </w:tc>
      </w:tr>
      <w:tr w:rsidR="00A27D53" w14:paraId="506E742E" w14:textId="77777777">
        <w:trPr>
          <w:trHeight w:val="901"/>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6129E5D" w14:textId="77777777" w:rsidR="00A27D53" w:rsidRDefault="00A27D53">
            <w:pPr>
              <w:ind w:left="0" w:right="80" w:firstLine="0"/>
              <w:rPr>
                <w:b/>
                <w:sz w:val="24"/>
                <w:szCs w:val="24"/>
              </w:rPr>
            </w:pPr>
          </w:p>
          <w:tbl>
            <w:tblPr>
              <w:tblStyle w:val="affffffffffff6"/>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25D9BDB1" w14:textId="77777777">
              <w:trPr>
                <w:trHeight w:val="315"/>
              </w:trPr>
              <w:tc>
                <w:tcPr>
                  <w:tcW w:w="2880" w:type="dxa"/>
                  <w:tcBorders>
                    <w:top w:val="nil"/>
                    <w:left w:val="nil"/>
                    <w:bottom w:val="nil"/>
                    <w:right w:val="nil"/>
                  </w:tcBorders>
                  <w:tcMar>
                    <w:top w:w="20" w:type="dxa"/>
                    <w:left w:w="20" w:type="dxa"/>
                    <w:bottom w:w="20" w:type="dxa"/>
                    <w:right w:w="20" w:type="dxa"/>
                  </w:tcMar>
                </w:tcPr>
                <w:p w14:paraId="235242CF" w14:textId="77777777" w:rsidR="00A27D53" w:rsidRDefault="00D33BC1">
                  <w:pPr>
                    <w:ind w:left="0" w:right="-92" w:firstLine="0"/>
                    <w:rPr>
                      <w:b/>
                      <w:sz w:val="24"/>
                      <w:szCs w:val="24"/>
                    </w:rPr>
                  </w:pPr>
                  <w:r>
                    <w:rPr>
                      <w:b/>
                      <w:sz w:val="24"/>
                      <w:szCs w:val="24"/>
                    </w:rPr>
                    <w:t>Luồng ngoại lệ (Exception):</w:t>
                  </w:r>
                </w:p>
              </w:tc>
            </w:tr>
          </w:tbl>
          <w:p w14:paraId="2D4EF583" w14:textId="77777777" w:rsidR="00A27D53" w:rsidRDefault="00A27D53">
            <w:pPr>
              <w:ind w:left="0" w:right="80" w:firstLine="0"/>
              <w:rPr>
                <w:b/>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92D5DA2" w14:textId="77777777" w:rsidR="00A27D53" w:rsidRDefault="00A27D53">
            <w:pPr>
              <w:ind w:left="0" w:right="496" w:firstLine="0"/>
              <w:rPr>
                <w:sz w:val="24"/>
                <w:szCs w:val="24"/>
              </w:rPr>
            </w:pPr>
          </w:p>
          <w:p w14:paraId="6C6DEEC9" w14:textId="77777777" w:rsidR="00A27D53" w:rsidRDefault="00A27D53">
            <w:pPr>
              <w:ind w:left="0" w:right="496" w:firstLine="0"/>
              <w:rPr>
                <w:sz w:val="24"/>
                <w:szCs w:val="24"/>
              </w:rPr>
            </w:pPr>
          </w:p>
        </w:tc>
      </w:tr>
    </w:tbl>
    <w:p w14:paraId="2ED8C7AC" w14:textId="5D935918" w:rsidR="00905EBD" w:rsidRPr="00905EBD" w:rsidRDefault="00D33BC1">
      <w:pPr>
        <w:jc w:val="center"/>
        <w:rPr>
          <w:i/>
          <w:lang w:val="vi-VN"/>
          <w:rPrChange w:id="6622" w:author="MinhHieu" w:date="2024-12-20T10:21:00Z">
            <w:rPr>
              <w:i/>
            </w:rPr>
          </w:rPrChange>
        </w:rPr>
      </w:pPr>
      <w:del w:id="6623" w:author="MinhHieu" w:date="2024-12-20T10:50:00Z">
        <w:r w:rsidDel="00AD5D82">
          <w:rPr>
            <w:i/>
          </w:rPr>
          <w:delText xml:space="preserve">Bảng 2.16 </w:delText>
        </w:r>
        <w:r w:rsidDel="00AD5D82">
          <w:rPr>
            <w:i/>
          </w:rPr>
          <w:delText>Kịch bản tìm kiếm bằng filter</w:delText>
        </w:r>
      </w:del>
    </w:p>
    <w:p w14:paraId="1C132197" w14:textId="77777777" w:rsidR="00A27D53" w:rsidRDefault="00D33BC1">
      <w:pPr>
        <w:pStyle w:val="Heading2"/>
        <w:numPr>
          <w:ilvl w:val="2"/>
          <w:numId w:val="37"/>
        </w:numPr>
        <w:tabs>
          <w:tab w:val="left" w:pos="630"/>
        </w:tabs>
        <w:spacing w:before="281"/>
      </w:pPr>
      <w:bookmarkStart w:id="6624" w:name="_Toc185578191"/>
      <w:bookmarkStart w:id="6625" w:name="_Toc185579214"/>
      <w:bookmarkStart w:id="6626" w:name="_Toc185579318"/>
      <w:bookmarkStart w:id="6627" w:name="_Toc185587636"/>
      <w:bookmarkStart w:id="6628" w:name="_Toc185588682"/>
      <w:bookmarkStart w:id="6629" w:name="_Toc185597757"/>
      <w:bookmarkStart w:id="6630" w:name="_Toc185597938"/>
      <w:bookmarkStart w:id="6631" w:name="_Toc185598116"/>
      <w:bookmarkStart w:id="6632" w:name="_Toc185598293"/>
      <w:r>
        <w:t>Kịch bản xem bình luận và đánh giá về sản phẩm</w:t>
      </w:r>
      <w:bookmarkEnd w:id="6624"/>
      <w:bookmarkEnd w:id="6625"/>
      <w:bookmarkEnd w:id="6626"/>
      <w:bookmarkEnd w:id="6627"/>
      <w:bookmarkEnd w:id="6628"/>
      <w:bookmarkEnd w:id="6629"/>
      <w:bookmarkEnd w:id="6630"/>
      <w:bookmarkEnd w:id="6631"/>
      <w:bookmarkEnd w:id="6632"/>
    </w:p>
    <w:p w14:paraId="29DC6195" w14:textId="04A57BF1" w:rsidR="00AD5D82" w:rsidRPr="00AD5D82" w:rsidRDefault="00AD5D82">
      <w:pPr>
        <w:pStyle w:val="Caption"/>
        <w:keepNext/>
        <w:jc w:val="center"/>
        <w:rPr>
          <w:ins w:id="6633" w:author="MinhHieu" w:date="2024-12-20T10:50:00Z"/>
          <w:color w:val="auto"/>
          <w:lang w:val="vi-VN"/>
          <w:rPrChange w:id="6634" w:author="MinhHieu" w:date="2024-12-20T10:51:00Z">
            <w:rPr>
              <w:ins w:id="6635" w:author="MinhHieu" w:date="2024-12-20T10:50:00Z"/>
            </w:rPr>
          </w:rPrChange>
        </w:rPr>
        <w:pPrChange w:id="6636" w:author="MinhHieu" w:date="2024-12-20T10:51:00Z">
          <w:pPr/>
        </w:pPrChange>
      </w:pPr>
      <w:bookmarkStart w:id="6637" w:name="_Toc185587417"/>
      <w:bookmarkStart w:id="6638" w:name="_Toc185597589"/>
      <w:ins w:id="6639" w:author="MinhHieu" w:date="2024-12-20T10:50:00Z">
        <w:r w:rsidRPr="00AD5D82">
          <w:rPr>
            <w:color w:val="auto"/>
            <w:sz w:val="26"/>
            <w:szCs w:val="26"/>
            <w:rPrChange w:id="6640" w:author="MinhHieu" w:date="2024-12-20T10:51:00Z">
              <w:rPr/>
            </w:rPrChange>
          </w:rPr>
          <w:t>Bảng 2.</w:t>
        </w:r>
        <w:r w:rsidRPr="00AD5D82">
          <w:rPr>
            <w:color w:val="auto"/>
            <w:sz w:val="26"/>
            <w:szCs w:val="26"/>
            <w:rPrChange w:id="6641" w:author="MinhHieu" w:date="2024-12-20T10:51:00Z">
              <w:rPr/>
            </w:rPrChange>
          </w:rPr>
          <w:fldChar w:fldCharType="begin"/>
        </w:r>
        <w:r w:rsidRPr="00AD5D82">
          <w:rPr>
            <w:color w:val="auto"/>
            <w:sz w:val="26"/>
            <w:szCs w:val="26"/>
            <w:rPrChange w:id="6642" w:author="MinhHieu" w:date="2024-12-20T10:51:00Z">
              <w:rPr/>
            </w:rPrChange>
          </w:rPr>
          <w:instrText xml:space="preserve"> SEQ Bảng_2. \* ARABIC </w:instrText>
        </w:r>
      </w:ins>
      <w:r w:rsidRPr="00AD5D82">
        <w:rPr>
          <w:color w:val="auto"/>
          <w:sz w:val="26"/>
          <w:szCs w:val="26"/>
          <w:rPrChange w:id="6643" w:author="MinhHieu" w:date="2024-12-20T10:51:00Z">
            <w:rPr/>
          </w:rPrChange>
        </w:rPr>
        <w:fldChar w:fldCharType="separate"/>
      </w:r>
      <w:ins w:id="6644" w:author="MinhHieu" w:date="2024-12-20T11:36:00Z">
        <w:r w:rsidR="00711A5B">
          <w:rPr>
            <w:noProof/>
            <w:color w:val="auto"/>
            <w:sz w:val="26"/>
            <w:szCs w:val="26"/>
          </w:rPr>
          <w:t>19</w:t>
        </w:r>
      </w:ins>
      <w:ins w:id="6645" w:author="MinhHieu" w:date="2024-12-20T10:50:00Z">
        <w:r w:rsidRPr="00AD5D82">
          <w:rPr>
            <w:color w:val="auto"/>
            <w:sz w:val="26"/>
            <w:szCs w:val="26"/>
            <w:rPrChange w:id="6646" w:author="MinhHieu" w:date="2024-12-20T10:51:00Z">
              <w:rPr/>
            </w:rPrChange>
          </w:rPr>
          <w:fldChar w:fldCharType="end"/>
        </w:r>
        <w:r w:rsidRPr="00AD5D82">
          <w:rPr>
            <w:color w:val="auto"/>
            <w:sz w:val="26"/>
            <w:szCs w:val="26"/>
            <w:lang w:val="vi-VN"/>
            <w:rPrChange w:id="6647" w:author="MinhHieu" w:date="2024-12-20T10:51:00Z">
              <w:rPr>
                <w:lang w:val="vi-VN"/>
              </w:rPr>
            </w:rPrChange>
          </w:rPr>
          <w:t xml:space="preserve"> Kịch bản xem bình luận và đánh giá về sản phẩm</w:t>
        </w:r>
        <w:bookmarkEnd w:id="6637"/>
        <w:bookmarkEnd w:id="6638"/>
      </w:ins>
    </w:p>
    <w:tbl>
      <w:tblPr>
        <w:tblStyle w:val="affffffffffff7"/>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78BA7F2B" w14:textId="77777777">
        <w:trPr>
          <w:trHeight w:val="82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4FC5814" w14:textId="77777777" w:rsidR="00A27D53" w:rsidRDefault="00A27D53">
            <w:pPr>
              <w:ind w:left="0" w:right="-131" w:firstLine="0"/>
              <w:rPr>
                <w:b/>
                <w:sz w:val="10"/>
                <w:szCs w:val="10"/>
              </w:rPr>
            </w:pPr>
          </w:p>
          <w:p w14:paraId="7FCBAFE8" w14:textId="77777777" w:rsidR="00A27D53" w:rsidRDefault="00D33BC1">
            <w:pPr>
              <w:ind w:left="0" w:right="-131" w:firstLine="0"/>
              <w:rPr>
                <w:b/>
                <w:sz w:val="24"/>
                <w:szCs w:val="24"/>
              </w:rPr>
            </w:pPr>
            <w:r>
              <w:rPr>
                <w:b/>
                <w:sz w:val="24"/>
                <w:szCs w:val="24"/>
              </w:rPr>
              <w:t>Tên chức năng:</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42863C6" w14:textId="77777777" w:rsidR="00A27D53" w:rsidRDefault="00A27D53">
            <w:pPr>
              <w:tabs>
                <w:tab w:val="left" w:pos="3435"/>
              </w:tabs>
              <w:ind w:left="0" w:firstLine="0"/>
              <w:rPr>
                <w:sz w:val="10"/>
                <w:szCs w:val="10"/>
              </w:rPr>
            </w:pPr>
          </w:p>
          <w:p w14:paraId="5C886C95" w14:textId="77777777" w:rsidR="00A27D53" w:rsidRDefault="00D33BC1">
            <w:pPr>
              <w:tabs>
                <w:tab w:val="left" w:pos="3435"/>
              </w:tabs>
              <w:ind w:left="141" w:firstLine="0"/>
              <w:rPr>
                <w:sz w:val="24"/>
                <w:szCs w:val="24"/>
              </w:rPr>
            </w:pPr>
            <w:r>
              <w:rPr>
                <w:sz w:val="24"/>
                <w:szCs w:val="24"/>
              </w:rPr>
              <w:t>Xem bình luận và đánh giá về sản phẩm</w:t>
            </w:r>
          </w:p>
        </w:tc>
      </w:tr>
      <w:tr w:rsidR="00A27D53" w14:paraId="08AF31CF" w14:textId="77777777">
        <w:trPr>
          <w:trHeight w:val="77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5AD9C2B" w14:textId="77777777" w:rsidR="00A27D53" w:rsidRDefault="00A27D53">
            <w:pPr>
              <w:ind w:left="0" w:right="-131" w:firstLine="0"/>
              <w:rPr>
                <w:sz w:val="24"/>
                <w:szCs w:val="24"/>
              </w:rPr>
            </w:pPr>
          </w:p>
          <w:tbl>
            <w:tblPr>
              <w:tblStyle w:val="affffffffffff8"/>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716296B2" w14:textId="77777777">
              <w:trPr>
                <w:trHeight w:val="315"/>
              </w:trPr>
              <w:tc>
                <w:tcPr>
                  <w:tcW w:w="5385" w:type="dxa"/>
                  <w:tcBorders>
                    <w:top w:val="nil"/>
                    <w:left w:val="nil"/>
                    <w:bottom w:val="nil"/>
                    <w:right w:val="nil"/>
                  </w:tcBorders>
                  <w:tcMar>
                    <w:top w:w="20" w:type="dxa"/>
                    <w:left w:w="20" w:type="dxa"/>
                    <w:bottom w:w="20" w:type="dxa"/>
                    <w:right w:w="20" w:type="dxa"/>
                  </w:tcMar>
                </w:tcPr>
                <w:p w14:paraId="104CE7BA" w14:textId="77777777" w:rsidR="00A27D53" w:rsidRDefault="00D33BC1">
                  <w:pPr>
                    <w:ind w:left="0" w:right="-131" w:firstLine="0"/>
                    <w:rPr>
                      <w:b/>
                      <w:sz w:val="24"/>
                      <w:szCs w:val="24"/>
                    </w:rPr>
                  </w:pPr>
                  <w:r>
                    <w:rPr>
                      <w:b/>
                      <w:sz w:val="24"/>
                      <w:szCs w:val="24"/>
                    </w:rPr>
                    <w:t>Tác nhân kích hoạt:</w:t>
                  </w:r>
                </w:p>
              </w:tc>
            </w:tr>
          </w:tbl>
          <w:p w14:paraId="6E3C197B" w14:textId="77777777" w:rsidR="00A27D53" w:rsidRDefault="00A27D53">
            <w:pPr>
              <w:ind w:left="0" w:right="-131"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2AA7667" w14:textId="77777777" w:rsidR="00A27D53" w:rsidRDefault="00A27D53">
            <w:pPr>
              <w:ind w:left="141" w:firstLine="0"/>
              <w:rPr>
                <w:sz w:val="24"/>
                <w:szCs w:val="24"/>
              </w:rPr>
            </w:pPr>
          </w:p>
          <w:tbl>
            <w:tblPr>
              <w:tblStyle w:val="afffff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CF21CA8" w14:textId="77777777">
              <w:trPr>
                <w:trHeight w:val="315"/>
              </w:trPr>
              <w:tc>
                <w:tcPr>
                  <w:tcW w:w="5560" w:type="dxa"/>
                  <w:tcBorders>
                    <w:top w:val="nil"/>
                    <w:left w:val="nil"/>
                    <w:bottom w:val="nil"/>
                    <w:right w:val="nil"/>
                  </w:tcBorders>
                  <w:tcMar>
                    <w:top w:w="20" w:type="dxa"/>
                    <w:left w:w="20" w:type="dxa"/>
                    <w:bottom w:w="20" w:type="dxa"/>
                    <w:right w:w="20" w:type="dxa"/>
                  </w:tcMar>
                </w:tcPr>
                <w:p w14:paraId="308D047E" w14:textId="77777777" w:rsidR="00A27D53" w:rsidRDefault="00D33BC1">
                  <w:pPr>
                    <w:ind w:left="141" w:firstLine="0"/>
                    <w:rPr>
                      <w:sz w:val="24"/>
                      <w:szCs w:val="24"/>
                    </w:rPr>
                  </w:pPr>
                  <w:r>
                    <w:rPr>
                      <w:sz w:val="24"/>
                      <w:szCs w:val="24"/>
                    </w:rPr>
                    <w:t>Người dùng</w:t>
                  </w:r>
                  <w:r>
                    <w:rPr>
                      <w:sz w:val="24"/>
                      <w:szCs w:val="24"/>
                    </w:rPr>
                    <w:tab/>
                  </w:r>
                </w:p>
              </w:tc>
            </w:tr>
          </w:tbl>
          <w:p w14:paraId="5F422C6D" w14:textId="77777777" w:rsidR="00A27D53" w:rsidRDefault="00A27D53">
            <w:pPr>
              <w:ind w:left="141" w:right="2160" w:firstLine="0"/>
              <w:rPr>
                <w:sz w:val="24"/>
                <w:szCs w:val="24"/>
              </w:rPr>
            </w:pPr>
          </w:p>
        </w:tc>
      </w:tr>
      <w:tr w:rsidR="00A27D53" w14:paraId="012F3607" w14:textId="77777777">
        <w:trPr>
          <w:trHeight w:val="46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44168E5E" w14:textId="77777777" w:rsidR="00A27D53" w:rsidRDefault="00D33BC1">
            <w:pPr>
              <w:ind w:left="0" w:right="-131" w:firstLine="0"/>
              <w:rPr>
                <w:b/>
              </w:rPr>
            </w:pPr>
            <w:r>
              <w:rPr>
                <w:b/>
              </w:rPr>
              <w:t>Mô tả:</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30608085" w14:textId="77777777" w:rsidR="00A27D53" w:rsidRDefault="00D33BC1">
            <w:pPr>
              <w:ind w:left="141" w:right="496" w:firstLine="0"/>
              <w:rPr>
                <w:sz w:val="24"/>
                <w:szCs w:val="24"/>
              </w:rPr>
            </w:pPr>
            <w:r>
              <w:rPr>
                <w:sz w:val="24"/>
                <w:szCs w:val="24"/>
              </w:rPr>
              <w:t xml:space="preserve">Người dùng xem các bình luận và đánh giá </w:t>
            </w:r>
            <w:r>
              <w:rPr>
                <w:sz w:val="24"/>
                <w:szCs w:val="24"/>
              </w:rPr>
              <w:lastRenderedPageBreak/>
              <w:t>về sản phẩm</w:t>
            </w:r>
          </w:p>
        </w:tc>
      </w:tr>
      <w:tr w:rsidR="00A27D53" w14:paraId="5BEFACCD" w14:textId="77777777">
        <w:trPr>
          <w:trHeight w:val="100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B385781" w14:textId="77777777" w:rsidR="00A27D53" w:rsidRDefault="00A27D53">
            <w:pPr>
              <w:ind w:left="0" w:right="-131" w:firstLine="0"/>
              <w:rPr>
                <w:sz w:val="24"/>
                <w:szCs w:val="24"/>
              </w:rPr>
            </w:pPr>
          </w:p>
          <w:tbl>
            <w:tblPr>
              <w:tblStyle w:val="affffffffffffa"/>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074D1ED1" w14:textId="77777777">
              <w:trPr>
                <w:trHeight w:val="315"/>
              </w:trPr>
              <w:tc>
                <w:tcPr>
                  <w:tcW w:w="1905" w:type="dxa"/>
                  <w:tcBorders>
                    <w:top w:val="nil"/>
                    <w:left w:val="nil"/>
                    <w:bottom w:val="nil"/>
                    <w:right w:val="nil"/>
                  </w:tcBorders>
                  <w:tcMar>
                    <w:top w:w="20" w:type="dxa"/>
                    <w:left w:w="20" w:type="dxa"/>
                    <w:bottom w:w="20" w:type="dxa"/>
                    <w:right w:w="20" w:type="dxa"/>
                  </w:tcMar>
                </w:tcPr>
                <w:p w14:paraId="0B81A2BF" w14:textId="77777777" w:rsidR="00A27D53" w:rsidRDefault="00D33BC1">
                  <w:pPr>
                    <w:ind w:left="0" w:right="-131" w:firstLine="0"/>
                    <w:rPr>
                      <w:b/>
                      <w:sz w:val="24"/>
                      <w:szCs w:val="24"/>
                    </w:rPr>
                  </w:pPr>
                  <w:r>
                    <w:rPr>
                      <w:b/>
                      <w:sz w:val="24"/>
                      <w:szCs w:val="24"/>
                    </w:rPr>
                    <w:t>Sự kiện kích hoạt:</w:t>
                  </w:r>
                </w:p>
              </w:tc>
            </w:tr>
          </w:tbl>
          <w:p w14:paraId="34A3F435" w14:textId="77777777" w:rsidR="00A27D53" w:rsidRDefault="00A27D53">
            <w:pPr>
              <w:ind w:left="0" w:right="-131"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0DC60E6" w14:textId="77777777" w:rsidR="00A27D53" w:rsidRDefault="00D33BC1">
            <w:pPr>
              <w:tabs>
                <w:tab w:val="left" w:pos="1490"/>
              </w:tabs>
              <w:ind w:left="141" w:right="496" w:firstLine="0"/>
              <w:rPr>
                <w:sz w:val="24"/>
                <w:szCs w:val="24"/>
              </w:rPr>
            </w:pPr>
            <w:r>
              <w:rPr>
                <w:sz w:val="24"/>
                <w:szCs w:val="24"/>
              </w:rPr>
              <w:tab/>
            </w:r>
          </w:p>
          <w:tbl>
            <w:tblPr>
              <w:tblStyle w:val="affffffff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AB51C71" w14:textId="77777777">
              <w:trPr>
                <w:trHeight w:val="585"/>
              </w:trPr>
              <w:tc>
                <w:tcPr>
                  <w:tcW w:w="5560" w:type="dxa"/>
                  <w:tcBorders>
                    <w:top w:val="nil"/>
                    <w:left w:val="nil"/>
                    <w:bottom w:val="nil"/>
                    <w:right w:val="nil"/>
                  </w:tcBorders>
                  <w:tcMar>
                    <w:top w:w="20" w:type="dxa"/>
                    <w:left w:w="20" w:type="dxa"/>
                    <w:bottom w:w="20" w:type="dxa"/>
                    <w:right w:w="20" w:type="dxa"/>
                  </w:tcMar>
                </w:tcPr>
                <w:p w14:paraId="717E05E5" w14:textId="77777777" w:rsidR="00A27D53" w:rsidRDefault="00D33BC1">
                  <w:pPr>
                    <w:tabs>
                      <w:tab w:val="right" w:pos="5434"/>
                    </w:tabs>
                    <w:ind w:left="141" w:right="496" w:firstLine="0"/>
                    <w:rPr>
                      <w:sz w:val="24"/>
                      <w:szCs w:val="24"/>
                    </w:rPr>
                  </w:pPr>
                  <w:r>
                    <w:rPr>
                      <w:sz w:val="24"/>
                      <w:szCs w:val="24"/>
                    </w:rPr>
                    <w:t>Người dùng truy cập trang chi tiết sản phẩm</w:t>
                  </w:r>
                </w:p>
              </w:tc>
            </w:tr>
          </w:tbl>
          <w:p w14:paraId="6110C8AE" w14:textId="77777777" w:rsidR="00A27D53" w:rsidRDefault="00A27D53">
            <w:pPr>
              <w:ind w:left="141" w:right="496" w:firstLine="0"/>
              <w:rPr>
                <w:sz w:val="24"/>
                <w:szCs w:val="24"/>
              </w:rPr>
            </w:pPr>
          </w:p>
        </w:tc>
      </w:tr>
      <w:tr w:rsidR="00A27D53" w14:paraId="501506BA"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4C51C67" w14:textId="77777777" w:rsidR="00A27D53" w:rsidRDefault="00A27D53">
            <w:pPr>
              <w:ind w:left="0" w:right="-131" w:firstLine="0"/>
              <w:rPr>
                <w:sz w:val="24"/>
                <w:szCs w:val="24"/>
              </w:rPr>
            </w:pPr>
          </w:p>
          <w:tbl>
            <w:tblPr>
              <w:tblStyle w:val="affffffffffffc"/>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9839D21" w14:textId="77777777">
              <w:trPr>
                <w:trHeight w:val="315"/>
              </w:trPr>
              <w:tc>
                <w:tcPr>
                  <w:tcW w:w="2680" w:type="dxa"/>
                  <w:tcBorders>
                    <w:top w:val="nil"/>
                    <w:left w:val="nil"/>
                    <w:bottom w:val="nil"/>
                    <w:right w:val="nil"/>
                  </w:tcBorders>
                  <w:tcMar>
                    <w:top w:w="20" w:type="dxa"/>
                    <w:left w:w="20" w:type="dxa"/>
                    <w:bottom w:w="20" w:type="dxa"/>
                    <w:right w:w="20" w:type="dxa"/>
                  </w:tcMar>
                </w:tcPr>
                <w:p w14:paraId="68DF4C6B" w14:textId="77777777" w:rsidR="00A27D53" w:rsidRDefault="00D33BC1">
                  <w:pPr>
                    <w:ind w:left="0" w:right="-131" w:firstLine="0"/>
                    <w:rPr>
                      <w:b/>
                      <w:sz w:val="24"/>
                      <w:szCs w:val="24"/>
                    </w:rPr>
                  </w:pPr>
                  <w:r>
                    <w:rPr>
                      <w:b/>
                      <w:sz w:val="24"/>
                      <w:szCs w:val="24"/>
                    </w:rPr>
                    <w:t>Tiền điều kiện (Precondition):</w:t>
                  </w:r>
                </w:p>
              </w:tc>
            </w:tr>
          </w:tbl>
          <w:p w14:paraId="292FE949" w14:textId="77777777" w:rsidR="00A27D53" w:rsidRDefault="00A27D53">
            <w:pPr>
              <w:ind w:left="0" w:right="-131"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E155762" w14:textId="77777777" w:rsidR="00A27D53" w:rsidRDefault="00A27D53">
            <w:pPr>
              <w:ind w:left="141" w:right="496" w:firstLine="0"/>
              <w:rPr>
                <w:sz w:val="24"/>
                <w:szCs w:val="24"/>
              </w:rPr>
            </w:pPr>
          </w:p>
          <w:tbl>
            <w:tblPr>
              <w:tblStyle w:val="afffffffff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17F8B18" w14:textId="77777777">
              <w:trPr>
                <w:trHeight w:val="585"/>
              </w:trPr>
              <w:tc>
                <w:tcPr>
                  <w:tcW w:w="5560" w:type="dxa"/>
                  <w:tcBorders>
                    <w:top w:val="nil"/>
                    <w:left w:val="nil"/>
                    <w:bottom w:val="nil"/>
                    <w:right w:val="nil"/>
                  </w:tcBorders>
                  <w:tcMar>
                    <w:top w:w="20" w:type="dxa"/>
                    <w:left w:w="20" w:type="dxa"/>
                    <w:bottom w:w="20" w:type="dxa"/>
                    <w:right w:w="20" w:type="dxa"/>
                  </w:tcMar>
                </w:tcPr>
                <w:p w14:paraId="03C6177B" w14:textId="77777777" w:rsidR="00A27D53" w:rsidRDefault="00D33BC1">
                  <w:pPr>
                    <w:tabs>
                      <w:tab w:val="left" w:pos="2909"/>
                    </w:tabs>
                    <w:ind w:left="141" w:right="496" w:firstLine="0"/>
                    <w:rPr>
                      <w:sz w:val="24"/>
                      <w:szCs w:val="24"/>
                    </w:rPr>
                  </w:pPr>
                  <w:r>
                    <w:rPr>
                      <w:sz w:val="24"/>
                      <w:szCs w:val="24"/>
                    </w:rPr>
                    <w:t>Người dùng đã đăng nhập hoặc không cần đăng nhập</w:t>
                  </w:r>
                </w:p>
              </w:tc>
            </w:tr>
          </w:tbl>
          <w:p w14:paraId="75080782" w14:textId="77777777" w:rsidR="00A27D53" w:rsidRDefault="00A27D53">
            <w:pPr>
              <w:ind w:left="141" w:right="496" w:firstLine="0"/>
              <w:rPr>
                <w:sz w:val="24"/>
                <w:szCs w:val="24"/>
              </w:rPr>
            </w:pPr>
          </w:p>
        </w:tc>
      </w:tr>
      <w:tr w:rsidR="00A27D53" w14:paraId="0339E017"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1AFFB31" w14:textId="77777777" w:rsidR="00A27D53" w:rsidRDefault="00A27D53">
            <w:pPr>
              <w:ind w:left="0" w:right="-131" w:firstLine="0"/>
              <w:rPr>
                <w:sz w:val="24"/>
                <w:szCs w:val="24"/>
              </w:rPr>
            </w:pPr>
          </w:p>
          <w:tbl>
            <w:tblPr>
              <w:tblStyle w:val="affffffffffffe"/>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3BDF673" w14:textId="77777777">
              <w:trPr>
                <w:trHeight w:val="315"/>
              </w:trPr>
              <w:tc>
                <w:tcPr>
                  <w:tcW w:w="2680" w:type="dxa"/>
                  <w:tcBorders>
                    <w:top w:val="nil"/>
                    <w:left w:val="nil"/>
                    <w:bottom w:val="nil"/>
                    <w:right w:val="nil"/>
                  </w:tcBorders>
                  <w:tcMar>
                    <w:top w:w="20" w:type="dxa"/>
                    <w:left w:w="20" w:type="dxa"/>
                    <w:bottom w:w="20" w:type="dxa"/>
                    <w:right w:w="20" w:type="dxa"/>
                  </w:tcMar>
                </w:tcPr>
                <w:p w14:paraId="674456AC" w14:textId="77777777" w:rsidR="00A27D53" w:rsidRDefault="00D33BC1">
                  <w:pPr>
                    <w:ind w:left="0" w:right="-131" w:firstLine="0"/>
                    <w:rPr>
                      <w:b/>
                      <w:sz w:val="24"/>
                      <w:szCs w:val="24"/>
                    </w:rPr>
                  </w:pPr>
                  <w:r>
                    <w:rPr>
                      <w:b/>
                      <w:sz w:val="24"/>
                      <w:szCs w:val="24"/>
                    </w:rPr>
                    <w:t xml:space="preserve">Hậu điều kiện </w:t>
                  </w:r>
                  <w:r>
                    <w:rPr>
                      <w:b/>
                      <w:sz w:val="24"/>
                      <w:szCs w:val="24"/>
                    </w:rPr>
                    <w:t>(Postcondition):</w:t>
                  </w:r>
                </w:p>
              </w:tc>
            </w:tr>
          </w:tbl>
          <w:p w14:paraId="69A47E2E" w14:textId="77777777" w:rsidR="00A27D53" w:rsidRDefault="00A27D53">
            <w:pPr>
              <w:ind w:left="0" w:right="-131"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68993D5" w14:textId="77777777" w:rsidR="00A27D53" w:rsidRDefault="00A27D53">
            <w:pPr>
              <w:ind w:left="141" w:right="496" w:firstLine="0"/>
              <w:rPr>
                <w:sz w:val="24"/>
                <w:szCs w:val="24"/>
              </w:rPr>
            </w:pPr>
          </w:p>
          <w:tbl>
            <w:tblPr>
              <w:tblStyle w:val="affffffffffff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4F91A46" w14:textId="77777777">
              <w:trPr>
                <w:trHeight w:val="315"/>
              </w:trPr>
              <w:tc>
                <w:tcPr>
                  <w:tcW w:w="5560" w:type="dxa"/>
                  <w:tcBorders>
                    <w:top w:val="nil"/>
                    <w:left w:val="nil"/>
                    <w:bottom w:val="nil"/>
                    <w:right w:val="nil"/>
                  </w:tcBorders>
                  <w:tcMar>
                    <w:top w:w="20" w:type="dxa"/>
                    <w:left w:w="20" w:type="dxa"/>
                    <w:bottom w:w="20" w:type="dxa"/>
                    <w:right w:w="20" w:type="dxa"/>
                  </w:tcMar>
                </w:tcPr>
                <w:p w14:paraId="46F94C83" w14:textId="77777777" w:rsidR="00A27D53" w:rsidRDefault="00D33BC1">
                  <w:pPr>
                    <w:ind w:left="141" w:right="496" w:firstLine="0"/>
                    <w:rPr>
                      <w:sz w:val="24"/>
                      <w:szCs w:val="24"/>
                    </w:rPr>
                  </w:pPr>
                  <w:r>
                    <w:rPr>
                      <w:sz w:val="24"/>
                      <w:szCs w:val="24"/>
                    </w:rPr>
                    <w:t>Danh sách bình luận và đánh giá của sản phẩm được hiển thị</w:t>
                  </w:r>
                </w:p>
              </w:tc>
            </w:tr>
          </w:tbl>
          <w:p w14:paraId="4371E3B8" w14:textId="77777777" w:rsidR="00A27D53" w:rsidRDefault="00A27D53">
            <w:pPr>
              <w:ind w:left="141" w:right="496" w:firstLine="0"/>
              <w:rPr>
                <w:sz w:val="24"/>
                <w:szCs w:val="24"/>
              </w:rPr>
            </w:pPr>
          </w:p>
        </w:tc>
      </w:tr>
      <w:tr w:rsidR="00A27D53" w14:paraId="07DCB028" w14:textId="77777777">
        <w:trPr>
          <w:trHeight w:val="104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E568874" w14:textId="77777777" w:rsidR="00A27D53" w:rsidRDefault="00D33BC1">
            <w:pPr>
              <w:ind w:left="0" w:right="-131" w:firstLine="0"/>
              <w:rPr>
                <w:b/>
                <w:sz w:val="24"/>
                <w:szCs w:val="24"/>
              </w:rPr>
            </w:pPr>
            <w:r>
              <w:rPr>
                <w:b/>
                <w:sz w:val="24"/>
                <w:szCs w:val="24"/>
              </w:rPr>
              <w:t>Luồng chính: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38BDA987" w14:textId="77777777" w:rsidR="00A27D53" w:rsidRDefault="00D33BC1">
            <w:pPr>
              <w:ind w:left="141" w:right="496" w:firstLine="0"/>
              <w:rPr>
                <w:sz w:val="24"/>
                <w:szCs w:val="24"/>
              </w:rPr>
            </w:pPr>
            <w:r>
              <w:rPr>
                <w:sz w:val="24"/>
                <w:szCs w:val="24"/>
              </w:rPr>
              <w:t xml:space="preserve">1. Người dùng truy cập trang chi tiết sản phẩm; </w:t>
            </w:r>
          </w:p>
          <w:p w14:paraId="5F1D7349" w14:textId="77777777" w:rsidR="00A27D53" w:rsidRDefault="00D33BC1">
            <w:pPr>
              <w:ind w:left="141" w:right="496" w:firstLine="0"/>
              <w:rPr>
                <w:sz w:val="24"/>
                <w:szCs w:val="24"/>
              </w:rPr>
            </w:pPr>
            <w:r>
              <w:rPr>
                <w:sz w:val="24"/>
                <w:szCs w:val="24"/>
              </w:rPr>
              <w:t>2. Hệ thống hiển thị danh sách bình luận và đánh giá của sản phẩm</w:t>
            </w:r>
          </w:p>
        </w:tc>
      </w:tr>
      <w:tr w:rsidR="00A27D53" w14:paraId="040381BA" w14:textId="77777777">
        <w:trPr>
          <w:trHeight w:val="104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85EB2F1" w14:textId="77777777" w:rsidR="00A27D53" w:rsidRDefault="00A27D53">
            <w:pPr>
              <w:ind w:left="0" w:right="-131" w:firstLine="0"/>
              <w:rPr>
                <w:b/>
                <w:sz w:val="24"/>
                <w:szCs w:val="24"/>
              </w:rPr>
            </w:pPr>
          </w:p>
          <w:p w14:paraId="24039B2C" w14:textId="77777777" w:rsidR="00A27D53" w:rsidRDefault="00D33BC1">
            <w:pPr>
              <w:ind w:left="0" w:right="-131" w:firstLine="0"/>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3964B5BC" w14:textId="77777777" w:rsidR="00A27D53" w:rsidRDefault="00A27D53">
            <w:pPr>
              <w:ind w:right="162"/>
              <w:rPr>
                <w:sz w:val="24"/>
                <w:szCs w:val="24"/>
              </w:rPr>
            </w:pPr>
          </w:p>
          <w:p w14:paraId="679CC376" w14:textId="77777777" w:rsidR="00A27D53" w:rsidRDefault="00A27D53">
            <w:pPr>
              <w:ind w:right="162"/>
              <w:rPr>
                <w:sz w:val="24"/>
                <w:szCs w:val="24"/>
              </w:rPr>
            </w:pPr>
          </w:p>
        </w:tc>
      </w:tr>
      <w:tr w:rsidR="00A27D53" w14:paraId="34A52DD3" w14:textId="77777777">
        <w:trPr>
          <w:trHeight w:val="97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59479B7" w14:textId="77777777" w:rsidR="00A27D53" w:rsidRDefault="00A27D53">
            <w:pPr>
              <w:ind w:left="0" w:right="-131" w:firstLine="0"/>
              <w:rPr>
                <w:b/>
                <w:sz w:val="24"/>
                <w:szCs w:val="24"/>
              </w:rPr>
            </w:pPr>
          </w:p>
          <w:tbl>
            <w:tblPr>
              <w:tblStyle w:val="afffffffffffff0"/>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4488BE31" w14:textId="77777777">
              <w:trPr>
                <w:trHeight w:val="315"/>
              </w:trPr>
              <w:tc>
                <w:tcPr>
                  <w:tcW w:w="2880" w:type="dxa"/>
                  <w:tcBorders>
                    <w:top w:val="nil"/>
                    <w:left w:val="nil"/>
                    <w:bottom w:val="nil"/>
                    <w:right w:val="nil"/>
                  </w:tcBorders>
                  <w:tcMar>
                    <w:top w:w="20" w:type="dxa"/>
                    <w:left w:w="20" w:type="dxa"/>
                    <w:bottom w:w="20" w:type="dxa"/>
                    <w:right w:w="20" w:type="dxa"/>
                  </w:tcMar>
                </w:tcPr>
                <w:p w14:paraId="7C0E1D58" w14:textId="77777777" w:rsidR="00A27D53" w:rsidRDefault="00D33BC1">
                  <w:pPr>
                    <w:ind w:left="0" w:right="-131" w:firstLine="0"/>
                    <w:rPr>
                      <w:b/>
                      <w:sz w:val="24"/>
                      <w:szCs w:val="24"/>
                    </w:rPr>
                  </w:pPr>
                  <w:r>
                    <w:rPr>
                      <w:b/>
                      <w:sz w:val="24"/>
                      <w:szCs w:val="24"/>
                    </w:rPr>
                    <w:t xml:space="preserve">Luồng ngoại lệ </w:t>
                  </w:r>
                  <w:r>
                    <w:rPr>
                      <w:b/>
                      <w:sz w:val="24"/>
                      <w:szCs w:val="24"/>
                    </w:rPr>
                    <w:t>(Exception):</w:t>
                  </w:r>
                </w:p>
              </w:tc>
            </w:tr>
          </w:tbl>
          <w:p w14:paraId="4CF53624" w14:textId="77777777" w:rsidR="00A27D53" w:rsidRDefault="00A27D53">
            <w:pPr>
              <w:ind w:left="0" w:right="-131" w:firstLine="0"/>
              <w:rPr>
                <w:b/>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62AE2D5" w14:textId="77777777" w:rsidR="00A27D53" w:rsidRDefault="00A27D53">
            <w:pPr>
              <w:ind w:right="80"/>
              <w:rPr>
                <w:sz w:val="24"/>
                <w:szCs w:val="24"/>
              </w:rPr>
            </w:pPr>
          </w:p>
          <w:p w14:paraId="664D0AD3" w14:textId="77777777" w:rsidR="00A27D53" w:rsidRDefault="00A27D53">
            <w:pPr>
              <w:ind w:right="80"/>
              <w:rPr>
                <w:sz w:val="24"/>
                <w:szCs w:val="24"/>
              </w:rPr>
            </w:pPr>
          </w:p>
        </w:tc>
      </w:tr>
    </w:tbl>
    <w:p w14:paraId="3FDBC414" w14:textId="77777777" w:rsidR="00A27D53" w:rsidDel="00AD5D82" w:rsidRDefault="00A27D53">
      <w:pPr>
        <w:jc w:val="center"/>
        <w:rPr>
          <w:del w:id="6648" w:author="MinhHieu" w:date="2024-12-20T10:51:00Z"/>
          <w:i/>
        </w:rPr>
      </w:pPr>
    </w:p>
    <w:p w14:paraId="0C4FF6AE" w14:textId="3AE19382" w:rsidR="00905EBD" w:rsidRPr="00905EBD" w:rsidRDefault="00D33BC1">
      <w:pPr>
        <w:jc w:val="center"/>
        <w:rPr>
          <w:i/>
          <w:lang w:val="vi-VN"/>
          <w:rPrChange w:id="6649" w:author="MinhHieu" w:date="2024-12-20T10:21:00Z">
            <w:rPr>
              <w:i/>
            </w:rPr>
          </w:rPrChange>
        </w:rPr>
      </w:pPr>
      <w:del w:id="6650" w:author="MinhHieu" w:date="2024-12-20T10:51:00Z">
        <w:r w:rsidDel="00AD5D82">
          <w:rPr>
            <w:i/>
          </w:rPr>
          <w:delText>Bảng 2.17 Kịch bản xem bình luận về sản phẩm</w:delText>
        </w:r>
      </w:del>
    </w:p>
    <w:p w14:paraId="6ADC045F" w14:textId="77777777" w:rsidR="00A27D53" w:rsidRDefault="00D33BC1">
      <w:pPr>
        <w:pStyle w:val="Heading2"/>
        <w:numPr>
          <w:ilvl w:val="2"/>
          <w:numId w:val="37"/>
        </w:numPr>
        <w:tabs>
          <w:tab w:val="left" w:pos="630"/>
        </w:tabs>
        <w:spacing w:before="281"/>
      </w:pPr>
      <w:bookmarkStart w:id="6651" w:name="_Toc185578192"/>
      <w:bookmarkStart w:id="6652" w:name="_Toc185579215"/>
      <w:bookmarkStart w:id="6653" w:name="_Toc185579319"/>
      <w:bookmarkStart w:id="6654" w:name="_Toc185587637"/>
      <w:bookmarkStart w:id="6655" w:name="_Toc185588683"/>
      <w:bookmarkStart w:id="6656" w:name="_Toc185597758"/>
      <w:bookmarkStart w:id="6657" w:name="_Toc185597939"/>
      <w:bookmarkStart w:id="6658" w:name="_Toc185598117"/>
      <w:bookmarkStart w:id="6659" w:name="_Toc185598294"/>
      <w:r>
        <w:t>Kịch bản thêm bình luận và đánh giá về sản phẩm</w:t>
      </w:r>
      <w:bookmarkEnd w:id="6651"/>
      <w:bookmarkEnd w:id="6652"/>
      <w:bookmarkEnd w:id="6653"/>
      <w:bookmarkEnd w:id="6654"/>
      <w:bookmarkEnd w:id="6655"/>
      <w:bookmarkEnd w:id="6656"/>
      <w:bookmarkEnd w:id="6657"/>
      <w:bookmarkEnd w:id="6658"/>
      <w:bookmarkEnd w:id="6659"/>
    </w:p>
    <w:p w14:paraId="5850468F" w14:textId="7F3A5501" w:rsidR="00AD5D82" w:rsidRPr="00AD5D82" w:rsidRDefault="00AD5D82">
      <w:pPr>
        <w:pStyle w:val="Caption"/>
        <w:keepNext/>
        <w:jc w:val="center"/>
        <w:rPr>
          <w:ins w:id="6660" w:author="MinhHieu" w:date="2024-12-20T10:51:00Z"/>
          <w:color w:val="auto"/>
          <w:lang w:val="vi-VN"/>
          <w:rPrChange w:id="6661" w:author="MinhHieu" w:date="2024-12-20T10:51:00Z">
            <w:rPr>
              <w:ins w:id="6662" w:author="MinhHieu" w:date="2024-12-20T10:51:00Z"/>
            </w:rPr>
          </w:rPrChange>
        </w:rPr>
        <w:pPrChange w:id="6663" w:author="MinhHieu" w:date="2024-12-20T10:51:00Z">
          <w:pPr/>
        </w:pPrChange>
      </w:pPr>
      <w:bookmarkStart w:id="6664" w:name="_Toc185587418"/>
      <w:bookmarkStart w:id="6665" w:name="_Toc185597590"/>
      <w:ins w:id="6666" w:author="MinhHieu" w:date="2024-12-20T10:51:00Z">
        <w:r w:rsidRPr="00AD5D82">
          <w:rPr>
            <w:color w:val="auto"/>
            <w:sz w:val="26"/>
            <w:szCs w:val="26"/>
            <w:rPrChange w:id="6667" w:author="MinhHieu" w:date="2024-12-20T10:51:00Z">
              <w:rPr/>
            </w:rPrChange>
          </w:rPr>
          <w:t>Bảng 2.</w:t>
        </w:r>
        <w:r w:rsidRPr="00AD5D82">
          <w:rPr>
            <w:color w:val="auto"/>
            <w:sz w:val="26"/>
            <w:szCs w:val="26"/>
            <w:rPrChange w:id="6668" w:author="MinhHieu" w:date="2024-12-20T10:51:00Z">
              <w:rPr/>
            </w:rPrChange>
          </w:rPr>
          <w:fldChar w:fldCharType="begin"/>
        </w:r>
        <w:r w:rsidRPr="00AD5D82">
          <w:rPr>
            <w:color w:val="auto"/>
            <w:sz w:val="26"/>
            <w:szCs w:val="26"/>
            <w:rPrChange w:id="6669" w:author="MinhHieu" w:date="2024-12-20T10:51:00Z">
              <w:rPr/>
            </w:rPrChange>
          </w:rPr>
          <w:instrText xml:space="preserve"> SEQ Bảng_2. \* ARABIC </w:instrText>
        </w:r>
      </w:ins>
      <w:r w:rsidRPr="00AD5D82">
        <w:rPr>
          <w:color w:val="auto"/>
          <w:sz w:val="26"/>
          <w:szCs w:val="26"/>
          <w:rPrChange w:id="6670" w:author="MinhHieu" w:date="2024-12-20T10:51:00Z">
            <w:rPr/>
          </w:rPrChange>
        </w:rPr>
        <w:fldChar w:fldCharType="separate"/>
      </w:r>
      <w:ins w:id="6671" w:author="MinhHieu" w:date="2024-12-20T11:36:00Z">
        <w:r w:rsidR="00711A5B">
          <w:rPr>
            <w:noProof/>
            <w:color w:val="auto"/>
            <w:sz w:val="26"/>
            <w:szCs w:val="26"/>
          </w:rPr>
          <w:t>20</w:t>
        </w:r>
      </w:ins>
      <w:ins w:id="6672" w:author="MinhHieu" w:date="2024-12-20T10:51:00Z">
        <w:r w:rsidRPr="00AD5D82">
          <w:rPr>
            <w:color w:val="auto"/>
            <w:sz w:val="26"/>
            <w:szCs w:val="26"/>
            <w:rPrChange w:id="6673" w:author="MinhHieu" w:date="2024-12-20T10:51:00Z">
              <w:rPr/>
            </w:rPrChange>
          </w:rPr>
          <w:fldChar w:fldCharType="end"/>
        </w:r>
        <w:r w:rsidRPr="00AD5D82">
          <w:rPr>
            <w:color w:val="auto"/>
            <w:sz w:val="26"/>
            <w:szCs w:val="26"/>
            <w:lang w:val="vi-VN"/>
            <w:rPrChange w:id="6674" w:author="MinhHieu" w:date="2024-12-20T10:51:00Z">
              <w:rPr>
                <w:lang w:val="vi-VN"/>
              </w:rPr>
            </w:rPrChange>
          </w:rPr>
          <w:t xml:space="preserve"> Kịch bản thêm bình luận và đánh giá về sản phẩm</w:t>
        </w:r>
        <w:bookmarkEnd w:id="6664"/>
        <w:bookmarkEnd w:id="6665"/>
      </w:ins>
    </w:p>
    <w:tbl>
      <w:tblPr>
        <w:tblStyle w:val="afffffffffffff1"/>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3552840A" w14:textId="77777777">
        <w:trPr>
          <w:trHeight w:val="82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5A0AEEB" w14:textId="77777777" w:rsidR="00A27D53" w:rsidRDefault="00A27D53">
            <w:pPr>
              <w:ind w:left="0" w:right="-126" w:firstLine="0"/>
              <w:rPr>
                <w:b/>
                <w:sz w:val="24"/>
                <w:szCs w:val="24"/>
              </w:rPr>
            </w:pPr>
          </w:p>
          <w:p w14:paraId="50633155" w14:textId="77777777" w:rsidR="00A27D53" w:rsidRDefault="00D33BC1">
            <w:pPr>
              <w:ind w:left="0" w:right="-126" w:firstLine="0"/>
              <w:rPr>
                <w:b/>
                <w:sz w:val="24"/>
                <w:szCs w:val="24"/>
              </w:rPr>
            </w:pPr>
            <w:r>
              <w:rPr>
                <w:b/>
                <w:sz w:val="24"/>
                <w:szCs w:val="24"/>
              </w:rPr>
              <w:t>Tên chức năng:</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8685A0E" w14:textId="77777777" w:rsidR="00A27D53" w:rsidRDefault="00A27D53">
            <w:pPr>
              <w:ind w:left="141" w:right="496" w:firstLine="0"/>
              <w:rPr>
                <w:sz w:val="24"/>
                <w:szCs w:val="24"/>
              </w:rPr>
            </w:pPr>
          </w:p>
          <w:p w14:paraId="26538C33" w14:textId="77777777" w:rsidR="00A27D53" w:rsidRDefault="00D33BC1">
            <w:pPr>
              <w:ind w:left="141" w:right="496" w:firstLine="0"/>
              <w:rPr>
                <w:sz w:val="24"/>
                <w:szCs w:val="24"/>
              </w:rPr>
            </w:pPr>
            <w:r>
              <w:rPr>
                <w:sz w:val="24"/>
                <w:szCs w:val="24"/>
              </w:rPr>
              <w:t>Thêm bình luận về sản phẩm</w:t>
            </w:r>
          </w:p>
          <w:p w14:paraId="6E365472" w14:textId="77777777" w:rsidR="00A27D53" w:rsidRDefault="00A27D53">
            <w:pPr>
              <w:tabs>
                <w:tab w:val="left" w:pos="3435"/>
              </w:tabs>
              <w:ind w:left="141" w:right="496" w:firstLine="0"/>
              <w:rPr>
                <w:sz w:val="24"/>
                <w:szCs w:val="24"/>
              </w:rPr>
            </w:pPr>
          </w:p>
        </w:tc>
      </w:tr>
      <w:tr w:rsidR="00A27D53" w14:paraId="5E96D77C" w14:textId="77777777">
        <w:trPr>
          <w:trHeight w:val="77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9A03964" w14:textId="77777777" w:rsidR="00A27D53" w:rsidRDefault="00A27D53">
            <w:pPr>
              <w:ind w:left="0" w:right="-126" w:firstLine="0"/>
              <w:rPr>
                <w:sz w:val="24"/>
                <w:szCs w:val="24"/>
              </w:rPr>
            </w:pPr>
          </w:p>
          <w:tbl>
            <w:tblPr>
              <w:tblStyle w:val="afffffffffffff2"/>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2673DB2F" w14:textId="77777777">
              <w:trPr>
                <w:trHeight w:val="315"/>
              </w:trPr>
              <w:tc>
                <w:tcPr>
                  <w:tcW w:w="5385" w:type="dxa"/>
                  <w:tcBorders>
                    <w:top w:val="nil"/>
                    <w:left w:val="nil"/>
                    <w:bottom w:val="nil"/>
                    <w:right w:val="nil"/>
                  </w:tcBorders>
                  <w:tcMar>
                    <w:top w:w="20" w:type="dxa"/>
                    <w:left w:w="20" w:type="dxa"/>
                    <w:bottom w:w="20" w:type="dxa"/>
                    <w:right w:w="20" w:type="dxa"/>
                  </w:tcMar>
                </w:tcPr>
                <w:p w14:paraId="52C68F4A" w14:textId="77777777" w:rsidR="00A27D53" w:rsidRDefault="00D33BC1">
                  <w:pPr>
                    <w:ind w:left="0" w:right="-126" w:firstLine="0"/>
                    <w:rPr>
                      <w:b/>
                      <w:sz w:val="24"/>
                      <w:szCs w:val="24"/>
                    </w:rPr>
                  </w:pPr>
                  <w:r>
                    <w:rPr>
                      <w:b/>
                      <w:sz w:val="24"/>
                      <w:szCs w:val="24"/>
                    </w:rPr>
                    <w:t xml:space="preserve">Tác nhân </w:t>
                  </w:r>
                  <w:r>
                    <w:rPr>
                      <w:b/>
                      <w:sz w:val="24"/>
                      <w:szCs w:val="24"/>
                    </w:rPr>
                    <w:t>kích hoạt:</w:t>
                  </w:r>
                </w:p>
              </w:tc>
            </w:tr>
          </w:tbl>
          <w:p w14:paraId="45AC509F"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E9DC697" w14:textId="77777777" w:rsidR="00A27D53" w:rsidRDefault="00A27D53">
            <w:pPr>
              <w:ind w:left="141" w:right="496" w:firstLine="0"/>
              <w:rPr>
                <w:sz w:val="24"/>
                <w:szCs w:val="24"/>
              </w:rPr>
            </w:pPr>
          </w:p>
          <w:tbl>
            <w:tblPr>
              <w:tblStyle w:val="affffffffffff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D90BFD1" w14:textId="77777777">
              <w:trPr>
                <w:trHeight w:val="315"/>
              </w:trPr>
              <w:tc>
                <w:tcPr>
                  <w:tcW w:w="5560" w:type="dxa"/>
                  <w:tcBorders>
                    <w:top w:val="nil"/>
                    <w:left w:val="nil"/>
                    <w:bottom w:val="nil"/>
                    <w:right w:val="nil"/>
                  </w:tcBorders>
                  <w:tcMar>
                    <w:top w:w="20" w:type="dxa"/>
                    <w:left w:w="20" w:type="dxa"/>
                    <w:bottom w:w="20" w:type="dxa"/>
                    <w:right w:w="20" w:type="dxa"/>
                  </w:tcMar>
                </w:tcPr>
                <w:p w14:paraId="05D87F1A" w14:textId="77777777" w:rsidR="00A27D53" w:rsidRDefault="00D33BC1">
                  <w:pPr>
                    <w:ind w:left="141" w:right="496" w:firstLine="0"/>
                    <w:rPr>
                      <w:sz w:val="24"/>
                      <w:szCs w:val="24"/>
                    </w:rPr>
                  </w:pPr>
                  <w:r>
                    <w:rPr>
                      <w:sz w:val="24"/>
                      <w:szCs w:val="24"/>
                    </w:rPr>
                    <w:t>Người dùng</w:t>
                  </w:r>
                  <w:r>
                    <w:rPr>
                      <w:sz w:val="24"/>
                      <w:szCs w:val="24"/>
                    </w:rPr>
                    <w:tab/>
                  </w:r>
                </w:p>
              </w:tc>
            </w:tr>
          </w:tbl>
          <w:p w14:paraId="151B97AF" w14:textId="77777777" w:rsidR="00A27D53" w:rsidRDefault="00A27D53">
            <w:pPr>
              <w:ind w:left="141" w:right="496" w:firstLine="0"/>
              <w:rPr>
                <w:sz w:val="24"/>
                <w:szCs w:val="24"/>
              </w:rPr>
            </w:pPr>
          </w:p>
        </w:tc>
      </w:tr>
      <w:tr w:rsidR="00A27D53" w14:paraId="2188D5A0" w14:textId="77777777">
        <w:trPr>
          <w:trHeight w:val="769"/>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BD591C1" w14:textId="77777777" w:rsidR="00A27D53" w:rsidRDefault="00D33BC1">
            <w:pPr>
              <w:ind w:left="0" w:right="-126" w:firstLine="0"/>
              <w:rPr>
                <w:b/>
              </w:rPr>
            </w:pPr>
            <w:r>
              <w:rPr>
                <w:b/>
              </w:rPr>
              <w:t>Mô tả:</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B456D8F" w14:textId="77777777" w:rsidR="00A27D53" w:rsidRDefault="00D33BC1">
            <w:pPr>
              <w:ind w:left="0" w:right="496" w:firstLine="0"/>
              <w:rPr>
                <w:sz w:val="24"/>
                <w:szCs w:val="24"/>
              </w:rPr>
            </w:pPr>
            <w:r>
              <w:rPr>
                <w:sz w:val="24"/>
                <w:szCs w:val="24"/>
              </w:rPr>
              <w:t xml:space="preserve"> Người dùng thêm bình luận về sản phẩm</w:t>
            </w:r>
          </w:p>
        </w:tc>
      </w:tr>
      <w:tr w:rsidR="00A27D53" w14:paraId="2EAC0479" w14:textId="77777777">
        <w:trPr>
          <w:trHeight w:val="100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9782A54" w14:textId="77777777" w:rsidR="00A27D53" w:rsidRDefault="00A27D53">
            <w:pPr>
              <w:ind w:left="0" w:right="-126" w:firstLine="0"/>
              <w:rPr>
                <w:sz w:val="24"/>
                <w:szCs w:val="24"/>
              </w:rPr>
            </w:pPr>
          </w:p>
          <w:tbl>
            <w:tblPr>
              <w:tblStyle w:val="afffffffffffff4"/>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408AC155" w14:textId="77777777">
              <w:trPr>
                <w:trHeight w:val="315"/>
              </w:trPr>
              <w:tc>
                <w:tcPr>
                  <w:tcW w:w="1905" w:type="dxa"/>
                  <w:tcBorders>
                    <w:top w:val="nil"/>
                    <w:left w:val="nil"/>
                    <w:bottom w:val="nil"/>
                    <w:right w:val="nil"/>
                  </w:tcBorders>
                  <w:tcMar>
                    <w:top w:w="20" w:type="dxa"/>
                    <w:left w:w="20" w:type="dxa"/>
                    <w:bottom w:w="20" w:type="dxa"/>
                    <w:right w:w="20" w:type="dxa"/>
                  </w:tcMar>
                </w:tcPr>
                <w:p w14:paraId="31FC8BC5" w14:textId="77777777" w:rsidR="00A27D53" w:rsidRDefault="00D33BC1">
                  <w:pPr>
                    <w:ind w:left="0" w:right="-126" w:firstLine="0"/>
                    <w:rPr>
                      <w:b/>
                      <w:sz w:val="24"/>
                      <w:szCs w:val="24"/>
                    </w:rPr>
                  </w:pPr>
                  <w:r>
                    <w:rPr>
                      <w:b/>
                      <w:sz w:val="24"/>
                      <w:szCs w:val="24"/>
                    </w:rPr>
                    <w:t>Sự kiện kích hoạt:</w:t>
                  </w:r>
                </w:p>
              </w:tc>
            </w:tr>
          </w:tbl>
          <w:p w14:paraId="2627BFA2"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DEF76F4" w14:textId="77777777" w:rsidR="00A27D53" w:rsidRDefault="00D33BC1">
            <w:pPr>
              <w:tabs>
                <w:tab w:val="left" w:pos="1490"/>
              </w:tabs>
              <w:ind w:left="141" w:right="496" w:firstLine="0"/>
              <w:rPr>
                <w:sz w:val="24"/>
                <w:szCs w:val="24"/>
              </w:rPr>
            </w:pPr>
            <w:r>
              <w:rPr>
                <w:sz w:val="24"/>
                <w:szCs w:val="24"/>
              </w:rPr>
              <w:tab/>
            </w:r>
          </w:p>
          <w:tbl>
            <w:tblPr>
              <w:tblStyle w:val="afffffffffffff5"/>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6694E6F" w14:textId="77777777">
              <w:trPr>
                <w:trHeight w:val="585"/>
              </w:trPr>
              <w:tc>
                <w:tcPr>
                  <w:tcW w:w="5560" w:type="dxa"/>
                  <w:tcBorders>
                    <w:top w:val="nil"/>
                    <w:left w:val="nil"/>
                    <w:bottom w:val="nil"/>
                    <w:right w:val="nil"/>
                  </w:tcBorders>
                  <w:tcMar>
                    <w:top w:w="20" w:type="dxa"/>
                    <w:left w:w="20" w:type="dxa"/>
                    <w:bottom w:w="20" w:type="dxa"/>
                    <w:right w:w="20" w:type="dxa"/>
                  </w:tcMar>
                </w:tcPr>
                <w:p w14:paraId="46B344F5" w14:textId="77777777" w:rsidR="00A27D53" w:rsidRDefault="00D33BC1">
                  <w:pPr>
                    <w:tabs>
                      <w:tab w:val="right" w:pos="5434"/>
                    </w:tabs>
                    <w:ind w:left="141" w:right="496" w:firstLine="0"/>
                    <w:rPr>
                      <w:sz w:val="24"/>
                      <w:szCs w:val="24"/>
                    </w:rPr>
                  </w:pPr>
                  <w:r>
                    <w:rPr>
                      <w:sz w:val="24"/>
                      <w:szCs w:val="24"/>
                    </w:rPr>
                    <w:t>Người dùng nhấn "Thêm bình luận" tại trang chi tiết sản phẩm</w:t>
                  </w:r>
                </w:p>
              </w:tc>
            </w:tr>
          </w:tbl>
          <w:p w14:paraId="70F2D396" w14:textId="77777777" w:rsidR="00A27D53" w:rsidRDefault="00A27D53">
            <w:pPr>
              <w:ind w:left="141" w:right="496" w:firstLine="0"/>
              <w:rPr>
                <w:sz w:val="24"/>
                <w:szCs w:val="24"/>
              </w:rPr>
            </w:pPr>
          </w:p>
        </w:tc>
      </w:tr>
      <w:tr w:rsidR="00A27D53" w14:paraId="7DD5DCF9"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8346DDA" w14:textId="77777777" w:rsidR="00A27D53" w:rsidRDefault="00A27D53">
            <w:pPr>
              <w:ind w:left="0" w:right="-126" w:firstLine="0"/>
              <w:rPr>
                <w:sz w:val="24"/>
                <w:szCs w:val="24"/>
              </w:rPr>
            </w:pPr>
          </w:p>
          <w:tbl>
            <w:tblPr>
              <w:tblStyle w:val="afffffffffffff6"/>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3F972EE4" w14:textId="77777777">
              <w:trPr>
                <w:trHeight w:val="315"/>
              </w:trPr>
              <w:tc>
                <w:tcPr>
                  <w:tcW w:w="2680" w:type="dxa"/>
                  <w:tcBorders>
                    <w:top w:val="nil"/>
                    <w:left w:val="nil"/>
                    <w:bottom w:val="nil"/>
                    <w:right w:val="nil"/>
                  </w:tcBorders>
                  <w:tcMar>
                    <w:top w:w="20" w:type="dxa"/>
                    <w:left w:w="20" w:type="dxa"/>
                    <w:bottom w:w="20" w:type="dxa"/>
                    <w:right w:w="20" w:type="dxa"/>
                  </w:tcMar>
                </w:tcPr>
                <w:p w14:paraId="2E66FA25" w14:textId="77777777" w:rsidR="00A27D53" w:rsidRDefault="00D33BC1">
                  <w:pPr>
                    <w:ind w:left="0" w:right="-126" w:firstLine="0"/>
                    <w:rPr>
                      <w:b/>
                      <w:sz w:val="24"/>
                      <w:szCs w:val="24"/>
                    </w:rPr>
                  </w:pPr>
                  <w:r>
                    <w:rPr>
                      <w:b/>
                      <w:sz w:val="24"/>
                      <w:szCs w:val="24"/>
                    </w:rPr>
                    <w:t>Tiền điều kiện (Precondition):</w:t>
                  </w:r>
                </w:p>
              </w:tc>
            </w:tr>
          </w:tbl>
          <w:p w14:paraId="25EEA551"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F48C8A6" w14:textId="77777777" w:rsidR="00A27D53" w:rsidRDefault="00A27D53">
            <w:pPr>
              <w:ind w:left="141" w:right="496" w:firstLine="0"/>
              <w:rPr>
                <w:sz w:val="24"/>
                <w:szCs w:val="24"/>
              </w:rPr>
            </w:pPr>
          </w:p>
          <w:tbl>
            <w:tblPr>
              <w:tblStyle w:val="affffff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8A82F27" w14:textId="77777777">
              <w:trPr>
                <w:trHeight w:val="585"/>
              </w:trPr>
              <w:tc>
                <w:tcPr>
                  <w:tcW w:w="5560" w:type="dxa"/>
                  <w:tcBorders>
                    <w:top w:val="nil"/>
                    <w:left w:val="nil"/>
                    <w:bottom w:val="nil"/>
                    <w:right w:val="nil"/>
                  </w:tcBorders>
                  <w:tcMar>
                    <w:top w:w="20" w:type="dxa"/>
                    <w:left w:w="20" w:type="dxa"/>
                    <w:bottom w:w="20" w:type="dxa"/>
                    <w:right w:w="20" w:type="dxa"/>
                  </w:tcMar>
                </w:tcPr>
                <w:p w14:paraId="3646794C" w14:textId="77777777" w:rsidR="00A27D53" w:rsidRDefault="00D33BC1">
                  <w:pPr>
                    <w:tabs>
                      <w:tab w:val="left" w:pos="2913"/>
                    </w:tabs>
                    <w:ind w:left="141" w:right="496" w:firstLine="0"/>
                    <w:rPr>
                      <w:sz w:val="24"/>
                      <w:szCs w:val="24"/>
                    </w:rPr>
                  </w:pPr>
                  <w:r>
                    <w:rPr>
                      <w:sz w:val="24"/>
                      <w:szCs w:val="24"/>
                    </w:rPr>
                    <w:t>Người dùng đã đăng nhập</w:t>
                  </w:r>
                </w:p>
              </w:tc>
            </w:tr>
          </w:tbl>
          <w:p w14:paraId="7725BD23" w14:textId="77777777" w:rsidR="00A27D53" w:rsidRDefault="00A27D53">
            <w:pPr>
              <w:ind w:left="141" w:right="496" w:firstLine="0"/>
              <w:rPr>
                <w:sz w:val="24"/>
                <w:szCs w:val="24"/>
              </w:rPr>
            </w:pPr>
          </w:p>
        </w:tc>
      </w:tr>
      <w:tr w:rsidR="00A27D53" w14:paraId="39F579A0"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08B4701" w14:textId="77777777" w:rsidR="00A27D53" w:rsidRDefault="00A27D53">
            <w:pPr>
              <w:ind w:left="0" w:right="-126" w:firstLine="0"/>
              <w:rPr>
                <w:sz w:val="24"/>
                <w:szCs w:val="24"/>
              </w:rPr>
            </w:pPr>
          </w:p>
          <w:tbl>
            <w:tblPr>
              <w:tblStyle w:val="afffffffffffff8"/>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FFEE75A" w14:textId="77777777">
              <w:trPr>
                <w:trHeight w:val="315"/>
              </w:trPr>
              <w:tc>
                <w:tcPr>
                  <w:tcW w:w="2680" w:type="dxa"/>
                  <w:tcBorders>
                    <w:top w:val="nil"/>
                    <w:left w:val="nil"/>
                    <w:bottom w:val="nil"/>
                    <w:right w:val="nil"/>
                  </w:tcBorders>
                  <w:tcMar>
                    <w:top w:w="20" w:type="dxa"/>
                    <w:left w:w="20" w:type="dxa"/>
                    <w:bottom w:w="20" w:type="dxa"/>
                    <w:right w:w="20" w:type="dxa"/>
                  </w:tcMar>
                </w:tcPr>
                <w:p w14:paraId="4A2F9F4B" w14:textId="77777777" w:rsidR="00A27D53" w:rsidRDefault="00D33BC1">
                  <w:pPr>
                    <w:ind w:left="0" w:right="-126" w:firstLine="0"/>
                    <w:rPr>
                      <w:b/>
                      <w:sz w:val="24"/>
                      <w:szCs w:val="24"/>
                    </w:rPr>
                  </w:pPr>
                  <w:r>
                    <w:rPr>
                      <w:b/>
                      <w:sz w:val="24"/>
                      <w:szCs w:val="24"/>
                    </w:rPr>
                    <w:t xml:space="preserve">Hậu điều kiện </w:t>
                  </w:r>
                  <w:r>
                    <w:rPr>
                      <w:b/>
                      <w:sz w:val="24"/>
                      <w:szCs w:val="24"/>
                    </w:rPr>
                    <w:t>(Postcondition):</w:t>
                  </w:r>
                </w:p>
              </w:tc>
            </w:tr>
          </w:tbl>
          <w:p w14:paraId="10FE18C7"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F093CCB" w14:textId="77777777" w:rsidR="00A27D53" w:rsidRDefault="00A27D53">
            <w:pPr>
              <w:ind w:left="141" w:right="496" w:firstLine="0"/>
              <w:rPr>
                <w:sz w:val="24"/>
                <w:szCs w:val="24"/>
              </w:rPr>
            </w:pPr>
          </w:p>
          <w:tbl>
            <w:tblPr>
              <w:tblStyle w:val="affffff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C181D0C" w14:textId="77777777">
              <w:trPr>
                <w:trHeight w:val="315"/>
              </w:trPr>
              <w:tc>
                <w:tcPr>
                  <w:tcW w:w="5560" w:type="dxa"/>
                  <w:tcBorders>
                    <w:top w:val="nil"/>
                    <w:left w:val="nil"/>
                    <w:bottom w:val="nil"/>
                    <w:right w:val="nil"/>
                  </w:tcBorders>
                  <w:tcMar>
                    <w:top w:w="20" w:type="dxa"/>
                    <w:left w:w="20" w:type="dxa"/>
                    <w:bottom w:w="20" w:type="dxa"/>
                    <w:right w:w="20" w:type="dxa"/>
                  </w:tcMar>
                </w:tcPr>
                <w:p w14:paraId="206E21EC" w14:textId="77777777" w:rsidR="00A27D53" w:rsidRDefault="00D33BC1">
                  <w:pPr>
                    <w:ind w:left="141" w:right="496" w:firstLine="0"/>
                    <w:rPr>
                      <w:sz w:val="24"/>
                      <w:szCs w:val="24"/>
                    </w:rPr>
                  </w:pPr>
                  <w:r>
                    <w:rPr>
                      <w:sz w:val="24"/>
                      <w:szCs w:val="24"/>
                    </w:rPr>
                    <w:t>Bình luận được thêm thành công</w:t>
                  </w:r>
                </w:p>
              </w:tc>
            </w:tr>
          </w:tbl>
          <w:p w14:paraId="041F25B0" w14:textId="77777777" w:rsidR="00A27D53" w:rsidRDefault="00A27D53">
            <w:pPr>
              <w:ind w:left="141" w:right="496" w:firstLine="0"/>
              <w:rPr>
                <w:sz w:val="24"/>
                <w:szCs w:val="24"/>
              </w:rPr>
            </w:pPr>
          </w:p>
        </w:tc>
      </w:tr>
      <w:tr w:rsidR="00A27D53" w14:paraId="551F7B2C" w14:textId="77777777">
        <w:trPr>
          <w:trHeight w:val="104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947BACE" w14:textId="77777777" w:rsidR="00A27D53" w:rsidRDefault="00D33BC1">
            <w:pPr>
              <w:ind w:left="0" w:right="-131" w:firstLine="0"/>
              <w:rPr>
                <w:b/>
                <w:sz w:val="24"/>
                <w:szCs w:val="24"/>
              </w:rPr>
            </w:pPr>
            <w:r>
              <w:rPr>
                <w:b/>
                <w:sz w:val="24"/>
                <w:szCs w:val="24"/>
              </w:rPr>
              <w:t>Luồng chính: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FD635D8" w14:textId="77777777" w:rsidR="00A27D53" w:rsidRDefault="00D33BC1">
            <w:pPr>
              <w:numPr>
                <w:ilvl w:val="0"/>
                <w:numId w:val="42"/>
              </w:numPr>
              <w:ind w:left="425" w:right="71"/>
              <w:rPr>
                <w:sz w:val="24"/>
                <w:szCs w:val="24"/>
              </w:rPr>
            </w:pPr>
            <w:r>
              <w:rPr>
                <w:sz w:val="24"/>
                <w:szCs w:val="24"/>
              </w:rPr>
              <w:t xml:space="preserve">Người dùng truy cập trang danh sách Order </w:t>
            </w:r>
          </w:p>
          <w:p w14:paraId="07DC847A" w14:textId="77777777" w:rsidR="00A27D53" w:rsidRDefault="00D33BC1">
            <w:pPr>
              <w:numPr>
                <w:ilvl w:val="0"/>
                <w:numId w:val="42"/>
              </w:numPr>
              <w:spacing w:before="0"/>
              <w:ind w:left="425" w:right="71"/>
              <w:rPr>
                <w:sz w:val="24"/>
                <w:szCs w:val="24"/>
              </w:rPr>
            </w:pPr>
            <w:r>
              <w:rPr>
                <w:sz w:val="24"/>
                <w:szCs w:val="24"/>
              </w:rPr>
              <w:t>Người dùng chọn sản phẩm cần bình luận và đánh giá</w:t>
            </w:r>
          </w:p>
          <w:p w14:paraId="31D2EA1A" w14:textId="77777777" w:rsidR="00A27D53" w:rsidRDefault="00D33BC1">
            <w:pPr>
              <w:numPr>
                <w:ilvl w:val="0"/>
                <w:numId w:val="42"/>
              </w:numPr>
              <w:spacing w:before="0"/>
              <w:ind w:left="425" w:right="71"/>
              <w:rPr>
                <w:sz w:val="24"/>
                <w:szCs w:val="24"/>
              </w:rPr>
            </w:pPr>
            <w:r>
              <w:rPr>
                <w:sz w:val="24"/>
                <w:szCs w:val="24"/>
              </w:rPr>
              <w:t>Người dùng nhập thông tin bình luận và đánh giá</w:t>
            </w:r>
          </w:p>
          <w:p w14:paraId="036BC09D" w14:textId="77777777" w:rsidR="00A27D53" w:rsidRDefault="00D33BC1">
            <w:pPr>
              <w:numPr>
                <w:ilvl w:val="0"/>
                <w:numId w:val="42"/>
              </w:numPr>
              <w:spacing w:before="0"/>
              <w:ind w:left="425" w:right="71"/>
              <w:rPr>
                <w:sz w:val="24"/>
                <w:szCs w:val="24"/>
              </w:rPr>
            </w:pPr>
            <w:r>
              <w:rPr>
                <w:sz w:val="24"/>
                <w:szCs w:val="24"/>
              </w:rPr>
              <w:t>Người dùng nhấn "Gửi"</w:t>
            </w:r>
          </w:p>
          <w:p w14:paraId="57C9005B" w14:textId="77777777" w:rsidR="00A27D53" w:rsidRDefault="00D33BC1">
            <w:pPr>
              <w:numPr>
                <w:ilvl w:val="0"/>
                <w:numId w:val="42"/>
              </w:numPr>
              <w:spacing w:before="0"/>
              <w:ind w:left="425" w:right="71"/>
              <w:rPr>
                <w:sz w:val="24"/>
                <w:szCs w:val="24"/>
              </w:rPr>
            </w:pPr>
            <w:r>
              <w:rPr>
                <w:sz w:val="24"/>
                <w:szCs w:val="24"/>
              </w:rPr>
              <w:t xml:space="preserve">Hệ thống lưu bình </w:t>
            </w:r>
            <w:r>
              <w:rPr>
                <w:sz w:val="24"/>
                <w:szCs w:val="24"/>
              </w:rPr>
              <w:t>luận và thông báo thành công</w:t>
            </w:r>
          </w:p>
        </w:tc>
      </w:tr>
      <w:tr w:rsidR="00A27D53" w14:paraId="2E01D728" w14:textId="77777777">
        <w:trPr>
          <w:trHeight w:val="104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3C53834" w14:textId="77777777" w:rsidR="00A27D53" w:rsidRDefault="00A27D53">
            <w:pPr>
              <w:ind w:left="0" w:right="80" w:firstLine="0"/>
              <w:rPr>
                <w:b/>
                <w:sz w:val="24"/>
                <w:szCs w:val="24"/>
              </w:rPr>
            </w:pPr>
          </w:p>
          <w:p w14:paraId="3009E7FA" w14:textId="77777777" w:rsidR="00A27D53" w:rsidRDefault="00D33BC1">
            <w:pPr>
              <w:ind w:left="0" w:right="80" w:firstLine="0"/>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715276F" w14:textId="77777777" w:rsidR="00A27D53" w:rsidRDefault="00A27D53">
            <w:pPr>
              <w:ind w:left="141" w:right="496" w:firstLine="0"/>
              <w:rPr>
                <w:sz w:val="24"/>
                <w:szCs w:val="24"/>
              </w:rPr>
            </w:pPr>
          </w:p>
          <w:p w14:paraId="519676FC" w14:textId="77777777" w:rsidR="00A27D53" w:rsidRDefault="00D33BC1">
            <w:pPr>
              <w:ind w:left="141" w:right="496" w:firstLine="0"/>
              <w:rPr>
                <w:sz w:val="24"/>
                <w:szCs w:val="24"/>
              </w:rPr>
            </w:pPr>
            <w:r>
              <w:rPr>
                <w:sz w:val="24"/>
                <w:szCs w:val="24"/>
              </w:rPr>
              <w:t>Nếu người dùng chưa đăng nhập: Hiển thị thông báo yêu cầu đăng nhập</w:t>
            </w:r>
          </w:p>
          <w:p w14:paraId="145F7B17" w14:textId="77777777" w:rsidR="00A27D53" w:rsidRDefault="00A27D53">
            <w:pPr>
              <w:ind w:left="141" w:right="496" w:firstLine="0"/>
              <w:rPr>
                <w:sz w:val="24"/>
                <w:szCs w:val="24"/>
              </w:rPr>
            </w:pPr>
          </w:p>
        </w:tc>
      </w:tr>
      <w:tr w:rsidR="00A27D53" w14:paraId="2BAACA85" w14:textId="77777777">
        <w:trPr>
          <w:trHeight w:val="97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7A7DD0B" w14:textId="77777777" w:rsidR="00A27D53" w:rsidRDefault="00A27D53">
            <w:pPr>
              <w:ind w:left="0" w:right="80" w:firstLine="0"/>
              <w:rPr>
                <w:b/>
                <w:sz w:val="24"/>
                <w:szCs w:val="24"/>
              </w:rPr>
            </w:pPr>
          </w:p>
          <w:tbl>
            <w:tblPr>
              <w:tblStyle w:val="afffffffffffffa"/>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7849820B" w14:textId="77777777">
              <w:trPr>
                <w:trHeight w:val="315"/>
              </w:trPr>
              <w:tc>
                <w:tcPr>
                  <w:tcW w:w="2880" w:type="dxa"/>
                  <w:tcBorders>
                    <w:top w:val="nil"/>
                    <w:left w:val="nil"/>
                    <w:bottom w:val="nil"/>
                    <w:right w:val="nil"/>
                  </w:tcBorders>
                  <w:tcMar>
                    <w:top w:w="20" w:type="dxa"/>
                    <w:left w:w="20" w:type="dxa"/>
                    <w:bottom w:w="20" w:type="dxa"/>
                    <w:right w:w="20" w:type="dxa"/>
                  </w:tcMar>
                </w:tcPr>
                <w:p w14:paraId="1DD7BBBA" w14:textId="77777777" w:rsidR="00A27D53" w:rsidRDefault="00D33BC1">
                  <w:pPr>
                    <w:ind w:left="0" w:right="-92" w:firstLine="0"/>
                    <w:rPr>
                      <w:b/>
                      <w:sz w:val="24"/>
                      <w:szCs w:val="24"/>
                    </w:rPr>
                  </w:pPr>
                  <w:r>
                    <w:rPr>
                      <w:b/>
                      <w:sz w:val="24"/>
                      <w:szCs w:val="24"/>
                    </w:rPr>
                    <w:t>Luồng ngoại lệ (Exception):</w:t>
                  </w:r>
                </w:p>
              </w:tc>
            </w:tr>
          </w:tbl>
          <w:p w14:paraId="370ED808" w14:textId="77777777" w:rsidR="00A27D53" w:rsidRDefault="00A27D53">
            <w:pPr>
              <w:ind w:left="0" w:right="80" w:firstLine="0"/>
              <w:rPr>
                <w:b/>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F828472" w14:textId="77777777" w:rsidR="00A27D53" w:rsidRDefault="00A27D53">
            <w:pPr>
              <w:ind w:left="141" w:right="496" w:firstLine="0"/>
              <w:rPr>
                <w:sz w:val="24"/>
                <w:szCs w:val="24"/>
              </w:rPr>
            </w:pPr>
          </w:p>
          <w:p w14:paraId="5D1FE593" w14:textId="77777777" w:rsidR="00A27D53" w:rsidRDefault="00D33BC1">
            <w:pPr>
              <w:ind w:left="141" w:right="496" w:firstLine="0"/>
              <w:rPr>
                <w:sz w:val="24"/>
                <w:szCs w:val="24"/>
              </w:rPr>
            </w:pPr>
            <w:r>
              <w:rPr>
                <w:sz w:val="24"/>
                <w:szCs w:val="24"/>
              </w:rPr>
              <w:t>Lỗi khi gửi bình luận: Hiển thị thông báo lỗi "Không thể gửi bình luận"</w:t>
            </w:r>
          </w:p>
          <w:p w14:paraId="2BB72247" w14:textId="77777777" w:rsidR="00A27D53" w:rsidRDefault="00A27D53">
            <w:pPr>
              <w:ind w:left="141" w:right="496" w:firstLine="0"/>
              <w:rPr>
                <w:sz w:val="24"/>
                <w:szCs w:val="24"/>
              </w:rPr>
            </w:pPr>
          </w:p>
        </w:tc>
      </w:tr>
    </w:tbl>
    <w:p w14:paraId="52282A28" w14:textId="77777777" w:rsidR="00A27D53" w:rsidRDefault="00D33BC1">
      <w:pPr>
        <w:ind w:left="0" w:firstLine="0"/>
        <w:jc w:val="center"/>
        <w:rPr>
          <w:i/>
        </w:rPr>
      </w:pPr>
      <w:r>
        <w:rPr>
          <w:i/>
        </w:rPr>
        <w:t xml:space="preserve">Bảng 2.18 Kịch bản thêm bình </w:t>
      </w:r>
      <w:r>
        <w:rPr>
          <w:i/>
        </w:rPr>
        <w:t>luận về sản phẩm</w:t>
      </w:r>
    </w:p>
    <w:p w14:paraId="69E61233" w14:textId="77777777" w:rsidR="00A27D53" w:rsidRDefault="00A27D53">
      <w:pPr>
        <w:ind w:left="0" w:firstLine="0"/>
        <w:jc w:val="center"/>
        <w:rPr>
          <w:i/>
        </w:rPr>
      </w:pPr>
    </w:p>
    <w:p w14:paraId="3A552E48" w14:textId="77777777" w:rsidR="00A27D53" w:rsidRDefault="00A27D53">
      <w:pPr>
        <w:ind w:left="0" w:firstLine="0"/>
        <w:jc w:val="center"/>
        <w:rPr>
          <w:ins w:id="6675" w:author="MinhHieu" w:date="2024-12-20T10:54:00Z"/>
          <w:i/>
          <w:lang w:val="vi-VN"/>
        </w:rPr>
      </w:pPr>
    </w:p>
    <w:p w14:paraId="6CAD53B2" w14:textId="77777777" w:rsidR="00AD5D82" w:rsidRDefault="00AD5D82">
      <w:pPr>
        <w:ind w:left="0" w:firstLine="0"/>
        <w:jc w:val="center"/>
        <w:rPr>
          <w:ins w:id="6676" w:author="MinhHieu" w:date="2024-12-20T10:54:00Z"/>
          <w:i/>
          <w:lang w:val="vi-VN"/>
        </w:rPr>
      </w:pPr>
    </w:p>
    <w:p w14:paraId="68A5154D" w14:textId="77777777" w:rsidR="00AD5D82" w:rsidRDefault="00AD5D82">
      <w:pPr>
        <w:ind w:left="0" w:firstLine="0"/>
        <w:jc w:val="center"/>
        <w:rPr>
          <w:ins w:id="6677" w:author="MinhHieu" w:date="2024-12-20T10:54:00Z"/>
          <w:i/>
          <w:lang w:val="vi-VN"/>
        </w:rPr>
      </w:pPr>
    </w:p>
    <w:p w14:paraId="24993A79" w14:textId="77777777" w:rsidR="00AD5D82" w:rsidRDefault="00AD5D82">
      <w:pPr>
        <w:ind w:left="0" w:firstLine="0"/>
        <w:jc w:val="center"/>
        <w:rPr>
          <w:ins w:id="6678" w:author="MinhHieu" w:date="2024-12-20T10:54:00Z"/>
          <w:i/>
          <w:lang w:val="vi-VN"/>
        </w:rPr>
      </w:pPr>
    </w:p>
    <w:p w14:paraId="40875290" w14:textId="77777777" w:rsidR="00AD5D82" w:rsidRDefault="00AD5D82">
      <w:pPr>
        <w:ind w:left="0" w:firstLine="0"/>
        <w:jc w:val="center"/>
        <w:rPr>
          <w:ins w:id="6679" w:author="MinhHieu" w:date="2024-12-20T10:54:00Z"/>
          <w:i/>
          <w:lang w:val="vi-VN"/>
        </w:rPr>
      </w:pPr>
    </w:p>
    <w:p w14:paraId="395F642A" w14:textId="77777777" w:rsidR="00AD5D82" w:rsidRDefault="00AD5D82">
      <w:pPr>
        <w:ind w:left="0" w:firstLine="0"/>
        <w:jc w:val="center"/>
        <w:rPr>
          <w:ins w:id="6680" w:author="MinhHieu" w:date="2024-12-20T10:54:00Z"/>
          <w:i/>
          <w:lang w:val="vi-VN"/>
        </w:rPr>
      </w:pPr>
    </w:p>
    <w:p w14:paraId="366F7D81" w14:textId="77777777" w:rsidR="00AD5D82" w:rsidRDefault="00AD5D82">
      <w:pPr>
        <w:ind w:left="0" w:firstLine="0"/>
        <w:jc w:val="center"/>
        <w:rPr>
          <w:ins w:id="6681" w:author="MinhHieu" w:date="2024-12-20T10:54:00Z"/>
          <w:i/>
          <w:lang w:val="vi-VN"/>
        </w:rPr>
      </w:pPr>
    </w:p>
    <w:p w14:paraId="577C3B2F" w14:textId="77777777" w:rsidR="00AD5D82" w:rsidRDefault="00AD5D82">
      <w:pPr>
        <w:ind w:left="0" w:firstLine="0"/>
        <w:jc w:val="center"/>
        <w:rPr>
          <w:ins w:id="6682" w:author="MinhHieu" w:date="2024-12-20T10:54:00Z"/>
          <w:i/>
          <w:lang w:val="vi-VN"/>
        </w:rPr>
      </w:pPr>
    </w:p>
    <w:p w14:paraId="58B4F419" w14:textId="77777777" w:rsidR="00AD5D82" w:rsidRDefault="00AD5D82">
      <w:pPr>
        <w:ind w:left="0" w:firstLine="0"/>
        <w:jc w:val="center"/>
        <w:rPr>
          <w:ins w:id="6683" w:author="MinhHieu" w:date="2024-12-20T10:54:00Z"/>
          <w:i/>
          <w:lang w:val="vi-VN"/>
        </w:rPr>
      </w:pPr>
    </w:p>
    <w:p w14:paraId="0019A175" w14:textId="77777777" w:rsidR="00AD5D82" w:rsidRDefault="00AD5D82">
      <w:pPr>
        <w:ind w:left="0" w:firstLine="0"/>
        <w:jc w:val="center"/>
        <w:rPr>
          <w:ins w:id="6684" w:author="MinhHieu" w:date="2024-12-20T10:54:00Z"/>
          <w:i/>
          <w:lang w:val="vi-VN"/>
        </w:rPr>
      </w:pPr>
    </w:p>
    <w:p w14:paraId="3F2CB75F" w14:textId="77777777" w:rsidR="00AD5D82" w:rsidRDefault="00AD5D82">
      <w:pPr>
        <w:ind w:left="0" w:firstLine="0"/>
        <w:jc w:val="center"/>
        <w:rPr>
          <w:ins w:id="6685" w:author="MinhHieu" w:date="2024-12-20T10:54:00Z"/>
          <w:i/>
          <w:lang w:val="vi-VN"/>
        </w:rPr>
      </w:pPr>
    </w:p>
    <w:p w14:paraId="15050D3B" w14:textId="77777777" w:rsidR="00AD5D82" w:rsidRDefault="00AD5D82">
      <w:pPr>
        <w:ind w:left="0" w:firstLine="0"/>
        <w:jc w:val="center"/>
        <w:rPr>
          <w:ins w:id="6686" w:author="MinhHieu" w:date="2024-12-20T10:54:00Z"/>
          <w:i/>
          <w:lang w:val="vi-VN"/>
        </w:rPr>
      </w:pPr>
    </w:p>
    <w:p w14:paraId="59F51804" w14:textId="77777777" w:rsidR="00AD5D82" w:rsidRDefault="00AD5D82">
      <w:pPr>
        <w:ind w:left="0" w:firstLine="0"/>
        <w:jc w:val="center"/>
        <w:rPr>
          <w:ins w:id="6687" w:author="MinhHieu" w:date="2024-12-20T10:54:00Z"/>
          <w:i/>
          <w:lang w:val="vi-VN"/>
        </w:rPr>
      </w:pPr>
    </w:p>
    <w:p w14:paraId="57D852B1" w14:textId="77777777" w:rsidR="00AD5D82" w:rsidRPr="00AD5D82" w:rsidRDefault="00AD5D82">
      <w:pPr>
        <w:ind w:left="0" w:firstLine="0"/>
        <w:jc w:val="center"/>
        <w:rPr>
          <w:i/>
          <w:lang w:val="vi-VN"/>
          <w:rPrChange w:id="6688" w:author="MinhHieu" w:date="2024-12-20T10:54:00Z">
            <w:rPr>
              <w:i/>
            </w:rPr>
          </w:rPrChange>
        </w:rPr>
      </w:pPr>
    </w:p>
    <w:p w14:paraId="70DD4E61" w14:textId="77777777" w:rsidR="00A27D53" w:rsidDel="00905EBD" w:rsidRDefault="00A27D53">
      <w:pPr>
        <w:ind w:left="0" w:firstLine="0"/>
        <w:jc w:val="center"/>
        <w:rPr>
          <w:del w:id="6689" w:author="MinhHieu" w:date="2024-12-20T10:21:00Z"/>
          <w:i/>
        </w:rPr>
      </w:pPr>
      <w:bookmarkStart w:id="6690" w:name="_Toc185587638"/>
      <w:bookmarkStart w:id="6691" w:name="_Toc185588684"/>
      <w:bookmarkStart w:id="6692" w:name="_Toc185597759"/>
      <w:bookmarkStart w:id="6693" w:name="_Toc185597940"/>
      <w:bookmarkStart w:id="6694" w:name="_Toc185598118"/>
      <w:bookmarkStart w:id="6695" w:name="_Toc185598295"/>
      <w:bookmarkEnd w:id="6690"/>
      <w:bookmarkEnd w:id="6691"/>
      <w:bookmarkEnd w:id="6692"/>
      <w:bookmarkEnd w:id="6693"/>
      <w:bookmarkEnd w:id="6694"/>
      <w:bookmarkEnd w:id="6695"/>
    </w:p>
    <w:p w14:paraId="7514D15A" w14:textId="77777777" w:rsidR="00A27D53" w:rsidDel="00905EBD" w:rsidRDefault="00A27D53">
      <w:pPr>
        <w:ind w:left="0" w:firstLine="0"/>
        <w:jc w:val="center"/>
        <w:rPr>
          <w:del w:id="6696" w:author="MinhHieu" w:date="2024-12-20T10:21:00Z"/>
          <w:i/>
        </w:rPr>
      </w:pPr>
      <w:bookmarkStart w:id="6697" w:name="_Toc185587639"/>
      <w:bookmarkStart w:id="6698" w:name="_Toc185588685"/>
      <w:bookmarkStart w:id="6699" w:name="_Toc185597760"/>
      <w:bookmarkStart w:id="6700" w:name="_Toc185597941"/>
      <w:bookmarkStart w:id="6701" w:name="_Toc185598119"/>
      <w:bookmarkStart w:id="6702" w:name="_Toc185598296"/>
      <w:bookmarkEnd w:id="6697"/>
      <w:bookmarkEnd w:id="6698"/>
      <w:bookmarkEnd w:id="6699"/>
      <w:bookmarkEnd w:id="6700"/>
      <w:bookmarkEnd w:id="6701"/>
      <w:bookmarkEnd w:id="6702"/>
    </w:p>
    <w:p w14:paraId="3AB05C1D" w14:textId="77777777" w:rsidR="00A27D53" w:rsidDel="00905EBD" w:rsidRDefault="00A27D53">
      <w:pPr>
        <w:ind w:left="0" w:firstLine="0"/>
        <w:jc w:val="center"/>
        <w:rPr>
          <w:del w:id="6703" w:author="MinhHieu" w:date="2024-12-20T10:21:00Z"/>
          <w:i/>
        </w:rPr>
      </w:pPr>
      <w:bookmarkStart w:id="6704" w:name="_Toc185587640"/>
      <w:bookmarkStart w:id="6705" w:name="_Toc185588686"/>
      <w:bookmarkStart w:id="6706" w:name="_Toc185597761"/>
      <w:bookmarkStart w:id="6707" w:name="_Toc185597942"/>
      <w:bookmarkStart w:id="6708" w:name="_Toc185598120"/>
      <w:bookmarkStart w:id="6709" w:name="_Toc185598297"/>
      <w:bookmarkEnd w:id="6704"/>
      <w:bookmarkEnd w:id="6705"/>
      <w:bookmarkEnd w:id="6706"/>
      <w:bookmarkEnd w:id="6707"/>
      <w:bookmarkEnd w:id="6708"/>
      <w:bookmarkEnd w:id="6709"/>
    </w:p>
    <w:p w14:paraId="1ACA861A" w14:textId="77777777" w:rsidR="00A27D53" w:rsidRDefault="00D33BC1">
      <w:pPr>
        <w:pStyle w:val="Heading2"/>
        <w:numPr>
          <w:ilvl w:val="1"/>
          <w:numId w:val="32"/>
        </w:numPr>
        <w:tabs>
          <w:tab w:val="left" w:pos="512"/>
        </w:tabs>
        <w:spacing w:before="234"/>
      </w:pPr>
      <w:bookmarkStart w:id="6710" w:name="_Toc185578193"/>
      <w:bookmarkStart w:id="6711" w:name="_Toc185579216"/>
      <w:bookmarkStart w:id="6712" w:name="_Toc185579320"/>
      <w:bookmarkStart w:id="6713" w:name="_Toc185587641"/>
      <w:bookmarkStart w:id="6714" w:name="_Toc185588687"/>
      <w:bookmarkStart w:id="6715" w:name="_Toc185597762"/>
      <w:bookmarkStart w:id="6716" w:name="_Toc185597943"/>
      <w:bookmarkStart w:id="6717" w:name="_Toc185598121"/>
      <w:bookmarkStart w:id="6718" w:name="_Toc185598298"/>
      <w:r>
        <w:t>Biểu đồ lớp thực thể cho hệ thống</w:t>
      </w:r>
      <w:bookmarkEnd w:id="6710"/>
      <w:bookmarkEnd w:id="6711"/>
      <w:bookmarkEnd w:id="6712"/>
      <w:bookmarkEnd w:id="6713"/>
      <w:bookmarkEnd w:id="6714"/>
      <w:bookmarkEnd w:id="6715"/>
      <w:bookmarkEnd w:id="6716"/>
      <w:bookmarkEnd w:id="6717"/>
      <w:bookmarkEnd w:id="6718"/>
    </w:p>
    <w:p w14:paraId="66874472" w14:textId="77777777" w:rsidR="00A27D53" w:rsidRDefault="00A27D53">
      <w:pPr>
        <w:tabs>
          <w:tab w:val="left" w:pos="512"/>
        </w:tabs>
      </w:pPr>
    </w:p>
    <w:p w14:paraId="6513E802" w14:textId="77777777" w:rsidR="00AD5D82" w:rsidRDefault="00D33BC1" w:rsidP="00AD5D82">
      <w:pPr>
        <w:keepNext/>
        <w:tabs>
          <w:tab w:val="left" w:pos="512"/>
        </w:tabs>
        <w:rPr>
          <w:ins w:id="6719" w:author="MinhHieu" w:date="2024-12-20T10:54:00Z"/>
          <w:color w:val="auto"/>
          <w:sz w:val="24"/>
          <w:szCs w:val="24"/>
          <w:lang w:val="vi-VN" w:eastAsia="en-US"/>
        </w:rPr>
      </w:pPr>
      <w:del w:id="6720" w:author="MinhHieu" w:date="2024-12-20T10:24:00Z">
        <w:r w:rsidDel="0091480D">
          <w:rPr>
            <w:noProof/>
          </w:rPr>
          <w:drawing>
            <wp:inline distT="114300" distB="114300" distL="114300" distR="114300" wp14:anchorId="35305217" wp14:editId="28BC1643">
              <wp:extent cx="5415614" cy="2913290"/>
              <wp:effectExtent l="0" t="0" r="0" b="0"/>
              <wp:docPr id="202506026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9"/>
                      <a:srcRect/>
                      <a:stretch>
                        <a:fillRect/>
                      </a:stretch>
                    </pic:blipFill>
                    <pic:spPr>
                      <a:xfrm>
                        <a:off x="0" y="0"/>
                        <a:ext cx="5415614" cy="2913290"/>
                      </a:xfrm>
                      <a:prstGeom prst="rect">
                        <a:avLst/>
                      </a:prstGeom>
                      <a:ln/>
                    </pic:spPr>
                  </pic:pic>
                </a:graphicData>
              </a:graphic>
            </wp:inline>
          </w:drawing>
        </w:r>
      </w:del>
      <w:ins w:id="6721" w:author="MinhHieu" w:date="2024-12-20T10:24:00Z">
        <w:r w:rsidR="0091480D" w:rsidRPr="00DB2D34">
          <w:rPr>
            <w:color w:val="auto"/>
            <w:sz w:val="24"/>
            <w:szCs w:val="24"/>
            <w:lang w:eastAsia="en-US"/>
          </w:rPr>
          <w:t xml:space="preserve"> </w:t>
        </w:r>
        <w:r w:rsidR="0091480D" w:rsidRPr="0091480D">
          <w:rPr>
            <w:b/>
            <w:noProof/>
            <w:color w:val="000000"/>
            <w:sz w:val="8"/>
            <w:szCs w:val="8"/>
            <w:lang w:val="en-US"/>
          </w:rPr>
          <w:drawing>
            <wp:inline distT="0" distB="0" distL="0" distR="0" wp14:anchorId="0BAB9692" wp14:editId="4248FAB3">
              <wp:extent cx="5035885" cy="2260600"/>
              <wp:effectExtent l="0" t="0" r="0" b="6350"/>
              <wp:docPr id="11831949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52072" cy="2267866"/>
                      </a:xfrm>
                      <a:prstGeom prst="rect">
                        <a:avLst/>
                      </a:prstGeom>
                      <a:noFill/>
                      <a:ln>
                        <a:noFill/>
                      </a:ln>
                    </pic:spPr>
                  </pic:pic>
                </a:graphicData>
              </a:graphic>
            </wp:inline>
          </w:drawing>
        </w:r>
      </w:ins>
    </w:p>
    <w:p w14:paraId="035880C3" w14:textId="77777777" w:rsidR="00AD5D82" w:rsidRPr="00AD5D82" w:rsidRDefault="00AD5D82">
      <w:pPr>
        <w:keepNext/>
        <w:tabs>
          <w:tab w:val="left" w:pos="512"/>
        </w:tabs>
        <w:rPr>
          <w:ins w:id="6722" w:author="MinhHieu" w:date="2024-12-20T10:52:00Z"/>
          <w:lang w:val="vi-VN"/>
          <w:rPrChange w:id="6723" w:author="MinhHieu" w:date="2024-12-20T10:54:00Z">
            <w:rPr>
              <w:ins w:id="6724" w:author="MinhHieu" w:date="2024-12-20T10:52:00Z"/>
            </w:rPr>
          </w:rPrChange>
        </w:rPr>
        <w:pPrChange w:id="6725" w:author="MinhHieu" w:date="2024-12-20T10:52:00Z">
          <w:pPr>
            <w:tabs>
              <w:tab w:val="left" w:pos="512"/>
            </w:tabs>
          </w:pPr>
        </w:pPrChange>
      </w:pPr>
    </w:p>
    <w:p w14:paraId="1F3B08AE" w14:textId="09B9F463" w:rsidR="00AD5D82" w:rsidRPr="00AD5D82" w:rsidRDefault="00AD5D82" w:rsidP="00AD5D82">
      <w:pPr>
        <w:spacing w:before="12"/>
        <w:ind w:left="2346" w:firstLine="0"/>
        <w:rPr>
          <w:ins w:id="6726" w:author="MinhHieu" w:date="2024-12-20T10:52:00Z"/>
          <w:i/>
          <w:iCs/>
        </w:rPr>
      </w:pPr>
      <w:bookmarkStart w:id="6727" w:name="_Toc185587456"/>
      <w:bookmarkStart w:id="6728" w:name="_Toc185597636"/>
      <w:ins w:id="6729" w:author="MinhHieu" w:date="2024-12-20T10:52:00Z">
        <w:r w:rsidRPr="00AD5D82">
          <w:rPr>
            <w:i/>
            <w:iCs/>
            <w:rPrChange w:id="6730" w:author="MinhHieu" w:date="2024-12-20T10:52:00Z">
              <w:rPr/>
            </w:rPrChange>
          </w:rPr>
          <w:t>Hình 2.</w:t>
        </w:r>
        <w:r w:rsidRPr="00AD5D82">
          <w:rPr>
            <w:i/>
            <w:iCs/>
            <w:rPrChange w:id="6731" w:author="MinhHieu" w:date="2024-12-20T10:52:00Z">
              <w:rPr/>
            </w:rPrChange>
          </w:rPr>
          <w:fldChar w:fldCharType="begin"/>
        </w:r>
        <w:r w:rsidRPr="00AD5D82">
          <w:rPr>
            <w:i/>
            <w:iCs/>
            <w:rPrChange w:id="6732" w:author="MinhHieu" w:date="2024-12-20T10:52:00Z">
              <w:rPr/>
            </w:rPrChange>
          </w:rPr>
          <w:instrText xml:space="preserve"> SEQ Hình_2. \* ARABIC </w:instrText>
        </w:r>
      </w:ins>
      <w:r w:rsidRPr="00AD5D82">
        <w:rPr>
          <w:i/>
          <w:iCs/>
          <w:rPrChange w:id="6733" w:author="MinhHieu" w:date="2024-12-20T10:52:00Z">
            <w:rPr/>
          </w:rPrChange>
        </w:rPr>
        <w:fldChar w:fldCharType="separate"/>
      </w:r>
      <w:ins w:id="6734" w:author="MinhHieu" w:date="2024-12-20T11:39:00Z">
        <w:r w:rsidR="00743906">
          <w:rPr>
            <w:i/>
            <w:iCs/>
            <w:noProof/>
          </w:rPr>
          <w:t>12</w:t>
        </w:r>
      </w:ins>
      <w:ins w:id="6735" w:author="MinhHieu" w:date="2024-12-20T10:52:00Z">
        <w:r w:rsidRPr="00AD5D82">
          <w:rPr>
            <w:i/>
            <w:iCs/>
            <w:rPrChange w:id="6736" w:author="MinhHieu" w:date="2024-12-20T10:52:00Z">
              <w:rPr/>
            </w:rPrChange>
          </w:rPr>
          <w:fldChar w:fldCharType="end"/>
        </w:r>
        <w:r w:rsidRPr="00AD5D82">
          <w:rPr>
            <w:i/>
            <w:iCs/>
            <w:lang w:val="vi-VN"/>
            <w:rPrChange w:id="6737" w:author="MinhHieu" w:date="2024-12-20T10:52:00Z">
              <w:rPr>
                <w:lang w:val="vi-VN"/>
              </w:rPr>
            </w:rPrChange>
          </w:rPr>
          <w:t xml:space="preserve"> </w:t>
        </w:r>
        <w:r w:rsidRPr="00AD5D82">
          <w:rPr>
            <w:i/>
            <w:iCs/>
          </w:rPr>
          <w:t>Biểu đồ lớp thực thể cho hệ thống</w:t>
        </w:r>
        <w:bookmarkEnd w:id="6727"/>
        <w:bookmarkEnd w:id="6728"/>
      </w:ins>
    </w:p>
    <w:p w14:paraId="50BC2266" w14:textId="36C8AF49" w:rsidR="0091480D" w:rsidRPr="00AD5D82" w:rsidRDefault="0091480D">
      <w:pPr>
        <w:pStyle w:val="Caption"/>
        <w:rPr>
          <w:ins w:id="6738" w:author="MinhHieu" w:date="2024-12-20T10:24:00Z"/>
          <w:b/>
          <w:color w:val="000000"/>
          <w:sz w:val="8"/>
          <w:szCs w:val="8"/>
          <w:lang w:val="vi-VN"/>
          <w:rPrChange w:id="6739" w:author="MinhHieu" w:date="2024-12-20T10:52:00Z">
            <w:rPr>
              <w:ins w:id="6740" w:author="MinhHieu" w:date="2024-12-20T10:24:00Z"/>
              <w:b/>
              <w:color w:val="000000"/>
              <w:sz w:val="8"/>
              <w:szCs w:val="8"/>
              <w:lang w:val="en-US"/>
            </w:rPr>
          </w:rPrChange>
        </w:rPr>
        <w:pPrChange w:id="6741" w:author="MinhHieu" w:date="2024-12-20T10:52:00Z">
          <w:pPr>
            <w:tabs>
              <w:tab w:val="left" w:pos="512"/>
            </w:tabs>
          </w:pPr>
        </w:pPrChange>
      </w:pPr>
    </w:p>
    <w:p w14:paraId="6E59C1AC" w14:textId="5C808835" w:rsidR="00A27D53" w:rsidRDefault="00A27D53">
      <w:pPr>
        <w:tabs>
          <w:tab w:val="left" w:pos="512"/>
        </w:tabs>
        <w:rPr>
          <w:b/>
          <w:color w:val="000000"/>
          <w:sz w:val="8"/>
          <w:szCs w:val="8"/>
        </w:rPr>
      </w:pPr>
    </w:p>
    <w:p w14:paraId="0467D1C8" w14:textId="77777777" w:rsidR="00A27D53" w:rsidDel="00AD5D82" w:rsidRDefault="00A27D53">
      <w:pPr>
        <w:pBdr>
          <w:top w:val="nil"/>
          <w:left w:val="nil"/>
          <w:bottom w:val="nil"/>
          <w:right w:val="nil"/>
          <w:between w:val="nil"/>
        </w:pBdr>
        <w:spacing w:before="0" w:line="240" w:lineRule="auto"/>
        <w:ind w:left="121" w:right="0" w:firstLine="0"/>
        <w:rPr>
          <w:del w:id="6742" w:author="MinhHieu" w:date="2024-12-20T10:54:00Z"/>
          <w:color w:val="000000"/>
          <w:sz w:val="20"/>
          <w:szCs w:val="20"/>
        </w:rPr>
      </w:pPr>
      <w:bookmarkStart w:id="6743" w:name="_Toc185587642"/>
      <w:bookmarkStart w:id="6744" w:name="_Toc185588688"/>
      <w:bookmarkStart w:id="6745" w:name="_Toc185597763"/>
      <w:bookmarkStart w:id="6746" w:name="_Toc185597944"/>
      <w:bookmarkStart w:id="6747" w:name="_Toc185598122"/>
      <w:bookmarkStart w:id="6748" w:name="_Toc185598299"/>
      <w:bookmarkEnd w:id="6743"/>
      <w:bookmarkEnd w:id="6744"/>
      <w:bookmarkEnd w:id="6745"/>
      <w:bookmarkEnd w:id="6746"/>
      <w:bookmarkEnd w:id="6747"/>
      <w:bookmarkEnd w:id="6748"/>
    </w:p>
    <w:p w14:paraId="1DE7A785" w14:textId="77777777" w:rsidR="00A27D53" w:rsidDel="00AD5D82" w:rsidRDefault="00A27D53">
      <w:pPr>
        <w:pBdr>
          <w:top w:val="nil"/>
          <w:left w:val="nil"/>
          <w:bottom w:val="nil"/>
          <w:right w:val="nil"/>
          <w:between w:val="nil"/>
        </w:pBdr>
        <w:spacing w:before="0" w:line="240" w:lineRule="auto"/>
        <w:ind w:left="121" w:right="0" w:firstLine="0"/>
        <w:rPr>
          <w:del w:id="6749" w:author="MinhHieu" w:date="2024-12-20T10:54:00Z"/>
          <w:color w:val="000000"/>
          <w:sz w:val="20"/>
          <w:szCs w:val="20"/>
        </w:rPr>
      </w:pPr>
      <w:bookmarkStart w:id="6750" w:name="_Toc185587643"/>
      <w:bookmarkStart w:id="6751" w:name="_Toc185588689"/>
      <w:bookmarkStart w:id="6752" w:name="_Toc185597764"/>
      <w:bookmarkStart w:id="6753" w:name="_Toc185597945"/>
      <w:bookmarkStart w:id="6754" w:name="_Toc185598123"/>
      <w:bookmarkStart w:id="6755" w:name="_Toc185598300"/>
      <w:bookmarkEnd w:id="6750"/>
      <w:bookmarkEnd w:id="6751"/>
      <w:bookmarkEnd w:id="6752"/>
      <w:bookmarkEnd w:id="6753"/>
      <w:bookmarkEnd w:id="6754"/>
      <w:bookmarkEnd w:id="6755"/>
    </w:p>
    <w:p w14:paraId="5B126631" w14:textId="77777777" w:rsidR="00A27D53" w:rsidRPr="00AD5D82" w:rsidDel="00AD5D82" w:rsidRDefault="00D33BC1">
      <w:pPr>
        <w:spacing w:before="12"/>
        <w:ind w:left="2346" w:firstLine="0"/>
        <w:rPr>
          <w:del w:id="6756" w:author="MinhHieu" w:date="2024-12-20T10:54:00Z"/>
          <w:i/>
          <w:lang w:val="vi-VN"/>
          <w:rPrChange w:id="6757" w:author="MinhHieu" w:date="2024-12-20T10:52:00Z">
            <w:rPr>
              <w:del w:id="6758" w:author="MinhHieu" w:date="2024-12-20T10:54:00Z"/>
              <w:i/>
            </w:rPr>
          </w:rPrChange>
        </w:rPr>
      </w:pPr>
      <w:bookmarkStart w:id="6759" w:name="_heading=h.1qoc8b1" w:colFirst="0" w:colLast="0"/>
      <w:bookmarkEnd w:id="6759"/>
      <w:del w:id="6760" w:author="MinhHieu" w:date="2024-12-20T10:52:00Z">
        <w:r w:rsidDel="00AD5D82">
          <w:rPr>
            <w:i/>
          </w:rPr>
          <w:delText>Hình 2.12 Biểu đồ lớp thực thể cho hệ thống</w:delText>
        </w:r>
      </w:del>
      <w:bookmarkStart w:id="6761" w:name="_Toc185587644"/>
      <w:bookmarkStart w:id="6762" w:name="_Toc185588690"/>
      <w:bookmarkStart w:id="6763" w:name="_Toc185597765"/>
      <w:bookmarkStart w:id="6764" w:name="_Toc185597946"/>
      <w:bookmarkStart w:id="6765" w:name="_Toc185598124"/>
      <w:bookmarkStart w:id="6766" w:name="_Toc185598301"/>
      <w:bookmarkEnd w:id="6761"/>
      <w:bookmarkEnd w:id="6762"/>
      <w:bookmarkEnd w:id="6763"/>
      <w:bookmarkEnd w:id="6764"/>
      <w:bookmarkEnd w:id="6765"/>
      <w:bookmarkEnd w:id="6766"/>
    </w:p>
    <w:p w14:paraId="6BE74D93" w14:textId="77777777" w:rsidR="00A27D53" w:rsidDel="00AD5D82" w:rsidRDefault="00A27D53">
      <w:pPr>
        <w:spacing w:before="12"/>
        <w:ind w:left="2346" w:firstLine="0"/>
        <w:rPr>
          <w:del w:id="6767" w:author="MinhHieu" w:date="2024-12-20T10:54:00Z"/>
          <w:i/>
        </w:rPr>
      </w:pPr>
      <w:bookmarkStart w:id="6768" w:name="_Toc185587645"/>
      <w:bookmarkStart w:id="6769" w:name="_Toc185588691"/>
      <w:bookmarkStart w:id="6770" w:name="_Toc185597766"/>
      <w:bookmarkStart w:id="6771" w:name="_Toc185597947"/>
      <w:bookmarkStart w:id="6772" w:name="_Toc185598125"/>
      <w:bookmarkStart w:id="6773" w:name="_Toc185598302"/>
      <w:bookmarkEnd w:id="6768"/>
      <w:bookmarkEnd w:id="6769"/>
      <w:bookmarkEnd w:id="6770"/>
      <w:bookmarkEnd w:id="6771"/>
      <w:bookmarkEnd w:id="6772"/>
      <w:bookmarkEnd w:id="6773"/>
    </w:p>
    <w:p w14:paraId="2397F033" w14:textId="77777777" w:rsidR="00A27D53" w:rsidDel="00AD5D82" w:rsidRDefault="00A27D53">
      <w:pPr>
        <w:spacing w:before="12"/>
        <w:ind w:left="2346" w:firstLine="0"/>
        <w:rPr>
          <w:del w:id="6774" w:author="MinhHieu" w:date="2024-12-20T10:54:00Z"/>
          <w:i/>
        </w:rPr>
      </w:pPr>
      <w:bookmarkStart w:id="6775" w:name="_Toc185587646"/>
      <w:bookmarkStart w:id="6776" w:name="_Toc185588692"/>
      <w:bookmarkStart w:id="6777" w:name="_Toc185597767"/>
      <w:bookmarkStart w:id="6778" w:name="_Toc185597948"/>
      <w:bookmarkStart w:id="6779" w:name="_Toc185598126"/>
      <w:bookmarkStart w:id="6780" w:name="_Toc185598303"/>
      <w:bookmarkEnd w:id="6775"/>
      <w:bookmarkEnd w:id="6776"/>
      <w:bookmarkEnd w:id="6777"/>
      <w:bookmarkEnd w:id="6778"/>
      <w:bookmarkEnd w:id="6779"/>
      <w:bookmarkEnd w:id="6780"/>
    </w:p>
    <w:p w14:paraId="16E6884E" w14:textId="77777777" w:rsidR="00A27D53" w:rsidDel="00AD5D82" w:rsidRDefault="00A27D53">
      <w:pPr>
        <w:spacing w:before="12"/>
        <w:ind w:left="2346" w:firstLine="0"/>
        <w:rPr>
          <w:del w:id="6781" w:author="MinhHieu" w:date="2024-12-20T10:54:00Z"/>
          <w:i/>
        </w:rPr>
      </w:pPr>
      <w:bookmarkStart w:id="6782" w:name="_Toc185587647"/>
      <w:bookmarkStart w:id="6783" w:name="_Toc185588693"/>
      <w:bookmarkStart w:id="6784" w:name="_Toc185597768"/>
      <w:bookmarkStart w:id="6785" w:name="_Toc185597949"/>
      <w:bookmarkStart w:id="6786" w:name="_Toc185598127"/>
      <w:bookmarkStart w:id="6787" w:name="_Toc185598304"/>
      <w:bookmarkEnd w:id="6782"/>
      <w:bookmarkEnd w:id="6783"/>
      <w:bookmarkEnd w:id="6784"/>
      <w:bookmarkEnd w:id="6785"/>
      <w:bookmarkEnd w:id="6786"/>
      <w:bookmarkEnd w:id="6787"/>
    </w:p>
    <w:p w14:paraId="2507DF85" w14:textId="77777777" w:rsidR="00A27D53" w:rsidDel="00905EBD" w:rsidRDefault="00A27D53">
      <w:pPr>
        <w:spacing w:before="12"/>
        <w:ind w:left="2346" w:firstLine="0"/>
        <w:rPr>
          <w:del w:id="6788" w:author="MinhHieu" w:date="2024-12-20T10:22:00Z"/>
          <w:i/>
        </w:rPr>
      </w:pPr>
      <w:bookmarkStart w:id="6789" w:name="_Toc185587648"/>
      <w:bookmarkStart w:id="6790" w:name="_Toc185588694"/>
      <w:bookmarkStart w:id="6791" w:name="_Toc185597769"/>
      <w:bookmarkStart w:id="6792" w:name="_Toc185597950"/>
      <w:bookmarkStart w:id="6793" w:name="_Toc185598128"/>
      <w:bookmarkStart w:id="6794" w:name="_Toc185598305"/>
      <w:bookmarkEnd w:id="6789"/>
      <w:bookmarkEnd w:id="6790"/>
      <w:bookmarkEnd w:id="6791"/>
      <w:bookmarkEnd w:id="6792"/>
      <w:bookmarkEnd w:id="6793"/>
      <w:bookmarkEnd w:id="6794"/>
    </w:p>
    <w:p w14:paraId="3A16BA39" w14:textId="77777777" w:rsidR="00A27D53" w:rsidDel="00905EBD" w:rsidRDefault="00A27D53">
      <w:pPr>
        <w:spacing w:before="12"/>
        <w:ind w:left="0" w:firstLine="0"/>
        <w:rPr>
          <w:del w:id="6795" w:author="MinhHieu" w:date="2024-12-20T10:22:00Z"/>
          <w:i/>
        </w:rPr>
      </w:pPr>
      <w:bookmarkStart w:id="6796" w:name="_Toc185587649"/>
      <w:bookmarkStart w:id="6797" w:name="_Toc185588695"/>
      <w:bookmarkStart w:id="6798" w:name="_Toc185597770"/>
      <w:bookmarkStart w:id="6799" w:name="_Toc185597951"/>
      <w:bookmarkStart w:id="6800" w:name="_Toc185598129"/>
      <w:bookmarkStart w:id="6801" w:name="_Toc185598306"/>
      <w:bookmarkEnd w:id="6796"/>
      <w:bookmarkEnd w:id="6797"/>
      <w:bookmarkEnd w:id="6798"/>
      <w:bookmarkEnd w:id="6799"/>
      <w:bookmarkEnd w:id="6800"/>
      <w:bookmarkEnd w:id="6801"/>
    </w:p>
    <w:p w14:paraId="14F2EC6F" w14:textId="77777777" w:rsidR="00A27D53" w:rsidRDefault="00D33BC1">
      <w:pPr>
        <w:pStyle w:val="Heading2"/>
        <w:numPr>
          <w:ilvl w:val="1"/>
          <w:numId w:val="32"/>
        </w:numPr>
        <w:tabs>
          <w:tab w:val="left" w:pos="511"/>
        </w:tabs>
        <w:spacing w:before="149"/>
        <w:ind w:left="511" w:hanging="387"/>
      </w:pPr>
      <w:bookmarkStart w:id="6802" w:name="_Toc185578194"/>
      <w:bookmarkStart w:id="6803" w:name="_Toc185579217"/>
      <w:bookmarkStart w:id="6804" w:name="_Toc185579321"/>
      <w:bookmarkStart w:id="6805" w:name="_Toc185587650"/>
      <w:bookmarkStart w:id="6806" w:name="_Toc185588696"/>
      <w:bookmarkStart w:id="6807" w:name="_Toc185597771"/>
      <w:bookmarkStart w:id="6808" w:name="_Toc185597952"/>
      <w:bookmarkStart w:id="6809" w:name="_Toc185598130"/>
      <w:bookmarkStart w:id="6810" w:name="_Toc185598307"/>
      <w:r>
        <w:t>Biểu đồ tuần tự</w:t>
      </w:r>
      <w:bookmarkEnd w:id="6802"/>
      <w:bookmarkEnd w:id="6803"/>
      <w:bookmarkEnd w:id="6804"/>
      <w:bookmarkEnd w:id="6805"/>
      <w:bookmarkEnd w:id="6806"/>
      <w:bookmarkEnd w:id="6807"/>
      <w:bookmarkEnd w:id="6808"/>
      <w:bookmarkEnd w:id="6809"/>
      <w:bookmarkEnd w:id="6810"/>
    </w:p>
    <w:p w14:paraId="46651BFD" w14:textId="77777777" w:rsidR="00A27D53" w:rsidRDefault="00D33BC1">
      <w:pPr>
        <w:pStyle w:val="Heading2"/>
        <w:numPr>
          <w:ilvl w:val="2"/>
          <w:numId w:val="32"/>
        </w:numPr>
        <w:tabs>
          <w:tab w:val="left" w:pos="834"/>
        </w:tabs>
        <w:spacing w:before="101"/>
      </w:pPr>
      <w:bookmarkStart w:id="6811" w:name="bookmark=kix.5kdf5uyfzr2b" w:colFirst="0" w:colLast="0"/>
      <w:bookmarkStart w:id="6812" w:name="_Toc185578195"/>
      <w:bookmarkStart w:id="6813" w:name="_Toc185579218"/>
      <w:bookmarkStart w:id="6814" w:name="_Toc185579322"/>
      <w:bookmarkStart w:id="6815" w:name="_Toc185587651"/>
      <w:bookmarkStart w:id="6816" w:name="_Toc185588697"/>
      <w:bookmarkStart w:id="6817" w:name="_Toc185597772"/>
      <w:bookmarkStart w:id="6818" w:name="_Toc185597953"/>
      <w:bookmarkStart w:id="6819" w:name="_Toc185598131"/>
      <w:bookmarkStart w:id="6820" w:name="_Toc185598308"/>
      <w:bookmarkEnd w:id="6811"/>
      <w:r>
        <w:t>Biểu đồ tuần tự đăng kí tài khoản</w:t>
      </w:r>
      <w:bookmarkEnd w:id="6812"/>
      <w:bookmarkEnd w:id="6813"/>
      <w:bookmarkEnd w:id="6814"/>
      <w:bookmarkEnd w:id="6815"/>
      <w:bookmarkEnd w:id="6816"/>
      <w:bookmarkEnd w:id="6817"/>
      <w:bookmarkEnd w:id="6818"/>
      <w:bookmarkEnd w:id="6819"/>
      <w:bookmarkEnd w:id="6820"/>
    </w:p>
    <w:p w14:paraId="267F2AB0" w14:textId="77777777" w:rsidR="00AD5D82" w:rsidRDefault="00D33BC1">
      <w:pPr>
        <w:keepNext/>
        <w:tabs>
          <w:tab w:val="left" w:pos="834"/>
        </w:tabs>
        <w:ind w:left="707" w:hanging="423"/>
        <w:rPr>
          <w:ins w:id="6821" w:author="MinhHieu" w:date="2024-12-20T10:52:00Z"/>
        </w:rPr>
        <w:pPrChange w:id="6822" w:author="MinhHieu" w:date="2024-12-20T10:52:00Z">
          <w:pPr>
            <w:tabs>
              <w:tab w:val="left" w:pos="834"/>
            </w:tabs>
            <w:ind w:left="707" w:hanging="423"/>
          </w:pPr>
        </w:pPrChange>
      </w:pPr>
      <w:r>
        <w:rPr>
          <w:noProof/>
        </w:rPr>
        <w:drawing>
          <wp:inline distT="114300" distB="114300" distL="114300" distR="114300" wp14:anchorId="763B8AEE" wp14:editId="49029C54">
            <wp:extent cx="5546289" cy="2455333"/>
            <wp:effectExtent l="0" t="0" r="0" b="4445"/>
            <wp:docPr id="202506026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1"/>
                    <a:srcRect/>
                    <a:stretch>
                      <a:fillRect/>
                    </a:stretch>
                  </pic:blipFill>
                  <pic:spPr>
                    <a:xfrm>
                      <a:off x="0" y="0"/>
                      <a:ext cx="5546289" cy="2455333"/>
                    </a:xfrm>
                    <a:prstGeom prst="rect">
                      <a:avLst/>
                    </a:prstGeom>
                    <a:ln/>
                  </pic:spPr>
                </pic:pic>
              </a:graphicData>
            </a:graphic>
          </wp:inline>
        </w:drawing>
      </w:r>
    </w:p>
    <w:p w14:paraId="2FEFA58F" w14:textId="70882A11" w:rsidR="00A27D53" w:rsidRDefault="00AD5D82" w:rsidP="00AD5D82">
      <w:pPr>
        <w:pStyle w:val="Caption"/>
        <w:jc w:val="center"/>
        <w:rPr>
          <w:ins w:id="6823" w:author="MinhHieu" w:date="2024-12-20T10:54:00Z"/>
          <w:color w:val="auto"/>
          <w:sz w:val="26"/>
          <w:szCs w:val="26"/>
          <w:lang w:val="vi-VN"/>
        </w:rPr>
      </w:pPr>
      <w:bookmarkStart w:id="6824" w:name="_Toc185587457"/>
      <w:bookmarkStart w:id="6825" w:name="_Toc185597637"/>
      <w:ins w:id="6826" w:author="MinhHieu" w:date="2024-12-20T10:52:00Z">
        <w:r w:rsidRPr="00AD5D82">
          <w:rPr>
            <w:color w:val="auto"/>
            <w:sz w:val="26"/>
            <w:szCs w:val="26"/>
            <w:rPrChange w:id="6827" w:author="MinhHieu" w:date="2024-12-20T10:52:00Z">
              <w:rPr/>
            </w:rPrChange>
          </w:rPr>
          <w:t>Hình 2.</w:t>
        </w:r>
        <w:r w:rsidRPr="00AD5D82">
          <w:rPr>
            <w:color w:val="auto"/>
            <w:sz w:val="26"/>
            <w:szCs w:val="26"/>
            <w:rPrChange w:id="6828" w:author="MinhHieu" w:date="2024-12-20T10:52:00Z">
              <w:rPr/>
            </w:rPrChange>
          </w:rPr>
          <w:fldChar w:fldCharType="begin"/>
        </w:r>
        <w:r w:rsidRPr="00AD5D82">
          <w:rPr>
            <w:color w:val="auto"/>
            <w:sz w:val="26"/>
            <w:szCs w:val="26"/>
            <w:rPrChange w:id="6829" w:author="MinhHieu" w:date="2024-12-20T10:52:00Z">
              <w:rPr/>
            </w:rPrChange>
          </w:rPr>
          <w:instrText xml:space="preserve"> SEQ Hình_2. \* ARABIC </w:instrText>
        </w:r>
      </w:ins>
      <w:r w:rsidRPr="00AD5D82">
        <w:rPr>
          <w:color w:val="auto"/>
          <w:sz w:val="26"/>
          <w:szCs w:val="26"/>
          <w:rPrChange w:id="6830" w:author="MinhHieu" w:date="2024-12-20T10:52:00Z">
            <w:rPr/>
          </w:rPrChange>
        </w:rPr>
        <w:fldChar w:fldCharType="separate"/>
      </w:r>
      <w:ins w:id="6831" w:author="MinhHieu" w:date="2024-12-20T11:39:00Z">
        <w:r w:rsidR="00743906">
          <w:rPr>
            <w:noProof/>
            <w:color w:val="auto"/>
            <w:sz w:val="26"/>
            <w:szCs w:val="26"/>
          </w:rPr>
          <w:t>13</w:t>
        </w:r>
      </w:ins>
      <w:ins w:id="6832" w:author="MinhHieu" w:date="2024-12-20T10:52:00Z">
        <w:r w:rsidRPr="00AD5D82">
          <w:rPr>
            <w:color w:val="auto"/>
            <w:sz w:val="26"/>
            <w:szCs w:val="26"/>
            <w:rPrChange w:id="6833" w:author="MinhHieu" w:date="2024-12-20T10:52:00Z">
              <w:rPr/>
            </w:rPrChange>
          </w:rPr>
          <w:fldChar w:fldCharType="end"/>
        </w:r>
        <w:r w:rsidRPr="00AD5D82">
          <w:rPr>
            <w:color w:val="auto"/>
            <w:sz w:val="26"/>
            <w:szCs w:val="26"/>
            <w:lang w:val="vi-VN"/>
            <w:rPrChange w:id="6834" w:author="MinhHieu" w:date="2024-12-20T10:52:00Z">
              <w:rPr>
                <w:lang w:val="vi-VN"/>
              </w:rPr>
            </w:rPrChange>
          </w:rPr>
          <w:t xml:space="preserve"> </w:t>
        </w:r>
        <w:r w:rsidRPr="00AD5D82">
          <w:rPr>
            <w:color w:val="auto"/>
            <w:sz w:val="26"/>
            <w:szCs w:val="26"/>
            <w:rPrChange w:id="6835" w:author="MinhHieu" w:date="2024-12-20T10:52:00Z">
              <w:rPr/>
            </w:rPrChange>
          </w:rPr>
          <w:t>Biểu đồ tuần tự đăng ký tài khoản</w:t>
        </w:r>
      </w:ins>
      <w:bookmarkEnd w:id="6824"/>
      <w:bookmarkEnd w:id="6825"/>
    </w:p>
    <w:p w14:paraId="5310DFF5" w14:textId="77777777" w:rsidR="00AD5D82" w:rsidRDefault="00AD5D82" w:rsidP="00AD5D82">
      <w:pPr>
        <w:rPr>
          <w:ins w:id="6836" w:author="MinhHieu" w:date="2024-12-20T10:54:00Z"/>
          <w:lang w:val="vi-VN"/>
        </w:rPr>
      </w:pPr>
    </w:p>
    <w:p w14:paraId="28B69E72" w14:textId="77777777" w:rsidR="00AD5D82" w:rsidRDefault="00AD5D82" w:rsidP="00AD5D82">
      <w:pPr>
        <w:rPr>
          <w:ins w:id="6837" w:author="MinhHieu" w:date="2024-12-20T10:54:00Z"/>
          <w:lang w:val="vi-VN"/>
        </w:rPr>
      </w:pPr>
    </w:p>
    <w:p w14:paraId="0D34EF27" w14:textId="77777777" w:rsidR="00AD5D82" w:rsidRDefault="00AD5D82" w:rsidP="00AD5D82">
      <w:pPr>
        <w:rPr>
          <w:ins w:id="6838" w:author="MinhHieu" w:date="2024-12-20T10:54:00Z"/>
          <w:lang w:val="vi-VN"/>
        </w:rPr>
      </w:pPr>
    </w:p>
    <w:p w14:paraId="235A3221" w14:textId="77777777" w:rsidR="00AD5D82" w:rsidRDefault="00AD5D82" w:rsidP="00AD5D82">
      <w:pPr>
        <w:rPr>
          <w:ins w:id="6839" w:author="MinhHieu" w:date="2024-12-20T10:54:00Z"/>
          <w:lang w:val="vi-VN"/>
        </w:rPr>
      </w:pPr>
    </w:p>
    <w:p w14:paraId="16E01AE3" w14:textId="77777777" w:rsidR="00AD5D82" w:rsidRDefault="00AD5D82" w:rsidP="00AD5D82">
      <w:pPr>
        <w:rPr>
          <w:ins w:id="6840" w:author="MinhHieu" w:date="2024-12-20T10:54:00Z"/>
          <w:lang w:val="vi-VN"/>
        </w:rPr>
      </w:pPr>
    </w:p>
    <w:p w14:paraId="415B3254" w14:textId="77777777" w:rsidR="00AD5D82" w:rsidRPr="00AD5D82" w:rsidRDefault="00AD5D82">
      <w:pPr>
        <w:rPr>
          <w:lang w:val="vi-VN"/>
          <w:rPrChange w:id="6841" w:author="MinhHieu" w:date="2024-12-20T10:54:00Z">
            <w:rPr/>
          </w:rPrChange>
        </w:rPr>
        <w:pPrChange w:id="6842" w:author="MinhHieu" w:date="2024-12-20T10:54:00Z">
          <w:pPr>
            <w:tabs>
              <w:tab w:val="left" w:pos="834"/>
            </w:tabs>
            <w:ind w:left="707" w:hanging="423"/>
          </w:pPr>
        </w:pPrChange>
      </w:pPr>
    </w:p>
    <w:p w14:paraId="17AF20F7" w14:textId="77777777" w:rsidR="00A27D53" w:rsidDel="00AD5D82" w:rsidRDefault="00D33BC1">
      <w:pPr>
        <w:spacing w:before="123"/>
        <w:ind w:left="595" w:right="803" w:firstLine="0"/>
        <w:jc w:val="center"/>
        <w:rPr>
          <w:del w:id="6843" w:author="MinhHieu" w:date="2024-12-20T10:52:00Z"/>
          <w:i/>
        </w:rPr>
      </w:pPr>
      <w:del w:id="6844" w:author="MinhHieu" w:date="2024-12-20T10:52:00Z">
        <w:r w:rsidDel="00AD5D82">
          <w:rPr>
            <w:i/>
          </w:rPr>
          <w:delText>Hình 2.13 Biểu đồ tuần tự đăng ký tài khoản</w:delText>
        </w:r>
        <w:bookmarkStart w:id="6845" w:name="_Toc185587652"/>
        <w:bookmarkStart w:id="6846" w:name="_Toc185588698"/>
        <w:bookmarkStart w:id="6847" w:name="_Toc185597773"/>
        <w:bookmarkStart w:id="6848" w:name="_Toc185597954"/>
        <w:bookmarkStart w:id="6849" w:name="_Toc185598132"/>
        <w:bookmarkStart w:id="6850" w:name="_Toc185598309"/>
        <w:bookmarkEnd w:id="6845"/>
        <w:bookmarkEnd w:id="6846"/>
        <w:bookmarkEnd w:id="6847"/>
        <w:bookmarkEnd w:id="6848"/>
        <w:bookmarkEnd w:id="6849"/>
        <w:bookmarkEnd w:id="6850"/>
      </w:del>
    </w:p>
    <w:p w14:paraId="3490582E" w14:textId="77777777" w:rsidR="00A27D53" w:rsidRDefault="00D33BC1">
      <w:pPr>
        <w:pStyle w:val="Heading2"/>
        <w:numPr>
          <w:ilvl w:val="2"/>
          <w:numId w:val="32"/>
        </w:numPr>
        <w:tabs>
          <w:tab w:val="left" w:pos="834"/>
        </w:tabs>
      </w:pPr>
      <w:bookmarkStart w:id="6851" w:name="_Toc185578196"/>
      <w:bookmarkStart w:id="6852" w:name="_Toc185579219"/>
      <w:bookmarkStart w:id="6853" w:name="_Toc185579323"/>
      <w:bookmarkStart w:id="6854" w:name="_Toc185587653"/>
      <w:bookmarkStart w:id="6855" w:name="_Toc185588699"/>
      <w:bookmarkStart w:id="6856" w:name="_Toc185597774"/>
      <w:bookmarkStart w:id="6857" w:name="_Toc185597955"/>
      <w:bookmarkStart w:id="6858" w:name="_Toc185598133"/>
      <w:bookmarkStart w:id="6859" w:name="_Toc185598310"/>
      <w:r>
        <w:t>Biểu đồ tuần tự đăng nhập</w:t>
      </w:r>
      <w:bookmarkEnd w:id="6851"/>
      <w:bookmarkEnd w:id="6852"/>
      <w:bookmarkEnd w:id="6853"/>
      <w:bookmarkEnd w:id="6854"/>
      <w:bookmarkEnd w:id="6855"/>
      <w:bookmarkEnd w:id="6856"/>
      <w:bookmarkEnd w:id="6857"/>
      <w:bookmarkEnd w:id="6858"/>
      <w:bookmarkEnd w:id="6859"/>
    </w:p>
    <w:p w14:paraId="72969AC0" w14:textId="77777777" w:rsidR="00AD5D82" w:rsidRDefault="00D33BC1">
      <w:pPr>
        <w:keepNext/>
        <w:tabs>
          <w:tab w:val="left" w:pos="834"/>
        </w:tabs>
        <w:ind w:left="707" w:hanging="423"/>
        <w:rPr>
          <w:ins w:id="6860" w:author="MinhHieu" w:date="2024-12-20T10:52:00Z"/>
        </w:rPr>
        <w:pPrChange w:id="6861" w:author="MinhHieu" w:date="2024-12-20T10:52:00Z">
          <w:pPr>
            <w:tabs>
              <w:tab w:val="left" w:pos="834"/>
            </w:tabs>
            <w:ind w:left="707" w:hanging="423"/>
          </w:pPr>
        </w:pPrChange>
      </w:pPr>
      <w:r>
        <w:rPr>
          <w:noProof/>
        </w:rPr>
        <w:lastRenderedPageBreak/>
        <w:drawing>
          <wp:inline distT="114300" distB="114300" distL="114300" distR="114300" wp14:anchorId="759A3CF4" wp14:editId="681A89BE">
            <wp:extent cx="5451763" cy="2445327"/>
            <wp:effectExtent l="0" t="0" r="0" b="0"/>
            <wp:docPr id="202506027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2"/>
                    <a:srcRect/>
                    <a:stretch>
                      <a:fillRect/>
                    </a:stretch>
                  </pic:blipFill>
                  <pic:spPr>
                    <a:xfrm>
                      <a:off x="0" y="0"/>
                      <a:ext cx="5458890" cy="2448524"/>
                    </a:xfrm>
                    <a:prstGeom prst="rect">
                      <a:avLst/>
                    </a:prstGeom>
                    <a:ln/>
                  </pic:spPr>
                </pic:pic>
              </a:graphicData>
            </a:graphic>
          </wp:inline>
        </w:drawing>
      </w:r>
    </w:p>
    <w:p w14:paraId="2093BC3F" w14:textId="734CC64C" w:rsidR="00A27D53" w:rsidRPr="00AD5D82" w:rsidRDefault="00AD5D82">
      <w:pPr>
        <w:pStyle w:val="Caption"/>
        <w:jc w:val="center"/>
        <w:rPr>
          <w:color w:val="auto"/>
          <w:lang w:val="vi-VN"/>
          <w:rPrChange w:id="6862" w:author="MinhHieu" w:date="2024-12-20T10:53:00Z">
            <w:rPr/>
          </w:rPrChange>
        </w:rPr>
        <w:pPrChange w:id="6863" w:author="MinhHieu" w:date="2024-12-20T10:53:00Z">
          <w:pPr>
            <w:tabs>
              <w:tab w:val="left" w:pos="834"/>
            </w:tabs>
            <w:ind w:left="707" w:hanging="423"/>
          </w:pPr>
        </w:pPrChange>
      </w:pPr>
      <w:bookmarkStart w:id="6864" w:name="_Toc185587458"/>
      <w:bookmarkStart w:id="6865" w:name="_Toc185597638"/>
      <w:ins w:id="6866" w:author="MinhHieu" w:date="2024-12-20T10:52:00Z">
        <w:r w:rsidRPr="00AD5D82">
          <w:rPr>
            <w:color w:val="auto"/>
            <w:sz w:val="26"/>
            <w:szCs w:val="26"/>
            <w:rPrChange w:id="6867" w:author="MinhHieu" w:date="2024-12-20T10:53:00Z">
              <w:rPr/>
            </w:rPrChange>
          </w:rPr>
          <w:t>Hình 2.</w:t>
        </w:r>
        <w:r w:rsidRPr="00AD5D82">
          <w:rPr>
            <w:color w:val="auto"/>
            <w:sz w:val="26"/>
            <w:szCs w:val="26"/>
            <w:rPrChange w:id="6868" w:author="MinhHieu" w:date="2024-12-20T10:53:00Z">
              <w:rPr/>
            </w:rPrChange>
          </w:rPr>
          <w:fldChar w:fldCharType="begin"/>
        </w:r>
        <w:r w:rsidRPr="00AD5D82">
          <w:rPr>
            <w:color w:val="auto"/>
            <w:sz w:val="26"/>
            <w:szCs w:val="26"/>
            <w:rPrChange w:id="6869" w:author="MinhHieu" w:date="2024-12-20T10:53:00Z">
              <w:rPr/>
            </w:rPrChange>
          </w:rPr>
          <w:instrText xml:space="preserve"> SEQ Hình_2. \* ARABIC </w:instrText>
        </w:r>
      </w:ins>
      <w:r w:rsidRPr="00AD5D82">
        <w:rPr>
          <w:color w:val="auto"/>
          <w:sz w:val="26"/>
          <w:szCs w:val="26"/>
          <w:rPrChange w:id="6870" w:author="MinhHieu" w:date="2024-12-20T10:53:00Z">
            <w:rPr/>
          </w:rPrChange>
        </w:rPr>
        <w:fldChar w:fldCharType="separate"/>
      </w:r>
      <w:ins w:id="6871" w:author="MinhHieu" w:date="2024-12-20T11:39:00Z">
        <w:r w:rsidR="00743906">
          <w:rPr>
            <w:noProof/>
            <w:color w:val="auto"/>
            <w:sz w:val="26"/>
            <w:szCs w:val="26"/>
          </w:rPr>
          <w:t>14</w:t>
        </w:r>
      </w:ins>
      <w:ins w:id="6872" w:author="MinhHieu" w:date="2024-12-20T10:52:00Z">
        <w:r w:rsidRPr="00AD5D82">
          <w:rPr>
            <w:color w:val="auto"/>
            <w:sz w:val="26"/>
            <w:szCs w:val="26"/>
            <w:rPrChange w:id="6873" w:author="MinhHieu" w:date="2024-12-20T10:53:00Z">
              <w:rPr/>
            </w:rPrChange>
          </w:rPr>
          <w:fldChar w:fldCharType="end"/>
        </w:r>
      </w:ins>
      <w:ins w:id="6874" w:author="MinhHieu" w:date="2024-12-20T10:53:00Z">
        <w:r w:rsidRPr="00AD5D82">
          <w:rPr>
            <w:color w:val="auto"/>
            <w:sz w:val="26"/>
            <w:szCs w:val="26"/>
            <w:lang w:val="vi-VN"/>
            <w:rPrChange w:id="6875" w:author="MinhHieu" w:date="2024-12-20T10:53:00Z">
              <w:rPr>
                <w:lang w:val="vi-VN"/>
              </w:rPr>
            </w:rPrChange>
          </w:rPr>
          <w:t xml:space="preserve"> </w:t>
        </w:r>
        <w:r w:rsidRPr="00AD5D82">
          <w:rPr>
            <w:color w:val="auto"/>
            <w:sz w:val="26"/>
            <w:szCs w:val="26"/>
            <w:rPrChange w:id="6876" w:author="MinhHieu" w:date="2024-12-20T10:53:00Z">
              <w:rPr>
                <w:i/>
              </w:rPr>
            </w:rPrChange>
          </w:rPr>
          <w:t>Biểu đồ tuần tự đăng nhập</w:t>
        </w:r>
      </w:ins>
      <w:bookmarkEnd w:id="6864"/>
      <w:bookmarkEnd w:id="6865"/>
    </w:p>
    <w:p w14:paraId="5EA98710" w14:textId="77777777" w:rsidR="00A27D53" w:rsidDel="00AD5D82" w:rsidRDefault="00D33BC1">
      <w:pPr>
        <w:spacing w:before="123"/>
        <w:ind w:left="595" w:right="803" w:firstLine="0"/>
        <w:jc w:val="center"/>
        <w:rPr>
          <w:del w:id="6877" w:author="MinhHieu" w:date="2024-12-20T10:53:00Z"/>
          <w:i/>
        </w:rPr>
      </w:pPr>
      <w:bookmarkStart w:id="6878" w:name="_heading=h.ymfzma" w:colFirst="0" w:colLast="0"/>
      <w:bookmarkEnd w:id="6878"/>
      <w:del w:id="6879" w:author="MinhHieu" w:date="2024-12-20T10:53:00Z">
        <w:r w:rsidDel="00AD5D82">
          <w:rPr>
            <w:i/>
          </w:rPr>
          <w:delText xml:space="preserve">Hình 2.14 </w:delText>
        </w:r>
      </w:del>
      <w:del w:id="6880" w:author="MinhHieu" w:date="2024-12-20T10:52:00Z">
        <w:r w:rsidDel="00AD5D82">
          <w:rPr>
            <w:i/>
          </w:rPr>
          <w:delText>Biểu đồ tuần tự đăng nhập</w:delText>
        </w:r>
      </w:del>
      <w:bookmarkStart w:id="6881" w:name="_Toc185587654"/>
      <w:bookmarkStart w:id="6882" w:name="_Toc185588700"/>
      <w:bookmarkStart w:id="6883" w:name="_Toc185597775"/>
      <w:bookmarkStart w:id="6884" w:name="_Toc185597956"/>
      <w:bookmarkStart w:id="6885" w:name="_Toc185598134"/>
      <w:bookmarkStart w:id="6886" w:name="_Toc185598311"/>
      <w:bookmarkEnd w:id="6881"/>
      <w:bookmarkEnd w:id="6882"/>
      <w:bookmarkEnd w:id="6883"/>
      <w:bookmarkEnd w:id="6884"/>
      <w:bookmarkEnd w:id="6885"/>
      <w:bookmarkEnd w:id="6886"/>
    </w:p>
    <w:p w14:paraId="28AF6A46" w14:textId="77777777" w:rsidR="00A27D53" w:rsidDel="00AD5D82" w:rsidRDefault="00A27D53">
      <w:pPr>
        <w:spacing w:before="123"/>
        <w:ind w:left="595" w:right="803" w:firstLine="0"/>
        <w:jc w:val="center"/>
        <w:rPr>
          <w:del w:id="6887" w:author="MinhHieu" w:date="2024-12-20T10:54:00Z"/>
          <w:i/>
        </w:rPr>
      </w:pPr>
      <w:bookmarkStart w:id="6888" w:name="_heading=h.lh8ziyjaj9zt" w:colFirst="0" w:colLast="0"/>
      <w:bookmarkStart w:id="6889" w:name="_Toc185587655"/>
      <w:bookmarkStart w:id="6890" w:name="_Toc185588701"/>
      <w:bookmarkStart w:id="6891" w:name="_Toc185597776"/>
      <w:bookmarkStart w:id="6892" w:name="_Toc185597957"/>
      <w:bookmarkStart w:id="6893" w:name="_Toc185598135"/>
      <w:bookmarkStart w:id="6894" w:name="_Toc185598312"/>
      <w:bookmarkEnd w:id="6888"/>
      <w:bookmarkEnd w:id="6889"/>
      <w:bookmarkEnd w:id="6890"/>
      <w:bookmarkEnd w:id="6891"/>
      <w:bookmarkEnd w:id="6892"/>
      <w:bookmarkEnd w:id="6893"/>
      <w:bookmarkEnd w:id="6894"/>
    </w:p>
    <w:p w14:paraId="6C8CC3C3" w14:textId="77777777" w:rsidR="00A27D53" w:rsidDel="00AD5D82" w:rsidRDefault="00A27D53">
      <w:pPr>
        <w:spacing w:before="123"/>
        <w:ind w:left="595" w:right="803" w:firstLine="0"/>
        <w:jc w:val="center"/>
        <w:rPr>
          <w:del w:id="6895" w:author="MinhHieu" w:date="2024-12-20T10:54:00Z"/>
          <w:i/>
        </w:rPr>
      </w:pPr>
      <w:bookmarkStart w:id="6896" w:name="_heading=h.hq4jlaho0jli" w:colFirst="0" w:colLast="0"/>
      <w:bookmarkStart w:id="6897" w:name="_Toc185587656"/>
      <w:bookmarkStart w:id="6898" w:name="_Toc185588702"/>
      <w:bookmarkStart w:id="6899" w:name="_Toc185597777"/>
      <w:bookmarkStart w:id="6900" w:name="_Toc185597958"/>
      <w:bookmarkStart w:id="6901" w:name="_Toc185598136"/>
      <w:bookmarkStart w:id="6902" w:name="_Toc185598313"/>
      <w:bookmarkEnd w:id="6896"/>
      <w:bookmarkEnd w:id="6897"/>
      <w:bookmarkEnd w:id="6898"/>
      <w:bookmarkEnd w:id="6899"/>
      <w:bookmarkEnd w:id="6900"/>
      <w:bookmarkEnd w:id="6901"/>
      <w:bookmarkEnd w:id="6902"/>
    </w:p>
    <w:p w14:paraId="6F3F02DA" w14:textId="77777777" w:rsidR="00A27D53" w:rsidDel="00AD5D82" w:rsidRDefault="00A27D53">
      <w:pPr>
        <w:spacing w:before="123"/>
        <w:ind w:left="595" w:right="803" w:firstLine="0"/>
        <w:jc w:val="center"/>
        <w:rPr>
          <w:del w:id="6903" w:author="MinhHieu" w:date="2024-12-20T10:54:00Z"/>
          <w:i/>
        </w:rPr>
      </w:pPr>
      <w:bookmarkStart w:id="6904" w:name="_heading=h.iqc91j8juc7w" w:colFirst="0" w:colLast="0"/>
      <w:bookmarkStart w:id="6905" w:name="_Toc185587657"/>
      <w:bookmarkStart w:id="6906" w:name="_Toc185588703"/>
      <w:bookmarkStart w:id="6907" w:name="_Toc185597778"/>
      <w:bookmarkStart w:id="6908" w:name="_Toc185597959"/>
      <w:bookmarkStart w:id="6909" w:name="_Toc185598137"/>
      <w:bookmarkStart w:id="6910" w:name="_Toc185598314"/>
      <w:bookmarkEnd w:id="6904"/>
      <w:bookmarkEnd w:id="6905"/>
      <w:bookmarkEnd w:id="6906"/>
      <w:bookmarkEnd w:id="6907"/>
      <w:bookmarkEnd w:id="6908"/>
      <w:bookmarkEnd w:id="6909"/>
      <w:bookmarkEnd w:id="6910"/>
    </w:p>
    <w:p w14:paraId="5F5D5E81" w14:textId="77777777" w:rsidR="00A27D53" w:rsidDel="00AD5D82" w:rsidRDefault="00A27D53">
      <w:pPr>
        <w:spacing w:before="123"/>
        <w:ind w:left="595" w:right="803" w:firstLine="0"/>
        <w:jc w:val="center"/>
        <w:rPr>
          <w:del w:id="6911" w:author="MinhHieu" w:date="2024-12-20T10:54:00Z"/>
          <w:i/>
        </w:rPr>
      </w:pPr>
      <w:bookmarkStart w:id="6912" w:name="_heading=h.292nsammfc9w" w:colFirst="0" w:colLast="0"/>
      <w:bookmarkStart w:id="6913" w:name="_Toc185587658"/>
      <w:bookmarkStart w:id="6914" w:name="_Toc185588704"/>
      <w:bookmarkStart w:id="6915" w:name="_Toc185597779"/>
      <w:bookmarkStart w:id="6916" w:name="_Toc185597960"/>
      <w:bookmarkStart w:id="6917" w:name="_Toc185598138"/>
      <w:bookmarkStart w:id="6918" w:name="_Toc185598315"/>
      <w:bookmarkEnd w:id="6912"/>
      <w:bookmarkEnd w:id="6913"/>
      <w:bookmarkEnd w:id="6914"/>
      <w:bookmarkEnd w:id="6915"/>
      <w:bookmarkEnd w:id="6916"/>
      <w:bookmarkEnd w:id="6917"/>
      <w:bookmarkEnd w:id="6918"/>
    </w:p>
    <w:p w14:paraId="1BFF57B4" w14:textId="77777777" w:rsidR="00A27D53" w:rsidDel="00AD5D82" w:rsidRDefault="00A27D53">
      <w:pPr>
        <w:spacing w:before="123"/>
        <w:ind w:left="595" w:right="803" w:firstLine="0"/>
        <w:jc w:val="center"/>
        <w:rPr>
          <w:del w:id="6919" w:author="MinhHieu" w:date="2024-12-20T10:54:00Z"/>
          <w:i/>
        </w:rPr>
      </w:pPr>
      <w:bookmarkStart w:id="6920" w:name="_heading=h.l1ehthl03wbk" w:colFirst="0" w:colLast="0"/>
      <w:bookmarkStart w:id="6921" w:name="_Toc185587659"/>
      <w:bookmarkStart w:id="6922" w:name="_Toc185588705"/>
      <w:bookmarkStart w:id="6923" w:name="_Toc185597780"/>
      <w:bookmarkStart w:id="6924" w:name="_Toc185597961"/>
      <w:bookmarkStart w:id="6925" w:name="_Toc185598139"/>
      <w:bookmarkStart w:id="6926" w:name="_Toc185598316"/>
      <w:bookmarkEnd w:id="6920"/>
      <w:bookmarkEnd w:id="6921"/>
      <w:bookmarkEnd w:id="6922"/>
      <w:bookmarkEnd w:id="6923"/>
      <w:bookmarkEnd w:id="6924"/>
      <w:bookmarkEnd w:id="6925"/>
      <w:bookmarkEnd w:id="6926"/>
    </w:p>
    <w:p w14:paraId="2DD449E4" w14:textId="77777777" w:rsidR="00A27D53" w:rsidRDefault="00D33BC1">
      <w:pPr>
        <w:pStyle w:val="Heading2"/>
        <w:numPr>
          <w:ilvl w:val="2"/>
          <w:numId w:val="32"/>
        </w:numPr>
        <w:tabs>
          <w:tab w:val="left" w:pos="704"/>
        </w:tabs>
        <w:spacing w:before="279"/>
      </w:pPr>
      <w:bookmarkStart w:id="6927" w:name="_Toc185578197"/>
      <w:bookmarkStart w:id="6928" w:name="_Toc185579220"/>
      <w:bookmarkStart w:id="6929" w:name="_Toc185579324"/>
      <w:bookmarkStart w:id="6930" w:name="_Toc185587660"/>
      <w:bookmarkStart w:id="6931" w:name="_Toc185588706"/>
      <w:bookmarkStart w:id="6932" w:name="_Toc185597781"/>
      <w:bookmarkStart w:id="6933" w:name="_Toc185597962"/>
      <w:bookmarkStart w:id="6934" w:name="_Toc185598140"/>
      <w:bookmarkStart w:id="6935" w:name="_Toc185598317"/>
      <w:r>
        <w:t>Biểu đồ tuần tự quản lý sản phẩm</w:t>
      </w:r>
      <w:bookmarkEnd w:id="6927"/>
      <w:bookmarkEnd w:id="6928"/>
      <w:bookmarkEnd w:id="6929"/>
      <w:bookmarkEnd w:id="6930"/>
      <w:bookmarkEnd w:id="6931"/>
      <w:bookmarkEnd w:id="6932"/>
      <w:bookmarkEnd w:id="6933"/>
      <w:bookmarkEnd w:id="6934"/>
      <w:bookmarkEnd w:id="6935"/>
    </w:p>
    <w:p w14:paraId="44237DD4" w14:textId="77777777" w:rsidR="00A27D53" w:rsidRDefault="00D33BC1">
      <w:pPr>
        <w:numPr>
          <w:ilvl w:val="3"/>
          <w:numId w:val="32"/>
        </w:numPr>
        <w:tabs>
          <w:tab w:val="left" w:pos="543"/>
        </w:tabs>
        <w:spacing w:line="240" w:lineRule="auto"/>
        <w:ind w:right="0"/>
        <w:rPr>
          <w:color w:val="000000"/>
          <w:sz w:val="16"/>
          <w:szCs w:val="16"/>
        </w:rPr>
      </w:pPr>
      <w:r>
        <w:rPr>
          <w:color w:val="000000"/>
        </w:rPr>
        <w:t>Biểu đồ tuần tự thêm sản phẩm</w:t>
      </w:r>
    </w:p>
    <w:p w14:paraId="0F8A1FB2" w14:textId="77777777" w:rsidR="00AD5D82" w:rsidRDefault="00D33BC1">
      <w:pPr>
        <w:keepNext/>
        <w:spacing w:line="240" w:lineRule="auto"/>
        <w:ind w:left="235" w:firstLine="0"/>
        <w:rPr>
          <w:ins w:id="6936" w:author="MinhHieu" w:date="2024-12-20T10:53:00Z"/>
        </w:rPr>
        <w:pPrChange w:id="6937" w:author="MinhHieu" w:date="2024-12-20T10:53:00Z">
          <w:pPr>
            <w:spacing w:line="240" w:lineRule="auto"/>
            <w:ind w:left="235" w:firstLine="0"/>
          </w:pPr>
        </w:pPrChange>
      </w:pPr>
      <w:r>
        <w:rPr>
          <w:noProof/>
          <w:color w:val="000000"/>
          <w:sz w:val="20"/>
          <w:szCs w:val="20"/>
        </w:rPr>
        <w:drawing>
          <wp:inline distT="114300" distB="114300" distL="114300" distR="114300" wp14:anchorId="4BDA6B7E" wp14:editId="636420E3">
            <wp:extent cx="5692140" cy="2195946"/>
            <wp:effectExtent l="0" t="0" r="3810" b="0"/>
            <wp:docPr id="202506025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3"/>
                    <a:srcRect/>
                    <a:stretch>
                      <a:fillRect/>
                    </a:stretch>
                  </pic:blipFill>
                  <pic:spPr>
                    <a:xfrm>
                      <a:off x="0" y="0"/>
                      <a:ext cx="5705254" cy="2201005"/>
                    </a:xfrm>
                    <a:prstGeom prst="rect">
                      <a:avLst/>
                    </a:prstGeom>
                    <a:ln/>
                  </pic:spPr>
                </pic:pic>
              </a:graphicData>
            </a:graphic>
          </wp:inline>
        </w:drawing>
      </w:r>
    </w:p>
    <w:p w14:paraId="209F0B3B" w14:textId="61943EE1" w:rsidR="00A27D53" w:rsidRPr="00AD5D82" w:rsidDel="00AD5D82" w:rsidRDefault="00AD5D82">
      <w:pPr>
        <w:pStyle w:val="Caption"/>
        <w:jc w:val="center"/>
        <w:rPr>
          <w:del w:id="6938" w:author="MinhHieu" w:date="2024-12-20T10:54:00Z"/>
          <w:color w:val="auto"/>
          <w:sz w:val="26"/>
          <w:szCs w:val="26"/>
          <w:lang w:val="vi-VN"/>
          <w:rPrChange w:id="6939" w:author="MinhHieu" w:date="2024-12-20T10:55:00Z">
            <w:rPr>
              <w:del w:id="6940" w:author="MinhHieu" w:date="2024-12-20T10:54:00Z"/>
              <w:color w:val="000000"/>
              <w:sz w:val="20"/>
              <w:szCs w:val="20"/>
            </w:rPr>
          </w:rPrChange>
        </w:rPr>
        <w:pPrChange w:id="6941" w:author="MinhHieu" w:date="2024-12-20T10:54:00Z">
          <w:pPr>
            <w:spacing w:line="240" w:lineRule="auto"/>
            <w:ind w:left="235" w:firstLine="0"/>
          </w:pPr>
        </w:pPrChange>
      </w:pPr>
      <w:bookmarkStart w:id="6942" w:name="_Toc185587459"/>
      <w:bookmarkStart w:id="6943" w:name="_Toc185597639"/>
      <w:ins w:id="6944" w:author="MinhHieu" w:date="2024-12-20T10:53:00Z">
        <w:r w:rsidRPr="00AD5D82">
          <w:rPr>
            <w:color w:val="auto"/>
            <w:rPrChange w:id="6945" w:author="MinhHieu" w:date="2024-12-20T10:54:00Z">
              <w:rPr/>
            </w:rPrChange>
          </w:rPr>
          <w:t>Hình 2.</w:t>
        </w:r>
        <w:r w:rsidRPr="00AD5D82">
          <w:rPr>
            <w:color w:val="auto"/>
            <w:rPrChange w:id="6946" w:author="MinhHieu" w:date="2024-12-20T10:54:00Z">
              <w:rPr/>
            </w:rPrChange>
          </w:rPr>
          <w:fldChar w:fldCharType="begin"/>
        </w:r>
        <w:r w:rsidRPr="00AD5D82">
          <w:rPr>
            <w:color w:val="auto"/>
            <w:rPrChange w:id="6947" w:author="MinhHieu" w:date="2024-12-20T10:54:00Z">
              <w:rPr/>
            </w:rPrChange>
          </w:rPr>
          <w:instrText xml:space="preserve"> SEQ Hình_2. \* ARABIC </w:instrText>
        </w:r>
      </w:ins>
      <w:r w:rsidRPr="00AD5D82">
        <w:rPr>
          <w:color w:val="auto"/>
          <w:rPrChange w:id="6948" w:author="MinhHieu" w:date="2024-12-20T10:54:00Z">
            <w:rPr/>
          </w:rPrChange>
        </w:rPr>
        <w:fldChar w:fldCharType="separate"/>
      </w:r>
      <w:ins w:id="6949" w:author="MinhHieu" w:date="2024-12-20T11:39:00Z">
        <w:r w:rsidR="00743906">
          <w:rPr>
            <w:noProof/>
            <w:color w:val="auto"/>
            <w:sz w:val="26"/>
            <w:szCs w:val="26"/>
          </w:rPr>
          <w:t>15</w:t>
        </w:r>
      </w:ins>
      <w:ins w:id="6950" w:author="MinhHieu" w:date="2024-12-20T10:53:00Z">
        <w:r w:rsidRPr="00AD5D82">
          <w:rPr>
            <w:color w:val="auto"/>
            <w:rPrChange w:id="6951" w:author="MinhHieu" w:date="2024-12-20T10:54:00Z">
              <w:rPr/>
            </w:rPrChange>
          </w:rPr>
          <w:fldChar w:fldCharType="end"/>
        </w:r>
        <w:r w:rsidRPr="00AD5D82">
          <w:rPr>
            <w:color w:val="auto"/>
            <w:lang w:val="vi-VN"/>
            <w:rPrChange w:id="6952" w:author="MinhHieu" w:date="2024-12-20T10:54:00Z">
              <w:rPr>
                <w:lang w:val="vi-VN"/>
              </w:rPr>
            </w:rPrChange>
          </w:rPr>
          <w:t xml:space="preserve"> </w:t>
        </w:r>
        <w:r w:rsidRPr="00AD5D82">
          <w:rPr>
            <w:i w:val="0"/>
            <w:color w:val="auto"/>
            <w:rPrChange w:id="6953" w:author="MinhHieu" w:date="2024-12-20T10:54:00Z">
              <w:rPr>
                <w:i/>
              </w:rPr>
            </w:rPrChange>
          </w:rPr>
          <w:t>Biểu đồ tuần tự thêm sản phẩm</w:t>
        </w:r>
      </w:ins>
      <w:bookmarkEnd w:id="6942"/>
      <w:bookmarkEnd w:id="6943"/>
    </w:p>
    <w:p w14:paraId="107E886A" w14:textId="77777777" w:rsidR="00A27D53" w:rsidDel="00AD5D82" w:rsidRDefault="00D33BC1">
      <w:pPr>
        <w:pStyle w:val="Caption"/>
        <w:jc w:val="center"/>
        <w:rPr>
          <w:del w:id="6954" w:author="MinhHieu" w:date="2024-12-20T10:55:00Z"/>
          <w:color w:val="000000"/>
        </w:rPr>
        <w:pPrChange w:id="6955" w:author="MinhHieu" w:date="2024-12-20T10:54:00Z">
          <w:pPr>
            <w:spacing w:before="110"/>
            <w:ind w:left="597" w:right="803" w:firstLine="0"/>
            <w:jc w:val="center"/>
          </w:pPr>
        </w:pPrChange>
      </w:pPr>
      <w:del w:id="6956" w:author="MinhHieu" w:date="2024-12-20T10:53:00Z">
        <w:r w:rsidDel="00AD5D82">
          <w:delText>Hình 2.215 Biểu đồ tuần tự thêm sản phẩm</w:delText>
        </w:r>
      </w:del>
    </w:p>
    <w:p w14:paraId="7A8D5871" w14:textId="77777777" w:rsidR="00AD5D82" w:rsidRPr="00AD5D82" w:rsidRDefault="00AD5D82">
      <w:pPr>
        <w:pStyle w:val="Caption"/>
        <w:jc w:val="center"/>
        <w:rPr>
          <w:ins w:id="6957" w:author="MinhHieu" w:date="2024-12-20T10:55:00Z"/>
          <w:lang w:val="vi-VN"/>
          <w:rPrChange w:id="6958" w:author="MinhHieu" w:date="2024-12-20T10:55:00Z">
            <w:rPr>
              <w:ins w:id="6959" w:author="MinhHieu" w:date="2024-12-20T10:55:00Z"/>
              <w:color w:val="000000"/>
              <w:lang w:val="vi-VN"/>
            </w:rPr>
          </w:rPrChange>
        </w:rPr>
        <w:pPrChange w:id="6960" w:author="MinhHieu" w:date="2024-12-20T10:55:00Z">
          <w:pPr>
            <w:numPr>
              <w:ilvl w:val="3"/>
              <w:numId w:val="32"/>
            </w:numPr>
            <w:tabs>
              <w:tab w:val="left" w:pos="543"/>
            </w:tabs>
            <w:spacing w:line="240" w:lineRule="auto"/>
            <w:ind w:left="544" w:right="0" w:hanging="420"/>
          </w:pPr>
        </w:pPrChange>
      </w:pPr>
    </w:p>
    <w:p w14:paraId="614403E7" w14:textId="4A821B1F" w:rsidR="00A27D53" w:rsidRDefault="00D33BC1">
      <w:pPr>
        <w:numPr>
          <w:ilvl w:val="3"/>
          <w:numId w:val="32"/>
        </w:numPr>
        <w:tabs>
          <w:tab w:val="left" w:pos="543"/>
        </w:tabs>
        <w:spacing w:line="240" w:lineRule="auto"/>
        <w:ind w:right="0"/>
        <w:rPr>
          <w:color w:val="000000"/>
          <w:sz w:val="16"/>
          <w:szCs w:val="16"/>
        </w:rPr>
      </w:pPr>
      <w:r>
        <w:rPr>
          <w:color w:val="000000"/>
        </w:rPr>
        <w:t>Biểu đồ tuần tự xem toàn bộ sản phẩm</w:t>
      </w:r>
    </w:p>
    <w:p w14:paraId="67781ADA" w14:textId="77777777" w:rsidR="00D12788" w:rsidRDefault="00D33BC1">
      <w:pPr>
        <w:keepNext/>
        <w:tabs>
          <w:tab w:val="left" w:pos="543"/>
        </w:tabs>
        <w:spacing w:line="240" w:lineRule="auto"/>
        <w:ind w:left="544" w:right="0" w:hanging="402"/>
        <w:rPr>
          <w:ins w:id="6961" w:author="MinhHieu" w:date="2024-12-20T10:57:00Z"/>
        </w:rPr>
        <w:pPrChange w:id="6962" w:author="MinhHieu" w:date="2024-12-20T10:57:00Z">
          <w:pPr>
            <w:tabs>
              <w:tab w:val="left" w:pos="543"/>
            </w:tabs>
            <w:spacing w:line="240" w:lineRule="auto"/>
            <w:ind w:left="544" w:right="0" w:hanging="402"/>
          </w:pPr>
        </w:pPrChange>
      </w:pPr>
      <w:r>
        <w:rPr>
          <w:noProof/>
          <w:color w:val="000000"/>
        </w:rPr>
        <w:lastRenderedPageBreak/>
        <w:drawing>
          <wp:inline distT="114300" distB="114300" distL="114300" distR="114300" wp14:anchorId="53234597" wp14:editId="14756EC5">
            <wp:extent cx="5491249" cy="1974273"/>
            <wp:effectExtent l="0" t="0" r="0" b="6985"/>
            <wp:docPr id="202506027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4"/>
                    <a:srcRect/>
                    <a:stretch>
                      <a:fillRect/>
                    </a:stretch>
                  </pic:blipFill>
                  <pic:spPr>
                    <a:xfrm>
                      <a:off x="0" y="0"/>
                      <a:ext cx="5504337" cy="1978979"/>
                    </a:xfrm>
                    <a:prstGeom prst="rect">
                      <a:avLst/>
                    </a:prstGeom>
                    <a:ln/>
                  </pic:spPr>
                </pic:pic>
              </a:graphicData>
            </a:graphic>
          </wp:inline>
        </w:drawing>
      </w:r>
    </w:p>
    <w:p w14:paraId="09569401" w14:textId="33C2089B" w:rsidR="00A27D53" w:rsidRPr="00D12788" w:rsidRDefault="00D12788">
      <w:pPr>
        <w:pStyle w:val="Caption"/>
        <w:jc w:val="center"/>
        <w:rPr>
          <w:color w:val="auto"/>
          <w:lang w:val="vi-VN"/>
          <w:rPrChange w:id="6963" w:author="MinhHieu" w:date="2024-12-20T10:57:00Z">
            <w:rPr>
              <w:color w:val="000000"/>
            </w:rPr>
          </w:rPrChange>
        </w:rPr>
        <w:pPrChange w:id="6964" w:author="MinhHieu" w:date="2024-12-20T10:57:00Z">
          <w:pPr>
            <w:tabs>
              <w:tab w:val="left" w:pos="543"/>
            </w:tabs>
            <w:spacing w:line="240" w:lineRule="auto"/>
            <w:ind w:left="544" w:right="0" w:firstLine="0"/>
          </w:pPr>
        </w:pPrChange>
      </w:pPr>
      <w:bookmarkStart w:id="6965" w:name="_Toc185587460"/>
      <w:bookmarkStart w:id="6966" w:name="_Toc185597640"/>
      <w:ins w:id="6967" w:author="MinhHieu" w:date="2024-12-20T10:57:00Z">
        <w:r w:rsidRPr="00D12788">
          <w:rPr>
            <w:color w:val="auto"/>
            <w:sz w:val="26"/>
            <w:szCs w:val="26"/>
            <w:rPrChange w:id="6968" w:author="MinhHieu" w:date="2024-12-20T10:57:00Z">
              <w:rPr/>
            </w:rPrChange>
          </w:rPr>
          <w:t>Hình 2.</w:t>
        </w:r>
        <w:r w:rsidRPr="00D12788">
          <w:rPr>
            <w:color w:val="auto"/>
            <w:sz w:val="26"/>
            <w:szCs w:val="26"/>
            <w:rPrChange w:id="6969" w:author="MinhHieu" w:date="2024-12-20T10:57:00Z">
              <w:rPr/>
            </w:rPrChange>
          </w:rPr>
          <w:fldChar w:fldCharType="begin"/>
        </w:r>
        <w:r w:rsidRPr="00D12788">
          <w:rPr>
            <w:color w:val="auto"/>
            <w:sz w:val="26"/>
            <w:szCs w:val="26"/>
            <w:rPrChange w:id="6970" w:author="MinhHieu" w:date="2024-12-20T10:57:00Z">
              <w:rPr/>
            </w:rPrChange>
          </w:rPr>
          <w:instrText xml:space="preserve"> SEQ Hình_2. \* ARABIC </w:instrText>
        </w:r>
      </w:ins>
      <w:r w:rsidRPr="00D12788">
        <w:rPr>
          <w:color w:val="auto"/>
          <w:sz w:val="26"/>
          <w:szCs w:val="26"/>
          <w:rPrChange w:id="6971" w:author="MinhHieu" w:date="2024-12-20T10:57:00Z">
            <w:rPr/>
          </w:rPrChange>
        </w:rPr>
        <w:fldChar w:fldCharType="separate"/>
      </w:r>
      <w:ins w:id="6972" w:author="MinhHieu" w:date="2024-12-20T11:39:00Z">
        <w:r w:rsidR="00743906">
          <w:rPr>
            <w:noProof/>
            <w:color w:val="auto"/>
            <w:sz w:val="26"/>
            <w:szCs w:val="26"/>
          </w:rPr>
          <w:t>16</w:t>
        </w:r>
      </w:ins>
      <w:ins w:id="6973" w:author="MinhHieu" w:date="2024-12-20T10:57:00Z">
        <w:r w:rsidRPr="00D12788">
          <w:rPr>
            <w:color w:val="auto"/>
            <w:sz w:val="26"/>
            <w:szCs w:val="26"/>
            <w:rPrChange w:id="6974" w:author="MinhHieu" w:date="2024-12-20T10:57:00Z">
              <w:rPr/>
            </w:rPrChange>
          </w:rPr>
          <w:fldChar w:fldCharType="end"/>
        </w:r>
        <w:r w:rsidRPr="00D12788">
          <w:rPr>
            <w:color w:val="auto"/>
            <w:sz w:val="26"/>
            <w:szCs w:val="26"/>
            <w:lang w:val="vi-VN"/>
            <w:rPrChange w:id="6975" w:author="MinhHieu" w:date="2024-12-20T10:57:00Z">
              <w:rPr>
                <w:lang w:val="vi-VN"/>
              </w:rPr>
            </w:rPrChange>
          </w:rPr>
          <w:t xml:space="preserve"> </w:t>
        </w:r>
        <w:r w:rsidRPr="00D12788">
          <w:rPr>
            <w:color w:val="auto"/>
            <w:sz w:val="26"/>
            <w:szCs w:val="26"/>
            <w:rPrChange w:id="6976" w:author="MinhHieu" w:date="2024-12-20T10:57:00Z">
              <w:rPr>
                <w:i/>
              </w:rPr>
            </w:rPrChange>
          </w:rPr>
          <w:t>Biểu đồ tuần tự xem toàn bộ sản phẩm</w:t>
        </w:r>
      </w:ins>
      <w:bookmarkEnd w:id="6965"/>
      <w:bookmarkEnd w:id="6966"/>
    </w:p>
    <w:p w14:paraId="5978B118" w14:textId="77777777" w:rsidR="00A27D53" w:rsidDel="00D12788" w:rsidRDefault="00D33BC1">
      <w:pPr>
        <w:spacing w:before="110"/>
        <w:ind w:left="597" w:right="803" w:firstLine="0"/>
        <w:jc w:val="center"/>
        <w:rPr>
          <w:del w:id="6977" w:author="MinhHieu" w:date="2024-12-20T10:58:00Z"/>
          <w:color w:val="000000"/>
        </w:rPr>
      </w:pPr>
      <w:del w:id="6978" w:author="MinhHieu" w:date="2024-12-20T10:58:00Z">
        <w:r w:rsidDel="00D12788">
          <w:rPr>
            <w:i/>
          </w:rPr>
          <w:delText>Hình 2.16 Biểu đồ tuần tự xem toàn bộ sản phẩm</w:delText>
        </w:r>
      </w:del>
    </w:p>
    <w:p w14:paraId="062ED18B" w14:textId="77777777" w:rsidR="00A27D53" w:rsidDel="00D12788" w:rsidRDefault="00A27D53">
      <w:pPr>
        <w:spacing w:before="7" w:line="240" w:lineRule="auto"/>
        <w:ind w:left="0" w:right="0" w:firstLine="0"/>
        <w:rPr>
          <w:del w:id="6979" w:author="MinhHieu" w:date="2024-12-20T10:56:00Z"/>
          <w:color w:val="000000"/>
          <w:sz w:val="8"/>
          <w:szCs w:val="8"/>
        </w:rPr>
      </w:pPr>
    </w:p>
    <w:p w14:paraId="4D298395" w14:textId="77777777" w:rsidR="00A27D53" w:rsidDel="00D12788" w:rsidRDefault="00A27D53">
      <w:pPr>
        <w:spacing w:before="110"/>
        <w:ind w:left="597" w:right="803" w:firstLine="0"/>
        <w:jc w:val="center"/>
        <w:rPr>
          <w:del w:id="6980" w:author="MinhHieu" w:date="2024-12-20T10:56:00Z"/>
          <w:i/>
        </w:rPr>
        <w:sectPr w:rsidR="00A27D53" w:rsidDel="00D12788">
          <w:pgSz w:w="11910" w:h="16840"/>
          <w:pgMar w:top="1500" w:right="800" w:bottom="1340" w:left="1580" w:header="732" w:footer="1153" w:gutter="0"/>
          <w:cols w:space="720"/>
        </w:sectPr>
      </w:pPr>
    </w:p>
    <w:p w14:paraId="4CA9CCE9" w14:textId="77777777" w:rsidR="00A27D53" w:rsidRDefault="00D33BC1">
      <w:pPr>
        <w:numPr>
          <w:ilvl w:val="3"/>
          <w:numId w:val="32"/>
        </w:numPr>
        <w:tabs>
          <w:tab w:val="left" w:pos="543"/>
        </w:tabs>
        <w:spacing w:before="201" w:line="240" w:lineRule="auto"/>
        <w:ind w:right="0"/>
        <w:rPr>
          <w:color w:val="000000"/>
          <w:sz w:val="16"/>
          <w:szCs w:val="16"/>
        </w:rPr>
      </w:pPr>
      <w:r>
        <w:rPr>
          <w:color w:val="000000"/>
        </w:rPr>
        <w:lastRenderedPageBreak/>
        <w:t>Biểu đồ tuần tự sửa sản phẩm</w:t>
      </w:r>
    </w:p>
    <w:p w14:paraId="2926E20F" w14:textId="77777777" w:rsidR="00A27D53" w:rsidRDefault="00A27D53">
      <w:pPr>
        <w:spacing w:before="7" w:line="240" w:lineRule="auto"/>
        <w:ind w:left="0" w:right="0" w:firstLine="0"/>
        <w:rPr>
          <w:color w:val="000000"/>
          <w:sz w:val="8"/>
          <w:szCs w:val="8"/>
        </w:rPr>
      </w:pPr>
    </w:p>
    <w:p w14:paraId="45320088" w14:textId="77777777" w:rsidR="00D12788" w:rsidRPr="00D12788" w:rsidRDefault="00D33BC1">
      <w:pPr>
        <w:keepNext/>
        <w:spacing w:before="0" w:line="240" w:lineRule="auto"/>
        <w:ind w:left="224" w:right="0" w:firstLine="0"/>
        <w:jc w:val="center"/>
        <w:rPr>
          <w:ins w:id="6981" w:author="MinhHieu" w:date="2024-12-20T10:58:00Z"/>
          <w:color w:val="auto"/>
          <w:rPrChange w:id="6982" w:author="MinhHieu" w:date="2024-12-20T10:58:00Z">
            <w:rPr>
              <w:ins w:id="6983" w:author="MinhHieu" w:date="2024-12-20T10:58:00Z"/>
            </w:rPr>
          </w:rPrChange>
        </w:rPr>
        <w:pPrChange w:id="6984" w:author="MinhHieu" w:date="2024-12-20T10:58:00Z">
          <w:pPr>
            <w:spacing w:before="0" w:line="240" w:lineRule="auto"/>
            <w:ind w:left="224" w:right="0" w:firstLine="0"/>
          </w:pPr>
        </w:pPrChange>
      </w:pPr>
      <w:r w:rsidRPr="00D12788">
        <w:rPr>
          <w:noProof/>
          <w:color w:val="auto"/>
          <w:rPrChange w:id="6985" w:author="MinhHieu" w:date="2024-12-20T10:58:00Z">
            <w:rPr>
              <w:noProof/>
              <w:color w:val="000000"/>
              <w:sz w:val="20"/>
              <w:szCs w:val="20"/>
            </w:rPr>
          </w:rPrChange>
        </w:rPr>
        <w:drawing>
          <wp:inline distT="114300" distB="114300" distL="114300" distR="114300" wp14:anchorId="07B1D2DD" wp14:editId="4BF326C6">
            <wp:extent cx="6048700" cy="3111500"/>
            <wp:effectExtent l="0" t="0" r="0" b="0"/>
            <wp:docPr id="202506028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5"/>
                    <a:srcRect/>
                    <a:stretch>
                      <a:fillRect/>
                    </a:stretch>
                  </pic:blipFill>
                  <pic:spPr>
                    <a:xfrm>
                      <a:off x="0" y="0"/>
                      <a:ext cx="6048700" cy="3111500"/>
                    </a:xfrm>
                    <a:prstGeom prst="rect">
                      <a:avLst/>
                    </a:prstGeom>
                    <a:ln/>
                  </pic:spPr>
                </pic:pic>
              </a:graphicData>
            </a:graphic>
          </wp:inline>
        </w:drawing>
      </w:r>
    </w:p>
    <w:p w14:paraId="53BB2401" w14:textId="65CD6A2F" w:rsidR="00A27D53" w:rsidRPr="00D12788" w:rsidRDefault="00D12788">
      <w:pPr>
        <w:pStyle w:val="Caption"/>
        <w:jc w:val="center"/>
        <w:rPr>
          <w:color w:val="auto"/>
          <w:sz w:val="26"/>
          <w:szCs w:val="26"/>
          <w:lang w:val="vi-VN"/>
          <w:rPrChange w:id="6986" w:author="MinhHieu" w:date="2024-12-20T10:58:00Z">
            <w:rPr>
              <w:color w:val="000000"/>
              <w:sz w:val="20"/>
              <w:szCs w:val="20"/>
            </w:rPr>
          </w:rPrChange>
        </w:rPr>
        <w:pPrChange w:id="6987" w:author="MinhHieu" w:date="2024-12-20T10:58:00Z">
          <w:pPr>
            <w:spacing w:before="0" w:line="240" w:lineRule="auto"/>
            <w:ind w:left="224" w:right="0" w:firstLine="0"/>
          </w:pPr>
        </w:pPrChange>
      </w:pPr>
      <w:bookmarkStart w:id="6988" w:name="_Toc185587461"/>
      <w:bookmarkStart w:id="6989" w:name="_Toc185597641"/>
      <w:ins w:id="6990" w:author="MinhHieu" w:date="2024-12-20T10:58:00Z">
        <w:r w:rsidRPr="00D12788">
          <w:rPr>
            <w:color w:val="auto"/>
            <w:sz w:val="26"/>
            <w:szCs w:val="26"/>
            <w:rPrChange w:id="6991" w:author="MinhHieu" w:date="2024-12-20T10:58:00Z">
              <w:rPr/>
            </w:rPrChange>
          </w:rPr>
          <w:t>Hình 2.</w:t>
        </w:r>
        <w:r w:rsidRPr="00D12788">
          <w:rPr>
            <w:color w:val="auto"/>
            <w:sz w:val="26"/>
            <w:szCs w:val="26"/>
            <w:rPrChange w:id="6992" w:author="MinhHieu" w:date="2024-12-20T10:58:00Z">
              <w:rPr/>
            </w:rPrChange>
          </w:rPr>
          <w:fldChar w:fldCharType="begin"/>
        </w:r>
        <w:r w:rsidRPr="00D12788">
          <w:rPr>
            <w:color w:val="auto"/>
            <w:sz w:val="26"/>
            <w:szCs w:val="26"/>
            <w:rPrChange w:id="6993" w:author="MinhHieu" w:date="2024-12-20T10:58:00Z">
              <w:rPr/>
            </w:rPrChange>
          </w:rPr>
          <w:instrText xml:space="preserve"> SEQ Hình_2. \* ARABIC </w:instrText>
        </w:r>
      </w:ins>
      <w:r w:rsidRPr="00D12788">
        <w:rPr>
          <w:color w:val="auto"/>
          <w:sz w:val="26"/>
          <w:szCs w:val="26"/>
          <w:rPrChange w:id="6994" w:author="MinhHieu" w:date="2024-12-20T10:58:00Z">
            <w:rPr/>
          </w:rPrChange>
        </w:rPr>
        <w:fldChar w:fldCharType="separate"/>
      </w:r>
      <w:ins w:id="6995" w:author="MinhHieu" w:date="2024-12-20T11:39:00Z">
        <w:r w:rsidR="00743906">
          <w:rPr>
            <w:noProof/>
            <w:color w:val="auto"/>
            <w:sz w:val="26"/>
            <w:szCs w:val="26"/>
          </w:rPr>
          <w:t>17</w:t>
        </w:r>
      </w:ins>
      <w:ins w:id="6996" w:author="MinhHieu" w:date="2024-12-20T10:58:00Z">
        <w:r w:rsidRPr="00D12788">
          <w:rPr>
            <w:color w:val="auto"/>
            <w:sz w:val="26"/>
            <w:szCs w:val="26"/>
            <w:rPrChange w:id="6997" w:author="MinhHieu" w:date="2024-12-20T10:58:00Z">
              <w:rPr/>
            </w:rPrChange>
          </w:rPr>
          <w:fldChar w:fldCharType="end"/>
        </w:r>
        <w:r w:rsidRPr="00D12788">
          <w:rPr>
            <w:color w:val="auto"/>
            <w:sz w:val="26"/>
            <w:szCs w:val="26"/>
            <w:lang w:val="vi-VN"/>
            <w:rPrChange w:id="6998" w:author="MinhHieu" w:date="2024-12-20T10:58:00Z">
              <w:rPr>
                <w:lang w:val="vi-VN"/>
              </w:rPr>
            </w:rPrChange>
          </w:rPr>
          <w:t xml:space="preserve"> </w:t>
        </w:r>
      </w:ins>
      <w:ins w:id="6999" w:author="MinhHieu" w:date="2024-12-20T10:59:00Z">
        <w:r w:rsidRPr="00D12788">
          <w:rPr>
            <w:color w:val="auto"/>
            <w:sz w:val="26"/>
            <w:szCs w:val="26"/>
            <w:rPrChange w:id="7000" w:author="MinhHieu" w:date="2024-12-20T10:59:00Z">
              <w:rPr>
                <w:i/>
              </w:rPr>
            </w:rPrChange>
          </w:rPr>
          <w:t>Biểu đồ tuần tự sửa sản phẩm</w:t>
        </w:r>
      </w:ins>
      <w:bookmarkEnd w:id="6988"/>
      <w:bookmarkEnd w:id="6989"/>
    </w:p>
    <w:p w14:paraId="4D6109F0" w14:textId="77777777" w:rsidR="00A27D53" w:rsidDel="00D12788" w:rsidRDefault="00D33BC1">
      <w:pPr>
        <w:spacing w:before="138"/>
        <w:ind w:left="598" w:right="803" w:firstLine="0"/>
        <w:jc w:val="center"/>
        <w:rPr>
          <w:del w:id="7001" w:author="MinhHieu" w:date="2024-12-20T10:59:00Z"/>
          <w:i/>
        </w:rPr>
      </w:pPr>
      <w:bookmarkStart w:id="7002" w:name="_heading=h.20xfydz" w:colFirst="0" w:colLast="0"/>
      <w:bookmarkEnd w:id="7002"/>
      <w:del w:id="7003" w:author="MinhHieu" w:date="2024-12-20T10:59:00Z">
        <w:r w:rsidDel="00D12788">
          <w:rPr>
            <w:i/>
          </w:rPr>
          <w:delText xml:space="preserve">Hình 2.17 Biểu đồ tuần tự </w:delText>
        </w:r>
        <w:r w:rsidDel="00D12788">
          <w:rPr>
            <w:i/>
          </w:rPr>
          <w:delText>sửa sản phẩm</w:delText>
        </w:r>
      </w:del>
    </w:p>
    <w:p w14:paraId="1EC71248" w14:textId="77777777" w:rsidR="00A27D53" w:rsidDel="00D12788" w:rsidRDefault="00A27D53">
      <w:pPr>
        <w:spacing w:before="138"/>
        <w:ind w:left="598" w:right="803" w:firstLine="0"/>
        <w:jc w:val="center"/>
        <w:rPr>
          <w:del w:id="7004" w:author="MinhHieu" w:date="2024-12-20T10:59:00Z"/>
          <w:i/>
        </w:rPr>
      </w:pPr>
      <w:bookmarkStart w:id="7005" w:name="_heading=h.6juxj5t4bler" w:colFirst="0" w:colLast="0"/>
      <w:bookmarkEnd w:id="7005"/>
    </w:p>
    <w:p w14:paraId="561522AE" w14:textId="77777777" w:rsidR="00A27D53" w:rsidRDefault="00D33BC1">
      <w:pPr>
        <w:numPr>
          <w:ilvl w:val="3"/>
          <w:numId w:val="32"/>
        </w:numPr>
        <w:tabs>
          <w:tab w:val="left" w:pos="543"/>
        </w:tabs>
        <w:spacing w:before="0" w:line="240" w:lineRule="auto"/>
        <w:ind w:right="0"/>
        <w:rPr>
          <w:color w:val="000000"/>
          <w:sz w:val="16"/>
          <w:szCs w:val="16"/>
        </w:rPr>
      </w:pPr>
      <w:r>
        <w:rPr>
          <w:color w:val="000000"/>
        </w:rPr>
        <w:t>Biểu đồ tuần tự xóa sản phẩm</w:t>
      </w:r>
    </w:p>
    <w:p w14:paraId="03E054D7" w14:textId="77777777" w:rsidR="00A27D53" w:rsidRDefault="00A27D53">
      <w:pPr>
        <w:spacing w:before="7" w:line="240" w:lineRule="auto"/>
        <w:ind w:left="0" w:right="0" w:firstLine="0"/>
        <w:rPr>
          <w:color w:val="000000"/>
          <w:sz w:val="8"/>
          <w:szCs w:val="8"/>
        </w:rPr>
      </w:pPr>
    </w:p>
    <w:p w14:paraId="5D7BF902" w14:textId="77777777" w:rsidR="00D12788" w:rsidRDefault="00D33BC1">
      <w:pPr>
        <w:keepNext/>
        <w:spacing w:before="0" w:line="240" w:lineRule="auto"/>
        <w:ind w:left="186" w:right="0" w:firstLine="0"/>
        <w:rPr>
          <w:ins w:id="7006" w:author="MinhHieu" w:date="2024-12-20T11:00:00Z"/>
        </w:rPr>
        <w:pPrChange w:id="7007" w:author="MinhHieu" w:date="2024-12-20T11:00:00Z">
          <w:pPr>
            <w:spacing w:before="0" w:line="240" w:lineRule="auto"/>
            <w:ind w:left="186" w:right="0" w:firstLine="0"/>
          </w:pPr>
        </w:pPrChange>
      </w:pPr>
      <w:r>
        <w:rPr>
          <w:noProof/>
          <w:color w:val="000000"/>
          <w:sz w:val="20"/>
          <w:szCs w:val="20"/>
        </w:rPr>
        <w:drawing>
          <wp:inline distT="114300" distB="114300" distL="114300" distR="114300" wp14:anchorId="4A236680" wp14:editId="4B201DE8">
            <wp:extent cx="6048700" cy="2578100"/>
            <wp:effectExtent l="0" t="0" r="0" b="0"/>
            <wp:docPr id="202506025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6"/>
                    <a:srcRect/>
                    <a:stretch>
                      <a:fillRect/>
                    </a:stretch>
                  </pic:blipFill>
                  <pic:spPr>
                    <a:xfrm>
                      <a:off x="0" y="0"/>
                      <a:ext cx="6048700" cy="2578100"/>
                    </a:xfrm>
                    <a:prstGeom prst="rect">
                      <a:avLst/>
                    </a:prstGeom>
                    <a:ln/>
                  </pic:spPr>
                </pic:pic>
              </a:graphicData>
            </a:graphic>
          </wp:inline>
        </w:drawing>
      </w:r>
    </w:p>
    <w:p w14:paraId="50237799" w14:textId="384807C2" w:rsidR="00A27D53" w:rsidRPr="00D12788" w:rsidRDefault="00D12788">
      <w:pPr>
        <w:pStyle w:val="Caption"/>
        <w:jc w:val="center"/>
        <w:rPr>
          <w:color w:val="auto"/>
          <w:sz w:val="26"/>
          <w:szCs w:val="26"/>
          <w:lang w:val="vi-VN"/>
          <w:rPrChange w:id="7008" w:author="MinhHieu" w:date="2024-12-20T11:00:00Z">
            <w:rPr>
              <w:color w:val="000000"/>
              <w:sz w:val="20"/>
              <w:szCs w:val="20"/>
            </w:rPr>
          </w:rPrChange>
        </w:rPr>
        <w:pPrChange w:id="7009" w:author="MinhHieu" w:date="2024-12-20T11:00:00Z">
          <w:pPr>
            <w:spacing w:before="0" w:line="240" w:lineRule="auto"/>
            <w:ind w:left="186" w:right="0" w:firstLine="0"/>
          </w:pPr>
        </w:pPrChange>
      </w:pPr>
      <w:bookmarkStart w:id="7010" w:name="_Toc185587462"/>
      <w:bookmarkStart w:id="7011" w:name="_Toc185597642"/>
      <w:ins w:id="7012" w:author="MinhHieu" w:date="2024-12-20T11:00:00Z">
        <w:r w:rsidRPr="00D12788">
          <w:rPr>
            <w:color w:val="auto"/>
            <w:sz w:val="26"/>
            <w:szCs w:val="26"/>
            <w:rPrChange w:id="7013" w:author="MinhHieu" w:date="2024-12-20T11:00:00Z">
              <w:rPr/>
            </w:rPrChange>
          </w:rPr>
          <w:t>Hình 2.</w:t>
        </w:r>
        <w:r w:rsidRPr="00D12788">
          <w:rPr>
            <w:color w:val="auto"/>
            <w:sz w:val="26"/>
            <w:szCs w:val="26"/>
            <w:rPrChange w:id="7014" w:author="MinhHieu" w:date="2024-12-20T11:00:00Z">
              <w:rPr/>
            </w:rPrChange>
          </w:rPr>
          <w:fldChar w:fldCharType="begin"/>
        </w:r>
        <w:r w:rsidRPr="00D12788">
          <w:rPr>
            <w:color w:val="auto"/>
            <w:sz w:val="26"/>
            <w:szCs w:val="26"/>
            <w:rPrChange w:id="7015" w:author="MinhHieu" w:date="2024-12-20T11:00:00Z">
              <w:rPr/>
            </w:rPrChange>
          </w:rPr>
          <w:instrText xml:space="preserve"> SEQ Hình_2. \* ARABIC </w:instrText>
        </w:r>
      </w:ins>
      <w:r w:rsidRPr="00D12788">
        <w:rPr>
          <w:color w:val="auto"/>
          <w:sz w:val="26"/>
          <w:szCs w:val="26"/>
          <w:rPrChange w:id="7016" w:author="MinhHieu" w:date="2024-12-20T11:00:00Z">
            <w:rPr/>
          </w:rPrChange>
        </w:rPr>
        <w:fldChar w:fldCharType="separate"/>
      </w:r>
      <w:ins w:id="7017" w:author="MinhHieu" w:date="2024-12-20T11:39:00Z">
        <w:r w:rsidR="00743906">
          <w:rPr>
            <w:noProof/>
            <w:color w:val="auto"/>
            <w:sz w:val="26"/>
            <w:szCs w:val="26"/>
          </w:rPr>
          <w:t>18</w:t>
        </w:r>
      </w:ins>
      <w:ins w:id="7018" w:author="MinhHieu" w:date="2024-12-20T11:00:00Z">
        <w:r w:rsidRPr="00D12788">
          <w:rPr>
            <w:color w:val="auto"/>
            <w:sz w:val="26"/>
            <w:szCs w:val="26"/>
            <w:rPrChange w:id="7019" w:author="MinhHieu" w:date="2024-12-20T11:00:00Z">
              <w:rPr/>
            </w:rPrChange>
          </w:rPr>
          <w:fldChar w:fldCharType="end"/>
        </w:r>
        <w:r w:rsidRPr="00D12788">
          <w:rPr>
            <w:color w:val="auto"/>
            <w:sz w:val="26"/>
            <w:szCs w:val="26"/>
            <w:lang w:val="vi-VN"/>
            <w:rPrChange w:id="7020" w:author="MinhHieu" w:date="2024-12-20T11:00:00Z">
              <w:rPr>
                <w:lang w:val="vi-VN"/>
              </w:rPr>
            </w:rPrChange>
          </w:rPr>
          <w:t xml:space="preserve"> </w:t>
        </w:r>
        <w:r w:rsidRPr="00D12788">
          <w:rPr>
            <w:color w:val="auto"/>
            <w:sz w:val="26"/>
            <w:szCs w:val="26"/>
            <w:rPrChange w:id="7021" w:author="MinhHieu" w:date="2024-12-20T11:00:00Z">
              <w:rPr>
                <w:i/>
              </w:rPr>
            </w:rPrChange>
          </w:rPr>
          <w:t>Biểu đồ tuần tự xóa sản phẩm</w:t>
        </w:r>
      </w:ins>
      <w:bookmarkEnd w:id="7010"/>
      <w:bookmarkEnd w:id="7011"/>
    </w:p>
    <w:p w14:paraId="7BB00AF6" w14:textId="77777777" w:rsidR="00A27D53" w:rsidRDefault="00D33BC1">
      <w:pPr>
        <w:spacing w:before="167"/>
        <w:ind w:left="595" w:right="803" w:firstLine="0"/>
        <w:jc w:val="center"/>
        <w:sectPr w:rsidR="00A27D53">
          <w:pgSz w:w="11910" w:h="16840"/>
          <w:pgMar w:top="1500" w:right="800" w:bottom="1340" w:left="1580" w:header="732" w:footer="1153" w:gutter="0"/>
          <w:cols w:space="720"/>
        </w:sectPr>
      </w:pPr>
      <w:del w:id="7022" w:author="MinhHieu" w:date="2024-12-20T11:00:00Z">
        <w:r w:rsidDel="00D12788">
          <w:rPr>
            <w:i/>
          </w:rPr>
          <w:delText>Hình 2.18 Biểu đồ tuần tự xóa sản phẩm</w:delText>
        </w:r>
      </w:del>
    </w:p>
    <w:p w14:paraId="2BA16C2A" w14:textId="77777777" w:rsidR="00A27D53" w:rsidRDefault="00D33BC1">
      <w:pPr>
        <w:pStyle w:val="Heading2"/>
        <w:numPr>
          <w:ilvl w:val="2"/>
          <w:numId w:val="32"/>
        </w:numPr>
        <w:tabs>
          <w:tab w:val="left" w:pos="704"/>
        </w:tabs>
        <w:spacing w:before="281"/>
      </w:pPr>
      <w:bookmarkStart w:id="7023" w:name="bookmark=kix.5q78h677c4cl" w:colFirst="0" w:colLast="0"/>
      <w:bookmarkStart w:id="7024" w:name="_Toc185578198"/>
      <w:bookmarkStart w:id="7025" w:name="_Toc185579221"/>
      <w:bookmarkStart w:id="7026" w:name="_Toc185579325"/>
      <w:bookmarkStart w:id="7027" w:name="_Toc185587661"/>
      <w:bookmarkStart w:id="7028" w:name="_Toc185588707"/>
      <w:bookmarkStart w:id="7029" w:name="_Toc185597782"/>
      <w:bookmarkStart w:id="7030" w:name="_Toc185597963"/>
      <w:bookmarkStart w:id="7031" w:name="_Toc185598141"/>
      <w:bookmarkStart w:id="7032" w:name="_Toc185598318"/>
      <w:bookmarkEnd w:id="7023"/>
      <w:r>
        <w:lastRenderedPageBreak/>
        <w:t>Biểu đồ tuần tự quản lý Order</w:t>
      </w:r>
      <w:bookmarkEnd w:id="7024"/>
      <w:bookmarkEnd w:id="7025"/>
      <w:bookmarkEnd w:id="7026"/>
      <w:bookmarkEnd w:id="7027"/>
      <w:bookmarkEnd w:id="7028"/>
      <w:bookmarkEnd w:id="7029"/>
      <w:bookmarkEnd w:id="7030"/>
      <w:bookmarkEnd w:id="7031"/>
      <w:bookmarkEnd w:id="7032"/>
    </w:p>
    <w:p w14:paraId="6ABF5734" w14:textId="77777777" w:rsidR="00A27D53" w:rsidRDefault="00D33BC1">
      <w:pPr>
        <w:numPr>
          <w:ilvl w:val="0"/>
          <w:numId w:val="41"/>
        </w:numPr>
        <w:tabs>
          <w:tab w:val="left" w:pos="541"/>
        </w:tabs>
        <w:spacing w:before="0" w:line="240" w:lineRule="auto"/>
        <w:ind w:right="0"/>
        <w:rPr>
          <w:color w:val="000000"/>
        </w:rPr>
      </w:pPr>
      <w:r>
        <w:rPr>
          <w:color w:val="000000"/>
        </w:rPr>
        <w:t>Biểu đồ tuần tự xem danh sách tất cả Order</w:t>
      </w:r>
    </w:p>
    <w:p w14:paraId="7E90E896" w14:textId="77777777" w:rsidR="00D12788" w:rsidRDefault="00D33BC1">
      <w:pPr>
        <w:keepNext/>
        <w:tabs>
          <w:tab w:val="left" w:pos="541"/>
        </w:tabs>
        <w:spacing w:before="79" w:line="240" w:lineRule="auto"/>
        <w:ind w:left="544" w:right="0" w:firstLine="0"/>
        <w:rPr>
          <w:ins w:id="7033" w:author="MinhHieu" w:date="2024-12-20T11:01:00Z"/>
        </w:rPr>
        <w:pPrChange w:id="7034" w:author="MinhHieu" w:date="2024-12-20T11:01:00Z">
          <w:pPr>
            <w:tabs>
              <w:tab w:val="left" w:pos="541"/>
            </w:tabs>
            <w:spacing w:before="79" w:line="240" w:lineRule="auto"/>
            <w:ind w:left="544" w:right="0" w:firstLine="0"/>
          </w:pPr>
        </w:pPrChange>
      </w:pPr>
      <w:r>
        <w:rPr>
          <w:noProof/>
          <w:color w:val="000000"/>
        </w:rPr>
        <w:drawing>
          <wp:inline distT="114300" distB="114300" distL="114300" distR="114300" wp14:anchorId="2A282C38" wp14:editId="62351923">
            <wp:extent cx="5397233" cy="2575372"/>
            <wp:effectExtent l="0" t="0" r="0" b="0"/>
            <wp:docPr id="202506025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7"/>
                    <a:srcRect/>
                    <a:stretch>
                      <a:fillRect/>
                    </a:stretch>
                  </pic:blipFill>
                  <pic:spPr>
                    <a:xfrm>
                      <a:off x="0" y="0"/>
                      <a:ext cx="5397233" cy="2575372"/>
                    </a:xfrm>
                    <a:prstGeom prst="rect">
                      <a:avLst/>
                    </a:prstGeom>
                    <a:ln/>
                  </pic:spPr>
                </pic:pic>
              </a:graphicData>
            </a:graphic>
          </wp:inline>
        </w:drawing>
      </w:r>
    </w:p>
    <w:p w14:paraId="49815ED3" w14:textId="1C39AAC4" w:rsidR="00A27D53" w:rsidRPr="00D12788" w:rsidRDefault="00D12788">
      <w:pPr>
        <w:pStyle w:val="Caption"/>
        <w:jc w:val="center"/>
        <w:rPr>
          <w:color w:val="auto"/>
          <w:lang w:val="vi-VN"/>
          <w:rPrChange w:id="7035" w:author="MinhHieu" w:date="2024-12-20T11:01:00Z">
            <w:rPr>
              <w:color w:val="000000"/>
            </w:rPr>
          </w:rPrChange>
        </w:rPr>
        <w:pPrChange w:id="7036" w:author="MinhHieu" w:date="2024-12-20T11:01:00Z">
          <w:pPr>
            <w:tabs>
              <w:tab w:val="left" w:pos="541"/>
            </w:tabs>
            <w:spacing w:before="79" w:line="240" w:lineRule="auto"/>
            <w:ind w:left="544" w:right="0" w:firstLine="0"/>
          </w:pPr>
        </w:pPrChange>
      </w:pPr>
      <w:bookmarkStart w:id="7037" w:name="_Toc185587463"/>
      <w:bookmarkStart w:id="7038" w:name="_Toc185597643"/>
      <w:ins w:id="7039" w:author="MinhHieu" w:date="2024-12-20T11:01:00Z">
        <w:r w:rsidRPr="00D12788">
          <w:rPr>
            <w:color w:val="auto"/>
            <w:sz w:val="26"/>
            <w:szCs w:val="26"/>
            <w:rPrChange w:id="7040" w:author="MinhHieu" w:date="2024-12-20T11:01:00Z">
              <w:rPr/>
            </w:rPrChange>
          </w:rPr>
          <w:t>Hình 2.</w:t>
        </w:r>
        <w:r w:rsidRPr="00D12788">
          <w:rPr>
            <w:color w:val="auto"/>
            <w:sz w:val="26"/>
            <w:szCs w:val="26"/>
            <w:rPrChange w:id="7041" w:author="MinhHieu" w:date="2024-12-20T11:01:00Z">
              <w:rPr/>
            </w:rPrChange>
          </w:rPr>
          <w:fldChar w:fldCharType="begin"/>
        </w:r>
        <w:r w:rsidRPr="00D12788">
          <w:rPr>
            <w:color w:val="auto"/>
            <w:sz w:val="26"/>
            <w:szCs w:val="26"/>
            <w:rPrChange w:id="7042" w:author="MinhHieu" w:date="2024-12-20T11:01:00Z">
              <w:rPr/>
            </w:rPrChange>
          </w:rPr>
          <w:instrText xml:space="preserve"> SEQ Hình_2. \* ARABIC </w:instrText>
        </w:r>
      </w:ins>
      <w:r w:rsidRPr="00D12788">
        <w:rPr>
          <w:color w:val="auto"/>
          <w:sz w:val="26"/>
          <w:szCs w:val="26"/>
          <w:rPrChange w:id="7043" w:author="MinhHieu" w:date="2024-12-20T11:01:00Z">
            <w:rPr/>
          </w:rPrChange>
        </w:rPr>
        <w:fldChar w:fldCharType="separate"/>
      </w:r>
      <w:ins w:id="7044" w:author="MinhHieu" w:date="2024-12-20T11:39:00Z">
        <w:r w:rsidR="00743906">
          <w:rPr>
            <w:noProof/>
            <w:color w:val="auto"/>
            <w:sz w:val="26"/>
            <w:szCs w:val="26"/>
          </w:rPr>
          <w:t>19</w:t>
        </w:r>
      </w:ins>
      <w:ins w:id="7045" w:author="MinhHieu" w:date="2024-12-20T11:01:00Z">
        <w:r w:rsidRPr="00D12788">
          <w:rPr>
            <w:color w:val="auto"/>
            <w:sz w:val="26"/>
            <w:szCs w:val="26"/>
            <w:rPrChange w:id="7046" w:author="MinhHieu" w:date="2024-12-20T11:01:00Z">
              <w:rPr/>
            </w:rPrChange>
          </w:rPr>
          <w:fldChar w:fldCharType="end"/>
        </w:r>
        <w:r w:rsidRPr="00D12788">
          <w:rPr>
            <w:color w:val="auto"/>
            <w:sz w:val="26"/>
            <w:szCs w:val="26"/>
            <w:lang w:val="vi-VN"/>
            <w:rPrChange w:id="7047" w:author="MinhHieu" w:date="2024-12-20T11:01:00Z">
              <w:rPr>
                <w:lang w:val="vi-VN"/>
              </w:rPr>
            </w:rPrChange>
          </w:rPr>
          <w:t xml:space="preserve"> </w:t>
        </w:r>
        <w:r w:rsidRPr="00D12788">
          <w:rPr>
            <w:color w:val="auto"/>
            <w:sz w:val="26"/>
            <w:szCs w:val="26"/>
            <w:rPrChange w:id="7048" w:author="MinhHieu" w:date="2024-12-20T11:01:00Z">
              <w:rPr>
                <w:i/>
              </w:rPr>
            </w:rPrChange>
          </w:rPr>
          <w:t>Biểu đồ tuần tự xem danh sách tất cả Order</w:t>
        </w:r>
      </w:ins>
      <w:bookmarkEnd w:id="7037"/>
      <w:bookmarkEnd w:id="7038"/>
    </w:p>
    <w:p w14:paraId="031FA4F0" w14:textId="77777777" w:rsidR="00A27D53" w:rsidDel="00D12788" w:rsidRDefault="00D33BC1">
      <w:pPr>
        <w:spacing w:before="167"/>
        <w:ind w:right="803"/>
        <w:rPr>
          <w:del w:id="7049" w:author="MinhHieu" w:date="2024-12-20T11:00:00Z"/>
          <w:i/>
        </w:rPr>
        <w:pPrChange w:id="7050" w:author="MinhHieu" w:date="2024-12-20T11:01:00Z">
          <w:pPr>
            <w:spacing w:before="167"/>
            <w:ind w:left="595" w:right="803" w:firstLine="0"/>
            <w:jc w:val="center"/>
          </w:pPr>
        </w:pPrChange>
      </w:pPr>
      <w:del w:id="7051" w:author="MinhHieu" w:date="2024-12-20T11:00:00Z">
        <w:r w:rsidDel="00D12788">
          <w:rPr>
            <w:i/>
          </w:rPr>
          <w:delText>Hình 2.19 Biểu đồ tuần tự xem danh sách tất cả Order</w:delText>
        </w:r>
      </w:del>
    </w:p>
    <w:p w14:paraId="70074E52" w14:textId="77777777" w:rsidR="00A27D53" w:rsidDel="00D12788" w:rsidRDefault="00A27D53">
      <w:pPr>
        <w:spacing w:before="167"/>
        <w:ind w:right="803"/>
        <w:rPr>
          <w:del w:id="7052" w:author="MinhHieu" w:date="2024-12-20T11:01:00Z"/>
          <w:i/>
        </w:rPr>
        <w:pPrChange w:id="7053" w:author="MinhHieu" w:date="2024-12-20T11:01:00Z">
          <w:pPr>
            <w:spacing w:before="167"/>
            <w:ind w:left="595" w:right="803" w:firstLine="0"/>
            <w:jc w:val="center"/>
          </w:pPr>
        </w:pPrChange>
      </w:pPr>
      <w:bookmarkStart w:id="7054" w:name="_heading=h.hzzf3yasmc5p" w:colFirst="0" w:colLast="0"/>
      <w:bookmarkEnd w:id="7054"/>
    </w:p>
    <w:p w14:paraId="63549667" w14:textId="77777777" w:rsidR="00A27D53" w:rsidRDefault="00D33BC1">
      <w:pPr>
        <w:numPr>
          <w:ilvl w:val="0"/>
          <w:numId w:val="1"/>
        </w:numPr>
        <w:tabs>
          <w:tab w:val="left" w:pos="541"/>
        </w:tabs>
        <w:spacing w:before="79" w:line="240" w:lineRule="auto"/>
        <w:ind w:right="0"/>
        <w:rPr>
          <w:color w:val="000000"/>
        </w:rPr>
      </w:pPr>
      <w:r>
        <w:rPr>
          <w:color w:val="000000"/>
        </w:rPr>
        <w:t>Biểu đồ tuần tự cập nhật trạng thái Order</w:t>
      </w:r>
    </w:p>
    <w:p w14:paraId="7859C1DB" w14:textId="77777777" w:rsidR="00D12788" w:rsidRDefault="00D33BC1">
      <w:pPr>
        <w:keepNext/>
        <w:tabs>
          <w:tab w:val="left" w:pos="541"/>
        </w:tabs>
        <w:spacing w:before="79" w:line="240" w:lineRule="auto"/>
        <w:ind w:left="544" w:right="0" w:firstLine="0"/>
        <w:rPr>
          <w:ins w:id="7055" w:author="MinhHieu" w:date="2024-12-20T11:01:00Z"/>
        </w:rPr>
        <w:pPrChange w:id="7056" w:author="MinhHieu" w:date="2024-12-20T11:01:00Z">
          <w:pPr>
            <w:tabs>
              <w:tab w:val="left" w:pos="541"/>
            </w:tabs>
            <w:spacing w:before="79" w:line="240" w:lineRule="auto"/>
            <w:ind w:left="544" w:right="0" w:firstLine="0"/>
          </w:pPr>
        </w:pPrChange>
      </w:pPr>
      <w:r>
        <w:rPr>
          <w:noProof/>
          <w:color w:val="000000"/>
        </w:rPr>
        <w:drawing>
          <wp:inline distT="114300" distB="114300" distL="114300" distR="114300" wp14:anchorId="2A1247C8" wp14:editId="5C5D1824">
            <wp:extent cx="5391686" cy="2043545"/>
            <wp:effectExtent l="0" t="0" r="0" b="0"/>
            <wp:docPr id="202506026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8"/>
                    <a:srcRect/>
                    <a:stretch>
                      <a:fillRect/>
                    </a:stretch>
                  </pic:blipFill>
                  <pic:spPr>
                    <a:xfrm>
                      <a:off x="0" y="0"/>
                      <a:ext cx="5396174" cy="2045246"/>
                    </a:xfrm>
                    <a:prstGeom prst="rect">
                      <a:avLst/>
                    </a:prstGeom>
                    <a:ln/>
                  </pic:spPr>
                </pic:pic>
              </a:graphicData>
            </a:graphic>
          </wp:inline>
        </w:drawing>
      </w:r>
    </w:p>
    <w:p w14:paraId="3F1ACC81" w14:textId="12506705" w:rsidR="00A27D53" w:rsidRPr="00D12788" w:rsidRDefault="00D12788">
      <w:pPr>
        <w:pStyle w:val="Caption"/>
        <w:jc w:val="center"/>
        <w:rPr>
          <w:color w:val="auto"/>
          <w:lang w:val="vi-VN"/>
          <w:rPrChange w:id="7057" w:author="MinhHieu" w:date="2024-12-20T11:01:00Z">
            <w:rPr>
              <w:color w:val="000000"/>
            </w:rPr>
          </w:rPrChange>
        </w:rPr>
        <w:pPrChange w:id="7058" w:author="MinhHieu" w:date="2024-12-20T11:01:00Z">
          <w:pPr>
            <w:tabs>
              <w:tab w:val="left" w:pos="541"/>
            </w:tabs>
            <w:spacing w:before="79" w:line="240" w:lineRule="auto"/>
            <w:ind w:left="544" w:right="0" w:firstLine="0"/>
          </w:pPr>
        </w:pPrChange>
      </w:pPr>
      <w:bookmarkStart w:id="7059" w:name="_Toc185587464"/>
      <w:bookmarkStart w:id="7060" w:name="_Toc185597644"/>
      <w:ins w:id="7061" w:author="MinhHieu" w:date="2024-12-20T11:01:00Z">
        <w:r w:rsidRPr="00D12788">
          <w:rPr>
            <w:color w:val="auto"/>
            <w:sz w:val="26"/>
            <w:szCs w:val="26"/>
            <w:rPrChange w:id="7062" w:author="MinhHieu" w:date="2024-12-20T11:01:00Z">
              <w:rPr/>
            </w:rPrChange>
          </w:rPr>
          <w:t>Hình 2.</w:t>
        </w:r>
        <w:r w:rsidRPr="00D12788">
          <w:rPr>
            <w:color w:val="auto"/>
            <w:sz w:val="26"/>
            <w:szCs w:val="26"/>
            <w:rPrChange w:id="7063" w:author="MinhHieu" w:date="2024-12-20T11:01:00Z">
              <w:rPr/>
            </w:rPrChange>
          </w:rPr>
          <w:fldChar w:fldCharType="begin"/>
        </w:r>
        <w:r w:rsidRPr="00D12788">
          <w:rPr>
            <w:color w:val="auto"/>
            <w:sz w:val="26"/>
            <w:szCs w:val="26"/>
            <w:rPrChange w:id="7064" w:author="MinhHieu" w:date="2024-12-20T11:01:00Z">
              <w:rPr/>
            </w:rPrChange>
          </w:rPr>
          <w:instrText xml:space="preserve"> SEQ Hình_2. \* ARABIC </w:instrText>
        </w:r>
      </w:ins>
      <w:r w:rsidRPr="00D12788">
        <w:rPr>
          <w:color w:val="auto"/>
          <w:sz w:val="26"/>
          <w:szCs w:val="26"/>
          <w:rPrChange w:id="7065" w:author="MinhHieu" w:date="2024-12-20T11:01:00Z">
            <w:rPr/>
          </w:rPrChange>
        </w:rPr>
        <w:fldChar w:fldCharType="separate"/>
      </w:r>
      <w:ins w:id="7066" w:author="MinhHieu" w:date="2024-12-20T11:39:00Z">
        <w:r w:rsidR="00743906">
          <w:rPr>
            <w:noProof/>
            <w:color w:val="auto"/>
            <w:sz w:val="26"/>
            <w:szCs w:val="26"/>
          </w:rPr>
          <w:t>20</w:t>
        </w:r>
      </w:ins>
      <w:ins w:id="7067" w:author="MinhHieu" w:date="2024-12-20T11:01:00Z">
        <w:r w:rsidRPr="00D12788">
          <w:rPr>
            <w:color w:val="auto"/>
            <w:sz w:val="26"/>
            <w:szCs w:val="26"/>
            <w:rPrChange w:id="7068" w:author="MinhHieu" w:date="2024-12-20T11:01:00Z">
              <w:rPr/>
            </w:rPrChange>
          </w:rPr>
          <w:fldChar w:fldCharType="end"/>
        </w:r>
        <w:r w:rsidRPr="00D12788">
          <w:rPr>
            <w:color w:val="auto"/>
            <w:sz w:val="26"/>
            <w:szCs w:val="26"/>
            <w:lang w:val="vi-VN"/>
            <w:rPrChange w:id="7069" w:author="MinhHieu" w:date="2024-12-20T11:01:00Z">
              <w:rPr>
                <w:lang w:val="vi-VN"/>
              </w:rPr>
            </w:rPrChange>
          </w:rPr>
          <w:t xml:space="preserve"> </w:t>
        </w:r>
        <w:r w:rsidRPr="00D12788">
          <w:rPr>
            <w:color w:val="auto"/>
            <w:sz w:val="26"/>
            <w:szCs w:val="26"/>
            <w:rPrChange w:id="7070" w:author="MinhHieu" w:date="2024-12-20T11:01:00Z">
              <w:rPr>
                <w:i/>
              </w:rPr>
            </w:rPrChange>
          </w:rPr>
          <w:t>Biểu đồ tuần tự cập nhật trạng thái Order</w:t>
        </w:r>
      </w:ins>
      <w:bookmarkEnd w:id="7059"/>
      <w:bookmarkEnd w:id="7060"/>
    </w:p>
    <w:p w14:paraId="0224379A" w14:textId="77777777" w:rsidR="00A27D53" w:rsidDel="00D12788" w:rsidRDefault="00D33BC1">
      <w:pPr>
        <w:spacing w:before="167"/>
        <w:ind w:left="595" w:right="803" w:firstLine="0"/>
        <w:jc w:val="center"/>
        <w:rPr>
          <w:del w:id="7071" w:author="MinhHieu" w:date="2024-12-20T11:01:00Z"/>
          <w:i/>
        </w:rPr>
      </w:pPr>
      <w:del w:id="7072" w:author="MinhHieu" w:date="2024-12-20T11:01:00Z">
        <w:r w:rsidDel="00D12788">
          <w:rPr>
            <w:i/>
          </w:rPr>
          <w:delText xml:space="preserve">Hình </w:delText>
        </w:r>
        <w:r w:rsidDel="00D12788">
          <w:rPr>
            <w:i/>
          </w:rPr>
          <w:delText>2.20 Biểu đồ tuần tự cập nhật trạng thái Order</w:delText>
        </w:r>
      </w:del>
    </w:p>
    <w:p w14:paraId="4275AE0A" w14:textId="77777777" w:rsidR="00A27D53" w:rsidDel="00D12788" w:rsidRDefault="00A27D53">
      <w:pPr>
        <w:spacing w:before="167"/>
        <w:ind w:left="595" w:right="803" w:firstLine="0"/>
        <w:jc w:val="center"/>
        <w:rPr>
          <w:del w:id="7073" w:author="MinhHieu" w:date="2024-12-20T11:01:00Z"/>
          <w:i/>
        </w:rPr>
      </w:pPr>
      <w:bookmarkStart w:id="7074" w:name="_heading=h.m8viena4zuic" w:colFirst="0" w:colLast="0"/>
      <w:bookmarkEnd w:id="7074"/>
    </w:p>
    <w:p w14:paraId="37A29E16" w14:textId="77777777" w:rsidR="00A27D53" w:rsidRPr="00D12788" w:rsidDel="00D12788" w:rsidRDefault="00A27D53">
      <w:pPr>
        <w:spacing w:before="167"/>
        <w:ind w:right="803"/>
        <w:rPr>
          <w:del w:id="7075" w:author="MinhHieu" w:date="2024-12-20T11:01:00Z"/>
          <w:i/>
          <w:lang w:val="vi-VN"/>
          <w:rPrChange w:id="7076" w:author="MinhHieu" w:date="2024-12-20T11:01:00Z">
            <w:rPr>
              <w:del w:id="7077" w:author="MinhHieu" w:date="2024-12-20T11:01:00Z"/>
              <w:i/>
            </w:rPr>
          </w:rPrChange>
        </w:rPr>
        <w:pPrChange w:id="7078" w:author="MinhHieu" w:date="2024-12-20T11:01:00Z">
          <w:pPr>
            <w:spacing w:before="167"/>
            <w:ind w:left="595" w:right="803" w:firstLine="0"/>
            <w:jc w:val="center"/>
          </w:pPr>
        </w:pPrChange>
      </w:pPr>
      <w:bookmarkStart w:id="7079" w:name="_heading=h.ix8vfsy5nril" w:colFirst="0" w:colLast="0"/>
      <w:bookmarkEnd w:id="7079"/>
    </w:p>
    <w:p w14:paraId="74978469" w14:textId="77777777" w:rsidR="00A27D53" w:rsidDel="00D12788" w:rsidRDefault="00A27D53">
      <w:pPr>
        <w:spacing w:before="167"/>
        <w:ind w:right="803"/>
        <w:rPr>
          <w:del w:id="7080" w:author="MinhHieu" w:date="2024-12-20T11:01:00Z"/>
          <w:i/>
        </w:rPr>
        <w:pPrChange w:id="7081" w:author="MinhHieu" w:date="2024-12-20T11:01:00Z">
          <w:pPr>
            <w:spacing w:before="167"/>
            <w:ind w:left="595" w:right="803" w:firstLine="0"/>
            <w:jc w:val="center"/>
          </w:pPr>
        </w:pPrChange>
      </w:pPr>
      <w:bookmarkStart w:id="7082" w:name="_heading=h.it98s0jee7n6" w:colFirst="0" w:colLast="0"/>
      <w:bookmarkEnd w:id="7082"/>
    </w:p>
    <w:p w14:paraId="73BFA8DA" w14:textId="77777777" w:rsidR="00A27D53" w:rsidDel="00D12788" w:rsidRDefault="00A27D53">
      <w:pPr>
        <w:spacing w:before="167"/>
        <w:ind w:right="803"/>
        <w:rPr>
          <w:del w:id="7083" w:author="MinhHieu" w:date="2024-12-20T11:01:00Z"/>
          <w:i/>
        </w:rPr>
        <w:pPrChange w:id="7084" w:author="MinhHieu" w:date="2024-12-20T11:01:00Z">
          <w:pPr>
            <w:spacing w:before="167"/>
            <w:ind w:left="595" w:right="803" w:firstLine="0"/>
            <w:jc w:val="center"/>
          </w:pPr>
        </w:pPrChange>
      </w:pPr>
      <w:bookmarkStart w:id="7085" w:name="_heading=h.9uw26akx7v4i" w:colFirst="0" w:colLast="0"/>
      <w:bookmarkEnd w:id="7085"/>
    </w:p>
    <w:p w14:paraId="1ABDA504" w14:textId="77777777" w:rsidR="00A27D53" w:rsidDel="00D12788" w:rsidRDefault="00A27D53">
      <w:pPr>
        <w:spacing w:before="167"/>
        <w:ind w:right="803"/>
        <w:rPr>
          <w:del w:id="7086" w:author="MinhHieu" w:date="2024-12-20T11:01:00Z"/>
          <w:i/>
        </w:rPr>
        <w:pPrChange w:id="7087" w:author="MinhHieu" w:date="2024-12-20T11:01:00Z">
          <w:pPr>
            <w:spacing w:before="167"/>
            <w:ind w:left="595" w:right="803" w:firstLine="0"/>
            <w:jc w:val="center"/>
          </w:pPr>
        </w:pPrChange>
      </w:pPr>
      <w:bookmarkStart w:id="7088" w:name="_heading=h.a1kgd6avujw7" w:colFirst="0" w:colLast="0"/>
      <w:bookmarkEnd w:id="7088"/>
    </w:p>
    <w:p w14:paraId="78703AA1" w14:textId="77777777" w:rsidR="00A27D53" w:rsidRDefault="00D33BC1">
      <w:pPr>
        <w:numPr>
          <w:ilvl w:val="0"/>
          <w:numId w:val="2"/>
        </w:numPr>
        <w:tabs>
          <w:tab w:val="left" w:pos="541"/>
        </w:tabs>
        <w:spacing w:before="79" w:line="240" w:lineRule="auto"/>
        <w:ind w:right="0"/>
        <w:rPr>
          <w:color w:val="000000"/>
        </w:rPr>
      </w:pPr>
      <w:r>
        <w:rPr>
          <w:color w:val="000000"/>
        </w:rPr>
        <w:lastRenderedPageBreak/>
        <w:t>Biểu đồ tuần tự xóa Order</w:t>
      </w:r>
    </w:p>
    <w:p w14:paraId="4E272016" w14:textId="77777777" w:rsidR="00D12788" w:rsidRDefault="00D33BC1">
      <w:pPr>
        <w:keepNext/>
        <w:tabs>
          <w:tab w:val="left" w:pos="541"/>
        </w:tabs>
        <w:spacing w:before="79" w:line="240" w:lineRule="auto"/>
        <w:ind w:left="544" w:right="0" w:firstLine="0"/>
        <w:rPr>
          <w:ins w:id="7089" w:author="MinhHieu" w:date="2024-12-20T11:03:00Z"/>
        </w:rPr>
        <w:pPrChange w:id="7090" w:author="MinhHieu" w:date="2024-12-20T11:03:00Z">
          <w:pPr>
            <w:tabs>
              <w:tab w:val="left" w:pos="541"/>
            </w:tabs>
            <w:spacing w:before="79" w:line="240" w:lineRule="auto"/>
            <w:ind w:left="544" w:right="0" w:firstLine="0"/>
          </w:pPr>
        </w:pPrChange>
      </w:pPr>
      <w:r>
        <w:rPr>
          <w:noProof/>
          <w:color w:val="000000"/>
        </w:rPr>
        <w:drawing>
          <wp:inline distT="114300" distB="114300" distL="114300" distR="114300" wp14:anchorId="50F2ED19" wp14:editId="1C61FC62">
            <wp:extent cx="5237018" cy="2001982"/>
            <wp:effectExtent l="0" t="0" r="1905" b="0"/>
            <wp:docPr id="202506024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9"/>
                    <a:srcRect/>
                    <a:stretch>
                      <a:fillRect/>
                    </a:stretch>
                  </pic:blipFill>
                  <pic:spPr>
                    <a:xfrm>
                      <a:off x="0" y="0"/>
                      <a:ext cx="5273723" cy="2016013"/>
                    </a:xfrm>
                    <a:prstGeom prst="rect">
                      <a:avLst/>
                    </a:prstGeom>
                    <a:ln/>
                  </pic:spPr>
                </pic:pic>
              </a:graphicData>
            </a:graphic>
          </wp:inline>
        </w:drawing>
      </w:r>
    </w:p>
    <w:p w14:paraId="04862AD4" w14:textId="29C763CE" w:rsidR="00A27D53" w:rsidRPr="00D12788" w:rsidRDefault="00D12788">
      <w:pPr>
        <w:pStyle w:val="Caption"/>
        <w:ind w:right="741"/>
        <w:jc w:val="center"/>
        <w:rPr>
          <w:color w:val="auto"/>
          <w:lang w:val="vi-VN"/>
          <w:rPrChange w:id="7091" w:author="MinhHieu" w:date="2024-12-20T11:03:00Z">
            <w:rPr>
              <w:color w:val="000000"/>
            </w:rPr>
          </w:rPrChange>
        </w:rPr>
        <w:pPrChange w:id="7092" w:author="MinhHieu" w:date="2024-12-20T11:07:00Z">
          <w:pPr>
            <w:tabs>
              <w:tab w:val="left" w:pos="541"/>
            </w:tabs>
            <w:spacing w:before="79" w:line="240" w:lineRule="auto"/>
            <w:ind w:left="544" w:right="0" w:firstLine="0"/>
          </w:pPr>
        </w:pPrChange>
      </w:pPr>
      <w:bookmarkStart w:id="7093" w:name="_Toc185587465"/>
      <w:bookmarkStart w:id="7094" w:name="_Toc185597645"/>
      <w:ins w:id="7095" w:author="MinhHieu" w:date="2024-12-20T11:03:00Z">
        <w:r w:rsidRPr="00D12788">
          <w:rPr>
            <w:color w:val="auto"/>
            <w:sz w:val="26"/>
            <w:szCs w:val="26"/>
            <w:rPrChange w:id="7096" w:author="MinhHieu" w:date="2024-12-20T11:03:00Z">
              <w:rPr/>
            </w:rPrChange>
          </w:rPr>
          <w:t>Hình 2.</w:t>
        </w:r>
        <w:r w:rsidRPr="00D12788">
          <w:rPr>
            <w:color w:val="auto"/>
            <w:sz w:val="26"/>
            <w:szCs w:val="26"/>
            <w:rPrChange w:id="7097" w:author="MinhHieu" w:date="2024-12-20T11:03:00Z">
              <w:rPr/>
            </w:rPrChange>
          </w:rPr>
          <w:fldChar w:fldCharType="begin"/>
        </w:r>
        <w:r w:rsidRPr="00D12788">
          <w:rPr>
            <w:color w:val="auto"/>
            <w:sz w:val="26"/>
            <w:szCs w:val="26"/>
            <w:rPrChange w:id="7098" w:author="MinhHieu" w:date="2024-12-20T11:03:00Z">
              <w:rPr/>
            </w:rPrChange>
          </w:rPr>
          <w:instrText xml:space="preserve"> SEQ Hình_2. \* ARABIC </w:instrText>
        </w:r>
      </w:ins>
      <w:r w:rsidRPr="00D12788">
        <w:rPr>
          <w:color w:val="auto"/>
          <w:sz w:val="26"/>
          <w:szCs w:val="26"/>
          <w:rPrChange w:id="7099" w:author="MinhHieu" w:date="2024-12-20T11:03:00Z">
            <w:rPr/>
          </w:rPrChange>
        </w:rPr>
        <w:fldChar w:fldCharType="separate"/>
      </w:r>
      <w:ins w:id="7100" w:author="MinhHieu" w:date="2024-12-20T11:39:00Z">
        <w:r w:rsidR="00743906">
          <w:rPr>
            <w:noProof/>
            <w:color w:val="auto"/>
            <w:sz w:val="26"/>
            <w:szCs w:val="26"/>
          </w:rPr>
          <w:t>21</w:t>
        </w:r>
      </w:ins>
      <w:ins w:id="7101" w:author="MinhHieu" w:date="2024-12-20T11:03:00Z">
        <w:r w:rsidRPr="00D12788">
          <w:rPr>
            <w:color w:val="auto"/>
            <w:sz w:val="26"/>
            <w:szCs w:val="26"/>
            <w:rPrChange w:id="7102" w:author="MinhHieu" w:date="2024-12-20T11:03:00Z">
              <w:rPr/>
            </w:rPrChange>
          </w:rPr>
          <w:fldChar w:fldCharType="end"/>
        </w:r>
        <w:r w:rsidRPr="00D12788">
          <w:rPr>
            <w:color w:val="auto"/>
            <w:sz w:val="26"/>
            <w:szCs w:val="26"/>
            <w:lang w:val="vi-VN"/>
            <w:rPrChange w:id="7103" w:author="MinhHieu" w:date="2024-12-20T11:03:00Z">
              <w:rPr>
                <w:lang w:val="vi-VN"/>
              </w:rPr>
            </w:rPrChange>
          </w:rPr>
          <w:t xml:space="preserve"> </w:t>
        </w:r>
        <w:r w:rsidRPr="00D12788">
          <w:rPr>
            <w:color w:val="auto"/>
            <w:sz w:val="26"/>
            <w:szCs w:val="26"/>
            <w:rPrChange w:id="7104" w:author="MinhHieu" w:date="2024-12-20T11:03:00Z">
              <w:rPr>
                <w:i/>
              </w:rPr>
            </w:rPrChange>
          </w:rPr>
          <w:t>Biểu đồ tuần tự xóa Order</w:t>
        </w:r>
      </w:ins>
      <w:bookmarkEnd w:id="7093"/>
      <w:bookmarkEnd w:id="7094"/>
    </w:p>
    <w:p w14:paraId="2A25AFB4" w14:textId="77777777" w:rsidR="00A27D53" w:rsidDel="00D12788" w:rsidRDefault="00A27D53">
      <w:pPr>
        <w:tabs>
          <w:tab w:val="left" w:pos="541"/>
        </w:tabs>
        <w:spacing w:before="79" w:line="240" w:lineRule="auto"/>
        <w:ind w:left="544" w:right="0" w:firstLine="0"/>
        <w:rPr>
          <w:del w:id="7105" w:author="MinhHieu" w:date="2024-12-20T11:02:00Z"/>
          <w:color w:val="000000"/>
        </w:rPr>
      </w:pPr>
      <w:bookmarkStart w:id="7106" w:name="_Toc185587662"/>
      <w:bookmarkStart w:id="7107" w:name="_Toc185588708"/>
      <w:bookmarkStart w:id="7108" w:name="_Toc185597783"/>
      <w:bookmarkStart w:id="7109" w:name="_Toc185597964"/>
      <w:bookmarkStart w:id="7110" w:name="_Toc185598142"/>
      <w:bookmarkStart w:id="7111" w:name="_Toc185598319"/>
      <w:bookmarkEnd w:id="7106"/>
      <w:bookmarkEnd w:id="7107"/>
      <w:bookmarkEnd w:id="7108"/>
      <w:bookmarkEnd w:id="7109"/>
      <w:bookmarkEnd w:id="7110"/>
      <w:bookmarkEnd w:id="7111"/>
    </w:p>
    <w:p w14:paraId="02D25812" w14:textId="77777777" w:rsidR="00A27D53" w:rsidDel="00AD223A" w:rsidRDefault="00D33BC1">
      <w:pPr>
        <w:spacing w:before="167"/>
        <w:ind w:left="595" w:right="803" w:firstLine="0"/>
        <w:jc w:val="center"/>
        <w:rPr>
          <w:del w:id="7112" w:author="MinhHieu" w:date="2024-12-20T11:07:00Z"/>
          <w:i/>
        </w:rPr>
      </w:pPr>
      <w:del w:id="7113" w:author="MinhHieu" w:date="2024-12-20T11:02:00Z">
        <w:r w:rsidDel="00D12788">
          <w:rPr>
            <w:i/>
          </w:rPr>
          <w:delText>Hình 2.21 Biểu đồ tuần tự xóa Order</w:delText>
        </w:r>
      </w:del>
      <w:bookmarkStart w:id="7114" w:name="_Toc185587663"/>
      <w:bookmarkStart w:id="7115" w:name="_Toc185588709"/>
      <w:bookmarkStart w:id="7116" w:name="_Toc185597784"/>
      <w:bookmarkStart w:id="7117" w:name="_Toc185597965"/>
      <w:bookmarkStart w:id="7118" w:name="_Toc185598143"/>
      <w:bookmarkStart w:id="7119" w:name="_Toc185598320"/>
      <w:bookmarkEnd w:id="7114"/>
      <w:bookmarkEnd w:id="7115"/>
      <w:bookmarkEnd w:id="7116"/>
      <w:bookmarkEnd w:id="7117"/>
      <w:bookmarkEnd w:id="7118"/>
      <w:bookmarkEnd w:id="7119"/>
    </w:p>
    <w:p w14:paraId="5A896F8C" w14:textId="77777777" w:rsidR="00A27D53" w:rsidDel="00AD223A" w:rsidRDefault="00A27D53">
      <w:pPr>
        <w:spacing w:before="167"/>
        <w:ind w:left="595" w:right="803" w:firstLine="0"/>
        <w:jc w:val="center"/>
        <w:rPr>
          <w:del w:id="7120" w:author="MinhHieu" w:date="2024-12-20T11:07:00Z"/>
        </w:rPr>
        <w:pPrChange w:id="7121" w:author="MinhHieu" w:date="2024-12-20T11:07:00Z">
          <w:pPr>
            <w:tabs>
              <w:tab w:val="left" w:pos="704"/>
            </w:tabs>
            <w:ind w:left="707" w:firstLine="0"/>
          </w:pPr>
        </w:pPrChange>
      </w:pPr>
      <w:bookmarkStart w:id="7122" w:name="_Toc185587664"/>
      <w:bookmarkStart w:id="7123" w:name="_Toc185588710"/>
      <w:bookmarkStart w:id="7124" w:name="_Toc185597785"/>
      <w:bookmarkStart w:id="7125" w:name="_Toc185597966"/>
      <w:bookmarkStart w:id="7126" w:name="_Toc185598144"/>
      <w:bookmarkStart w:id="7127" w:name="_Toc185598321"/>
      <w:bookmarkEnd w:id="7122"/>
      <w:bookmarkEnd w:id="7123"/>
      <w:bookmarkEnd w:id="7124"/>
      <w:bookmarkEnd w:id="7125"/>
      <w:bookmarkEnd w:id="7126"/>
      <w:bookmarkEnd w:id="7127"/>
    </w:p>
    <w:p w14:paraId="658932DD" w14:textId="77777777" w:rsidR="00A27D53" w:rsidRDefault="00D33BC1">
      <w:pPr>
        <w:pStyle w:val="Heading2"/>
        <w:numPr>
          <w:ilvl w:val="2"/>
          <w:numId w:val="32"/>
        </w:numPr>
        <w:tabs>
          <w:tab w:val="left" w:pos="704"/>
        </w:tabs>
      </w:pPr>
      <w:bookmarkStart w:id="7128" w:name="_Toc185578199"/>
      <w:bookmarkStart w:id="7129" w:name="_Toc185579222"/>
      <w:bookmarkStart w:id="7130" w:name="_Toc185579326"/>
      <w:bookmarkStart w:id="7131" w:name="_Toc185587665"/>
      <w:bookmarkStart w:id="7132" w:name="_Toc185588711"/>
      <w:bookmarkStart w:id="7133" w:name="_Toc185597786"/>
      <w:bookmarkStart w:id="7134" w:name="_Toc185597967"/>
      <w:bookmarkStart w:id="7135" w:name="_Toc185598145"/>
      <w:bookmarkStart w:id="7136" w:name="_Toc185598322"/>
      <w:r>
        <w:t>Biểu đồ tuần tự khách hàng quản lý giỏ hàng</w:t>
      </w:r>
      <w:bookmarkEnd w:id="7128"/>
      <w:bookmarkEnd w:id="7129"/>
      <w:bookmarkEnd w:id="7130"/>
      <w:bookmarkEnd w:id="7131"/>
      <w:bookmarkEnd w:id="7132"/>
      <w:bookmarkEnd w:id="7133"/>
      <w:bookmarkEnd w:id="7134"/>
      <w:bookmarkEnd w:id="7135"/>
      <w:bookmarkEnd w:id="7136"/>
    </w:p>
    <w:p w14:paraId="5B71336E" w14:textId="77777777" w:rsidR="00A27D53" w:rsidRDefault="00D33BC1">
      <w:pPr>
        <w:numPr>
          <w:ilvl w:val="3"/>
          <w:numId w:val="32"/>
        </w:numPr>
        <w:tabs>
          <w:tab w:val="left" w:pos="541"/>
        </w:tabs>
        <w:spacing w:before="0" w:line="240" w:lineRule="auto"/>
        <w:ind w:right="0"/>
        <w:rPr>
          <w:color w:val="000000"/>
        </w:rPr>
      </w:pPr>
      <w:r>
        <w:rPr>
          <w:color w:val="000000"/>
        </w:rPr>
        <w:t>Biểu đồ tuần tự xem giỏ hàng</w:t>
      </w:r>
    </w:p>
    <w:p w14:paraId="17A7B7D5" w14:textId="77777777" w:rsidR="006C2C4E" w:rsidRDefault="00D33BC1">
      <w:pPr>
        <w:keepNext/>
        <w:spacing w:before="167"/>
        <w:ind w:left="566" w:right="803" w:firstLine="0"/>
        <w:rPr>
          <w:ins w:id="7137" w:author="MinhHieu" w:date="2024-12-20T11:19:00Z"/>
        </w:rPr>
        <w:pPrChange w:id="7138" w:author="MinhHieu" w:date="2024-12-20T11:19:00Z">
          <w:pPr>
            <w:spacing w:before="167"/>
            <w:ind w:left="566" w:right="803" w:firstLine="0"/>
          </w:pPr>
        </w:pPrChange>
      </w:pPr>
      <w:bookmarkStart w:id="7139" w:name="_heading=h.2xb7cdx2up2h" w:colFirst="0" w:colLast="0"/>
      <w:bookmarkEnd w:id="7139"/>
      <w:r>
        <w:rPr>
          <w:i/>
          <w:noProof/>
        </w:rPr>
        <w:drawing>
          <wp:inline distT="114300" distB="114300" distL="114300" distR="114300" wp14:anchorId="222614C7" wp14:editId="485BB309">
            <wp:extent cx="5353544" cy="2715491"/>
            <wp:effectExtent l="0" t="0" r="0" b="8890"/>
            <wp:docPr id="202506026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0"/>
                    <a:srcRect/>
                    <a:stretch>
                      <a:fillRect/>
                    </a:stretch>
                  </pic:blipFill>
                  <pic:spPr>
                    <a:xfrm>
                      <a:off x="0" y="0"/>
                      <a:ext cx="5359268" cy="2718394"/>
                    </a:xfrm>
                    <a:prstGeom prst="rect">
                      <a:avLst/>
                    </a:prstGeom>
                    <a:ln/>
                  </pic:spPr>
                </pic:pic>
              </a:graphicData>
            </a:graphic>
          </wp:inline>
        </w:drawing>
      </w:r>
    </w:p>
    <w:p w14:paraId="20CEF96D" w14:textId="510FF72D" w:rsidR="00A27D53" w:rsidRPr="006C2C4E" w:rsidRDefault="006C2C4E">
      <w:pPr>
        <w:pStyle w:val="Caption"/>
        <w:jc w:val="center"/>
        <w:rPr>
          <w:i w:val="0"/>
          <w:color w:val="auto"/>
          <w:lang w:val="vi-VN"/>
          <w:rPrChange w:id="7140" w:author="MinhHieu" w:date="2024-12-20T11:20:00Z">
            <w:rPr>
              <w:i/>
            </w:rPr>
          </w:rPrChange>
        </w:rPr>
        <w:pPrChange w:id="7141" w:author="MinhHieu" w:date="2024-12-20T11:19:00Z">
          <w:pPr>
            <w:spacing w:before="167"/>
            <w:ind w:left="566" w:right="803" w:firstLine="0"/>
          </w:pPr>
        </w:pPrChange>
      </w:pPr>
      <w:bookmarkStart w:id="7142" w:name="_Toc185587466"/>
      <w:bookmarkStart w:id="7143" w:name="_Toc185597646"/>
      <w:ins w:id="7144" w:author="MinhHieu" w:date="2024-12-20T11:19:00Z">
        <w:r w:rsidRPr="006C2C4E">
          <w:rPr>
            <w:color w:val="auto"/>
            <w:sz w:val="26"/>
            <w:szCs w:val="26"/>
            <w:rPrChange w:id="7145" w:author="MinhHieu" w:date="2024-12-20T11:20:00Z">
              <w:rPr/>
            </w:rPrChange>
          </w:rPr>
          <w:t>Hình 2.</w:t>
        </w:r>
        <w:r w:rsidRPr="006C2C4E">
          <w:rPr>
            <w:color w:val="auto"/>
            <w:sz w:val="26"/>
            <w:szCs w:val="26"/>
            <w:rPrChange w:id="7146" w:author="MinhHieu" w:date="2024-12-20T11:20:00Z">
              <w:rPr/>
            </w:rPrChange>
          </w:rPr>
          <w:fldChar w:fldCharType="begin"/>
        </w:r>
        <w:r w:rsidRPr="006C2C4E">
          <w:rPr>
            <w:color w:val="auto"/>
            <w:sz w:val="26"/>
            <w:szCs w:val="26"/>
            <w:rPrChange w:id="7147" w:author="MinhHieu" w:date="2024-12-20T11:20:00Z">
              <w:rPr/>
            </w:rPrChange>
          </w:rPr>
          <w:instrText xml:space="preserve"> SEQ Hình_2. \* ARABIC </w:instrText>
        </w:r>
      </w:ins>
      <w:r w:rsidRPr="006C2C4E">
        <w:rPr>
          <w:color w:val="auto"/>
          <w:sz w:val="26"/>
          <w:szCs w:val="26"/>
          <w:rPrChange w:id="7148" w:author="MinhHieu" w:date="2024-12-20T11:20:00Z">
            <w:rPr/>
          </w:rPrChange>
        </w:rPr>
        <w:fldChar w:fldCharType="separate"/>
      </w:r>
      <w:ins w:id="7149" w:author="MinhHieu" w:date="2024-12-20T11:39:00Z">
        <w:r w:rsidR="00743906">
          <w:rPr>
            <w:noProof/>
            <w:color w:val="auto"/>
            <w:sz w:val="26"/>
            <w:szCs w:val="26"/>
          </w:rPr>
          <w:t>22</w:t>
        </w:r>
      </w:ins>
      <w:ins w:id="7150" w:author="MinhHieu" w:date="2024-12-20T11:19:00Z">
        <w:r w:rsidRPr="006C2C4E">
          <w:rPr>
            <w:color w:val="auto"/>
            <w:sz w:val="26"/>
            <w:szCs w:val="26"/>
            <w:rPrChange w:id="7151" w:author="MinhHieu" w:date="2024-12-20T11:20:00Z">
              <w:rPr/>
            </w:rPrChange>
          </w:rPr>
          <w:fldChar w:fldCharType="end"/>
        </w:r>
        <w:r w:rsidRPr="006C2C4E">
          <w:rPr>
            <w:color w:val="auto"/>
            <w:sz w:val="26"/>
            <w:szCs w:val="26"/>
            <w:lang w:val="vi-VN"/>
            <w:rPrChange w:id="7152" w:author="MinhHieu" w:date="2024-12-20T11:20:00Z">
              <w:rPr>
                <w:lang w:val="vi-VN"/>
              </w:rPr>
            </w:rPrChange>
          </w:rPr>
          <w:t xml:space="preserve"> </w:t>
        </w:r>
        <w:r w:rsidRPr="006C2C4E">
          <w:rPr>
            <w:color w:val="auto"/>
            <w:sz w:val="26"/>
            <w:szCs w:val="26"/>
            <w:rPrChange w:id="7153" w:author="MinhHieu" w:date="2024-12-20T11:20:00Z">
              <w:rPr>
                <w:i/>
              </w:rPr>
            </w:rPrChange>
          </w:rPr>
          <w:t>Biểu đồ tuần tự xem giỏ hàng</w:t>
        </w:r>
      </w:ins>
      <w:bookmarkEnd w:id="7142"/>
      <w:bookmarkEnd w:id="7143"/>
    </w:p>
    <w:p w14:paraId="5507AAF6" w14:textId="3991F532" w:rsidR="00AD223A" w:rsidRPr="00AD223A" w:rsidRDefault="00D33BC1">
      <w:pPr>
        <w:spacing w:before="167"/>
        <w:ind w:left="595" w:right="803" w:firstLine="0"/>
        <w:jc w:val="center"/>
        <w:rPr>
          <w:i/>
          <w:lang w:val="vi-VN"/>
          <w:rPrChange w:id="7154" w:author="MinhHieu" w:date="2024-12-20T11:14:00Z">
            <w:rPr>
              <w:i/>
            </w:rPr>
          </w:rPrChange>
        </w:rPr>
      </w:pPr>
      <w:del w:id="7155" w:author="MinhHieu" w:date="2024-12-20T11:19:00Z">
        <w:r w:rsidDel="006C2C4E">
          <w:rPr>
            <w:i/>
          </w:rPr>
          <w:delText>Hình 2.22 Biểu đồ tuần tự xem giỏ hàng</w:delText>
        </w:r>
      </w:del>
    </w:p>
    <w:p w14:paraId="1C484511" w14:textId="77777777" w:rsidR="00A27D53" w:rsidDel="00AD223A" w:rsidRDefault="00A27D53">
      <w:pPr>
        <w:spacing w:before="167"/>
        <w:ind w:left="595" w:right="803" w:firstLine="0"/>
        <w:jc w:val="center"/>
        <w:rPr>
          <w:del w:id="7156" w:author="MinhHieu" w:date="2024-12-20T11:07:00Z"/>
          <w:i/>
        </w:rPr>
      </w:pPr>
      <w:bookmarkStart w:id="7157" w:name="_heading=h.zf30ixenhwsl" w:colFirst="0" w:colLast="0"/>
      <w:bookmarkEnd w:id="7157"/>
    </w:p>
    <w:p w14:paraId="1B8E6110" w14:textId="77777777" w:rsidR="00A27D53" w:rsidDel="00AD223A" w:rsidRDefault="00A27D53">
      <w:pPr>
        <w:spacing w:before="167"/>
        <w:ind w:left="595" w:right="803" w:firstLine="0"/>
        <w:jc w:val="center"/>
        <w:rPr>
          <w:del w:id="7158" w:author="MinhHieu" w:date="2024-12-20T11:07:00Z"/>
          <w:i/>
        </w:rPr>
      </w:pPr>
      <w:bookmarkStart w:id="7159" w:name="_heading=h.mtp6k0co8ayy" w:colFirst="0" w:colLast="0"/>
      <w:bookmarkEnd w:id="7159"/>
    </w:p>
    <w:p w14:paraId="402E6C05" w14:textId="77777777" w:rsidR="00A27D53" w:rsidDel="00AD223A" w:rsidRDefault="00A27D53">
      <w:pPr>
        <w:spacing w:before="167"/>
        <w:ind w:left="595" w:right="803" w:firstLine="0"/>
        <w:jc w:val="center"/>
        <w:rPr>
          <w:del w:id="7160" w:author="MinhHieu" w:date="2024-12-20T11:07:00Z"/>
          <w:i/>
        </w:rPr>
      </w:pPr>
      <w:bookmarkStart w:id="7161" w:name="_heading=h.z19mbl175rf6" w:colFirst="0" w:colLast="0"/>
      <w:bookmarkEnd w:id="7161"/>
    </w:p>
    <w:p w14:paraId="4FF2C10D" w14:textId="77777777" w:rsidR="00A27D53" w:rsidDel="00AD223A" w:rsidRDefault="00A27D53">
      <w:pPr>
        <w:spacing w:before="167"/>
        <w:ind w:left="595" w:right="803" w:firstLine="0"/>
        <w:jc w:val="center"/>
        <w:rPr>
          <w:del w:id="7162" w:author="MinhHieu" w:date="2024-12-20T11:07:00Z"/>
          <w:i/>
        </w:rPr>
      </w:pPr>
      <w:bookmarkStart w:id="7163" w:name="_heading=h.n3xmhc855603" w:colFirst="0" w:colLast="0"/>
      <w:bookmarkEnd w:id="7163"/>
    </w:p>
    <w:p w14:paraId="2EE4E345" w14:textId="77777777" w:rsidR="00A27D53" w:rsidDel="00AD223A" w:rsidRDefault="00A27D53">
      <w:pPr>
        <w:spacing w:before="167"/>
        <w:ind w:left="595" w:right="803" w:firstLine="0"/>
        <w:jc w:val="center"/>
        <w:rPr>
          <w:del w:id="7164" w:author="MinhHieu" w:date="2024-12-20T11:07:00Z"/>
          <w:i/>
        </w:rPr>
      </w:pPr>
      <w:bookmarkStart w:id="7165" w:name="_heading=h.cd7xzjjkvkyf" w:colFirst="0" w:colLast="0"/>
      <w:bookmarkEnd w:id="7165"/>
    </w:p>
    <w:p w14:paraId="1DEF95DA" w14:textId="77777777" w:rsidR="00A27D53" w:rsidRDefault="00D33BC1">
      <w:pPr>
        <w:numPr>
          <w:ilvl w:val="3"/>
          <w:numId w:val="32"/>
        </w:numPr>
        <w:tabs>
          <w:tab w:val="left" w:pos="541"/>
        </w:tabs>
        <w:spacing w:before="79" w:line="240" w:lineRule="auto"/>
        <w:ind w:right="0"/>
        <w:rPr>
          <w:color w:val="000000"/>
        </w:rPr>
      </w:pPr>
      <w:r>
        <w:rPr>
          <w:color w:val="000000"/>
        </w:rPr>
        <w:t>Biểu đồ tuần tự thêm sản phẩm vào giỏ hàng</w:t>
      </w:r>
    </w:p>
    <w:p w14:paraId="59D377B1" w14:textId="77777777" w:rsidR="006C2C4E" w:rsidRDefault="00D33BC1">
      <w:pPr>
        <w:keepNext/>
        <w:tabs>
          <w:tab w:val="left" w:pos="541"/>
        </w:tabs>
        <w:spacing w:before="79" w:line="240" w:lineRule="auto"/>
        <w:ind w:left="544" w:right="0" w:firstLine="0"/>
        <w:rPr>
          <w:ins w:id="7166" w:author="MinhHieu" w:date="2024-12-20T11:20:00Z"/>
        </w:rPr>
        <w:pPrChange w:id="7167" w:author="MinhHieu" w:date="2024-12-20T11:20:00Z">
          <w:pPr>
            <w:tabs>
              <w:tab w:val="left" w:pos="541"/>
            </w:tabs>
            <w:spacing w:before="79" w:line="240" w:lineRule="auto"/>
            <w:ind w:left="544" w:right="0" w:firstLine="0"/>
          </w:pPr>
        </w:pPrChange>
      </w:pPr>
      <w:r>
        <w:rPr>
          <w:noProof/>
          <w:color w:val="000000"/>
        </w:rPr>
        <w:drawing>
          <wp:inline distT="114300" distB="114300" distL="114300" distR="114300" wp14:anchorId="25C1912D" wp14:editId="22E18411">
            <wp:extent cx="5457256" cy="3318163"/>
            <wp:effectExtent l="0" t="0" r="0" b="0"/>
            <wp:docPr id="202506027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1"/>
                    <a:srcRect/>
                    <a:stretch>
                      <a:fillRect/>
                    </a:stretch>
                  </pic:blipFill>
                  <pic:spPr>
                    <a:xfrm>
                      <a:off x="0" y="0"/>
                      <a:ext cx="5484094" cy="3334481"/>
                    </a:xfrm>
                    <a:prstGeom prst="rect">
                      <a:avLst/>
                    </a:prstGeom>
                    <a:ln/>
                  </pic:spPr>
                </pic:pic>
              </a:graphicData>
            </a:graphic>
          </wp:inline>
        </w:drawing>
      </w:r>
    </w:p>
    <w:p w14:paraId="04435E64" w14:textId="032F15E7" w:rsidR="006C2C4E" w:rsidRPr="006C2C4E" w:rsidRDefault="006C2C4E" w:rsidP="006C2C4E">
      <w:pPr>
        <w:spacing w:before="167"/>
        <w:ind w:left="595" w:right="803" w:firstLine="0"/>
        <w:jc w:val="center"/>
        <w:rPr>
          <w:ins w:id="7168" w:author="MinhHieu" w:date="2024-12-20T11:20:00Z"/>
          <w:i/>
          <w:iCs/>
          <w:lang w:val="vi-VN"/>
        </w:rPr>
      </w:pPr>
      <w:bookmarkStart w:id="7169" w:name="_Toc185587467"/>
      <w:bookmarkStart w:id="7170" w:name="_Toc185597647"/>
      <w:ins w:id="7171" w:author="MinhHieu" w:date="2024-12-20T11:20:00Z">
        <w:r w:rsidRPr="009302C5">
          <w:rPr>
            <w:i/>
            <w:iCs/>
          </w:rPr>
          <w:t>Hình 2.</w:t>
        </w:r>
        <w:r w:rsidRPr="009302C5">
          <w:rPr>
            <w:i/>
            <w:iCs/>
          </w:rPr>
          <w:fldChar w:fldCharType="begin"/>
        </w:r>
        <w:r w:rsidRPr="009302C5">
          <w:rPr>
            <w:i/>
            <w:iCs/>
          </w:rPr>
          <w:instrText xml:space="preserve"> SEQ Hình_2. \* ARABIC </w:instrText>
        </w:r>
      </w:ins>
      <w:r w:rsidRPr="009302C5">
        <w:rPr>
          <w:i/>
          <w:iCs/>
        </w:rPr>
        <w:fldChar w:fldCharType="separate"/>
      </w:r>
      <w:ins w:id="7172" w:author="MinhHieu" w:date="2024-12-20T11:39:00Z">
        <w:r w:rsidR="00743906">
          <w:rPr>
            <w:i/>
            <w:iCs/>
            <w:noProof/>
          </w:rPr>
          <w:t>23</w:t>
        </w:r>
      </w:ins>
      <w:ins w:id="7173" w:author="MinhHieu" w:date="2024-12-20T11:20:00Z">
        <w:r w:rsidRPr="009302C5">
          <w:rPr>
            <w:i/>
            <w:iCs/>
          </w:rPr>
          <w:fldChar w:fldCharType="end"/>
        </w:r>
        <w:r w:rsidRPr="009302C5">
          <w:rPr>
            <w:i/>
            <w:iCs/>
            <w:lang w:val="vi-VN"/>
          </w:rPr>
          <w:t xml:space="preserve"> </w:t>
        </w:r>
        <w:r w:rsidRPr="006C2C4E">
          <w:rPr>
            <w:i/>
            <w:iCs/>
          </w:rPr>
          <w:t>Biểu đồ tuần tự thêm sản phẩm vào giỏ hàng</w:t>
        </w:r>
        <w:bookmarkEnd w:id="7169"/>
        <w:bookmarkEnd w:id="7170"/>
      </w:ins>
    </w:p>
    <w:p w14:paraId="0B548020" w14:textId="2788C70B" w:rsidR="00A27D53" w:rsidRPr="006C2C4E" w:rsidRDefault="00A27D53">
      <w:pPr>
        <w:pStyle w:val="Caption"/>
        <w:rPr>
          <w:color w:val="000000"/>
          <w:lang w:val="vi-VN"/>
          <w:rPrChange w:id="7174" w:author="MinhHieu" w:date="2024-12-20T11:20:00Z">
            <w:rPr>
              <w:color w:val="000000"/>
            </w:rPr>
          </w:rPrChange>
        </w:rPr>
        <w:pPrChange w:id="7175" w:author="MinhHieu" w:date="2024-12-20T11:20:00Z">
          <w:pPr>
            <w:tabs>
              <w:tab w:val="left" w:pos="541"/>
            </w:tabs>
            <w:spacing w:before="79" w:line="240" w:lineRule="auto"/>
            <w:ind w:left="544" w:right="0" w:firstLine="0"/>
          </w:pPr>
        </w:pPrChange>
      </w:pPr>
    </w:p>
    <w:p w14:paraId="43C3FA61" w14:textId="77777777" w:rsidR="00A27D53" w:rsidRDefault="00D33BC1">
      <w:pPr>
        <w:spacing w:before="167"/>
        <w:ind w:left="595" w:right="803" w:firstLine="0"/>
        <w:jc w:val="center"/>
        <w:rPr>
          <w:ins w:id="7176" w:author="MinhHieu" w:date="2024-12-20T11:14:00Z"/>
          <w:i/>
          <w:lang w:val="vi-VN"/>
        </w:rPr>
      </w:pPr>
      <w:del w:id="7177" w:author="MinhHieu" w:date="2024-12-20T11:20:00Z">
        <w:r w:rsidDel="006C2C4E">
          <w:rPr>
            <w:i/>
          </w:rPr>
          <w:delText xml:space="preserve">Hình 2.23 Biểu đồ </w:delText>
        </w:r>
        <w:r w:rsidDel="006C2C4E">
          <w:rPr>
            <w:i/>
          </w:rPr>
          <w:delText>tuần tự thêm sản phẩm vào giỏ hàng</w:delText>
        </w:r>
      </w:del>
    </w:p>
    <w:p w14:paraId="6A16F3DE" w14:textId="77777777" w:rsidR="00AD223A" w:rsidRDefault="00AD223A">
      <w:pPr>
        <w:spacing w:before="167"/>
        <w:ind w:left="595" w:right="803" w:firstLine="0"/>
        <w:jc w:val="center"/>
        <w:rPr>
          <w:ins w:id="7178" w:author="MinhHieu" w:date="2024-12-20T11:14:00Z"/>
          <w:i/>
          <w:lang w:val="vi-VN"/>
        </w:rPr>
      </w:pPr>
    </w:p>
    <w:p w14:paraId="200C5560" w14:textId="77777777" w:rsidR="006C2C4E" w:rsidRPr="00AD223A" w:rsidDel="006C2C4E" w:rsidRDefault="006C2C4E">
      <w:pPr>
        <w:spacing w:before="167"/>
        <w:ind w:left="595" w:right="803" w:firstLine="0"/>
        <w:jc w:val="center"/>
        <w:rPr>
          <w:del w:id="7179" w:author="MinhHieu" w:date="2024-12-20T11:20:00Z"/>
          <w:i/>
          <w:lang w:val="vi-VN"/>
          <w:rPrChange w:id="7180" w:author="MinhHieu" w:date="2024-12-20T11:14:00Z">
            <w:rPr>
              <w:del w:id="7181" w:author="MinhHieu" w:date="2024-12-20T11:20:00Z"/>
              <w:i/>
            </w:rPr>
          </w:rPrChange>
        </w:rPr>
      </w:pPr>
    </w:p>
    <w:p w14:paraId="50694244" w14:textId="77777777" w:rsidR="00A27D53" w:rsidDel="00AD223A" w:rsidRDefault="00A27D53">
      <w:pPr>
        <w:spacing w:before="167"/>
        <w:ind w:left="595" w:right="803" w:firstLine="0"/>
        <w:jc w:val="center"/>
        <w:rPr>
          <w:del w:id="7182" w:author="MinhHieu" w:date="2024-12-20T11:07:00Z"/>
          <w:i/>
        </w:rPr>
      </w:pPr>
      <w:bookmarkStart w:id="7183" w:name="_heading=h.bqqkq2n649vn" w:colFirst="0" w:colLast="0"/>
      <w:bookmarkEnd w:id="7183"/>
    </w:p>
    <w:p w14:paraId="711FFB2C" w14:textId="77777777" w:rsidR="00A27D53" w:rsidRDefault="00D33BC1">
      <w:pPr>
        <w:numPr>
          <w:ilvl w:val="3"/>
          <w:numId w:val="32"/>
        </w:numPr>
        <w:tabs>
          <w:tab w:val="left" w:pos="541"/>
        </w:tabs>
        <w:spacing w:before="79" w:line="240" w:lineRule="auto"/>
        <w:ind w:right="0"/>
        <w:rPr>
          <w:color w:val="000000"/>
        </w:rPr>
      </w:pPr>
      <w:r>
        <w:rPr>
          <w:color w:val="000000"/>
        </w:rPr>
        <w:t>Biểu đồ tuần tự xóa sản phẩm khỏi giỏ hàng</w:t>
      </w:r>
    </w:p>
    <w:p w14:paraId="29F0B1F1" w14:textId="77777777" w:rsidR="006C2C4E" w:rsidRPr="006C2C4E" w:rsidRDefault="00D33BC1">
      <w:pPr>
        <w:keepNext/>
        <w:jc w:val="center"/>
        <w:rPr>
          <w:ins w:id="7184" w:author="MinhHieu" w:date="2024-12-20T11:21:00Z"/>
          <w:color w:val="auto"/>
          <w:rPrChange w:id="7185" w:author="MinhHieu" w:date="2024-12-20T11:22:00Z">
            <w:rPr>
              <w:ins w:id="7186" w:author="MinhHieu" w:date="2024-12-20T11:21:00Z"/>
            </w:rPr>
          </w:rPrChange>
        </w:rPr>
        <w:pPrChange w:id="7187" w:author="MinhHieu" w:date="2024-12-20T11:22:00Z">
          <w:pPr/>
        </w:pPrChange>
      </w:pPr>
      <w:bookmarkStart w:id="7188" w:name="_heading=h.54mniskvigc6" w:colFirst="0" w:colLast="0"/>
      <w:bookmarkEnd w:id="7188"/>
      <w:r w:rsidRPr="006C2C4E">
        <w:rPr>
          <w:noProof/>
          <w:color w:val="auto"/>
          <w:rPrChange w:id="7189" w:author="MinhHieu" w:date="2024-12-20T11:22:00Z">
            <w:rPr>
              <w:noProof/>
            </w:rPr>
          </w:rPrChange>
        </w:rPr>
        <w:drawing>
          <wp:inline distT="114300" distB="114300" distL="114300" distR="114300" wp14:anchorId="114967F9" wp14:editId="32FA2446">
            <wp:extent cx="5366386" cy="2542309"/>
            <wp:effectExtent l="0" t="0" r="5715" b="0"/>
            <wp:docPr id="202506025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2"/>
                    <a:srcRect/>
                    <a:stretch>
                      <a:fillRect/>
                    </a:stretch>
                  </pic:blipFill>
                  <pic:spPr>
                    <a:xfrm>
                      <a:off x="0" y="0"/>
                      <a:ext cx="5448312" cy="2581121"/>
                    </a:xfrm>
                    <a:prstGeom prst="rect">
                      <a:avLst/>
                    </a:prstGeom>
                    <a:ln/>
                  </pic:spPr>
                </pic:pic>
              </a:graphicData>
            </a:graphic>
          </wp:inline>
        </w:drawing>
      </w:r>
    </w:p>
    <w:p w14:paraId="72F3CA55" w14:textId="5A5D18CB" w:rsidR="00A27D53" w:rsidRPr="006C2C4E" w:rsidRDefault="006C2C4E">
      <w:pPr>
        <w:pStyle w:val="Caption"/>
        <w:jc w:val="center"/>
        <w:rPr>
          <w:color w:val="auto"/>
          <w:lang w:val="vi-VN"/>
          <w:rPrChange w:id="7190" w:author="MinhHieu" w:date="2024-12-20T11:22:00Z">
            <w:rPr/>
          </w:rPrChange>
        </w:rPr>
        <w:pPrChange w:id="7191" w:author="MinhHieu" w:date="2024-12-20T11:22:00Z">
          <w:pPr/>
        </w:pPrChange>
      </w:pPr>
      <w:bookmarkStart w:id="7192" w:name="_Toc185587468"/>
      <w:bookmarkStart w:id="7193" w:name="_Toc185597648"/>
      <w:ins w:id="7194" w:author="MinhHieu" w:date="2024-12-20T11:21:00Z">
        <w:r w:rsidRPr="006C2C4E">
          <w:rPr>
            <w:color w:val="auto"/>
            <w:sz w:val="26"/>
            <w:szCs w:val="26"/>
            <w:rPrChange w:id="7195" w:author="MinhHieu" w:date="2024-12-20T11:22:00Z">
              <w:rPr/>
            </w:rPrChange>
          </w:rPr>
          <w:t>Hình 2.</w:t>
        </w:r>
        <w:r w:rsidRPr="006C2C4E">
          <w:rPr>
            <w:color w:val="auto"/>
            <w:sz w:val="26"/>
            <w:szCs w:val="26"/>
            <w:rPrChange w:id="7196" w:author="MinhHieu" w:date="2024-12-20T11:22:00Z">
              <w:rPr/>
            </w:rPrChange>
          </w:rPr>
          <w:fldChar w:fldCharType="begin"/>
        </w:r>
        <w:r w:rsidRPr="006C2C4E">
          <w:rPr>
            <w:color w:val="auto"/>
            <w:sz w:val="26"/>
            <w:szCs w:val="26"/>
            <w:rPrChange w:id="7197" w:author="MinhHieu" w:date="2024-12-20T11:22:00Z">
              <w:rPr/>
            </w:rPrChange>
          </w:rPr>
          <w:instrText xml:space="preserve"> SEQ Hình_2. \* ARABIC </w:instrText>
        </w:r>
      </w:ins>
      <w:r w:rsidRPr="006C2C4E">
        <w:rPr>
          <w:color w:val="auto"/>
          <w:sz w:val="26"/>
          <w:szCs w:val="26"/>
          <w:rPrChange w:id="7198" w:author="MinhHieu" w:date="2024-12-20T11:22:00Z">
            <w:rPr/>
          </w:rPrChange>
        </w:rPr>
        <w:fldChar w:fldCharType="separate"/>
      </w:r>
      <w:ins w:id="7199" w:author="MinhHieu" w:date="2024-12-20T11:39:00Z">
        <w:r w:rsidR="00743906">
          <w:rPr>
            <w:noProof/>
            <w:color w:val="auto"/>
            <w:sz w:val="26"/>
            <w:szCs w:val="26"/>
          </w:rPr>
          <w:t>24</w:t>
        </w:r>
      </w:ins>
      <w:ins w:id="7200" w:author="MinhHieu" w:date="2024-12-20T11:21:00Z">
        <w:r w:rsidRPr="006C2C4E">
          <w:rPr>
            <w:color w:val="auto"/>
            <w:sz w:val="26"/>
            <w:szCs w:val="26"/>
            <w:rPrChange w:id="7201" w:author="MinhHieu" w:date="2024-12-20T11:22:00Z">
              <w:rPr/>
            </w:rPrChange>
          </w:rPr>
          <w:fldChar w:fldCharType="end"/>
        </w:r>
        <w:r w:rsidRPr="006C2C4E">
          <w:rPr>
            <w:color w:val="auto"/>
            <w:sz w:val="26"/>
            <w:szCs w:val="26"/>
            <w:lang w:val="vi-VN"/>
            <w:rPrChange w:id="7202" w:author="MinhHieu" w:date="2024-12-20T11:22:00Z">
              <w:rPr>
                <w:lang w:val="vi-VN"/>
              </w:rPr>
            </w:rPrChange>
          </w:rPr>
          <w:t xml:space="preserve"> </w:t>
        </w:r>
        <w:r w:rsidRPr="006C2C4E">
          <w:rPr>
            <w:color w:val="auto"/>
            <w:sz w:val="26"/>
            <w:szCs w:val="26"/>
            <w:rPrChange w:id="7203" w:author="MinhHieu" w:date="2024-12-20T11:22:00Z">
              <w:rPr>
                <w:i/>
              </w:rPr>
            </w:rPrChange>
          </w:rPr>
          <w:t xml:space="preserve">Biểu đồ tuần tự </w:t>
        </w:r>
        <w:r w:rsidRPr="006C2C4E">
          <w:rPr>
            <w:color w:val="auto"/>
            <w:sz w:val="26"/>
            <w:szCs w:val="26"/>
            <w:rPrChange w:id="7204" w:author="MinhHieu" w:date="2024-12-20T11:22:00Z">
              <w:rPr>
                <w:i/>
                <w:color w:val="000000"/>
              </w:rPr>
            </w:rPrChange>
          </w:rPr>
          <w:t>xóa sản phẩm khỏi giỏ hàng</w:t>
        </w:r>
      </w:ins>
      <w:bookmarkEnd w:id="7192"/>
      <w:bookmarkEnd w:id="7193"/>
    </w:p>
    <w:p w14:paraId="0DA608C2" w14:textId="77777777" w:rsidR="00A27D53" w:rsidRDefault="00D33BC1">
      <w:pPr>
        <w:spacing w:before="167"/>
        <w:ind w:left="595" w:right="803" w:firstLine="0"/>
        <w:jc w:val="center"/>
        <w:rPr>
          <w:i/>
          <w:color w:val="000000"/>
        </w:rPr>
      </w:pPr>
      <w:del w:id="7205" w:author="MinhHieu" w:date="2024-12-20T11:21:00Z">
        <w:r w:rsidDel="006C2C4E">
          <w:rPr>
            <w:i/>
          </w:rPr>
          <w:lastRenderedPageBreak/>
          <w:delText xml:space="preserve">Hình 2.24 </w:delText>
        </w:r>
      </w:del>
      <w:del w:id="7206" w:author="MinhHieu" w:date="2024-12-20T11:20:00Z">
        <w:r w:rsidDel="006C2C4E">
          <w:rPr>
            <w:i/>
          </w:rPr>
          <w:delText xml:space="preserve">Biểu đồ tuần tự </w:delText>
        </w:r>
        <w:r w:rsidDel="006C2C4E">
          <w:rPr>
            <w:i/>
            <w:color w:val="000000"/>
          </w:rPr>
          <w:delText>xóa sản phẩm khỏi giỏ hàng</w:delText>
        </w:r>
      </w:del>
    </w:p>
    <w:p w14:paraId="35AAA0EA" w14:textId="77777777" w:rsidR="00A27D53" w:rsidDel="00AD223A" w:rsidRDefault="00A27D53">
      <w:pPr>
        <w:spacing w:before="167"/>
        <w:ind w:left="595" w:right="803" w:firstLine="0"/>
        <w:jc w:val="center"/>
        <w:rPr>
          <w:del w:id="7207" w:author="MinhHieu" w:date="2024-12-20T11:08:00Z"/>
          <w:i/>
          <w:color w:val="000000"/>
        </w:rPr>
      </w:pPr>
      <w:bookmarkStart w:id="7208" w:name="_heading=h.9mo75m17fyog" w:colFirst="0" w:colLast="0"/>
      <w:bookmarkEnd w:id="7208"/>
    </w:p>
    <w:p w14:paraId="6DEC11D0" w14:textId="77777777" w:rsidR="00A27D53" w:rsidDel="00AD223A" w:rsidRDefault="00A27D53">
      <w:pPr>
        <w:spacing w:before="167"/>
        <w:ind w:left="595" w:right="803" w:firstLine="0"/>
        <w:jc w:val="center"/>
        <w:rPr>
          <w:del w:id="7209" w:author="MinhHieu" w:date="2024-12-20T11:08:00Z"/>
          <w:i/>
          <w:color w:val="000000"/>
        </w:rPr>
      </w:pPr>
      <w:bookmarkStart w:id="7210" w:name="_heading=h.wjj9ba2o3hwd" w:colFirst="0" w:colLast="0"/>
      <w:bookmarkEnd w:id="7210"/>
    </w:p>
    <w:p w14:paraId="14744C7B" w14:textId="77777777" w:rsidR="00A27D53" w:rsidDel="00AD223A" w:rsidRDefault="00A27D53">
      <w:pPr>
        <w:spacing w:before="167"/>
        <w:ind w:left="595" w:right="803" w:firstLine="0"/>
        <w:jc w:val="center"/>
        <w:rPr>
          <w:del w:id="7211" w:author="MinhHieu" w:date="2024-12-20T11:08:00Z"/>
          <w:i/>
          <w:color w:val="000000"/>
        </w:rPr>
      </w:pPr>
      <w:bookmarkStart w:id="7212" w:name="_heading=h.6rmvt4zax8r6" w:colFirst="0" w:colLast="0"/>
      <w:bookmarkEnd w:id="7212"/>
    </w:p>
    <w:p w14:paraId="4CA6BE29" w14:textId="77777777" w:rsidR="00A27D53" w:rsidDel="00AD223A" w:rsidRDefault="00A27D53">
      <w:pPr>
        <w:spacing w:before="167"/>
        <w:ind w:left="595" w:right="803" w:firstLine="0"/>
        <w:jc w:val="center"/>
        <w:rPr>
          <w:del w:id="7213" w:author="MinhHieu" w:date="2024-12-20T11:08:00Z"/>
          <w:i/>
          <w:color w:val="000000"/>
        </w:rPr>
      </w:pPr>
      <w:bookmarkStart w:id="7214" w:name="_heading=h.x7dxeo8irjga" w:colFirst="0" w:colLast="0"/>
      <w:bookmarkEnd w:id="7214"/>
    </w:p>
    <w:p w14:paraId="33D9FC91" w14:textId="77777777" w:rsidR="00A27D53" w:rsidDel="00AD223A" w:rsidRDefault="00A27D53">
      <w:pPr>
        <w:spacing w:before="167"/>
        <w:ind w:left="595" w:right="803" w:firstLine="0"/>
        <w:jc w:val="center"/>
        <w:rPr>
          <w:del w:id="7215" w:author="MinhHieu" w:date="2024-12-20T11:08:00Z"/>
          <w:i/>
          <w:color w:val="000000"/>
        </w:rPr>
      </w:pPr>
      <w:bookmarkStart w:id="7216" w:name="_heading=h.o3pi66q67h0h" w:colFirst="0" w:colLast="0"/>
      <w:bookmarkEnd w:id="7216"/>
    </w:p>
    <w:p w14:paraId="4CBB2011" w14:textId="77777777" w:rsidR="00A27D53" w:rsidDel="00AD223A" w:rsidRDefault="00A27D53">
      <w:pPr>
        <w:spacing w:before="167"/>
        <w:ind w:left="595" w:right="803" w:firstLine="0"/>
        <w:jc w:val="center"/>
        <w:rPr>
          <w:del w:id="7217" w:author="MinhHieu" w:date="2024-12-20T11:08:00Z"/>
          <w:i/>
          <w:color w:val="000000"/>
        </w:rPr>
      </w:pPr>
      <w:bookmarkStart w:id="7218" w:name="_heading=h.n37q46n4f16q" w:colFirst="0" w:colLast="0"/>
      <w:bookmarkEnd w:id="7218"/>
    </w:p>
    <w:p w14:paraId="41C9FA67" w14:textId="77777777" w:rsidR="00A27D53" w:rsidDel="00AD223A" w:rsidRDefault="00A27D53">
      <w:pPr>
        <w:spacing w:before="167"/>
        <w:ind w:left="595" w:right="803" w:firstLine="0"/>
        <w:jc w:val="center"/>
        <w:rPr>
          <w:del w:id="7219" w:author="MinhHieu" w:date="2024-12-20T11:08:00Z"/>
          <w:i/>
          <w:color w:val="000000"/>
        </w:rPr>
      </w:pPr>
      <w:bookmarkStart w:id="7220" w:name="_heading=h.yfbvrsrinh9y" w:colFirst="0" w:colLast="0"/>
      <w:bookmarkEnd w:id="7220"/>
    </w:p>
    <w:p w14:paraId="7C980D2B" w14:textId="77777777" w:rsidR="00A27D53" w:rsidRDefault="00D33BC1">
      <w:pPr>
        <w:numPr>
          <w:ilvl w:val="3"/>
          <w:numId w:val="32"/>
        </w:numPr>
        <w:tabs>
          <w:tab w:val="left" w:pos="541"/>
        </w:tabs>
        <w:spacing w:before="79" w:line="240" w:lineRule="auto"/>
        <w:ind w:right="0"/>
        <w:rPr>
          <w:color w:val="000000"/>
        </w:rPr>
      </w:pPr>
      <w:r>
        <w:rPr>
          <w:color w:val="000000"/>
        </w:rPr>
        <w:t xml:space="preserve">Biểu đồ tuần tự sửa số lượng 1 </w:t>
      </w:r>
      <w:r>
        <w:rPr>
          <w:color w:val="000000"/>
        </w:rPr>
        <w:t>sản phẩm trong giỏ hàng</w:t>
      </w:r>
    </w:p>
    <w:p w14:paraId="2E355AC6" w14:textId="77777777" w:rsidR="006C2C4E" w:rsidRDefault="00D33BC1">
      <w:pPr>
        <w:keepNext/>
        <w:spacing w:before="167"/>
        <w:ind w:left="595" w:right="803" w:firstLine="0"/>
        <w:rPr>
          <w:ins w:id="7221" w:author="MinhHieu" w:date="2024-12-20T11:23:00Z"/>
        </w:rPr>
        <w:pPrChange w:id="7222" w:author="MinhHieu" w:date="2024-12-20T11:23:00Z">
          <w:pPr>
            <w:spacing w:before="167"/>
            <w:ind w:left="595" w:right="803" w:firstLine="0"/>
          </w:pPr>
        </w:pPrChange>
      </w:pPr>
      <w:bookmarkStart w:id="7223" w:name="_heading=h.q3y3dtxcauiq" w:colFirst="0" w:colLast="0"/>
      <w:bookmarkEnd w:id="7223"/>
      <w:r>
        <w:rPr>
          <w:i/>
          <w:noProof/>
          <w:color w:val="000000"/>
        </w:rPr>
        <w:drawing>
          <wp:inline distT="114300" distB="114300" distL="114300" distR="114300" wp14:anchorId="05D9743B" wp14:editId="234D786C">
            <wp:extent cx="5061041" cy="2216727"/>
            <wp:effectExtent l="0" t="0" r="6350" b="0"/>
            <wp:docPr id="202506026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3"/>
                    <a:srcRect/>
                    <a:stretch>
                      <a:fillRect/>
                    </a:stretch>
                  </pic:blipFill>
                  <pic:spPr>
                    <a:xfrm>
                      <a:off x="0" y="0"/>
                      <a:ext cx="5074718" cy="2222718"/>
                    </a:xfrm>
                    <a:prstGeom prst="rect">
                      <a:avLst/>
                    </a:prstGeom>
                    <a:ln/>
                  </pic:spPr>
                </pic:pic>
              </a:graphicData>
            </a:graphic>
          </wp:inline>
        </w:drawing>
      </w:r>
    </w:p>
    <w:p w14:paraId="703E1CF6" w14:textId="4E3A1F8C" w:rsidR="00A27D53" w:rsidRPr="006C2C4E" w:rsidRDefault="006C2C4E">
      <w:pPr>
        <w:pStyle w:val="Caption"/>
        <w:jc w:val="center"/>
        <w:rPr>
          <w:i w:val="0"/>
          <w:color w:val="auto"/>
          <w:lang w:val="vi-VN"/>
          <w:rPrChange w:id="7224" w:author="MinhHieu" w:date="2024-12-20T11:23:00Z">
            <w:rPr>
              <w:i/>
              <w:color w:val="000000"/>
            </w:rPr>
          </w:rPrChange>
        </w:rPr>
        <w:pPrChange w:id="7225" w:author="MinhHieu" w:date="2024-12-20T11:23:00Z">
          <w:pPr>
            <w:spacing w:before="167"/>
            <w:ind w:left="595" w:right="803" w:firstLine="0"/>
          </w:pPr>
        </w:pPrChange>
      </w:pPr>
      <w:bookmarkStart w:id="7226" w:name="_Toc185587469"/>
      <w:bookmarkStart w:id="7227" w:name="_Toc185597649"/>
      <w:ins w:id="7228" w:author="MinhHieu" w:date="2024-12-20T11:23:00Z">
        <w:r w:rsidRPr="006C2C4E">
          <w:rPr>
            <w:color w:val="auto"/>
            <w:sz w:val="26"/>
            <w:szCs w:val="26"/>
            <w:rPrChange w:id="7229" w:author="MinhHieu" w:date="2024-12-20T11:23:00Z">
              <w:rPr/>
            </w:rPrChange>
          </w:rPr>
          <w:t>Hình 2.</w:t>
        </w:r>
        <w:r w:rsidRPr="006C2C4E">
          <w:rPr>
            <w:color w:val="auto"/>
            <w:sz w:val="26"/>
            <w:szCs w:val="26"/>
            <w:rPrChange w:id="7230" w:author="MinhHieu" w:date="2024-12-20T11:23:00Z">
              <w:rPr/>
            </w:rPrChange>
          </w:rPr>
          <w:fldChar w:fldCharType="begin"/>
        </w:r>
        <w:r w:rsidRPr="006C2C4E">
          <w:rPr>
            <w:color w:val="auto"/>
            <w:sz w:val="26"/>
            <w:szCs w:val="26"/>
            <w:rPrChange w:id="7231" w:author="MinhHieu" w:date="2024-12-20T11:23:00Z">
              <w:rPr/>
            </w:rPrChange>
          </w:rPr>
          <w:instrText xml:space="preserve"> SEQ Hình_2. \* ARABIC </w:instrText>
        </w:r>
      </w:ins>
      <w:r w:rsidRPr="006C2C4E">
        <w:rPr>
          <w:color w:val="auto"/>
          <w:sz w:val="26"/>
          <w:szCs w:val="26"/>
          <w:rPrChange w:id="7232" w:author="MinhHieu" w:date="2024-12-20T11:23:00Z">
            <w:rPr/>
          </w:rPrChange>
        </w:rPr>
        <w:fldChar w:fldCharType="separate"/>
      </w:r>
      <w:ins w:id="7233" w:author="MinhHieu" w:date="2024-12-20T11:39:00Z">
        <w:r w:rsidR="00743906">
          <w:rPr>
            <w:noProof/>
            <w:color w:val="auto"/>
            <w:sz w:val="26"/>
            <w:szCs w:val="26"/>
          </w:rPr>
          <w:t>25</w:t>
        </w:r>
      </w:ins>
      <w:ins w:id="7234" w:author="MinhHieu" w:date="2024-12-20T11:23:00Z">
        <w:r w:rsidRPr="006C2C4E">
          <w:rPr>
            <w:color w:val="auto"/>
            <w:sz w:val="26"/>
            <w:szCs w:val="26"/>
            <w:rPrChange w:id="7235" w:author="MinhHieu" w:date="2024-12-20T11:23:00Z">
              <w:rPr/>
            </w:rPrChange>
          </w:rPr>
          <w:fldChar w:fldCharType="end"/>
        </w:r>
        <w:r w:rsidRPr="006C2C4E">
          <w:rPr>
            <w:color w:val="auto"/>
            <w:sz w:val="26"/>
            <w:szCs w:val="26"/>
            <w:lang w:val="vi-VN"/>
            <w:rPrChange w:id="7236" w:author="MinhHieu" w:date="2024-12-20T11:23:00Z">
              <w:rPr>
                <w:lang w:val="vi-VN"/>
              </w:rPr>
            </w:rPrChange>
          </w:rPr>
          <w:t xml:space="preserve"> </w:t>
        </w:r>
        <w:r w:rsidRPr="006C2C4E">
          <w:rPr>
            <w:color w:val="auto"/>
            <w:sz w:val="26"/>
            <w:szCs w:val="26"/>
            <w:rPrChange w:id="7237" w:author="MinhHieu" w:date="2024-12-20T11:23:00Z">
              <w:rPr>
                <w:i/>
              </w:rPr>
            </w:rPrChange>
          </w:rPr>
          <w:t xml:space="preserve">Biểu đồ tuần tự </w:t>
        </w:r>
        <w:r w:rsidRPr="006C2C4E">
          <w:rPr>
            <w:color w:val="auto"/>
            <w:sz w:val="26"/>
            <w:szCs w:val="26"/>
            <w:rPrChange w:id="7238" w:author="MinhHieu" w:date="2024-12-20T11:23:00Z">
              <w:rPr>
                <w:i/>
                <w:color w:val="000000"/>
              </w:rPr>
            </w:rPrChange>
          </w:rPr>
          <w:t>sửa số lượng 1 sản phẩm trong giỏ hàng</w:t>
        </w:r>
      </w:ins>
      <w:bookmarkEnd w:id="7226"/>
      <w:bookmarkEnd w:id="7227"/>
    </w:p>
    <w:p w14:paraId="3F27BD33" w14:textId="35C1D627" w:rsidR="00AD223A" w:rsidRDefault="00D33BC1">
      <w:pPr>
        <w:spacing w:before="167"/>
        <w:ind w:left="595" w:right="803" w:firstLine="0"/>
        <w:jc w:val="center"/>
        <w:rPr>
          <w:ins w:id="7239" w:author="MinhHieu" w:date="2024-12-20T11:14:00Z"/>
          <w:i/>
          <w:color w:val="000000"/>
          <w:lang w:val="vi-VN"/>
        </w:rPr>
      </w:pPr>
      <w:del w:id="7240" w:author="MinhHieu" w:date="2024-12-20T11:23:00Z">
        <w:r w:rsidDel="006C2C4E">
          <w:rPr>
            <w:i/>
          </w:rPr>
          <w:delText xml:space="preserve">Hình 2.25 </w:delText>
        </w:r>
      </w:del>
      <w:del w:id="7241" w:author="MinhHieu" w:date="2024-12-20T11:22:00Z">
        <w:r w:rsidDel="006C2C4E">
          <w:rPr>
            <w:i/>
          </w:rPr>
          <w:delText xml:space="preserve">Biểu đồ tuần tự </w:delText>
        </w:r>
        <w:r w:rsidDel="006C2C4E">
          <w:rPr>
            <w:i/>
            <w:color w:val="000000"/>
          </w:rPr>
          <w:delText>sửa số lượng 1 sản phẩm trong giỏ hàng</w:delText>
        </w:r>
      </w:del>
    </w:p>
    <w:p w14:paraId="249D86DD" w14:textId="77777777" w:rsidR="00AD223A" w:rsidRDefault="00AD223A">
      <w:pPr>
        <w:spacing w:before="167"/>
        <w:ind w:left="595" w:right="803" w:firstLine="0"/>
        <w:jc w:val="center"/>
        <w:rPr>
          <w:ins w:id="7242" w:author="MinhHieu" w:date="2024-12-20T11:14:00Z"/>
          <w:i/>
          <w:color w:val="000000"/>
          <w:lang w:val="vi-VN"/>
        </w:rPr>
      </w:pPr>
    </w:p>
    <w:p w14:paraId="04666EAA" w14:textId="77777777" w:rsidR="00AD223A" w:rsidRDefault="00AD223A">
      <w:pPr>
        <w:spacing w:before="167"/>
        <w:ind w:left="595" w:right="803" w:firstLine="0"/>
        <w:jc w:val="center"/>
        <w:rPr>
          <w:ins w:id="7243" w:author="MinhHieu" w:date="2024-12-20T11:14:00Z"/>
          <w:i/>
          <w:color w:val="000000"/>
          <w:lang w:val="vi-VN"/>
        </w:rPr>
      </w:pPr>
    </w:p>
    <w:p w14:paraId="5D1FB7D7" w14:textId="77777777" w:rsidR="00AD223A" w:rsidRDefault="00AD223A">
      <w:pPr>
        <w:spacing w:before="167"/>
        <w:ind w:left="595" w:right="803" w:firstLine="0"/>
        <w:jc w:val="center"/>
        <w:rPr>
          <w:ins w:id="7244" w:author="MinhHieu" w:date="2024-12-20T11:14:00Z"/>
          <w:i/>
          <w:color w:val="000000"/>
          <w:lang w:val="vi-VN"/>
        </w:rPr>
      </w:pPr>
    </w:p>
    <w:p w14:paraId="5D6F5BB3" w14:textId="77777777" w:rsidR="00AD223A" w:rsidRDefault="00AD223A">
      <w:pPr>
        <w:spacing w:before="167"/>
        <w:ind w:left="595" w:right="803" w:firstLine="0"/>
        <w:jc w:val="center"/>
        <w:rPr>
          <w:ins w:id="7245" w:author="MinhHieu" w:date="2024-12-20T11:14:00Z"/>
          <w:i/>
          <w:color w:val="000000"/>
          <w:lang w:val="vi-VN"/>
        </w:rPr>
      </w:pPr>
    </w:p>
    <w:p w14:paraId="18C1E69F" w14:textId="77777777" w:rsidR="00AD223A" w:rsidRDefault="00AD223A">
      <w:pPr>
        <w:spacing w:before="167"/>
        <w:ind w:left="595" w:right="803" w:firstLine="0"/>
        <w:jc w:val="center"/>
        <w:rPr>
          <w:ins w:id="7246" w:author="MinhHieu" w:date="2024-12-20T11:14:00Z"/>
          <w:i/>
          <w:color w:val="000000"/>
          <w:lang w:val="vi-VN"/>
        </w:rPr>
      </w:pPr>
    </w:p>
    <w:p w14:paraId="184CBE04" w14:textId="77777777" w:rsidR="00AD223A" w:rsidRDefault="00AD223A">
      <w:pPr>
        <w:spacing w:before="167"/>
        <w:ind w:left="595" w:right="803" w:firstLine="0"/>
        <w:jc w:val="center"/>
        <w:rPr>
          <w:ins w:id="7247" w:author="MinhHieu" w:date="2024-12-20T11:14:00Z"/>
          <w:i/>
          <w:color w:val="000000"/>
          <w:lang w:val="vi-VN"/>
        </w:rPr>
      </w:pPr>
    </w:p>
    <w:p w14:paraId="2307B6BB" w14:textId="77777777" w:rsidR="00AD223A" w:rsidRPr="00AD223A" w:rsidRDefault="00AD223A">
      <w:pPr>
        <w:spacing w:before="167"/>
        <w:ind w:left="595" w:right="803" w:firstLine="0"/>
        <w:jc w:val="center"/>
        <w:rPr>
          <w:i/>
          <w:color w:val="000000"/>
          <w:lang w:val="vi-VN"/>
          <w:rPrChange w:id="7248" w:author="MinhHieu" w:date="2024-12-20T11:14:00Z">
            <w:rPr>
              <w:i/>
              <w:color w:val="000000"/>
            </w:rPr>
          </w:rPrChange>
        </w:rPr>
      </w:pPr>
    </w:p>
    <w:p w14:paraId="3DD22D96" w14:textId="77777777" w:rsidR="00A27D53" w:rsidDel="00AD223A" w:rsidRDefault="00A27D53">
      <w:pPr>
        <w:spacing w:before="167"/>
        <w:ind w:left="595" w:right="803" w:firstLine="0"/>
        <w:jc w:val="center"/>
        <w:rPr>
          <w:del w:id="7249" w:author="MinhHieu" w:date="2024-12-20T11:08:00Z"/>
          <w:i/>
        </w:rPr>
      </w:pPr>
      <w:bookmarkStart w:id="7250" w:name="_heading=h.q9rtrairxi8c" w:colFirst="0" w:colLast="0"/>
      <w:bookmarkStart w:id="7251" w:name="_Toc185587666"/>
      <w:bookmarkStart w:id="7252" w:name="_Toc185588712"/>
      <w:bookmarkStart w:id="7253" w:name="_Toc185597787"/>
      <w:bookmarkStart w:id="7254" w:name="_Toc185597968"/>
      <w:bookmarkStart w:id="7255" w:name="_Toc185598146"/>
      <w:bookmarkStart w:id="7256" w:name="_Toc185598323"/>
      <w:bookmarkEnd w:id="7250"/>
      <w:bookmarkEnd w:id="7251"/>
      <w:bookmarkEnd w:id="7252"/>
      <w:bookmarkEnd w:id="7253"/>
      <w:bookmarkEnd w:id="7254"/>
      <w:bookmarkEnd w:id="7255"/>
      <w:bookmarkEnd w:id="7256"/>
    </w:p>
    <w:p w14:paraId="432BA7DD" w14:textId="77777777" w:rsidR="00A27D53" w:rsidRDefault="00D33BC1">
      <w:pPr>
        <w:pStyle w:val="Heading2"/>
        <w:numPr>
          <w:ilvl w:val="2"/>
          <w:numId w:val="32"/>
        </w:numPr>
        <w:tabs>
          <w:tab w:val="left" w:pos="704"/>
        </w:tabs>
        <w:rPr>
          <w:color w:val="000000"/>
        </w:rPr>
      </w:pPr>
      <w:bookmarkStart w:id="7257" w:name="_Toc185578200"/>
      <w:bookmarkStart w:id="7258" w:name="_Toc185579223"/>
      <w:bookmarkStart w:id="7259" w:name="_Toc185579327"/>
      <w:bookmarkStart w:id="7260" w:name="_Toc185587667"/>
      <w:bookmarkStart w:id="7261" w:name="_Toc185588713"/>
      <w:bookmarkStart w:id="7262" w:name="_Toc185597788"/>
      <w:bookmarkStart w:id="7263" w:name="_Toc185597969"/>
      <w:bookmarkStart w:id="7264" w:name="_Toc185598147"/>
      <w:bookmarkStart w:id="7265" w:name="_Toc185598324"/>
      <w:r>
        <w:t>Biểu đồ tuần tự tạo order</w:t>
      </w:r>
      <w:bookmarkEnd w:id="7257"/>
      <w:bookmarkEnd w:id="7258"/>
      <w:bookmarkEnd w:id="7259"/>
      <w:bookmarkEnd w:id="7260"/>
      <w:bookmarkEnd w:id="7261"/>
      <w:bookmarkEnd w:id="7262"/>
      <w:bookmarkEnd w:id="7263"/>
      <w:bookmarkEnd w:id="7264"/>
      <w:bookmarkEnd w:id="7265"/>
    </w:p>
    <w:p w14:paraId="1D5FF74F" w14:textId="77777777" w:rsidR="006C2C4E" w:rsidRDefault="00D33BC1">
      <w:pPr>
        <w:keepNext/>
        <w:rPr>
          <w:ins w:id="7266" w:author="MinhHieu" w:date="2024-12-20T11:23:00Z"/>
        </w:rPr>
        <w:pPrChange w:id="7267" w:author="MinhHieu" w:date="2024-12-20T11:23:00Z">
          <w:pPr/>
        </w:pPrChange>
      </w:pPr>
      <w:bookmarkStart w:id="7268" w:name="_heading=h.lwj5yiylptfn" w:colFirst="0" w:colLast="0"/>
      <w:bookmarkEnd w:id="7268"/>
      <w:r>
        <w:rPr>
          <w:noProof/>
        </w:rPr>
        <w:lastRenderedPageBreak/>
        <w:drawing>
          <wp:inline distT="114300" distB="114300" distL="114300" distR="114300" wp14:anchorId="556B74F5" wp14:editId="1BF0805F">
            <wp:extent cx="5340009" cy="2722418"/>
            <wp:effectExtent l="0" t="0" r="0" b="1905"/>
            <wp:docPr id="202506025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4"/>
                    <a:srcRect/>
                    <a:stretch>
                      <a:fillRect/>
                    </a:stretch>
                  </pic:blipFill>
                  <pic:spPr>
                    <a:xfrm>
                      <a:off x="0" y="0"/>
                      <a:ext cx="5359994" cy="2732607"/>
                    </a:xfrm>
                    <a:prstGeom prst="rect">
                      <a:avLst/>
                    </a:prstGeom>
                    <a:ln/>
                  </pic:spPr>
                </pic:pic>
              </a:graphicData>
            </a:graphic>
          </wp:inline>
        </w:drawing>
      </w:r>
    </w:p>
    <w:p w14:paraId="7CD390FD" w14:textId="2298A1A3" w:rsidR="00A27D53" w:rsidRPr="006C2C4E" w:rsidRDefault="006C2C4E">
      <w:pPr>
        <w:pStyle w:val="Caption"/>
        <w:jc w:val="center"/>
        <w:rPr>
          <w:color w:val="auto"/>
          <w:lang w:val="vi-VN"/>
          <w:rPrChange w:id="7269" w:author="MinhHieu" w:date="2024-12-20T11:23:00Z">
            <w:rPr/>
          </w:rPrChange>
        </w:rPr>
        <w:pPrChange w:id="7270" w:author="MinhHieu" w:date="2024-12-20T11:23:00Z">
          <w:pPr/>
        </w:pPrChange>
      </w:pPr>
      <w:bookmarkStart w:id="7271" w:name="_Toc185587470"/>
      <w:bookmarkStart w:id="7272" w:name="_Toc185597650"/>
      <w:ins w:id="7273" w:author="MinhHieu" w:date="2024-12-20T11:23:00Z">
        <w:r w:rsidRPr="006C2C4E">
          <w:rPr>
            <w:color w:val="auto"/>
            <w:sz w:val="26"/>
            <w:szCs w:val="26"/>
            <w:rPrChange w:id="7274" w:author="MinhHieu" w:date="2024-12-20T11:23:00Z">
              <w:rPr/>
            </w:rPrChange>
          </w:rPr>
          <w:t>Hình 2.</w:t>
        </w:r>
        <w:r w:rsidRPr="006C2C4E">
          <w:rPr>
            <w:color w:val="auto"/>
            <w:sz w:val="26"/>
            <w:szCs w:val="26"/>
            <w:rPrChange w:id="7275" w:author="MinhHieu" w:date="2024-12-20T11:23:00Z">
              <w:rPr/>
            </w:rPrChange>
          </w:rPr>
          <w:fldChar w:fldCharType="begin"/>
        </w:r>
        <w:r w:rsidRPr="006C2C4E">
          <w:rPr>
            <w:color w:val="auto"/>
            <w:sz w:val="26"/>
            <w:szCs w:val="26"/>
            <w:rPrChange w:id="7276" w:author="MinhHieu" w:date="2024-12-20T11:23:00Z">
              <w:rPr/>
            </w:rPrChange>
          </w:rPr>
          <w:instrText xml:space="preserve"> SEQ Hình_2. \* ARABIC </w:instrText>
        </w:r>
      </w:ins>
      <w:r w:rsidRPr="006C2C4E">
        <w:rPr>
          <w:color w:val="auto"/>
          <w:sz w:val="26"/>
          <w:szCs w:val="26"/>
          <w:rPrChange w:id="7277" w:author="MinhHieu" w:date="2024-12-20T11:23:00Z">
            <w:rPr/>
          </w:rPrChange>
        </w:rPr>
        <w:fldChar w:fldCharType="separate"/>
      </w:r>
      <w:ins w:id="7278" w:author="MinhHieu" w:date="2024-12-20T11:39:00Z">
        <w:r w:rsidR="00743906">
          <w:rPr>
            <w:noProof/>
            <w:color w:val="auto"/>
            <w:sz w:val="26"/>
            <w:szCs w:val="26"/>
          </w:rPr>
          <w:t>26</w:t>
        </w:r>
      </w:ins>
      <w:ins w:id="7279" w:author="MinhHieu" w:date="2024-12-20T11:23:00Z">
        <w:r w:rsidRPr="006C2C4E">
          <w:rPr>
            <w:color w:val="auto"/>
            <w:sz w:val="26"/>
            <w:szCs w:val="26"/>
            <w:rPrChange w:id="7280" w:author="MinhHieu" w:date="2024-12-20T11:23:00Z">
              <w:rPr/>
            </w:rPrChange>
          </w:rPr>
          <w:fldChar w:fldCharType="end"/>
        </w:r>
        <w:r w:rsidRPr="006C2C4E">
          <w:rPr>
            <w:color w:val="auto"/>
            <w:sz w:val="26"/>
            <w:szCs w:val="26"/>
            <w:lang w:val="vi-VN"/>
            <w:rPrChange w:id="7281" w:author="MinhHieu" w:date="2024-12-20T11:23:00Z">
              <w:rPr>
                <w:lang w:val="vi-VN"/>
              </w:rPr>
            </w:rPrChange>
          </w:rPr>
          <w:t xml:space="preserve"> </w:t>
        </w:r>
        <w:r w:rsidRPr="006C2C4E">
          <w:rPr>
            <w:color w:val="auto"/>
            <w:sz w:val="26"/>
            <w:szCs w:val="26"/>
            <w:rPrChange w:id="7282" w:author="MinhHieu" w:date="2024-12-20T11:23:00Z">
              <w:rPr>
                <w:i/>
              </w:rPr>
            </w:rPrChange>
          </w:rPr>
          <w:t xml:space="preserve">Biểu đồ tuần tự </w:t>
        </w:r>
        <w:r w:rsidRPr="006C2C4E">
          <w:rPr>
            <w:color w:val="auto"/>
            <w:sz w:val="26"/>
            <w:szCs w:val="26"/>
            <w:rPrChange w:id="7283" w:author="MinhHieu" w:date="2024-12-20T11:23:00Z">
              <w:rPr>
                <w:i/>
                <w:color w:val="000000"/>
              </w:rPr>
            </w:rPrChange>
          </w:rPr>
          <w:t>tạo order</w:t>
        </w:r>
      </w:ins>
      <w:bookmarkEnd w:id="7271"/>
      <w:bookmarkEnd w:id="7272"/>
    </w:p>
    <w:p w14:paraId="5B6E3398" w14:textId="77777777" w:rsidR="00A27D53" w:rsidRDefault="00D33BC1">
      <w:pPr>
        <w:spacing w:before="167"/>
        <w:ind w:left="595" w:right="803" w:firstLine="0"/>
        <w:jc w:val="center"/>
        <w:rPr>
          <w:i/>
          <w:color w:val="000000"/>
        </w:rPr>
      </w:pPr>
      <w:del w:id="7284" w:author="MinhHieu" w:date="2024-12-20T11:23:00Z">
        <w:r w:rsidDel="006C2C4E">
          <w:rPr>
            <w:i/>
          </w:rPr>
          <w:delText xml:space="preserve">Hình 2.26 Biểu đồ tuần tự </w:delText>
        </w:r>
        <w:r w:rsidDel="006C2C4E">
          <w:rPr>
            <w:i/>
            <w:color w:val="000000"/>
          </w:rPr>
          <w:delText>tạo order</w:delText>
        </w:r>
      </w:del>
    </w:p>
    <w:p w14:paraId="2DBE2776" w14:textId="77777777" w:rsidR="00A27D53" w:rsidDel="00AD223A" w:rsidRDefault="00A27D53">
      <w:pPr>
        <w:spacing w:before="167"/>
        <w:ind w:left="595" w:right="803" w:firstLine="0"/>
        <w:jc w:val="center"/>
        <w:rPr>
          <w:del w:id="7285" w:author="MinhHieu" w:date="2024-12-20T11:08:00Z"/>
          <w:i/>
          <w:color w:val="000000"/>
        </w:rPr>
      </w:pPr>
      <w:bookmarkStart w:id="7286" w:name="_heading=h.fsd3zzyz8dvb" w:colFirst="0" w:colLast="0"/>
      <w:bookmarkStart w:id="7287" w:name="_Toc185587668"/>
      <w:bookmarkStart w:id="7288" w:name="_Toc185588714"/>
      <w:bookmarkStart w:id="7289" w:name="_Toc185597789"/>
      <w:bookmarkStart w:id="7290" w:name="_Toc185597970"/>
      <w:bookmarkStart w:id="7291" w:name="_Toc185598148"/>
      <w:bookmarkStart w:id="7292" w:name="_Toc185598325"/>
      <w:bookmarkEnd w:id="7286"/>
      <w:bookmarkEnd w:id="7287"/>
      <w:bookmarkEnd w:id="7288"/>
      <w:bookmarkEnd w:id="7289"/>
      <w:bookmarkEnd w:id="7290"/>
      <w:bookmarkEnd w:id="7291"/>
      <w:bookmarkEnd w:id="7292"/>
    </w:p>
    <w:p w14:paraId="72FC9A27" w14:textId="77777777" w:rsidR="00A27D53" w:rsidDel="00AD223A" w:rsidRDefault="00A27D53">
      <w:pPr>
        <w:spacing w:before="167"/>
        <w:ind w:left="595" w:right="803" w:firstLine="0"/>
        <w:jc w:val="center"/>
        <w:rPr>
          <w:del w:id="7293" w:author="MinhHieu" w:date="2024-12-20T11:08:00Z"/>
          <w:i/>
          <w:color w:val="000000"/>
        </w:rPr>
      </w:pPr>
      <w:bookmarkStart w:id="7294" w:name="_heading=h.aiaqed3uel5" w:colFirst="0" w:colLast="0"/>
      <w:bookmarkStart w:id="7295" w:name="_Toc185587669"/>
      <w:bookmarkStart w:id="7296" w:name="_Toc185588715"/>
      <w:bookmarkStart w:id="7297" w:name="_Toc185597790"/>
      <w:bookmarkStart w:id="7298" w:name="_Toc185597971"/>
      <w:bookmarkStart w:id="7299" w:name="_Toc185598149"/>
      <w:bookmarkStart w:id="7300" w:name="_Toc185598326"/>
      <w:bookmarkEnd w:id="7294"/>
      <w:bookmarkEnd w:id="7295"/>
      <w:bookmarkEnd w:id="7296"/>
      <w:bookmarkEnd w:id="7297"/>
      <w:bookmarkEnd w:id="7298"/>
      <w:bookmarkEnd w:id="7299"/>
      <w:bookmarkEnd w:id="7300"/>
    </w:p>
    <w:p w14:paraId="5FB2C486" w14:textId="77777777" w:rsidR="00A27D53" w:rsidDel="00AD223A" w:rsidRDefault="00A27D53">
      <w:pPr>
        <w:spacing w:before="167"/>
        <w:ind w:left="0" w:right="803" w:firstLine="0"/>
        <w:rPr>
          <w:del w:id="7301" w:author="MinhHieu" w:date="2024-12-20T11:08:00Z"/>
          <w:i/>
          <w:color w:val="000000"/>
        </w:rPr>
      </w:pPr>
      <w:bookmarkStart w:id="7302" w:name="_heading=h.9enh2gpqcjpu" w:colFirst="0" w:colLast="0"/>
      <w:bookmarkStart w:id="7303" w:name="_Toc185587670"/>
      <w:bookmarkStart w:id="7304" w:name="_Toc185588716"/>
      <w:bookmarkStart w:id="7305" w:name="_Toc185597791"/>
      <w:bookmarkStart w:id="7306" w:name="_Toc185597972"/>
      <w:bookmarkStart w:id="7307" w:name="_Toc185598150"/>
      <w:bookmarkStart w:id="7308" w:name="_Toc185598327"/>
      <w:bookmarkEnd w:id="7302"/>
      <w:bookmarkEnd w:id="7303"/>
      <w:bookmarkEnd w:id="7304"/>
      <w:bookmarkEnd w:id="7305"/>
      <w:bookmarkEnd w:id="7306"/>
      <w:bookmarkEnd w:id="7307"/>
      <w:bookmarkEnd w:id="7308"/>
    </w:p>
    <w:p w14:paraId="682A3A58" w14:textId="77777777" w:rsidR="00A27D53" w:rsidDel="00AD223A" w:rsidRDefault="00A27D53">
      <w:pPr>
        <w:spacing w:before="167"/>
        <w:ind w:left="0" w:right="803" w:firstLine="0"/>
        <w:rPr>
          <w:del w:id="7309" w:author="MinhHieu" w:date="2024-12-20T11:08:00Z"/>
          <w:i/>
          <w:color w:val="000000"/>
        </w:rPr>
      </w:pPr>
      <w:bookmarkStart w:id="7310" w:name="_heading=h.m0coenszw8fx" w:colFirst="0" w:colLast="0"/>
      <w:bookmarkStart w:id="7311" w:name="_Toc185587671"/>
      <w:bookmarkStart w:id="7312" w:name="_Toc185588717"/>
      <w:bookmarkStart w:id="7313" w:name="_Toc185597792"/>
      <w:bookmarkStart w:id="7314" w:name="_Toc185597973"/>
      <w:bookmarkStart w:id="7315" w:name="_Toc185598151"/>
      <w:bookmarkStart w:id="7316" w:name="_Toc185598328"/>
      <w:bookmarkEnd w:id="7310"/>
      <w:bookmarkEnd w:id="7311"/>
      <w:bookmarkEnd w:id="7312"/>
      <w:bookmarkEnd w:id="7313"/>
      <w:bookmarkEnd w:id="7314"/>
      <w:bookmarkEnd w:id="7315"/>
      <w:bookmarkEnd w:id="7316"/>
    </w:p>
    <w:p w14:paraId="370D30DD" w14:textId="77777777" w:rsidR="00A27D53" w:rsidDel="00AD223A" w:rsidRDefault="00A27D53">
      <w:pPr>
        <w:spacing w:before="167"/>
        <w:ind w:left="595" w:right="803" w:firstLine="0"/>
        <w:jc w:val="center"/>
        <w:rPr>
          <w:del w:id="7317" w:author="MinhHieu" w:date="2024-12-20T11:08:00Z"/>
          <w:i/>
          <w:color w:val="000000"/>
        </w:rPr>
      </w:pPr>
      <w:bookmarkStart w:id="7318" w:name="_heading=h.aco17osd2pa4" w:colFirst="0" w:colLast="0"/>
      <w:bookmarkStart w:id="7319" w:name="_Toc185587672"/>
      <w:bookmarkStart w:id="7320" w:name="_Toc185588718"/>
      <w:bookmarkStart w:id="7321" w:name="_Toc185597793"/>
      <w:bookmarkStart w:id="7322" w:name="_Toc185597974"/>
      <w:bookmarkStart w:id="7323" w:name="_Toc185598152"/>
      <w:bookmarkStart w:id="7324" w:name="_Toc185598329"/>
      <w:bookmarkEnd w:id="7318"/>
      <w:bookmarkEnd w:id="7319"/>
      <w:bookmarkEnd w:id="7320"/>
      <w:bookmarkEnd w:id="7321"/>
      <w:bookmarkEnd w:id="7322"/>
      <w:bookmarkEnd w:id="7323"/>
      <w:bookmarkEnd w:id="7324"/>
    </w:p>
    <w:p w14:paraId="10186189" w14:textId="77777777" w:rsidR="00A27D53" w:rsidRDefault="00D33BC1">
      <w:pPr>
        <w:pStyle w:val="Heading2"/>
        <w:numPr>
          <w:ilvl w:val="2"/>
          <w:numId w:val="32"/>
        </w:numPr>
        <w:tabs>
          <w:tab w:val="left" w:pos="704"/>
        </w:tabs>
        <w:rPr>
          <w:color w:val="000000"/>
        </w:rPr>
      </w:pPr>
      <w:bookmarkStart w:id="7325" w:name="_Toc185578201"/>
      <w:bookmarkStart w:id="7326" w:name="_Toc185579224"/>
      <w:bookmarkStart w:id="7327" w:name="_Toc185579328"/>
      <w:bookmarkStart w:id="7328" w:name="_Toc185587673"/>
      <w:bookmarkStart w:id="7329" w:name="_Toc185588719"/>
      <w:bookmarkStart w:id="7330" w:name="_Toc185597794"/>
      <w:bookmarkStart w:id="7331" w:name="_Toc185597975"/>
      <w:bookmarkStart w:id="7332" w:name="_Toc185598153"/>
      <w:bookmarkStart w:id="7333" w:name="_Toc185598330"/>
      <w:r>
        <w:t>Biểu đồ tuần tự thanh toán</w:t>
      </w:r>
      <w:bookmarkEnd w:id="7325"/>
      <w:bookmarkEnd w:id="7326"/>
      <w:bookmarkEnd w:id="7327"/>
      <w:bookmarkEnd w:id="7328"/>
      <w:bookmarkEnd w:id="7329"/>
      <w:bookmarkEnd w:id="7330"/>
      <w:bookmarkEnd w:id="7331"/>
      <w:bookmarkEnd w:id="7332"/>
      <w:bookmarkEnd w:id="7333"/>
    </w:p>
    <w:p w14:paraId="126270AE" w14:textId="77777777" w:rsidR="00A27D53" w:rsidDel="00AD223A" w:rsidRDefault="00A27D53">
      <w:pPr>
        <w:tabs>
          <w:tab w:val="left" w:pos="704"/>
        </w:tabs>
        <w:ind w:left="707" w:firstLine="0"/>
        <w:rPr>
          <w:del w:id="7334" w:author="MinhHieu" w:date="2024-12-20T11:14:00Z"/>
        </w:rPr>
      </w:pPr>
    </w:p>
    <w:p w14:paraId="3B3716F7" w14:textId="77777777" w:rsidR="006C2C4E" w:rsidRDefault="00D33BC1">
      <w:pPr>
        <w:keepNext/>
        <w:tabs>
          <w:tab w:val="left" w:pos="704"/>
        </w:tabs>
        <w:ind w:left="707" w:firstLine="0"/>
        <w:rPr>
          <w:ins w:id="7335" w:author="MinhHieu" w:date="2024-12-20T11:23:00Z"/>
        </w:rPr>
        <w:pPrChange w:id="7336" w:author="MinhHieu" w:date="2024-12-20T11:23:00Z">
          <w:pPr>
            <w:tabs>
              <w:tab w:val="left" w:pos="704"/>
            </w:tabs>
            <w:ind w:left="707" w:firstLine="0"/>
          </w:pPr>
        </w:pPrChange>
      </w:pPr>
      <w:r>
        <w:rPr>
          <w:noProof/>
        </w:rPr>
        <w:drawing>
          <wp:inline distT="114300" distB="114300" distL="114300" distR="114300" wp14:anchorId="4D08E32E" wp14:editId="6E2A7FF8">
            <wp:extent cx="5200015" cy="2521527"/>
            <wp:effectExtent l="0" t="0" r="635" b="0"/>
            <wp:docPr id="202506027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5"/>
                    <a:srcRect/>
                    <a:stretch>
                      <a:fillRect/>
                    </a:stretch>
                  </pic:blipFill>
                  <pic:spPr>
                    <a:xfrm>
                      <a:off x="0" y="0"/>
                      <a:ext cx="5277398" cy="2559051"/>
                    </a:xfrm>
                    <a:prstGeom prst="rect">
                      <a:avLst/>
                    </a:prstGeom>
                    <a:ln/>
                  </pic:spPr>
                </pic:pic>
              </a:graphicData>
            </a:graphic>
          </wp:inline>
        </w:drawing>
      </w:r>
    </w:p>
    <w:p w14:paraId="6589879E" w14:textId="39801418" w:rsidR="00A27D53" w:rsidRPr="006C2C4E" w:rsidRDefault="006C2C4E">
      <w:pPr>
        <w:pStyle w:val="Caption"/>
        <w:jc w:val="center"/>
        <w:rPr>
          <w:color w:val="auto"/>
          <w:lang w:val="vi-VN"/>
          <w:rPrChange w:id="7337" w:author="MinhHieu" w:date="2024-12-20T11:24:00Z">
            <w:rPr/>
          </w:rPrChange>
        </w:rPr>
        <w:pPrChange w:id="7338" w:author="MinhHieu" w:date="2024-12-20T11:24:00Z">
          <w:pPr>
            <w:tabs>
              <w:tab w:val="left" w:pos="704"/>
            </w:tabs>
            <w:ind w:left="707" w:firstLine="0"/>
          </w:pPr>
        </w:pPrChange>
      </w:pPr>
      <w:bookmarkStart w:id="7339" w:name="_Toc185587471"/>
      <w:bookmarkStart w:id="7340" w:name="_Toc185597651"/>
      <w:ins w:id="7341" w:author="MinhHieu" w:date="2024-12-20T11:23:00Z">
        <w:r w:rsidRPr="006C2C4E">
          <w:rPr>
            <w:color w:val="auto"/>
            <w:sz w:val="26"/>
            <w:szCs w:val="26"/>
            <w:rPrChange w:id="7342" w:author="MinhHieu" w:date="2024-12-20T11:24:00Z">
              <w:rPr/>
            </w:rPrChange>
          </w:rPr>
          <w:t>Hình 2.</w:t>
        </w:r>
        <w:r w:rsidRPr="006C2C4E">
          <w:rPr>
            <w:color w:val="auto"/>
            <w:sz w:val="26"/>
            <w:szCs w:val="26"/>
            <w:rPrChange w:id="7343" w:author="MinhHieu" w:date="2024-12-20T11:24:00Z">
              <w:rPr/>
            </w:rPrChange>
          </w:rPr>
          <w:fldChar w:fldCharType="begin"/>
        </w:r>
        <w:r w:rsidRPr="006C2C4E">
          <w:rPr>
            <w:color w:val="auto"/>
            <w:sz w:val="26"/>
            <w:szCs w:val="26"/>
            <w:rPrChange w:id="7344" w:author="MinhHieu" w:date="2024-12-20T11:24:00Z">
              <w:rPr/>
            </w:rPrChange>
          </w:rPr>
          <w:instrText xml:space="preserve"> SEQ Hình_2. \* ARABIC </w:instrText>
        </w:r>
      </w:ins>
      <w:r w:rsidRPr="006C2C4E">
        <w:rPr>
          <w:color w:val="auto"/>
          <w:sz w:val="26"/>
          <w:szCs w:val="26"/>
          <w:rPrChange w:id="7345" w:author="MinhHieu" w:date="2024-12-20T11:24:00Z">
            <w:rPr/>
          </w:rPrChange>
        </w:rPr>
        <w:fldChar w:fldCharType="separate"/>
      </w:r>
      <w:ins w:id="7346" w:author="MinhHieu" w:date="2024-12-20T11:39:00Z">
        <w:r w:rsidR="00743906">
          <w:rPr>
            <w:noProof/>
            <w:color w:val="auto"/>
            <w:sz w:val="26"/>
            <w:szCs w:val="26"/>
          </w:rPr>
          <w:t>27</w:t>
        </w:r>
      </w:ins>
      <w:ins w:id="7347" w:author="MinhHieu" w:date="2024-12-20T11:23:00Z">
        <w:r w:rsidRPr="006C2C4E">
          <w:rPr>
            <w:color w:val="auto"/>
            <w:sz w:val="26"/>
            <w:szCs w:val="26"/>
            <w:rPrChange w:id="7348" w:author="MinhHieu" w:date="2024-12-20T11:24:00Z">
              <w:rPr/>
            </w:rPrChange>
          </w:rPr>
          <w:fldChar w:fldCharType="end"/>
        </w:r>
        <w:r w:rsidRPr="006C2C4E">
          <w:rPr>
            <w:color w:val="auto"/>
            <w:sz w:val="26"/>
            <w:szCs w:val="26"/>
            <w:lang w:val="vi-VN"/>
            <w:rPrChange w:id="7349" w:author="MinhHieu" w:date="2024-12-20T11:24:00Z">
              <w:rPr>
                <w:lang w:val="vi-VN"/>
              </w:rPr>
            </w:rPrChange>
          </w:rPr>
          <w:t xml:space="preserve"> </w:t>
        </w:r>
        <w:r w:rsidRPr="006C2C4E">
          <w:rPr>
            <w:color w:val="auto"/>
            <w:sz w:val="26"/>
            <w:szCs w:val="26"/>
            <w:rPrChange w:id="7350" w:author="MinhHieu" w:date="2024-12-20T11:24:00Z">
              <w:rPr>
                <w:i/>
              </w:rPr>
            </w:rPrChange>
          </w:rPr>
          <w:t xml:space="preserve">Biểu đồ tuần tự </w:t>
        </w:r>
        <w:r w:rsidRPr="006C2C4E">
          <w:rPr>
            <w:color w:val="auto"/>
            <w:sz w:val="26"/>
            <w:szCs w:val="26"/>
            <w:rPrChange w:id="7351" w:author="MinhHieu" w:date="2024-12-20T11:24:00Z">
              <w:rPr>
                <w:i/>
                <w:color w:val="000000"/>
              </w:rPr>
            </w:rPrChange>
          </w:rPr>
          <w:t>thanh toán</w:t>
        </w:r>
      </w:ins>
      <w:bookmarkEnd w:id="7339"/>
      <w:bookmarkEnd w:id="7340"/>
    </w:p>
    <w:p w14:paraId="6824B261" w14:textId="77777777" w:rsidR="00A27D53" w:rsidRDefault="00D33BC1">
      <w:pPr>
        <w:spacing w:before="167"/>
        <w:ind w:left="595" w:right="803" w:firstLine="0"/>
        <w:jc w:val="center"/>
        <w:rPr>
          <w:i/>
          <w:color w:val="000000"/>
        </w:rPr>
      </w:pPr>
      <w:del w:id="7352" w:author="MinhHieu" w:date="2024-12-20T11:23:00Z">
        <w:r w:rsidDel="006C2C4E">
          <w:rPr>
            <w:i/>
          </w:rPr>
          <w:delText xml:space="preserve">Hình 2.27 Biểu đồ tuần tự </w:delText>
        </w:r>
        <w:r w:rsidDel="006C2C4E">
          <w:rPr>
            <w:i/>
            <w:color w:val="000000"/>
          </w:rPr>
          <w:delText>thanh toán</w:delText>
        </w:r>
      </w:del>
    </w:p>
    <w:p w14:paraId="62DC2859" w14:textId="77777777" w:rsidR="00A27D53" w:rsidRDefault="00A27D53">
      <w:pPr>
        <w:spacing w:before="167"/>
        <w:ind w:left="0" w:right="803" w:firstLine="0"/>
        <w:rPr>
          <w:ins w:id="7353" w:author="MinhHieu" w:date="2024-12-20T11:14:00Z"/>
          <w:i/>
          <w:color w:val="000000"/>
          <w:lang w:val="vi-VN"/>
        </w:rPr>
      </w:pPr>
      <w:bookmarkStart w:id="7354" w:name="_heading=h.a72om671onmc" w:colFirst="0" w:colLast="0"/>
      <w:bookmarkEnd w:id="7354"/>
    </w:p>
    <w:p w14:paraId="4FC73733" w14:textId="77777777" w:rsidR="00AD223A" w:rsidRDefault="00AD223A">
      <w:pPr>
        <w:spacing w:before="167"/>
        <w:ind w:left="0" w:right="803" w:firstLine="0"/>
        <w:rPr>
          <w:ins w:id="7355" w:author="MinhHieu" w:date="2024-12-20T11:14:00Z"/>
          <w:i/>
          <w:color w:val="000000"/>
          <w:lang w:val="vi-VN"/>
        </w:rPr>
      </w:pPr>
    </w:p>
    <w:p w14:paraId="5BB772F6" w14:textId="77777777" w:rsidR="00AD223A" w:rsidRDefault="00AD223A">
      <w:pPr>
        <w:spacing w:before="167"/>
        <w:ind w:left="0" w:right="803" w:firstLine="0"/>
        <w:rPr>
          <w:ins w:id="7356" w:author="MinhHieu" w:date="2024-12-20T11:14:00Z"/>
          <w:i/>
          <w:color w:val="000000"/>
          <w:lang w:val="vi-VN"/>
        </w:rPr>
      </w:pPr>
    </w:p>
    <w:p w14:paraId="2207E887" w14:textId="77777777" w:rsidR="00AD223A" w:rsidRDefault="00AD223A">
      <w:pPr>
        <w:spacing w:before="167"/>
        <w:ind w:left="0" w:right="803" w:firstLine="0"/>
        <w:rPr>
          <w:ins w:id="7357" w:author="MinhHieu" w:date="2024-12-20T11:14:00Z"/>
          <w:i/>
          <w:color w:val="000000"/>
          <w:lang w:val="vi-VN"/>
        </w:rPr>
      </w:pPr>
    </w:p>
    <w:p w14:paraId="5E89D029" w14:textId="77777777" w:rsidR="00AD223A" w:rsidRDefault="00AD223A">
      <w:pPr>
        <w:spacing w:before="167"/>
        <w:ind w:left="0" w:right="803" w:firstLine="0"/>
        <w:rPr>
          <w:ins w:id="7358" w:author="MinhHieu" w:date="2024-12-20T11:14:00Z"/>
          <w:i/>
          <w:color w:val="000000"/>
          <w:lang w:val="vi-VN"/>
        </w:rPr>
      </w:pPr>
    </w:p>
    <w:p w14:paraId="40789C65" w14:textId="77777777" w:rsidR="00AD223A" w:rsidRPr="00AD223A" w:rsidRDefault="00AD223A">
      <w:pPr>
        <w:spacing w:before="167"/>
        <w:ind w:left="0" w:right="803" w:firstLine="0"/>
        <w:rPr>
          <w:i/>
          <w:color w:val="000000"/>
          <w:lang w:val="vi-VN"/>
          <w:rPrChange w:id="7359" w:author="MinhHieu" w:date="2024-12-20T11:14:00Z">
            <w:rPr>
              <w:i/>
              <w:color w:val="000000"/>
            </w:rPr>
          </w:rPrChange>
        </w:rPr>
      </w:pPr>
    </w:p>
    <w:p w14:paraId="3304DADD" w14:textId="77777777" w:rsidR="00A27D53" w:rsidRDefault="00D33BC1">
      <w:pPr>
        <w:pStyle w:val="Heading2"/>
        <w:numPr>
          <w:ilvl w:val="2"/>
          <w:numId w:val="32"/>
        </w:numPr>
        <w:tabs>
          <w:tab w:val="left" w:pos="704"/>
        </w:tabs>
        <w:rPr>
          <w:color w:val="000000"/>
        </w:rPr>
      </w:pPr>
      <w:bookmarkStart w:id="7360" w:name="_Toc185578202"/>
      <w:bookmarkStart w:id="7361" w:name="_Toc185579225"/>
      <w:bookmarkStart w:id="7362" w:name="_Toc185579329"/>
      <w:bookmarkStart w:id="7363" w:name="_Toc185587674"/>
      <w:bookmarkStart w:id="7364" w:name="_Toc185588720"/>
      <w:bookmarkStart w:id="7365" w:name="_Toc185597795"/>
      <w:bookmarkStart w:id="7366" w:name="_Toc185597976"/>
      <w:bookmarkStart w:id="7367" w:name="_Toc185598154"/>
      <w:bookmarkStart w:id="7368" w:name="_Toc185598331"/>
      <w:r>
        <w:t xml:space="preserve">Biểu đồ tuần tự xem </w:t>
      </w:r>
      <w:r>
        <w:t>lịch sử đặt hàng</w:t>
      </w:r>
      <w:bookmarkEnd w:id="7360"/>
      <w:bookmarkEnd w:id="7361"/>
      <w:bookmarkEnd w:id="7362"/>
      <w:bookmarkEnd w:id="7363"/>
      <w:bookmarkEnd w:id="7364"/>
      <w:bookmarkEnd w:id="7365"/>
      <w:bookmarkEnd w:id="7366"/>
      <w:bookmarkEnd w:id="7367"/>
      <w:bookmarkEnd w:id="7368"/>
    </w:p>
    <w:p w14:paraId="5C4D25C7" w14:textId="77777777" w:rsidR="00A27D53" w:rsidRPr="006C2C4E" w:rsidDel="00AD223A" w:rsidRDefault="00A27D53">
      <w:pPr>
        <w:tabs>
          <w:tab w:val="left" w:pos="704"/>
        </w:tabs>
        <w:ind w:left="707" w:firstLine="0"/>
        <w:rPr>
          <w:del w:id="7369" w:author="MinhHieu" w:date="2024-12-20T11:14:00Z"/>
          <w:color w:val="auto"/>
          <w:rPrChange w:id="7370" w:author="MinhHieu" w:date="2024-12-20T11:24:00Z">
            <w:rPr>
              <w:del w:id="7371" w:author="MinhHieu" w:date="2024-12-20T11:14:00Z"/>
            </w:rPr>
          </w:rPrChange>
        </w:rPr>
      </w:pPr>
    </w:p>
    <w:p w14:paraId="1BAE4589" w14:textId="77777777" w:rsidR="006C2C4E" w:rsidRPr="006C2C4E" w:rsidRDefault="00D33BC1">
      <w:pPr>
        <w:keepNext/>
        <w:spacing w:before="167"/>
        <w:ind w:left="595" w:right="803" w:firstLine="0"/>
        <w:jc w:val="center"/>
        <w:rPr>
          <w:ins w:id="7372" w:author="MinhHieu" w:date="2024-12-20T11:24:00Z"/>
          <w:color w:val="auto"/>
          <w:rPrChange w:id="7373" w:author="MinhHieu" w:date="2024-12-20T11:24:00Z">
            <w:rPr>
              <w:ins w:id="7374" w:author="MinhHieu" w:date="2024-12-20T11:24:00Z"/>
            </w:rPr>
          </w:rPrChange>
        </w:rPr>
        <w:pPrChange w:id="7375" w:author="MinhHieu" w:date="2024-12-20T11:24:00Z">
          <w:pPr>
            <w:spacing w:before="167"/>
            <w:ind w:left="595" w:right="803" w:firstLine="0"/>
            <w:jc w:val="center"/>
          </w:pPr>
        </w:pPrChange>
      </w:pPr>
      <w:bookmarkStart w:id="7376" w:name="_heading=h.uysqboq018xa" w:colFirst="0" w:colLast="0"/>
      <w:bookmarkEnd w:id="7376"/>
      <w:r w:rsidRPr="006C2C4E">
        <w:rPr>
          <w:i/>
          <w:noProof/>
          <w:color w:val="auto"/>
          <w:rPrChange w:id="7377" w:author="MinhHieu" w:date="2024-12-20T11:24:00Z">
            <w:rPr>
              <w:i/>
              <w:noProof/>
              <w:color w:val="000000"/>
            </w:rPr>
          </w:rPrChange>
        </w:rPr>
        <w:drawing>
          <wp:inline distT="114300" distB="114300" distL="114300" distR="114300" wp14:anchorId="4B494EE8" wp14:editId="5664FE4F">
            <wp:extent cx="5345113" cy="2424240"/>
            <wp:effectExtent l="0" t="0" r="0" b="0"/>
            <wp:docPr id="202506026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6"/>
                    <a:srcRect/>
                    <a:stretch>
                      <a:fillRect/>
                    </a:stretch>
                  </pic:blipFill>
                  <pic:spPr>
                    <a:xfrm>
                      <a:off x="0" y="0"/>
                      <a:ext cx="5345113" cy="2424240"/>
                    </a:xfrm>
                    <a:prstGeom prst="rect">
                      <a:avLst/>
                    </a:prstGeom>
                    <a:ln/>
                  </pic:spPr>
                </pic:pic>
              </a:graphicData>
            </a:graphic>
          </wp:inline>
        </w:drawing>
      </w:r>
    </w:p>
    <w:p w14:paraId="16AF26CD" w14:textId="315E1597" w:rsidR="00A27D53" w:rsidRPr="006C2C4E" w:rsidRDefault="006C2C4E">
      <w:pPr>
        <w:pStyle w:val="Caption"/>
        <w:jc w:val="center"/>
        <w:rPr>
          <w:i w:val="0"/>
          <w:color w:val="auto"/>
          <w:lang w:val="vi-VN"/>
          <w:rPrChange w:id="7378" w:author="MinhHieu" w:date="2024-12-20T11:24:00Z">
            <w:rPr>
              <w:i/>
              <w:color w:val="000000"/>
            </w:rPr>
          </w:rPrChange>
        </w:rPr>
        <w:pPrChange w:id="7379" w:author="MinhHieu" w:date="2024-12-20T11:24:00Z">
          <w:pPr>
            <w:spacing w:before="167"/>
            <w:ind w:left="595" w:right="803" w:firstLine="0"/>
            <w:jc w:val="center"/>
          </w:pPr>
        </w:pPrChange>
      </w:pPr>
      <w:bookmarkStart w:id="7380" w:name="_Toc185587472"/>
      <w:bookmarkStart w:id="7381" w:name="_Toc185597652"/>
      <w:ins w:id="7382" w:author="MinhHieu" w:date="2024-12-20T11:24:00Z">
        <w:r w:rsidRPr="006C2C4E">
          <w:rPr>
            <w:color w:val="auto"/>
            <w:sz w:val="26"/>
            <w:szCs w:val="26"/>
            <w:rPrChange w:id="7383" w:author="MinhHieu" w:date="2024-12-20T11:24:00Z">
              <w:rPr/>
            </w:rPrChange>
          </w:rPr>
          <w:t>Hình 2.</w:t>
        </w:r>
        <w:r w:rsidRPr="006C2C4E">
          <w:rPr>
            <w:color w:val="auto"/>
            <w:sz w:val="26"/>
            <w:szCs w:val="26"/>
            <w:rPrChange w:id="7384" w:author="MinhHieu" w:date="2024-12-20T11:24:00Z">
              <w:rPr/>
            </w:rPrChange>
          </w:rPr>
          <w:fldChar w:fldCharType="begin"/>
        </w:r>
        <w:r w:rsidRPr="006C2C4E">
          <w:rPr>
            <w:color w:val="auto"/>
            <w:sz w:val="26"/>
            <w:szCs w:val="26"/>
            <w:rPrChange w:id="7385" w:author="MinhHieu" w:date="2024-12-20T11:24:00Z">
              <w:rPr/>
            </w:rPrChange>
          </w:rPr>
          <w:instrText xml:space="preserve"> SEQ Hình_2. \* ARABIC </w:instrText>
        </w:r>
      </w:ins>
      <w:r w:rsidRPr="006C2C4E">
        <w:rPr>
          <w:color w:val="auto"/>
          <w:sz w:val="26"/>
          <w:szCs w:val="26"/>
          <w:rPrChange w:id="7386" w:author="MinhHieu" w:date="2024-12-20T11:24:00Z">
            <w:rPr/>
          </w:rPrChange>
        </w:rPr>
        <w:fldChar w:fldCharType="separate"/>
      </w:r>
      <w:ins w:id="7387" w:author="MinhHieu" w:date="2024-12-20T11:39:00Z">
        <w:r w:rsidR="00743906">
          <w:rPr>
            <w:noProof/>
            <w:color w:val="auto"/>
            <w:sz w:val="26"/>
            <w:szCs w:val="26"/>
          </w:rPr>
          <w:t>28</w:t>
        </w:r>
      </w:ins>
      <w:ins w:id="7388" w:author="MinhHieu" w:date="2024-12-20T11:24:00Z">
        <w:r w:rsidRPr="006C2C4E">
          <w:rPr>
            <w:color w:val="auto"/>
            <w:sz w:val="26"/>
            <w:szCs w:val="26"/>
            <w:rPrChange w:id="7389" w:author="MinhHieu" w:date="2024-12-20T11:24:00Z">
              <w:rPr/>
            </w:rPrChange>
          </w:rPr>
          <w:fldChar w:fldCharType="end"/>
        </w:r>
        <w:r w:rsidRPr="006C2C4E">
          <w:rPr>
            <w:color w:val="auto"/>
            <w:sz w:val="26"/>
            <w:szCs w:val="26"/>
            <w:lang w:val="vi-VN"/>
            <w:rPrChange w:id="7390" w:author="MinhHieu" w:date="2024-12-20T11:24:00Z">
              <w:rPr>
                <w:lang w:val="vi-VN"/>
              </w:rPr>
            </w:rPrChange>
          </w:rPr>
          <w:t xml:space="preserve"> </w:t>
        </w:r>
        <w:r w:rsidRPr="006C2C4E">
          <w:rPr>
            <w:color w:val="auto"/>
            <w:sz w:val="26"/>
            <w:szCs w:val="26"/>
            <w:rPrChange w:id="7391" w:author="MinhHieu" w:date="2024-12-20T11:24:00Z">
              <w:rPr>
                <w:i/>
              </w:rPr>
            </w:rPrChange>
          </w:rPr>
          <w:t xml:space="preserve">Biểu đồ tuần tự </w:t>
        </w:r>
        <w:r w:rsidRPr="006C2C4E">
          <w:rPr>
            <w:color w:val="auto"/>
            <w:sz w:val="26"/>
            <w:szCs w:val="26"/>
            <w:rPrChange w:id="7392" w:author="MinhHieu" w:date="2024-12-20T11:24:00Z">
              <w:rPr>
                <w:i/>
                <w:color w:val="000000"/>
              </w:rPr>
            </w:rPrChange>
          </w:rPr>
          <w:t>xem lịch sử đặt hàng</w:t>
        </w:r>
      </w:ins>
      <w:bookmarkEnd w:id="7380"/>
      <w:bookmarkEnd w:id="7381"/>
    </w:p>
    <w:p w14:paraId="58704257" w14:textId="77777777" w:rsidR="00A27D53" w:rsidRDefault="00D33BC1">
      <w:pPr>
        <w:spacing w:before="167"/>
        <w:ind w:left="595" w:right="803" w:firstLine="0"/>
        <w:jc w:val="center"/>
        <w:rPr>
          <w:ins w:id="7393" w:author="MinhHieu" w:date="2024-12-20T11:10:00Z"/>
          <w:i/>
          <w:color w:val="000000"/>
          <w:lang w:val="vi-VN"/>
        </w:rPr>
      </w:pPr>
      <w:bookmarkStart w:id="7394" w:name="_heading=h.4kx3h1s" w:colFirst="0" w:colLast="0"/>
      <w:bookmarkEnd w:id="7394"/>
      <w:del w:id="7395" w:author="MinhHieu" w:date="2024-12-20T11:24:00Z">
        <w:r w:rsidDel="006C2C4E">
          <w:rPr>
            <w:i/>
          </w:rPr>
          <w:delText xml:space="preserve">Hình 2.28 Biểu đồ tuần tự </w:delText>
        </w:r>
        <w:r w:rsidDel="006C2C4E">
          <w:rPr>
            <w:i/>
            <w:color w:val="000000"/>
          </w:rPr>
          <w:delText>xem lịch sử đặt hàng</w:delText>
        </w:r>
      </w:del>
    </w:p>
    <w:p w14:paraId="3E841E8C" w14:textId="77777777" w:rsidR="00AD223A" w:rsidRPr="00AD223A" w:rsidDel="00AD223A" w:rsidRDefault="00AD223A">
      <w:pPr>
        <w:spacing w:before="167"/>
        <w:ind w:left="595" w:right="803" w:firstLine="0"/>
        <w:jc w:val="center"/>
        <w:rPr>
          <w:del w:id="7396" w:author="MinhHieu" w:date="2024-12-20T11:15:00Z"/>
          <w:i/>
          <w:color w:val="000000"/>
          <w:lang w:val="vi-VN"/>
          <w:rPrChange w:id="7397" w:author="MinhHieu" w:date="2024-12-20T11:10:00Z">
            <w:rPr>
              <w:del w:id="7398" w:author="MinhHieu" w:date="2024-12-20T11:15:00Z"/>
              <w:i/>
              <w:color w:val="000000"/>
            </w:rPr>
          </w:rPrChange>
        </w:rPr>
      </w:pPr>
      <w:bookmarkStart w:id="7399" w:name="_Toc185587675"/>
      <w:bookmarkStart w:id="7400" w:name="_Toc185588721"/>
      <w:bookmarkStart w:id="7401" w:name="_Toc185597796"/>
      <w:bookmarkStart w:id="7402" w:name="_Toc185597977"/>
      <w:bookmarkStart w:id="7403" w:name="_Toc185598155"/>
      <w:bookmarkStart w:id="7404" w:name="_Toc185598332"/>
      <w:bookmarkEnd w:id="7399"/>
      <w:bookmarkEnd w:id="7400"/>
      <w:bookmarkEnd w:id="7401"/>
      <w:bookmarkEnd w:id="7402"/>
      <w:bookmarkEnd w:id="7403"/>
      <w:bookmarkEnd w:id="7404"/>
    </w:p>
    <w:p w14:paraId="65ADE276" w14:textId="77777777" w:rsidR="00A27D53" w:rsidDel="00AD223A" w:rsidRDefault="00A27D53">
      <w:pPr>
        <w:tabs>
          <w:tab w:val="left" w:pos="704"/>
        </w:tabs>
        <w:ind w:left="707" w:firstLine="0"/>
        <w:rPr>
          <w:del w:id="7405" w:author="MinhHieu" w:date="2024-12-20T11:09:00Z"/>
        </w:rPr>
      </w:pPr>
      <w:bookmarkStart w:id="7406" w:name="_Toc185587676"/>
      <w:bookmarkStart w:id="7407" w:name="_Toc185588722"/>
      <w:bookmarkStart w:id="7408" w:name="_Toc185597797"/>
      <w:bookmarkStart w:id="7409" w:name="_Toc185597978"/>
      <w:bookmarkStart w:id="7410" w:name="_Toc185598156"/>
      <w:bookmarkStart w:id="7411" w:name="_Toc185598333"/>
      <w:bookmarkEnd w:id="7406"/>
      <w:bookmarkEnd w:id="7407"/>
      <w:bookmarkEnd w:id="7408"/>
      <w:bookmarkEnd w:id="7409"/>
      <w:bookmarkEnd w:id="7410"/>
      <w:bookmarkEnd w:id="7411"/>
    </w:p>
    <w:p w14:paraId="5AD5C76B" w14:textId="77777777" w:rsidR="00A27D53" w:rsidRPr="00AD223A" w:rsidDel="00AD223A" w:rsidRDefault="00A27D53">
      <w:pPr>
        <w:rPr>
          <w:del w:id="7412" w:author="MinhHieu" w:date="2024-12-20T11:09:00Z"/>
          <w:lang w:val="vi-VN"/>
          <w:rPrChange w:id="7413" w:author="MinhHieu" w:date="2024-12-20T11:09:00Z">
            <w:rPr>
              <w:del w:id="7414" w:author="MinhHieu" w:date="2024-12-20T11:09:00Z"/>
            </w:rPr>
          </w:rPrChange>
        </w:rPr>
      </w:pPr>
      <w:bookmarkStart w:id="7415" w:name="_heading=h.aveo1q6p7qv" w:colFirst="0" w:colLast="0"/>
      <w:bookmarkStart w:id="7416" w:name="_Toc185587677"/>
      <w:bookmarkStart w:id="7417" w:name="_Toc185588723"/>
      <w:bookmarkStart w:id="7418" w:name="_Toc185597798"/>
      <w:bookmarkStart w:id="7419" w:name="_Toc185597979"/>
      <w:bookmarkStart w:id="7420" w:name="_Toc185598157"/>
      <w:bookmarkStart w:id="7421" w:name="_Toc185598334"/>
      <w:bookmarkEnd w:id="7415"/>
      <w:bookmarkEnd w:id="7416"/>
      <w:bookmarkEnd w:id="7417"/>
      <w:bookmarkEnd w:id="7418"/>
      <w:bookmarkEnd w:id="7419"/>
      <w:bookmarkEnd w:id="7420"/>
      <w:bookmarkEnd w:id="7421"/>
    </w:p>
    <w:p w14:paraId="56504C0E" w14:textId="77777777" w:rsidR="00A27D53" w:rsidDel="00AD223A" w:rsidRDefault="00A27D53">
      <w:pPr>
        <w:rPr>
          <w:del w:id="7422" w:author="MinhHieu" w:date="2024-12-20T11:09:00Z"/>
        </w:rPr>
      </w:pPr>
      <w:bookmarkStart w:id="7423" w:name="_heading=h.c2dj0alup41w" w:colFirst="0" w:colLast="0"/>
      <w:bookmarkStart w:id="7424" w:name="_Toc185587678"/>
      <w:bookmarkStart w:id="7425" w:name="_Toc185588724"/>
      <w:bookmarkStart w:id="7426" w:name="_Toc185597799"/>
      <w:bookmarkStart w:id="7427" w:name="_Toc185597980"/>
      <w:bookmarkStart w:id="7428" w:name="_Toc185598158"/>
      <w:bookmarkStart w:id="7429" w:name="_Toc185598335"/>
      <w:bookmarkEnd w:id="7423"/>
      <w:bookmarkEnd w:id="7424"/>
      <w:bookmarkEnd w:id="7425"/>
      <w:bookmarkEnd w:id="7426"/>
      <w:bookmarkEnd w:id="7427"/>
      <w:bookmarkEnd w:id="7428"/>
      <w:bookmarkEnd w:id="7429"/>
    </w:p>
    <w:p w14:paraId="61829C69" w14:textId="77777777" w:rsidR="00A27D53" w:rsidDel="00AD223A" w:rsidRDefault="00A27D53">
      <w:pPr>
        <w:rPr>
          <w:del w:id="7430" w:author="MinhHieu" w:date="2024-12-20T11:09:00Z"/>
        </w:rPr>
      </w:pPr>
      <w:bookmarkStart w:id="7431" w:name="_heading=h.u7jx3u4kyun1" w:colFirst="0" w:colLast="0"/>
      <w:bookmarkStart w:id="7432" w:name="_Toc185587679"/>
      <w:bookmarkStart w:id="7433" w:name="_Toc185588725"/>
      <w:bookmarkStart w:id="7434" w:name="_Toc185597800"/>
      <w:bookmarkStart w:id="7435" w:name="_Toc185597981"/>
      <w:bookmarkStart w:id="7436" w:name="_Toc185598159"/>
      <w:bookmarkStart w:id="7437" w:name="_Toc185598336"/>
      <w:bookmarkEnd w:id="7431"/>
      <w:bookmarkEnd w:id="7432"/>
      <w:bookmarkEnd w:id="7433"/>
      <w:bookmarkEnd w:id="7434"/>
      <w:bookmarkEnd w:id="7435"/>
      <w:bookmarkEnd w:id="7436"/>
      <w:bookmarkEnd w:id="7437"/>
    </w:p>
    <w:p w14:paraId="6AB7547D" w14:textId="77777777" w:rsidR="00A27D53" w:rsidDel="00AD223A" w:rsidRDefault="00A27D53">
      <w:pPr>
        <w:rPr>
          <w:del w:id="7438" w:author="MinhHieu" w:date="2024-12-20T11:09:00Z"/>
        </w:rPr>
      </w:pPr>
      <w:bookmarkStart w:id="7439" w:name="_heading=h.sfgbr0o0ind6" w:colFirst="0" w:colLast="0"/>
      <w:bookmarkStart w:id="7440" w:name="_Toc185587680"/>
      <w:bookmarkStart w:id="7441" w:name="_Toc185588726"/>
      <w:bookmarkStart w:id="7442" w:name="_Toc185597801"/>
      <w:bookmarkStart w:id="7443" w:name="_Toc185597982"/>
      <w:bookmarkStart w:id="7444" w:name="_Toc185598160"/>
      <w:bookmarkStart w:id="7445" w:name="_Toc185598337"/>
      <w:bookmarkEnd w:id="7439"/>
      <w:bookmarkEnd w:id="7440"/>
      <w:bookmarkEnd w:id="7441"/>
      <w:bookmarkEnd w:id="7442"/>
      <w:bookmarkEnd w:id="7443"/>
      <w:bookmarkEnd w:id="7444"/>
      <w:bookmarkEnd w:id="7445"/>
    </w:p>
    <w:p w14:paraId="16313247" w14:textId="77777777" w:rsidR="00A27D53" w:rsidDel="00AD223A" w:rsidRDefault="00A27D53" w:rsidP="00AD223A">
      <w:pPr>
        <w:rPr>
          <w:del w:id="7446" w:author="MinhHieu" w:date="2024-12-20T11:09:00Z"/>
        </w:rPr>
      </w:pPr>
      <w:bookmarkStart w:id="7447" w:name="_heading=h.yv07v6k0rv8" w:colFirst="0" w:colLast="0"/>
      <w:bookmarkStart w:id="7448" w:name="_Toc185587681"/>
      <w:bookmarkStart w:id="7449" w:name="_Toc185588727"/>
      <w:bookmarkStart w:id="7450" w:name="_Toc185597802"/>
      <w:bookmarkStart w:id="7451" w:name="_Toc185597983"/>
      <w:bookmarkStart w:id="7452" w:name="_Toc185598161"/>
      <w:bookmarkStart w:id="7453" w:name="_Toc185598338"/>
      <w:bookmarkEnd w:id="7447"/>
      <w:bookmarkEnd w:id="7448"/>
      <w:bookmarkEnd w:id="7449"/>
      <w:bookmarkEnd w:id="7450"/>
      <w:bookmarkEnd w:id="7451"/>
      <w:bookmarkEnd w:id="7452"/>
      <w:bookmarkEnd w:id="7453"/>
    </w:p>
    <w:p w14:paraId="786292B9" w14:textId="77777777" w:rsidR="00A27D53" w:rsidDel="00AD223A" w:rsidRDefault="00A27D53">
      <w:pPr>
        <w:ind w:left="0" w:firstLine="0"/>
        <w:rPr>
          <w:del w:id="7454" w:author="MinhHieu" w:date="2024-12-20T11:09:00Z"/>
        </w:rPr>
      </w:pPr>
      <w:bookmarkStart w:id="7455" w:name="_heading=h.5i8g712qqfdw" w:colFirst="0" w:colLast="0"/>
      <w:bookmarkStart w:id="7456" w:name="_Toc185587682"/>
      <w:bookmarkStart w:id="7457" w:name="_Toc185588728"/>
      <w:bookmarkStart w:id="7458" w:name="_Toc185597803"/>
      <w:bookmarkStart w:id="7459" w:name="_Toc185597984"/>
      <w:bookmarkStart w:id="7460" w:name="_Toc185598162"/>
      <w:bookmarkStart w:id="7461" w:name="_Toc185598339"/>
      <w:bookmarkEnd w:id="7455"/>
      <w:bookmarkEnd w:id="7456"/>
      <w:bookmarkEnd w:id="7457"/>
      <w:bookmarkEnd w:id="7458"/>
      <w:bookmarkEnd w:id="7459"/>
      <w:bookmarkEnd w:id="7460"/>
      <w:bookmarkEnd w:id="7461"/>
    </w:p>
    <w:p w14:paraId="78A3C79A" w14:textId="77777777" w:rsidR="00A27D53" w:rsidRDefault="00D33BC1">
      <w:pPr>
        <w:pStyle w:val="Heading2"/>
        <w:numPr>
          <w:ilvl w:val="2"/>
          <w:numId w:val="32"/>
        </w:numPr>
        <w:tabs>
          <w:tab w:val="left" w:pos="704"/>
        </w:tabs>
        <w:spacing w:before="281"/>
      </w:pPr>
      <w:bookmarkStart w:id="7462" w:name="bookmark=kix.yi567figpz01" w:colFirst="0" w:colLast="0"/>
      <w:bookmarkStart w:id="7463" w:name="_Toc185578203"/>
      <w:bookmarkStart w:id="7464" w:name="_Toc185579226"/>
      <w:bookmarkStart w:id="7465" w:name="_Toc185579330"/>
      <w:bookmarkStart w:id="7466" w:name="_Toc185587683"/>
      <w:bookmarkStart w:id="7467" w:name="_Toc185588729"/>
      <w:bookmarkStart w:id="7468" w:name="_Toc185597804"/>
      <w:bookmarkStart w:id="7469" w:name="_Toc185597985"/>
      <w:bookmarkStart w:id="7470" w:name="_Toc185598163"/>
      <w:bookmarkStart w:id="7471" w:name="_Toc185598340"/>
      <w:bookmarkEnd w:id="7462"/>
      <w:r>
        <w:t>Biểu đồ tuần tự tìm kiếm sản phẩm</w:t>
      </w:r>
      <w:bookmarkEnd w:id="7463"/>
      <w:bookmarkEnd w:id="7464"/>
      <w:bookmarkEnd w:id="7465"/>
      <w:bookmarkEnd w:id="7466"/>
      <w:bookmarkEnd w:id="7467"/>
      <w:bookmarkEnd w:id="7468"/>
      <w:bookmarkEnd w:id="7469"/>
      <w:bookmarkEnd w:id="7470"/>
      <w:bookmarkEnd w:id="7471"/>
    </w:p>
    <w:p w14:paraId="3E2D5DA6" w14:textId="77777777" w:rsidR="00A27D53" w:rsidRDefault="00D33BC1">
      <w:pPr>
        <w:numPr>
          <w:ilvl w:val="3"/>
          <w:numId w:val="32"/>
        </w:numPr>
        <w:pBdr>
          <w:top w:val="nil"/>
          <w:left w:val="nil"/>
          <w:bottom w:val="nil"/>
          <w:right w:val="nil"/>
          <w:between w:val="nil"/>
        </w:pBdr>
        <w:tabs>
          <w:tab w:val="left" w:pos="541"/>
        </w:tabs>
        <w:spacing w:before="79" w:line="240" w:lineRule="auto"/>
        <w:ind w:left="541" w:right="0" w:hanging="417"/>
        <w:rPr>
          <w:rFonts w:ascii="Verdana" w:eastAsia="Verdana" w:hAnsi="Verdana" w:cs="Verdana"/>
          <w:color w:val="000000"/>
          <w:sz w:val="16"/>
          <w:szCs w:val="16"/>
        </w:rPr>
      </w:pPr>
      <w:r>
        <w:rPr>
          <w:color w:val="000000"/>
        </w:rPr>
        <w:t>Biểu đồ tuần tự tìm kiếm sản phẩm</w:t>
      </w:r>
    </w:p>
    <w:p w14:paraId="6D6E8923" w14:textId="77777777" w:rsidR="00A27D53" w:rsidRDefault="00A27D53">
      <w:pPr>
        <w:pBdr>
          <w:top w:val="nil"/>
          <w:left w:val="nil"/>
          <w:bottom w:val="nil"/>
          <w:right w:val="nil"/>
          <w:between w:val="nil"/>
        </w:pBdr>
        <w:spacing w:before="7" w:line="240" w:lineRule="auto"/>
        <w:ind w:left="0" w:right="0" w:firstLine="0"/>
        <w:rPr>
          <w:color w:val="000000"/>
          <w:sz w:val="8"/>
          <w:szCs w:val="8"/>
        </w:rPr>
      </w:pPr>
    </w:p>
    <w:p w14:paraId="71244C4A" w14:textId="77777777" w:rsidR="006C2C4E" w:rsidRDefault="00D33BC1">
      <w:pPr>
        <w:keepNext/>
        <w:pBdr>
          <w:top w:val="nil"/>
          <w:left w:val="nil"/>
          <w:bottom w:val="nil"/>
          <w:right w:val="nil"/>
          <w:between w:val="nil"/>
        </w:pBdr>
        <w:spacing w:before="0" w:line="240" w:lineRule="auto"/>
        <w:ind w:left="566" w:right="0" w:firstLine="0"/>
        <w:rPr>
          <w:ins w:id="7472" w:author="MinhHieu" w:date="2024-12-20T11:24:00Z"/>
        </w:rPr>
        <w:pPrChange w:id="7473" w:author="MinhHieu" w:date="2024-12-20T11:24:00Z">
          <w:pPr>
            <w:pBdr>
              <w:top w:val="nil"/>
              <w:left w:val="nil"/>
              <w:bottom w:val="nil"/>
              <w:right w:val="nil"/>
              <w:between w:val="nil"/>
            </w:pBdr>
            <w:spacing w:before="0" w:line="240" w:lineRule="auto"/>
            <w:ind w:left="566" w:right="0" w:firstLine="0"/>
          </w:pPr>
        </w:pPrChange>
      </w:pPr>
      <w:r>
        <w:rPr>
          <w:noProof/>
          <w:color w:val="000000"/>
          <w:sz w:val="20"/>
          <w:szCs w:val="20"/>
        </w:rPr>
        <w:lastRenderedPageBreak/>
        <w:drawing>
          <wp:inline distT="114300" distB="114300" distL="114300" distR="114300" wp14:anchorId="7B7D0958" wp14:editId="730F5EE5">
            <wp:extent cx="5144677" cy="1814946"/>
            <wp:effectExtent l="0" t="0" r="0" b="0"/>
            <wp:docPr id="202506027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7"/>
                    <a:srcRect/>
                    <a:stretch>
                      <a:fillRect/>
                    </a:stretch>
                  </pic:blipFill>
                  <pic:spPr>
                    <a:xfrm>
                      <a:off x="0" y="0"/>
                      <a:ext cx="5146833" cy="1815707"/>
                    </a:xfrm>
                    <a:prstGeom prst="rect">
                      <a:avLst/>
                    </a:prstGeom>
                    <a:ln/>
                  </pic:spPr>
                </pic:pic>
              </a:graphicData>
            </a:graphic>
          </wp:inline>
        </w:drawing>
      </w:r>
    </w:p>
    <w:p w14:paraId="448FE9C4" w14:textId="28B0B768" w:rsidR="00A27D53" w:rsidRPr="006C2C4E" w:rsidRDefault="006C2C4E">
      <w:pPr>
        <w:pStyle w:val="Caption"/>
        <w:jc w:val="center"/>
        <w:rPr>
          <w:color w:val="auto"/>
          <w:sz w:val="26"/>
          <w:szCs w:val="26"/>
          <w:lang w:val="vi-VN"/>
          <w:rPrChange w:id="7474" w:author="MinhHieu" w:date="2024-12-20T11:24:00Z">
            <w:rPr>
              <w:color w:val="000000"/>
              <w:sz w:val="20"/>
              <w:szCs w:val="20"/>
            </w:rPr>
          </w:rPrChange>
        </w:rPr>
        <w:pPrChange w:id="7475" w:author="MinhHieu" w:date="2024-12-20T11:24:00Z">
          <w:pPr>
            <w:pBdr>
              <w:top w:val="nil"/>
              <w:left w:val="nil"/>
              <w:bottom w:val="nil"/>
              <w:right w:val="nil"/>
              <w:between w:val="nil"/>
            </w:pBdr>
            <w:spacing w:before="0" w:line="240" w:lineRule="auto"/>
            <w:ind w:left="566" w:right="0" w:firstLine="0"/>
          </w:pPr>
        </w:pPrChange>
      </w:pPr>
      <w:bookmarkStart w:id="7476" w:name="_Toc185587473"/>
      <w:bookmarkStart w:id="7477" w:name="_Toc185597653"/>
      <w:ins w:id="7478" w:author="MinhHieu" w:date="2024-12-20T11:24:00Z">
        <w:r w:rsidRPr="006C2C4E">
          <w:rPr>
            <w:color w:val="auto"/>
            <w:sz w:val="26"/>
            <w:szCs w:val="26"/>
            <w:rPrChange w:id="7479" w:author="MinhHieu" w:date="2024-12-20T11:24:00Z">
              <w:rPr/>
            </w:rPrChange>
          </w:rPr>
          <w:t>Hình 2.</w:t>
        </w:r>
        <w:r w:rsidRPr="006C2C4E">
          <w:rPr>
            <w:color w:val="auto"/>
            <w:sz w:val="26"/>
            <w:szCs w:val="26"/>
            <w:rPrChange w:id="7480" w:author="MinhHieu" w:date="2024-12-20T11:24:00Z">
              <w:rPr/>
            </w:rPrChange>
          </w:rPr>
          <w:fldChar w:fldCharType="begin"/>
        </w:r>
        <w:r w:rsidRPr="006C2C4E">
          <w:rPr>
            <w:color w:val="auto"/>
            <w:sz w:val="26"/>
            <w:szCs w:val="26"/>
            <w:rPrChange w:id="7481" w:author="MinhHieu" w:date="2024-12-20T11:24:00Z">
              <w:rPr/>
            </w:rPrChange>
          </w:rPr>
          <w:instrText xml:space="preserve"> SEQ Hình_2. \* ARABIC </w:instrText>
        </w:r>
      </w:ins>
      <w:r w:rsidRPr="006C2C4E">
        <w:rPr>
          <w:color w:val="auto"/>
          <w:sz w:val="26"/>
          <w:szCs w:val="26"/>
          <w:rPrChange w:id="7482" w:author="MinhHieu" w:date="2024-12-20T11:24:00Z">
            <w:rPr/>
          </w:rPrChange>
        </w:rPr>
        <w:fldChar w:fldCharType="separate"/>
      </w:r>
      <w:ins w:id="7483" w:author="MinhHieu" w:date="2024-12-20T11:39:00Z">
        <w:r w:rsidR="00743906">
          <w:rPr>
            <w:noProof/>
            <w:color w:val="auto"/>
            <w:sz w:val="26"/>
            <w:szCs w:val="26"/>
          </w:rPr>
          <w:t>29</w:t>
        </w:r>
      </w:ins>
      <w:ins w:id="7484" w:author="MinhHieu" w:date="2024-12-20T11:24:00Z">
        <w:r w:rsidRPr="006C2C4E">
          <w:rPr>
            <w:color w:val="auto"/>
            <w:sz w:val="26"/>
            <w:szCs w:val="26"/>
            <w:rPrChange w:id="7485" w:author="MinhHieu" w:date="2024-12-20T11:24:00Z">
              <w:rPr/>
            </w:rPrChange>
          </w:rPr>
          <w:fldChar w:fldCharType="end"/>
        </w:r>
        <w:r w:rsidRPr="006C2C4E">
          <w:rPr>
            <w:color w:val="auto"/>
            <w:sz w:val="26"/>
            <w:szCs w:val="26"/>
            <w:lang w:val="vi-VN"/>
            <w:rPrChange w:id="7486" w:author="MinhHieu" w:date="2024-12-20T11:24:00Z">
              <w:rPr>
                <w:lang w:val="vi-VN"/>
              </w:rPr>
            </w:rPrChange>
          </w:rPr>
          <w:t xml:space="preserve"> </w:t>
        </w:r>
        <w:r w:rsidRPr="006C2C4E">
          <w:rPr>
            <w:color w:val="auto"/>
            <w:sz w:val="26"/>
            <w:szCs w:val="26"/>
            <w:rPrChange w:id="7487" w:author="MinhHieu" w:date="2024-12-20T11:24:00Z">
              <w:rPr>
                <w:i/>
              </w:rPr>
            </w:rPrChange>
          </w:rPr>
          <w:t>Biểu đồ tuần tự tìm kiếm sản phẩm</w:t>
        </w:r>
      </w:ins>
      <w:bookmarkEnd w:id="7476"/>
      <w:bookmarkEnd w:id="7477"/>
    </w:p>
    <w:p w14:paraId="6007ED53" w14:textId="77777777" w:rsidR="00A27D53" w:rsidRDefault="00D33BC1">
      <w:pPr>
        <w:spacing w:before="70"/>
        <w:ind w:left="595" w:right="803" w:firstLine="0"/>
        <w:jc w:val="center"/>
        <w:rPr>
          <w:ins w:id="7488" w:author="MinhHieu" w:date="2024-12-20T11:24:00Z"/>
          <w:i/>
          <w:lang w:val="vi-VN"/>
        </w:rPr>
      </w:pPr>
      <w:bookmarkStart w:id="7489" w:name="_heading=h.3oy7u29" w:colFirst="0" w:colLast="0"/>
      <w:bookmarkEnd w:id="7489"/>
      <w:del w:id="7490" w:author="MinhHieu" w:date="2024-12-20T11:24:00Z">
        <w:r w:rsidDel="006C2C4E">
          <w:rPr>
            <w:i/>
          </w:rPr>
          <w:delText>Hình 2.29 Biểu đồ tuần tự tìm kiếm sản phẩm</w:delText>
        </w:r>
      </w:del>
    </w:p>
    <w:p w14:paraId="2E9C2A28" w14:textId="77777777" w:rsidR="006C2C4E" w:rsidRDefault="006C2C4E">
      <w:pPr>
        <w:spacing w:before="70"/>
        <w:ind w:left="595" w:right="803" w:firstLine="0"/>
        <w:jc w:val="center"/>
        <w:rPr>
          <w:ins w:id="7491" w:author="MinhHieu" w:date="2024-12-20T11:24:00Z"/>
          <w:i/>
          <w:lang w:val="vi-VN"/>
        </w:rPr>
      </w:pPr>
    </w:p>
    <w:p w14:paraId="29DB7567" w14:textId="77777777" w:rsidR="006C2C4E" w:rsidRDefault="006C2C4E">
      <w:pPr>
        <w:spacing w:before="70"/>
        <w:ind w:left="595" w:right="803" w:firstLine="0"/>
        <w:jc w:val="center"/>
        <w:rPr>
          <w:ins w:id="7492" w:author="MinhHieu" w:date="2024-12-20T11:24:00Z"/>
          <w:i/>
          <w:lang w:val="vi-VN"/>
        </w:rPr>
      </w:pPr>
    </w:p>
    <w:p w14:paraId="5ADD7B59" w14:textId="77777777" w:rsidR="006C2C4E" w:rsidRDefault="006C2C4E">
      <w:pPr>
        <w:spacing w:before="70"/>
        <w:ind w:left="595" w:right="803" w:firstLine="0"/>
        <w:jc w:val="center"/>
        <w:rPr>
          <w:ins w:id="7493" w:author="MinhHieu" w:date="2024-12-20T11:24:00Z"/>
          <w:i/>
          <w:lang w:val="vi-VN"/>
        </w:rPr>
      </w:pPr>
    </w:p>
    <w:p w14:paraId="0E1231D6" w14:textId="77777777" w:rsidR="006C2C4E" w:rsidRDefault="006C2C4E">
      <w:pPr>
        <w:spacing w:before="70"/>
        <w:ind w:left="595" w:right="803" w:firstLine="0"/>
        <w:jc w:val="center"/>
        <w:rPr>
          <w:ins w:id="7494" w:author="MinhHieu" w:date="2024-12-20T11:24:00Z"/>
          <w:i/>
          <w:lang w:val="vi-VN"/>
        </w:rPr>
      </w:pPr>
    </w:p>
    <w:p w14:paraId="021303D9" w14:textId="77777777" w:rsidR="006C2C4E" w:rsidRDefault="006C2C4E">
      <w:pPr>
        <w:spacing w:before="70"/>
        <w:ind w:left="595" w:right="803" w:firstLine="0"/>
        <w:jc w:val="center"/>
        <w:rPr>
          <w:ins w:id="7495" w:author="MinhHieu" w:date="2024-12-20T11:24:00Z"/>
          <w:i/>
          <w:lang w:val="vi-VN"/>
        </w:rPr>
      </w:pPr>
    </w:p>
    <w:p w14:paraId="7E0F7C64" w14:textId="77777777" w:rsidR="006C2C4E" w:rsidRDefault="006C2C4E">
      <w:pPr>
        <w:spacing w:before="70"/>
        <w:ind w:left="595" w:right="803" w:firstLine="0"/>
        <w:jc w:val="center"/>
        <w:rPr>
          <w:ins w:id="7496" w:author="MinhHieu" w:date="2024-12-20T11:11:00Z"/>
          <w:i/>
          <w:lang w:val="vi-VN"/>
        </w:rPr>
      </w:pPr>
    </w:p>
    <w:p w14:paraId="06A2D4F3" w14:textId="77777777" w:rsidR="006C2C4E" w:rsidRPr="00627C1A" w:rsidRDefault="006C2C4E" w:rsidP="006C2C4E">
      <w:pPr>
        <w:numPr>
          <w:ilvl w:val="3"/>
          <w:numId w:val="32"/>
        </w:numPr>
        <w:pBdr>
          <w:top w:val="nil"/>
          <w:left w:val="nil"/>
          <w:bottom w:val="nil"/>
          <w:right w:val="nil"/>
          <w:between w:val="nil"/>
        </w:pBdr>
        <w:tabs>
          <w:tab w:val="left" w:pos="543"/>
        </w:tabs>
        <w:spacing w:before="201" w:line="240" w:lineRule="auto"/>
        <w:ind w:left="543" w:right="0" w:hanging="419"/>
        <w:rPr>
          <w:ins w:id="7497" w:author="MinhHieu" w:date="2024-12-20T11:17:00Z"/>
          <w:rFonts w:ascii="Verdana" w:eastAsia="Verdana" w:hAnsi="Verdana" w:cs="Verdana"/>
          <w:color w:val="000000"/>
          <w:sz w:val="16"/>
          <w:szCs w:val="16"/>
        </w:rPr>
      </w:pPr>
      <w:ins w:id="7498" w:author="MinhHieu" w:date="2024-12-20T11:17:00Z">
        <w:r>
          <w:rPr>
            <w:color w:val="000000"/>
          </w:rPr>
          <w:t>Biểu đồ tuần tự đánh giá và bình luận sản phẩm</w:t>
        </w:r>
      </w:ins>
    </w:p>
    <w:p w14:paraId="39D6BDA0" w14:textId="77777777" w:rsidR="006C2C4E" w:rsidRDefault="006C2C4E">
      <w:pPr>
        <w:pStyle w:val="ListParagraph"/>
        <w:keepNext/>
        <w:spacing w:before="116"/>
        <w:ind w:left="513" w:right="803" w:firstLine="0"/>
        <w:rPr>
          <w:ins w:id="7499" w:author="MinhHieu" w:date="2024-12-20T11:25:00Z"/>
        </w:rPr>
        <w:pPrChange w:id="7500" w:author="MinhHieu" w:date="2024-12-20T11:25:00Z">
          <w:pPr>
            <w:pStyle w:val="ListParagraph"/>
            <w:spacing w:before="116"/>
            <w:ind w:left="513" w:right="803" w:firstLine="0"/>
          </w:pPr>
        </w:pPrChange>
      </w:pPr>
      <w:ins w:id="7501" w:author="MinhHieu" w:date="2024-12-20T11:17:00Z">
        <w:r>
          <w:rPr>
            <w:noProof/>
          </w:rPr>
          <w:drawing>
            <wp:inline distT="114300" distB="114300" distL="114300" distR="114300" wp14:anchorId="7F2F8B94" wp14:editId="27683519">
              <wp:extent cx="5098314" cy="2092037"/>
              <wp:effectExtent l="0" t="0" r="7620" b="3810"/>
              <wp:docPr id="183980140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8"/>
                      <a:srcRect/>
                      <a:stretch>
                        <a:fillRect/>
                      </a:stretch>
                    </pic:blipFill>
                    <pic:spPr>
                      <a:xfrm>
                        <a:off x="0" y="0"/>
                        <a:ext cx="5125247" cy="2103089"/>
                      </a:xfrm>
                      <a:prstGeom prst="rect">
                        <a:avLst/>
                      </a:prstGeom>
                      <a:ln/>
                    </pic:spPr>
                  </pic:pic>
                </a:graphicData>
              </a:graphic>
            </wp:inline>
          </w:drawing>
        </w:r>
      </w:ins>
    </w:p>
    <w:p w14:paraId="2FD01F95" w14:textId="194E0425" w:rsidR="006C2C4E" w:rsidRPr="006C2C4E" w:rsidRDefault="006C2C4E">
      <w:pPr>
        <w:pStyle w:val="Caption"/>
        <w:jc w:val="center"/>
        <w:rPr>
          <w:ins w:id="7502" w:author="MinhHieu" w:date="2024-12-20T11:17:00Z"/>
          <w:i w:val="0"/>
          <w:color w:val="auto"/>
          <w:lang w:val="vi-VN"/>
          <w:rPrChange w:id="7503" w:author="MinhHieu" w:date="2024-12-20T11:25:00Z">
            <w:rPr>
              <w:ins w:id="7504" w:author="MinhHieu" w:date="2024-12-20T11:17:00Z"/>
              <w:i/>
              <w:lang w:val="vi-VN"/>
            </w:rPr>
          </w:rPrChange>
        </w:rPr>
        <w:pPrChange w:id="7505" w:author="MinhHieu" w:date="2024-12-20T11:25:00Z">
          <w:pPr>
            <w:pStyle w:val="ListParagraph"/>
            <w:spacing w:before="116"/>
            <w:ind w:left="513" w:right="803" w:firstLine="0"/>
          </w:pPr>
        </w:pPrChange>
      </w:pPr>
      <w:bookmarkStart w:id="7506" w:name="_Toc185587474"/>
      <w:bookmarkStart w:id="7507" w:name="_Toc185597654"/>
      <w:ins w:id="7508" w:author="MinhHieu" w:date="2024-12-20T11:25:00Z">
        <w:r w:rsidRPr="006C2C4E">
          <w:rPr>
            <w:color w:val="auto"/>
            <w:sz w:val="26"/>
            <w:szCs w:val="26"/>
            <w:rPrChange w:id="7509" w:author="MinhHieu" w:date="2024-12-20T11:25:00Z">
              <w:rPr/>
            </w:rPrChange>
          </w:rPr>
          <w:t>Hình 2.</w:t>
        </w:r>
        <w:r w:rsidRPr="006C2C4E">
          <w:rPr>
            <w:color w:val="auto"/>
            <w:sz w:val="26"/>
            <w:szCs w:val="26"/>
            <w:rPrChange w:id="7510" w:author="MinhHieu" w:date="2024-12-20T11:25:00Z">
              <w:rPr/>
            </w:rPrChange>
          </w:rPr>
          <w:fldChar w:fldCharType="begin"/>
        </w:r>
        <w:r w:rsidRPr="006C2C4E">
          <w:rPr>
            <w:color w:val="auto"/>
            <w:sz w:val="26"/>
            <w:szCs w:val="26"/>
            <w:rPrChange w:id="7511" w:author="MinhHieu" w:date="2024-12-20T11:25:00Z">
              <w:rPr/>
            </w:rPrChange>
          </w:rPr>
          <w:instrText xml:space="preserve"> SEQ Hình_2. \* ARABIC </w:instrText>
        </w:r>
      </w:ins>
      <w:r w:rsidRPr="006C2C4E">
        <w:rPr>
          <w:color w:val="auto"/>
          <w:sz w:val="26"/>
          <w:szCs w:val="26"/>
          <w:rPrChange w:id="7512" w:author="MinhHieu" w:date="2024-12-20T11:25:00Z">
            <w:rPr/>
          </w:rPrChange>
        </w:rPr>
        <w:fldChar w:fldCharType="separate"/>
      </w:r>
      <w:ins w:id="7513" w:author="MinhHieu" w:date="2024-12-20T11:39:00Z">
        <w:r w:rsidR="00743906">
          <w:rPr>
            <w:noProof/>
            <w:color w:val="auto"/>
            <w:sz w:val="26"/>
            <w:szCs w:val="26"/>
          </w:rPr>
          <w:t>30</w:t>
        </w:r>
      </w:ins>
      <w:ins w:id="7514" w:author="MinhHieu" w:date="2024-12-20T11:25:00Z">
        <w:r w:rsidRPr="006C2C4E">
          <w:rPr>
            <w:color w:val="auto"/>
            <w:sz w:val="26"/>
            <w:szCs w:val="26"/>
            <w:rPrChange w:id="7515" w:author="MinhHieu" w:date="2024-12-20T11:25:00Z">
              <w:rPr/>
            </w:rPrChange>
          </w:rPr>
          <w:fldChar w:fldCharType="end"/>
        </w:r>
        <w:r w:rsidRPr="006C2C4E">
          <w:rPr>
            <w:color w:val="auto"/>
            <w:sz w:val="26"/>
            <w:szCs w:val="26"/>
            <w:lang w:val="vi-VN"/>
            <w:rPrChange w:id="7516" w:author="MinhHieu" w:date="2024-12-20T11:25:00Z">
              <w:rPr>
                <w:lang w:val="vi-VN"/>
              </w:rPr>
            </w:rPrChange>
          </w:rPr>
          <w:t xml:space="preserve"> </w:t>
        </w:r>
        <w:r w:rsidRPr="006C2C4E">
          <w:rPr>
            <w:color w:val="auto"/>
            <w:sz w:val="26"/>
            <w:szCs w:val="26"/>
            <w:rPrChange w:id="7517" w:author="MinhHieu" w:date="2024-12-20T11:25:00Z">
              <w:rPr>
                <w:i/>
              </w:rPr>
            </w:rPrChange>
          </w:rPr>
          <w:t>Biểu đồ tuần tự đánh giá và bình luận sản phẩm</w:t>
        </w:r>
      </w:ins>
      <w:bookmarkEnd w:id="7506"/>
      <w:bookmarkEnd w:id="7507"/>
    </w:p>
    <w:p w14:paraId="451436A2" w14:textId="77777777" w:rsidR="00AD223A" w:rsidDel="006C2C4E" w:rsidRDefault="00AD223A" w:rsidP="00AD223A">
      <w:pPr>
        <w:spacing w:before="70"/>
        <w:ind w:right="803"/>
        <w:jc w:val="center"/>
        <w:rPr>
          <w:del w:id="7518" w:author="MinhHieu" w:date="2024-12-20T11:15:00Z"/>
          <w:i/>
          <w:lang w:val="vi-VN"/>
        </w:rPr>
      </w:pPr>
    </w:p>
    <w:p w14:paraId="6095922B" w14:textId="77777777" w:rsidR="006C2C4E" w:rsidRDefault="006C2C4E" w:rsidP="00AD223A">
      <w:pPr>
        <w:spacing w:before="70"/>
        <w:ind w:right="803"/>
        <w:jc w:val="center"/>
        <w:rPr>
          <w:ins w:id="7519" w:author="MinhHieu" w:date="2024-12-20T11:17:00Z"/>
          <w:i/>
          <w:lang w:val="vi-VN"/>
        </w:rPr>
      </w:pPr>
    </w:p>
    <w:p w14:paraId="2B288349" w14:textId="77777777" w:rsidR="00A27D53" w:rsidRPr="00AD223A" w:rsidDel="00AD223A" w:rsidRDefault="00A27D53">
      <w:pPr>
        <w:rPr>
          <w:del w:id="7520" w:author="MinhHieu" w:date="2024-12-20T11:09:00Z"/>
          <w:i/>
          <w:lang w:val="vi-VN"/>
          <w:rPrChange w:id="7521" w:author="MinhHieu" w:date="2024-12-20T11:15:00Z">
            <w:rPr>
              <w:del w:id="7522" w:author="MinhHieu" w:date="2024-12-20T11:09:00Z"/>
              <w:lang w:val="vi-VN"/>
            </w:rPr>
          </w:rPrChange>
        </w:rPr>
        <w:pPrChange w:id="7523" w:author="MinhHieu" w:date="2024-12-20T11:15:00Z">
          <w:pPr>
            <w:pStyle w:val="ListParagraph"/>
            <w:pBdr>
              <w:top w:val="nil"/>
              <w:left w:val="nil"/>
              <w:bottom w:val="nil"/>
              <w:right w:val="nil"/>
              <w:between w:val="nil"/>
            </w:pBdr>
            <w:spacing w:before="3" w:line="240" w:lineRule="auto"/>
            <w:ind w:left="513" w:right="0" w:firstLine="0"/>
          </w:pPr>
        </w:pPrChange>
      </w:pPr>
    </w:p>
    <w:p w14:paraId="509D43D8" w14:textId="7F979576" w:rsidR="00AD223A" w:rsidRPr="00AD223A" w:rsidDel="006C2C4E" w:rsidRDefault="00D33BC1">
      <w:pPr>
        <w:rPr>
          <w:del w:id="7524" w:author="MinhHieu" w:date="2024-12-20T11:17:00Z"/>
          <w:moveTo w:id="7525" w:author="MinhHieu" w:date="2024-12-20T11:10:00Z"/>
        </w:rPr>
        <w:pPrChange w:id="7526" w:author="MinhHieu" w:date="2024-12-20T11:15:00Z">
          <w:pPr>
            <w:pStyle w:val="ListParagraph"/>
            <w:numPr>
              <w:numId w:val="32"/>
            </w:numPr>
            <w:pBdr>
              <w:top w:val="nil"/>
              <w:left w:val="nil"/>
              <w:bottom w:val="nil"/>
              <w:right w:val="nil"/>
              <w:between w:val="nil"/>
            </w:pBdr>
            <w:spacing w:before="3" w:line="240" w:lineRule="auto"/>
            <w:ind w:left="513" w:right="0" w:hanging="390"/>
          </w:pPr>
        </w:pPrChange>
      </w:pPr>
      <w:del w:id="7527" w:author="MinhHieu" w:date="2024-12-20T11:11:00Z">
        <w:r w:rsidDel="00AD223A">
          <w:rPr>
            <w:color w:val="000000"/>
          </w:rPr>
          <w:delText xml:space="preserve">Biểu </w:delText>
        </w:r>
        <w:r w:rsidDel="00AD223A">
          <w:rPr>
            <w:color w:val="000000"/>
          </w:rPr>
          <w:delText>đồ tuần tự đánh giá và bình luận sản phẩm</w:delText>
        </w:r>
      </w:del>
      <w:moveToRangeStart w:id="7528" w:author="MinhHieu" w:date="2024-12-20T11:10:00Z" w:name="move185585454"/>
      <w:moveTo w:id="7529" w:author="MinhHieu" w:date="2024-12-20T11:10:00Z">
        <w:del w:id="7530" w:author="MinhHieu" w:date="2024-12-20T11:11:00Z">
          <w:r w:rsidR="00AD223A" w:rsidDel="00AD223A">
            <w:rPr>
              <w:noProof/>
            </w:rPr>
            <w:lastRenderedPageBreak/>
            <w:drawing>
              <wp:inline distT="114300" distB="114300" distL="114300" distR="114300" wp14:anchorId="5F19D131" wp14:editId="293364E4">
                <wp:extent cx="5501001" cy="2043545"/>
                <wp:effectExtent l="0" t="0" r="5080" b="0"/>
                <wp:docPr id="173169564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8"/>
                        <a:srcRect/>
                        <a:stretch>
                          <a:fillRect/>
                        </a:stretch>
                      </pic:blipFill>
                      <pic:spPr>
                        <a:xfrm>
                          <a:off x="0" y="0"/>
                          <a:ext cx="5512795" cy="2047926"/>
                        </a:xfrm>
                        <a:prstGeom prst="rect">
                          <a:avLst/>
                        </a:prstGeom>
                        <a:ln/>
                      </pic:spPr>
                    </pic:pic>
                  </a:graphicData>
                </a:graphic>
              </wp:inline>
            </w:drawing>
          </w:r>
        </w:del>
      </w:moveTo>
    </w:p>
    <w:p w14:paraId="3C409B86" w14:textId="2BB93AE4" w:rsidR="00AD223A" w:rsidRPr="00AD223A" w:rsidDel="00AD223A" w:rsidRDefault="00AD223A">
      <w:pPr>
        <w:pStyle w:val="ListParagraph"/>
        <w:spacing w:before="116"/>
        <w:ind w:left="513" w:right="803" w:firstLine="0"/>
        <w:rPr>
          <w:del w:id="7531" w:author="MinhHieu" w:date="2024-12-20T11:11:00Z"/>
          <w:moveTo w:id="7532" w:author="MinhHieu" w:date="2024-12-20T11:10:00Z"/>
          <w:i/>
          <w:lang w:val="vi-VN"/>
        </w:rPr>
        <w:pPrChange w:id="7533" w:author="MinhHieu" w:date="2024-12-20T11:10:00Z">
          <w:pPr>
            <w:pStyle w:val="ListParagraph"/>
            <w:numPr>
              <w:numId w:val="32"/>
            </w:numPr>
            <w:spacing w:before="116"/>
            <w:ind w:left="513" w:right="803" w:hanging="390"/>
            <w:jc w:val="center"/>
          </w:pPr>
        </w:pPrChange>
      </w:pPr>
      <w:moveTo w:id="7534" w:author="MinhHieu" w:date="2024-12-20T11:10:00Z">
        <w:del w:id="7535" w:author="MinhHieu" w:date="2024-12-20T11:16:00Z">
          <w:r w:rsidRPr="00AD223A" w:rsidDel="00AD223A">
            <w:rPr>
              <w:i/>
            </w:rPr>
            <w:delText>Hình 2.30 Biểu đồ tuần tự đánh giá và bình luận sản phẩm</w:delText>
          </w:r>
        </w:del>
      </w:moveTo>
    </w:p>
    <w:p w14:paraId="159B264B" w14:textId="77777777" w:rsidR="00AD223A" w:rsidRPr="00AD223A" w:rsidDel="00AD223A" w:rsidRDefault="00AD223A">
      <w:pPr>
        <w:pStyle w:val="ListParagraph"/>
        <w:spacing w:before="116"/>
        <w:ind w:left="513" w:right="803" w:firstLine="0"/>
        <w:rPr>
          <w:del w:id="7536" w:author="MinhHieu" w:date="2024-12-20T11:16:00Z"/>
          <w:moveTo w:id="7537" w:author="MinhHieu" w:date="2024-12-20T11:10:00Z"/>
          <w:lang w:val="vi-VN"/>
        </w:rPr>
        <w:pPrChange w:id="7538" w:author="MinhHieu" w:date="2024-12-20T11:11:00Z">
          <w:pPr>
            <w:pStyle w:val="ListParagraph"/>
            <w:numPr>
              <w:numId w:val="32"/>
            </w:numPr>
            <w:spacing w:before="116"/>
            <w:ind w:left="513" w:right="803" w:hanging="390"/>
            <w:jc w:val="center"/>
          </w:pPr>
        </w:pPrChange>
      </w:pPr>
    </w:p>
    <w:p w14:paraId="7C18D113" w14:textId="77777777" w:rsidR="00AD223A" w:rsidRPr="00AD223A" w:rsidDel="006C2C4E" w:rsidRDefault="00AD223A" w:rsidP="00AD223A">
      <w:pPr>
        <w:pStyle w:val="ListParagraph"/>
        <w:numPr>
          <w:ilvl w:val="0"/>
          <w:numId w:val="32"/>
        </w:numPr>
        <w:spacing w:before="116"/>
        <w:ind w:right="803"/>
        <w:jc w:val="center"/>
        <w:rPr>
          <w:del w:id="7539" w:author="MinhHieu" w:date="2024-12-20T11:17:00Z"/>
          <w:moveTo w:id="7540" w:author="MinhHieu" w:date="2024-12-20T11:10:00Z"/>
          <w:i/>
          <w:lang w:val="vi-VN"/>
        </w:rPr>
        <w:sectPr w:rsidR="00AD223A" w:rsidRPr="00AD223A" w:rsidDel="006C2C4E" w:rsidSect="00AD223A">
          <w:pgSz w:w="11910" w:h="16840"/>
          <w:pgMar w:top="1500" w:right="800" w:bottom="1340" w:left="1580" w:header="732" w:footer="1153" w:gutter="0"/>
          <w:cols w:space="720"/>
        </w:sectPr>
      </w:pPr>
    </w:p>
    <w:moveToRangeEnd w:id="7528"/>
    <w:p w14:paraId="475D6A04" w14:textId="77777777" w:rsidR="00AD223A" w:rsidDel="00AD223A" w:rsidRDefault="00AD223A">
      <w:pPr>
        <w:numPr>
          <w:ilvl w:val="2"/>
          <w:numId w:val="32"/>
        </w:numPr>
        <w:pBdr>
          <w:top w:val="nil"/>
          <w:left w:val="nil"/>
          <w:bottom w:val="nil"/>
          <w:right w:val="nil"/>
          <w:between w:val="nil"/>
        </w:pBdr>
        <w:tabs>
          <w:tab w:val="left" w:pos="543"/>
        </w:tabs>
        <w:spacing w:before="201" w:line="240" w:lineRule="auto"/>
        <w:ind w:right="0"/>
        <w:rPr>
          <w:del w:id="7541" w:author="MinhHieu" w:date="2024-12-20T11:11:00Z"/>
          <w:rFonts w:ascii="Verdana" w:eastAsia="Verdana" w:hAnsi="Verdana" w:cs="Verdana"/>
          <w:color w:val="000000"/>
          <w:sz w:val="16"/>
          <w:szCs w:val="16"/>
        </w:rPr>
        <w:pPrChange w:id="7542" w:author="MinhHieu" w:date="2024-12-20T11:17:00Z">
          <w:pPr>
            <w:numPr>
              <w:ilvl w:val="3"/>
              <w:numId w:val="32"/>
            </w:numPr>
            <w:pBdr>
              <w:top w:val="nil"/>
              <w:left w:val="nil"/>
              <w:bottom w:val="nil"/>
              <w:right w:val="nil"/>
              <w:between w:val="nil"/>
            </w:pBdr>
            <w:tabs>
              <w:tab w:val="left" w:pos="543"/>
            </w:tabs>
            <w:spacing w:before="201" w:line="240" w:lineRule="auto"/>
            <w:ind w:left="543" w:right="0" w:hanging="419"/>
          </w:pPr>
        </w:pPrChange>
      </w:pPr>
    </w:p>
    <w:p w14:paraId="03AE132F" w14:textId="77777777" w:rsidR="00A27D53" w:rsidDel="00AD223A" w:rsidRDefault="00D33BC1">
      <w:pPr>
        <w:pBdr>
          <w:top w:val="nil"/>
          <w:left w:val="nil"/>
          <w:bottom w:val="nil"/>
          <w:right w:val="nil"/>
          <w:between w:val="nil"/>
        </w:pBdr>
        <w:spacing w:before="3" w:line="240" w:lineRule="auto"/>
        <w:ind w:left="425" w:right="0" w:firstLine="0"/>
        <w:rPr>
          <w:moveFrom w:id="7543" w:author="MinhHieu" w:date="2024-12-20T11:10:00Z"/>
          <w:i/>
        </w:rPr>
      </w:pPr>
      <w:moveFromRangeStart w:id="7544" w:author="MinhHieu" w:date="2024-12-20T11:10:00Z" w:name="move185585454"/>
      <w:moveFrom w:id="7545" w:author="MinhHieu" w:date="2024-12-20T11:10:00Z">
        <w:r w:rsidDel="00AD223A">
          <w:rPr>
            <w:noProof/>
            <w:color w:val="000000"/>
            <w:sz w:val="15"/>
            <w:szCs w:val="15"/>
          </w:rPr>
          <w:drawing>
            <wp:inline distT="114300" distB="114300" distL="114300" distR="114300" wp14:anchorId="4EF5D3DB" wp14:editId="4C175DB8">
              <wp:extent cx="5501001" cy="2043545"/>
              <wp:effectExtent l="0" t="0" r="5080" b="0"/>
              <wp:docPr id="202506026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8"/>
                      <a:srcRect/>
                      <a:stretch>
                        <a:fillRect/>
                      </a:stretch>
                    </pic:blipFill>
                    <pic:spPr>
                      <a:xfrm>
                        <a:off x="0" y="0"/>
                        <a:ext cx="5512795" cy="2047926"/>
                      </a:xfrm>
                      <a:prstGeom prst="rect">
                        <a:avLst/>
                      </a:prstGeom>
                      <a:ln/>
                    </pic:spPr>
                  </pic:pic>
                </a:graphicData>
              </a:graphic>
            </wp:inline>
          </w:drawing>
        </w:r>
      </w:moveFrom>
    </w:p>
    <w:p w14:paraId="4822A1F4" w14:textId="6E2A7BAB" w:rsidR="00AD223A" w:rsidRPr="00AD223A" w:rsidDel="00AD223A" w:rsidRDefault="00D33BC1">
      <w:pPr>
        <w:spacing w:before="116"/>
        <w:ind w:left="597" w:right="803" w:firstLine="0"/>
        <w:jc w:val="center"/>
        <w:rPr>
          <w:moveFrom w:id="7546" w:author="MinhHieu" w:date="2024-12-20T11:10:00Z"/>
          <w:i/>
          <w:lang w:val="vi-VN"/>
          <w:rPrChange w:id="7547" w:author="MinhHieu" w:date="2024-12-20T11:10:00Z">
            <w:rPr>
              <w:moveFrom w:id="7548" w:author="MinhHieu" w:date="2024-12-20T11:10:00Z"/>
              <w:i/>
            </w:rPr>
          </w:rPrChange>
        </w:rPr>
        <w:sectPr w:rsidR="00AD223A" w:rsidRPr="00AD223A" w:rsidDel="00AD223A">
          <w:pgSz w:w="11910" w:h="16840"/>
          <w:pgMar w:top="1500" w:right="800" w:bottom="1340" w:left="1580" w:header="732" w:footer="1153" w:gutter="0"/>
          <w:cols w:space="720"/>
        </w:sectPr>
      </w:pPr>
      <w:bookmarkStart w:id="7549" w:name="_heading=h.243i4a2" w:colFirst="0" w:colLast="0"/>
      <w:bookmarkEnd w:id="7549"/>
      <w:moveFrom w:id="7550" w:author="MinhHieu" w:date="2024-12-20T11:10:00Z">
        <w:r w:rsidDel="00AD223A">
          <w:rPr>
            <w:i/>
          </w:rPr>
          <w:t>Hình 2.30 Biểu đồ tuần tự đánh giá và bình luận sản phẩm</w:t>
        </w:r>
      </w:moveFrom>
    </w:p>
    <w:moveFromRangeEnd w:id="7544"/>
    <w:p w14:paraId="73ABEA19" w14:textId="77777777" w:rsidR="00A27D53" w:rsidRPr="00AD223A" w:rsidRDefault="00D33BC1">
      <w:pPr>
        <w:numPr>
          <w:ilvl w:val="3"/>
          <w:numId w:val="32"/>
        </w:numPr>
        <w:pBdr>
          <w:top w:val="nil"/>
          <w:left w:val="nil"/>
          <w:bottom w:val="nil"/>
          <w:right w:val="nil"/>
          <w:between w:val="nil"/>
        </w:pBdr>
        <w:tabs>
          <w:tab w:val="left" w:pos="543"/>
        </w:tabs>
        <w:spacing w:before="199" w:line="240" w:lineRule="auto"/>
        <w:ind w:left="543" w:right="0" w:hanging="419"/>
        <w:rPr>
          <w:ins w:id="7551" w:author="MinhHieu" w:date="2024-12-20T11:17:00Z"/>
          <w:rFonts w:ascii="Verdana" w:eastAsia="Verdana" w:hAnsi="Verdana" w:cs="Verdana"/>
          <w:color w:val="000000"/>
          <w:sz w:val="16"/>
          <w:szCs w:val="16"/>
          <w:rPrChange w:id="7552" w:author="MinhHieu" w:date="2024-12-20T11:17:00Z">
            <w:rPr>
              <w:ins w:id="7553" w:author="MinhHieu" w:date="2024-12-20T11:17:00Z"/>
              <w:color w:val="000000"/>
              <w:lang w:val="vi-VN"/>
            </w:rPr>
          </w:rPrChange>
        </w:rPr>
      </w:pPr>
      <w:r>
        <w:rPr>
          <w:color w:val="000000"/>
        </w:rPr>
        <w:lastRenderedPageBreak/>
        <w:t>Biểu đồ tuần tự xem bình luận và đánh giá về sản phẩm</w:t>
      </w:r>
    </w:p>
    <w:p w14:paraId="3F822230" w14:textId="77777777" w:rsidR="00AD223A" w:rsidRDefault="00AD223A">
      <w:pPr>
        <w:pBdr>
          <w:top w:val="nil"/>
          <w:left w:val="nil"/>
          <w:bottom w:val="nil"/>
          <w:right w:val="nil"/>
          <w:between w:val="nil"/>
        </w:pBdr>
        <w:tabs>
          <w:tab w:val="left" w:pos="543"/>
        </w:tabs>
        <w:spacing w:before="199" w:line="240" w:lineRule="auto"/>
        <w:ind w:left="513" w:right="0" w:firstLine="0"/>
        <w:rPr>
          <w:rFonts w:ascii="Verdana" w:eastAsia="Verdana" w:hAnsi="Verdana" w:cs="Verdana"/>
          <w:color w:val="000000"/>
          <w:sz w:val="16"/>
          <w:szCs w:val="16"/>
        </w:rPr>
        <w:pPrChange w:id="7554" w:author="MinhHieu" w:date="2024-12-20T11:17:00Z">
          <w:pPr>
            <w:numPr>
              <w:ilvl w:val="3"/>
              <w:numId w:val="32"/>
            </w:numPr>
            <w:pBdr>
              <w:top w:val="nil"/>
              <w:left w:val="nil"/>
              <w:bottom w:val="nil"/>
              <w:right w:val="nil"/>
              <w:between w:val="nil"/>
            </w:pBdr>
            <w:tabs>
              <w:tab w:val="left" w:pos="543"/>
            </w:tabs>
            <w:spacing w:before="199" w:line="240" w:lineRule="auto"/>
            <w:ind w:left="543" w:right="0" w:hanging="419"/>
          </w:pPr>
        </w:pPrChange>
      </w:pPr>
    </w:p>
    <w:p w14:paraId="2540C6D5" w14:textId="77777777" w:rsidR="00A27D53" w:rsidRDefault="00A27D53">
      <w:pPr>
        <w:pBdr>
          <w:top w:val="nil"/>
          <w:left w:val="nil"/>
          <w:bottom w:val="nil"/>
          <w:right w:val="nil"/>
          <w:between w:val="nil"/>
        </w:pBdr>
        <w:spacing w:before="7" w:line="240" w:lineRule="auto"/>
        <w:ind w:left="0" w:right="0" w:firstLine="0"/>
        <w:rPr>
          <w:color w:val="000000"/>
          <w:sz w:val="8"/>
          <w:szCs w:val="8"/>
        </w:rPr>
      </w:pPr>
    </w:p>
    <w:p w14:paraId="7F2299F6" w14:textId="77777777" w:rsidR="006C2C4E" w:rsidRDefault="00D33BC1">
      <w:pPr>
        <w:keepNext/>
        <w:pBdr>
          <w:top w:val="nil"/>
          <w:left w:val="nil"/>
          <w:bottom w:val="nil"/>
          <w:right w:val="nil"/>
          <w:between w:val="nil"/>
        </w:pBdr>
        <w:spacing w:before="0" w:line="240" w:lineRule="auto"/>
        <w:ind w:left="425" w:right="0" w:firstLine="0"/>
        <w:rPr>
          <w:ins w:id="7555" w:author="MinhHieu" w:date="2024-12-20T11:25:00Z"/>
        </w:rPr>
        <w:pPrChange w:id="7556" w:author="MinhHieu" w:date="2024-12-20T11:25:00Z">
          <w:pPr>
            <w:pBdr>
              <w:top w:val="nil"/>
              <w:left w:val="nil"/>
              <w:bottom w:val="nil"/>
              <w:right w:val="nil"/>
              <w:between w:val="nil"/>
            </w:pBdr>
            <w:spacing w:before="0" w:line="240" w:lineRule="auto"/>
            <w:ind w:left="425" w:right="0" w:firstLine="0"/>
          </w:pPr>
        </w:pPrChange>
      </w:pPr>
      <w:r>
        <w:rPr>
          <w:noProof/>
          <w:color w:val="000000"/>
          <w:sz w:val="20"/>
          <w:szCs w:val="20"/>
        </w:rPr>
        <w:drawing>
          <wp:inline distT="114300" distB="114300" distL="114300" distR="114300" wp14:anchorId="2CC4AEDF" wp14:editId="69FD87E9">
            <wp:extent cx="5210756" cy="2258291"/>
            <wp:effectExtent l="0" t="0" r="9525" b="8890"/>
            <wp:docPr id="202506024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9"/>
                    <a:srcRect/>
                    <a:stretch>
                      <a:fillRect/>
                    </a:stretch>
                  </pic:blipFill>
                  <pic:spPr>
                    <a:xfrm>
                      <a:off x="0" y="0"/>
                      <a:ext cx="5251571" cy="2275980"/>
                    </a:xfrm>
                    <a:prstGeom prst="rect">
                      <a:avLst/>
                    </a:prstGeom>
                    <a:ln/>
                  </pic:spPr>
                </pic:pic>
              </a:graphicData>
            </a:graphic>
          </wp:inline>
        </w:drawing>
      </w:r>
    </w:p>
    <w:p w14:paraId="411895B2" w14:textId="574D321E" w:rsidR="00A27D53" w:rsidRPr="006C2C4E" w:rsidRDefault="006C2C4E">
      <w:pPr>
        <w:pStyle w:val="Caption"/>
        <w:jc w:val="center"/>
        <w:rPr>
          <w:color w:val="auto"/>
          <w:sz w:val="26"/>
          <w:szCs w:val="26"/>
          <w:lang w:val="vi-VN"/>
          <w:rPrChange w:id="7557" w:author="MinhHieu" w:date="2024-12-20T11:25:00Z">
            <w:rPr>
              <w:color w:val="000000"/>
              <w:sz w:val="20"/>
              <w:szCs w:val="20"/>
            </w:rPr>
          </w:rPrChange>
        </w:rPr>
        <w:pPrChange w:id="7558" w:author="MinhHieu" w:date="2024-12-20T11:25:00Z">
          <w:pPr>
            <w:pBdr>
              <w:top w:val="nil"/>
              <w:left w:val="nil"/>
              <w:bottom w:val="nil"/>
              <w:right w:val="nil"/>
              <w:between w:val="nil"/>
            </w:pBdr>
            <w:spacing w:before="0" w:line="240" w:lineRule="auto"/>
            <w:ind w:left="425" w:right="0" w:firstLine="0"/>
          </w:pPr>
        </w:pPrChange>
      </w:pPr>
      <w:bookmarkStart w:id="7559" w:name="_Toc185587475"/>
      <w:bookmarkStart w:id="7560" w:name="_Toc185597655"/>
      <w:ins w:id="7561" w:author="MinhHieu" w:date="2024-12-20T11:25:00Z">
        <w:r w:rsidRPr="006C2C4E">
          <w:rPr>
            <w:color w:val="auto"/>
            <w:sz w:val="26"/>
            <w:szCs w:val="26"/>
            <w:rPrChange w:id="7562" w:author="MinhHieu" w:date="2024-12-20T11:25:00Z">
              <w:rPr/>
            </w:rPrChange>
          </w:rPr>
          <w:t>Hình 2.</w:t>
        </w:r>
        <w:r w:rsidRPr="006C2C4E">
          <w:rPr>
            <w:color w:val="auto"/>
            <w:sz w:val="26"/>
            <w:szCs w:val="26"/>
            <w:rPrChange w:id="7563" w:author="MinhHieu" w:date="2024-12-20T11:25:00Z">
              <w:rPr/>
            </w:rPrChange>
          </w:rPr>
          <w:fldChar w:fldCharType="begin"/>
        </w:r>
        <w:r w:rsidRPr="006C2C4E">
          <w:rPr>
            <w:color w:val="auto"/>
            <w:sz w:val="26"/>
            <w:szCs w:val="26"/>
            <w:rPrChange w:id="7564" w:author="MinhHieu" w:date="2024-12-20T11:25:00Z">
              <w:rPr/>
            </w:rPrChange>
          </w:rPr>
          <w:instrText xml:space="preserve"> SEQ Hình_2. \* ARABIC </w:instrText>
        </w:r>
      </w:ins>
      <w:r w:rsidRPr="006C2C4E">
        <w:rPr>
          <w:color w:val="auto"/>
          <w:sz w:val="26"/>
          <w:szCs w:val="26"/>
          <w:rPrChange w:id="7565" w:author="MinhHieu" w:date="2024-12-20T11:25:00Z">
            <w:rPr/>
          </w:rPrChange>
        </w:rPr>
        <w:fldChar w:fldCharType="separate"/>
      </w:r>
      <w:ins w:id="7566" w:author="MinhHieu" w:date="2024-12-20T11:39:00Z">
        <w:r w:rsidR="00743906">
          <w:rPr>
            <w:noProof/>
            <w:color w:val="auto"/>
            <w:sz w:val="26"/>
            <w:szCs w:val="26"/>
          </w:rPr>
          <w:t>31</w:t>
        </w:r>
      </w:ins>
      <w:ins w:id="7567" w:author="MinhHieu" w:date="2024-12-20T11:25:00Z">
        <w:r w:rsidRPr="006C2C4E">
          <w:rPr>
            <w:color w:val="auto"/>
            <w:sz w:val="26"/>
            <w:szCs w:val="26"/>
            <w:rPrChange w:id="7568" w:author="MinhHieu" w:date="2024-12-20T11:25:00Z">
              <w:rPr/>
            </w:rPrChange>
          </w:rPr>
          <w:fldChar w:fldCharType="end"/>
        </w:r>
        <w:r w:rsidRPr="006C2C4E">
          <w:rPr>
            <w:color w:val="auto"/>
            <w:sz w:val="26"/>
            <w:szCs w:val="26"/>
            <w:lang w:val="vi-VN"/>
            <w:rPrChange w:id="7569" w:author="MinhHieu" w:date="2024-12-20T11:25:00Z">
              <w:rPr>
                <w:lang w:val="vi-VN"/>
              </w:rPr>
            </w:rPrChange>
          </w:rPr>
          <w:t xml:space="preserve"> </w:t>
        </w:r>
        <w:r w:rsidRPr="006C2C4E">
          <w:rPr>
            <w:color w:val="auto"/>
            <w:sz w:val="26"/>
            <w:szCs w:val="26"/>
            <w:rPrChange w:id="7570" w:author="MinhHieu" w:date="2024-12-20T11:25:00Z">
              <w:rPr>
                <w:i/>
              </w:rPr>
            </w:rPrChange>
          </w:rPr>
          <w:t>Biểu đồ tuần tự xem bình luận và đánh giá</w:t>
        </w:r>
      </w:ins>
      <w:bookmarkEnd w:id="7559"/>
      <w:bookmarkEnd w:id="7560"/>
    </w:p>
    <w:p w14:paraId="6733AFF8" w14:textId="77777777" w:rsidR="00A27D53" w:rsidRDefault="00D33BC1">
      <w:pPr>
        <w:spacing w:before="104"/>
        <w:ind w:left="597" w:right="803" w:firstLine="0"/>
        <w:jc w:val="center"/>
        <w:rPr>
          <w:ins w:id="7571" w:author="MinhHieu" w:date="2024-12-20T11:25:00Z"/>
          <w:i/>
          <w:lang w:val="vi-VN"/>
        </w:rPr>
      </w:pPr>
      <w:bookmarkStart w:id="7572" w:name="_heading=h.j8sehv" w:colFirst="0" w:colLast="0"/>
      <w:bookmarkEnd w:id="7572"/>
      <w:del w:id="7573" w:author="MinhHieu" w:date="2024-12-20T11:25:00Z">
        <w:r w:rsidDel="006C2C4E">
          <w:rPr>
            <w:i/>
          </w:rPr>
          <w:delText>Hình 2.31 Biểu đồ tuần tự xem bình luận và đánh giá</w:delText>
        </w:r>
      </w:del>
    </w:p>
    <w:p w14:paraId="69EBBFC9" w14:textId="77777777" w:rsidR="006C2C4E" w:rsidRDefault="006C2C4E">
      <w:pPr>
        <w:spacing w:before="104"/>
        <w:ind w:left="597" w:right="803" w:firstLine="0"/>
        <w:jc w:val="center"/>
        <w:rPr>
          <w:i/>
        </w:rPr>
      </w:pPr>
    </w:p>
    <w:p w14:paraId="44F2A2EC" w14:textId="77777777" w:rsidR="00A27D53" w:rsidRDefault="00A27D53">
      <w:pPr>
        <w:pStyle w:val="Heading2"/>
        <w:tabs>
          <w:tab w:val="left" w:pos="704"/>
        </w:tabs>
        <w:spacing w:before="281"/>
        <w:ind w:left="0" w:firstLine="0"/>
      </w:pPr>
      <w:bookmarkStart w:id="7574" w:name="_heading=h.8dmuv6moi7v" w:colFirst="0" w:colLast="0"/>
      <w:bookmarkEnd w:id="7574"/>
    </w:p>
    <w:p w14:paraId="2B610BCE" w14:textId="77777777" w:rsidR="00A27D53" w:rsidRDefault="00A27D53">
      <w:pPr>
        <w:tabs>
          <w:tab w:val="left" w:pos="704"/>
        </w:tabs>
      </w:pPr>
    </w:p>
    <w:p w14:paraId="450EB008" w14:textId="77777777" w:rsidR="00A27D53" w:rsidRDefault="00A27D53">
      <w:pPr>
        <w:tabs>
          <w:tab w:val="left" w:pos="704"/>
        </w:tabs>
      </w:pPr>
    </w:p>
    <w:p w14:paraId="5F8406B6" w14:textId="77777777" w:rsidR="00A27D53" w:rsidRDefault="00A27D53">
      <w:pPr>
        <w:tabs>
          <w:tab w:val="left" w:pos="704"/>
        </w:tabs>
      </w:pPr>
    </w:p>
    <w:p w14:paraId="67024BDB" w14:textId="77777777" w:rsidR="00A27D53" w:rsidRDefault="00A27D53">
      <w:pPr>
        <w:tabs>
          <w:tab w:val="left" w:pos="704"/>
        </w:tabs>
      </w:pPr>
    </w:p>
    <w:p w14:paraId="5E25054C" w14:textId="77777777" w:rsidR="00A27D53" w:rsidRDefault="00A27D53">
      <w:pPr>
        <w:tabs>
          <w:tab w:val="left" w:pos="704"/>
        </w:tabs>
      </w:pPr>
    </w:p>
    <w:p w14:paraId="4D490E4C" w14:textId="77777777" w:rsidR="00A27D53" w:rsidRDefault="00A27D53">
      <w:pPr>
        <w:tabs>
          <w:tab w:val="left" w:pos="704"/>
        </w:tabs>
      </w:pPr>
    </w:p>
    <w:p w14:paraId="06B663B6" w14:textId="77777777" w:rsidR="00A27D53" w:rsidDel="006C2C4E" w:rsidRDefault="00A27D53">
      <w:pPr>
        <w:tabs>
          <w:tab w:val="left" w:pos="704"/>
        </w:tabs>
        <w:rPr>
          <w:del w:id="7575" w:author="MinhHieu" w:date="2024-12-20T11:26:00Z"/>
        </w:rPr>
      </w:pPr>
      <w:bookmarkStart w:id="7576" w:name="_Toc185587684"/>
      <w:bookmarkStart w:id="7577" w:name="_Toc185588730"/>
      <w:bookmarkStart w:id="7578" w:name="_Toc185597805"/>
      <w:bookmarkStart w:id="7579" w:name="_Toc185597986"/>
      <w:bookmarkStart w:id="7580" w:name="_Toc185598164"/>
      <w:bookmarkStart w:id="7581" w:name="_Toc185598341"/>
      <w:bookmarkEnd w:id="7576"/>
      <w:bookmarkEnd w:id="7577"/>
      <w:bookmarkEnd w:id="7578"/>
      <w:bookmarkEnd w:id="7579"/>
      <w:bookmarkEnd w:id="7580"/>
      <w:bookmarkEnd w:id="7581"/>
    </w:p>
    <w:p w14:paraId="1E1BF863" w14:textId="77777777" w:rsidR="00A27D53" w:rsidDel="006C2C4E" w:rsidRDefault="00A27D53">
      <w:pPr>
        <w:tabs>
          <w:tab w:val="left" w:pos="704"/>
        </w:tabs>
        <w:rPr>
          <w:del w:id="7582" w:author="MinhHieu" w:date="2024-12-20T11:25:00Z"/>
        </w:rPr>
      </w:pPr>
      <w:bookmarkStart w:id="7583" w:name="_Toc185587685"/>
      <w:bookmarkStart w:id="7584" w:name="_Toc185588731"/>
      <w:bookmarkStart w:id="7585" w:name="_Toc185597806"/>
      <w:bookmarkStart w:id="7586" w:name="_Toc185597987"/>
      <w:bookmarkStart w:id="7587" w:name="_Toc185598165"/>
      <w:bookmarkStart w:id="7588" w:name="_Toc185598342"/>
      <w:bookmarkEnd w:id="7583"/>
      <w:bookmarkEnd w:id="7584"/>
      <w:bookmarkEnd w:id="7585"/>
      <w:bookmarkEnd w:id="7586"/>
      <w:bookmarkEnd w:id="7587"/>
      <w:bookmarkEnd w:id="7588"/>
    </w:p>
    <w:p w14:paraId="3214BB71" w14:textId="77777777" w:rsidR="00A27D53" w:rsidDel="006C2C4E" w:rsidRDefault="00A27D53">
      <w:pPr>
        <w:tabs>
          <w:tab w:val="left" w:pos="704"/>
        </w:tabs>
        <w:rPr>
          <w:del w:id="7589" w:author="MinhHieu" w:date="2024-12-20T11:25:00Z"/>
        </w:rPr>
      </w:pPr>
      <w:bookmarkStart w:id="7590" w:name="_Toc185587686"/>
      <w:bookmarkStart w:id="7591" w:name="_Toc185588732"/>
      <w:bookmarkStart w:id="7592" w:name="_Toc185597807"/>
      <w:bookmarkStart w:id="7593" w:name="_Toc185597988"/>
      <w:bookmarkStart w:id="7594" w:name="_Toc185598166"/>
      <w:bookmarkStart w:id="7595" w:name="_Toc185598343"/>
      <w:bookmarkEnd w:id="7590"/>
      <w:bookmarkEnd w:id="7591"/>
      <w:bookmarkEnd w:id="7592"/>
      <w:bookmarkEnd w:id="7593"/>
      <w:bookmarkEnd w:id="7594"/>
      <w:bookmarkEnd w:id="7595"/>
    </w:p>
    <w:p w14:paraId="6067B0D8" w14:textId="77777777" w:rsidR="00A27D53" w:rsidDel="006C2C4E" w:rsidRDefault="00A27D53">
      <w:pPr>
        <w:tabs>
          <w:tab w:val="left" w:pos="704"/>
        </w:tabs>
        <w:rPr>
          <w:del w:id="7596" w:author="MinhHieu" w:date="2024-12-20T11:25:00Z"/>
        </w:rPr>
      </w:pPr>
      <w:bookmarkStart w:id="7597" w:name="_Toc185587687"/>
      <w:bookmarkStart w:id="7598" w:name="_Toc185588733"/>
      <w:bookmarkStart w:id="7599" w:name="_Toc185597808"/>
      <w:bookmarkStart w:id="7600" w:name="_Toc185597989"/>
      <w:bookmarkStart w:id="7601" w:name="_Toc185598167"/>
      <w:bookmarkStart w:id="7602" w:name="_Toc185598344"/>
      <w:bookmarkEnd w:id="7597"/>
      <w:bookmarkEnd w:id="7598"/>
      <w:bookmarkEnd w:id="7599"/>
      <w:bookmarkEnd w:id="7600"/>
      <w:bookmarkEnd w:id="7601"/>
      <w:bookmarkEnd w:id="7602"/>
    </w:p>
    <w:p w14:paraId="04F843A9" w14:textId="77777777" w:rsidR="00A27D53" w:rsidDel="006C2C4E" w:rsidRDefault="00A27D53">
      <w:pPr>
        <w:tabs>
          <w:tab w:val="left" w:pos="704"/>
        </w:tabs>
        <w:rPr>
          <w:del w:id="7603" w:author="MinhHieu" w:date="2024-12-20T11:25:00Z"/>
        </w:rPr>
      </w:pPr>
      <w:bookmarkStart w:id="7604" w:name="_Toc185587688"/>
      <w:bookmarkStart w:id="7605" w:name="_Toc185588734"/>
      <w:bookmarkStart w:id="7606" w:name="_Toc185597809"/>
      <w:bookmarkStart w:id="7607" w:name="_Toc185597990"/>
      <w:bookmarkStart w:id="7608" w:name="_Toc185598168"/>
      <w:bookmarkStart w:id="7609" w:name="_Toc185598345"/>
      <w:bookmarkEnd w:id="7604"/>
      <w:bookmarkEnd w:id="7605"/>
      <w:bookmarkEnd w:id="7606"/>
      <w:bookmarkEnd w:id="7607"/>
      <w:bookmarkEnd w:id="7608"/>
      <w:bookmarkEnd w:id="7609"/>
    </w:p>
    <w:p w14:paraId="4348612B" w14:textId="77777777" w:rsidR="00A27D53" w:rsidDel="006C2C4E" w:rsidRDefault="00A27D53">
      <w:pPr>
        <w:tabs>
          <w:tab w:val="left" w:pos="704"/>
        </w:tabs>
        <w:rPr>
          <w:del w:id="7610" w:author="MinhHieu" w:date="2024-12-20T11:25:00Z"/>
        </w:rPr>
      </w:pPr>
      <w:bookmarkStart w:id="7611" w:name="_Toc185587689"/>
      <w:bookmarkStart w:id="7612" w:name="_Toc185588735"/>
      <w:bookmarkStart w:id="7613" w:name="_Toc185597810"/>
      <w:bookmarkStart w:id="7614" w:name="_Toc185597991"/>
      <w:bookmarkStart w:id="7615" w:name="_Toc185598169"/>
      <w:bookmarkStart w:id="7616" w:name="_Toc185598346"/>
      <w:bookmarkEnd w:id="7611"/>
      <w:bookmarkEnd w:id="7612"/>
      <w:bookmarkEnd w:id="7613"/>
      <w:bookmarkEnd w:id="7614"/>
      <w:bookmarkEnd w:id="7615"/>
      <w:bookmarkEnd w:id="7616"/>
    </w:p>
    <w:p w14:paraId="4AC47FFE" w14:textId="77777777" w:rsidR="00A27D53" w:rsidDel="006C2C4E" w:rsidRDefault="00A27D53">
      <w:pPr>
        <w:tabs>
          <w:tab w:val="left" w:pos="704"/>
        </w:tabs>
        <w:rPr>
          <w:del w:id="7617" w:author="MinhHieu" w:date="2024-12-20T11:25:00Z"/>
        </w:rPr>
      </w:pPr>
      <w:bookmarkStart w:id="7618" w:name="_Toc185587690"/>
      <w:bookmarkStart w:id="7619" w:name="_Toc185588736"/>
      <w:bookmarkStart w:id="7620" w:name="_Toc185597811"/>
      <w:bookmarkStart w:id="7621" w:name="_Toc185597992"/>
      <w:bookmarkStart w:id="7622" w:name="_Toc185598170"/>
      <w:bookmarkStart w:id="7623" w:name="_Toc185598347"/>
      <w:bookmarkEnd w:id="7618"/>
      <w:bookmarkEnd w:id="7619"/>
      <w:bookmarkEnd w:id="7620"/>
      <w:bookmarkEnd w:id="7621"/>
      <w:bookmarkEnd w:id="7622"/>
      <w:bookmarkEnd w:id="7623"/>
    </w:p>
    <w:p w14:paraId="6F6F1726" w14:textId="77777777" w:rsidR="00A27D53" w:rsidDel="006C2C4E" w:rsidRDefault="00A27D53">
      <w:pPr>
        <w:tabs>
          <w:tab w:val="left" w:pos="704"/>
        </w:tabs>
        <w:rPr>
          <w:del w:id="7624" w:author="MinhHieu" w:date="2024-12-20T11:25:00Z"/>
        </w:rPr>
      </w:pPr>
      <w:bookmarkStart w:id="7625" w:name="_Toc185587691"/>
      <w:bookmarkStart w:id="7626" w:name="_Toc185588737"/>
      <w:bookmarkStart w:id="7627" w:name="_Toc185597812"/>
      <w:bookmarkStart w:id="7628" w:name="_Toc185597993"/>
      <w:bookmarkStart w:id="7629" w:name="_Toc185598171"/>
      <w:bookmarkStart w:id="7630" w:name="_Toc185598348"/>
      <w:bookmarkEnd w:id="7625"/>
      <w:bookmarkEnd w:id="7626"/>
      <w:bookmarkEnd w:id="7627"/>
      <w:bookmarkEnd w:id="7628"/>
      <w:bookmarkEnd w:id="7629"/>
      <w:bookmarkEnd w:id="7630"/>
    </w:p>
    <w:p w14:paraId="13D811E1" w14:textId="77777777" w:rsidR="00A27D53" w:rsidDel="006C2C4E" w:rsidRDefault="00A27D53">
      <w:pPr>
        <w:tabs>
          <w:tab w:val="left" w:pos="704"/>
        </w:tabs>
        <w:rPr>
          <w:del w:id="7631" w:author="MinhHieu" w:date="2024-12-20T11:25:00Z"/>
        </w:rPr>
      </w:pPr>
      <w:bookmarkStart w:id="7632" w:name="_Toc185587692"/>
      <w:bookmarkStart w:id="7633" w:name="_Toc185588738"/>
      <w:bookmarkStart w:id="7634" w:name="_Toc185597813"/>
      <w:bookmarkStart w:id="7635" w:name="_Toc185597994"/>
      <w:bookmarkStart w:id="7636" w:name="_Toc185598172"/>
      <w:bookmarkStart w:id="7637" w:name="_Toc185598349"/>
      <w:bookmarkEnd w:id="7632"/>
      <w:bookmarkEnd w:id="7633"/>
      <w:bookmarkEnd w:id="7634"/>
      <w:bookmarkEnd w:id="7635"/>
      <w:bookmarkEnd w:id="7636"/>
      <w:bookmarkEnd w:id="7637"/>
    </w:p>
    <w:p w14:paraId="6332AEFE" w14:textId="77777777" w:rsidR="00A27D53" w:rsidDel="006C2C4E" w:rsidRDefault="00A27D53">
      <w:pPr>
        <w:tabs>
          <w:tab w:val="left" w:pos="704"/>
        </w:tabs>
        <w:rPr>
          <w:del w:id="7638" w:author="MinhHieu" w:date="2024-12-20T11:25:00Z"/>
        </w:rPr>
      </w:pPr>
      <w:bookmarkStart w:id="7639" w:name="_Toc185587693"/>
      <w:bookmarkStart w:id="7640" w:name="_Toc185588739"/>
      <w:bookmarkStart w:id="7641" w:name="_Toc185597814"/>
      <w:bookmarkStart w:id="7642" w:name="_Toc185597995"/>
      <w:bookmarkStart w:id="7643" w:name="_Toc185598173"/>
      <w:bookmarkStart w:id="7644" w:name="_Toc185598350"/>
      <w:bookmarkEnd w:id="7639"/>
      <w:bookmarkEnd w:id="7640"/>
      <w:bookmarkEnd w:id="7641"/>
      <w:bookmarkEnd w:id="7642"/>
      <w:bookmarkEnd w:id="7643"/>
      <w:bookmarkEnd w:id="7644"/>
    </w:p>
    <w:p w14:paraId="2A702057" w14:textId="77777777" w:rsidR="00A27D53" w:rsidDel="006C2C4E" w:rsidRDefault="00A27D53">
      <w:pPr>
        <w:tabs>
          <w:tab w:val="left" w:pos="704"/>
        </w:tabs>
        <w:rPr>
          <w:del w:id="7645" w:author="MinhHieu" w:date="2024-12-20T11:25:00Z"/>
        </w:rPr>
      </w:pPr>
      <w:bookmarkStart w:id="7646" w:name="_Toc185587694"/>
      <w:bookmarkStart w:id="7647" w:name="_Toc185588740"/>
      <w:bookmarkStart w:id="7648" w:name="_Toc185597815"/>
      <w:bookmarkStart w:id="7649" w:name="_Toc185597996"/>
      <w:bookmarkStart w:id="7650" w:name="_Toc185598174"/>
      <w:bookmarkStart w:id="7651" w:name="_Toc185598351"/>
      <w:bookmarkEnd w:id="7646"/>
      <w:bookmarkEnd w:id="7647"/>
      <w:bookmarkEnd w:id="7648"/>
      <w:bookmarkEnd w:id="7649"/>
      <w:bookmarkEnd w:id="7650"/>
      <w:bookmarkEnd w:id="7651"/>
    </w:p>
    <w:p w14:paraId="2A9569D2" w14:textId="77777777" w:rsidR="00A27D53" w:rsidRPr="006C2C4E" w:rsidDel="006C2C4E" w:rsidRDefault="00A27D53">
      <w:pPr>
        <w:tabs>
          <w:tab w:val="left" w:pos="704"/>
        </w:tabs>
        <w:rPr>
          <w:del w:id="7652" w:author="MinhHieu" w:date="2024-12-20T11:25:00Z"/>
          <w:lang w:val="vi-VN"/>
          <w:rPrChange w:id="7653" w:author="MinhHieu" w:date="2024-12-20T11:25:00Z">
            <w:rPr>
              <w:del w:id="7654" w:author="MinhHieu" w:date="2024-12-20T11:25:00Z"/>
            </w:rPr>
          </w:rPrChange>
        </w:rPr>
      </w:pPr>
      <w:bookmarkStart w:id="7655" w:name="_Toc185587695"/>
      <w:bookmarkStart w:id="7656" w:name="_Toc185588741"/>
      <w:bookmarkStart w:id="7657" w:name="_Toc185597816"/>
      <w:bookmarkStart w:id="7658" w:name="_Toc185597997"/>
      <w:bookmarkStart w:id="7659" w:name="_Toc185598175"/>
      <w:bookmarkStart w:id="7660" w:name="_Toc185598352"/>
      <w:bookmarkEnd w:id="7655"/>
      <w:bookmarkEnd w:id="7656"/>
      <w:bookmarkEnd w:id="7657"/>
      <w:bookmarkEnd w:id="7658"/>
      <w:bookmarkEnd w:id="7659"/>
      <w:bookmarkEnd w:id="7660"/>
    </w:p>
    <w:p w14:paraId="412333B1" w14:textId="77777777" w:rsidR="00AD223A" w:rsidRPr="00AD223A" w:rsidDel="006C2C4E" w:rsidRDefault="00AD223A">
      <w:pPr>
        <w:tabs>
          <w:tab w:val="left" w:pos="704"/>
        </w:tabs>
        <w:rPr>
          <w:del w:id="7661" w:author="MinhHieu" w:date="2024-12-20T11:18:00Z"/>
          <w:lang w:val="vi-VN"/>
          <w:rPrChange w:id="7662" w:author="MinhHieu" w:date="2024-12-20T11:15:00Z">
            <w:rPr>
              <w:del w:id="7663" w:author="MinhHieu" w:date="2024-12-20T11:18:00Z"/>
            </w:rPr>
          </w:rPrChange>
        </w:rPr>
      </w:pPr>
      <w:bookmarkStart w:id="7664" w:name="_Toc185587696"/>
      <w:bookmarkStart w:id="7665" w:name="_Toc185588742"/>
      <w:bookmarkStart w:id="7666" w:name="_Toc185597817"/>
      <w:bookmarkStart w:id="7667" w:name="_Toc185597998"/>
      <w:bookmarkStart w:id="7668" w:name="_Toc185598176"/>
      <w:bookmarkStart w:id="7669" w:name="_Toc185598353"/>
      <w:bookmarkEnd w:id="7664"/>
      <w:bookmarkEnd w:id="7665"/>
      <w:bookmarkEnd w:id="7666"/>
      <w:bookmarkEnd w:id="7667"/>
      <w:bookmarkEnd w:id="7668"/>
      <w:bookmarkEnd w:id="7669"/>
    </w:p>
    <w:p w14:paraId="214074C7" w14:textId="77777777" w:rsidR="00A27D53" w:rsidRDefault="00D33BC1">
      <w:pPr>
        <w:pStyle w:val="Heading2"/>
        <w:numPr>
          <w:ilvl w:val="1"/>
          <w:numId w:val="36"/>
        </w:numPr>
        <w:tabs>
          <w:tab w:val="left" w:pos="511"/>
        </w:tabs>
        <w:spacing w:before="201"/>
        <w:ind w:left="511" w:hanging="387"/>
      </w:pPr>
      <w:bookmarkStart w:id="7670" w:name="bookmark=id.3im3ia3" w:colFirst="0" w:colLast="0"/>
      <w:bookmarkStart w:id="7671" w:name="_Toc185578204"/>
      <w:bookmarkStart w:id="7672" w:name="_Toc185579227"/>
      <w:bookmarkStart w:id="7673" w:name="_Toc185579331"/>
      <w:bookmarkStart w:id="7674" w:name="_Toc185587697"/>
      <w:bookmarkStart w:id="7675" w:name="_Toc185588743"/>
      <w:bookmarkStart w:id="7676" w:name="_Toc185597818"/>
      <w:bookmarkStart w:id="7677" w:name="_Toc185597999"/>
      <w:bookmarkStart w:id="7678" w:name="_Toc185598177"/>
      <w:bookmarkStart w:id="7679" w:name="_Toc185598354"/>
      <w:bookmarkEnd w:id="7670"/>
      <w:r>
        <w:t>Thiết kế cơ sở dữ liệu</w:t>
      </w:r>
      <w:bookmarkEnd w:id="7671"/>
      <w:bookmarkEnd w:id="7672"/>
      <w:bookmarkEnd w:id="7673"/>
      <w:bookmarkEnd w:id="7674"/>
      <w:bookmarkEnd w:id="7675"/>
      <w:bookmarkEnd w:id="7676"/>
      <w:bookmarkEnd w:id="7677"/>
      <w:bookmarkEnd w:id="7678"/>
      <w:bookmarkEnd w:id="7679"/>
    </w:p>
    <w:p w14:paraId="40CCB77B" w14:textId="77777777" w:rsidR="00A27D53" w:rsidRDefault="00D33BC1">
      <w:pPr>
        <w:pStyle w:val="Heading2"/>
        <w:numPr>
          <w:ilvl w:val="2"/>
          <w:numId w:val="36"/>
        </w:numPr>
        <w:tabs>
          <w:tab w:val="left" w:pos="704"/>
        </w:tabs>
        <w:spacing w:before="279"/>
        <w:ind w:left="704" w:hanging="580"/>
      </w:pPr>
      <w:bookmarkStart w:id="7680" w:name="bookmark=id.4hr1b5p" w:colFirst="0" w:colLast="0"/>
      <w:bookmarkStart w:id="7681" w:name="_Toc185578205"/>
      <w:bookmarkStart w:id="7682" w:name="_Toc185579228"/>
      <w:bookmarkStart w:id="7683" w:name="_Toc185579332"/>
      <w:bookmarkStart w:id="7684" w:name="_Toc185587698"/>
      <w:bookmarkStart w:id="7685" w:name="_Toc185588744"/>
      <w:bookmarkStart w:id="7686" w:name="_Toc185597819"/>
      <w:bookmarkStart w:id="7687" w:name="_Toc185598000"/>
      <w:bookmarkStart w:id="7688" w:name="_Toc185598178"/>
      <w:bookmarkStart w:id="7689" w:name="_Toc185598355"/>
      <w:bookmarkEnd w:id="7680"/>
      <w:r>
        <w:t>Mô tả các bảng cơ sở dữ liệu</w:t>
      </w:r>
      <w:bookmarkEnd w:id="7681"/>
      <w:bookmarkEnd w:id="7682"/>
      <w:bookmarkEnd w:id="7683"/>
      <w:bookmarkEnd w:id="7684"/>
      <w:bookmarkEnd w:id="7685"/>
      <w:bookmarkEnd w:id="7686"/>
      <w:bookmarkEnd w:id="7687"/>
      <w:bookmarkEnd w:id="7688"/>
      <w:bookmarkEnd w:id="7689"/>
    </w:p>
    <w:p w14:paraId="08A7C493" w14:textId="77777777" w:rsidR="00A27D53" w:rsidDel="006C2C4E" w:rsidRDefault="00D33BC1">
      <w:pPr>
        <w:numPr>
          <w:ilvl w:val="0"/>
          <w:numId w:val="35"/>
        </w:numPr>
        <w:pBdr>
          <w:top w:val="nil"/>
          <w:left w:val="nil"/>
          <w:bottom w:val="nil"/>
          <w:right w:val="nil"/>
          <w:between w:val="nil"/>
        </w:pBdr>
        <w:tabs>
          <w:tab w:val="left" w:pos="543"/>
        </w:tabs>
        <w:spacing w:line="240" w:lineRule="auto"/>
        <w:ind w:left="543" w:right="0" w:hanging="419"/>
        <w:rPr>
          <w:del w:id="7690" w:author="MinhHieu" w:date="2024-12-20T11:26:00Z"/>
          <w:b/>
          <w:color w:val="000000"/>
        </w:rPr>
      </w:pPr>
      <w:r>
        <w:rPr>
          <w:b/>
          <w:color w:val="000000"/>
        </w:rPr>
        <w:t>Bảng users</w:t>
      </w:r>
    </w:p>
    <w:p w14:paraId="272CFB8B" w14:textId="77777777" w:rsidR="00A27D53" w:rsidRPr="006C2C4E" w:rsidDel="006C2C4E" w:rsidRDefault="00D33BC1">
      <w:pPr>
        <w:numPr>
          <w:ilvl w:val="0"/>
          <w:numId w:val="35"/>
        </w:numPr>
        <w:pBdr>
          <w:top w:val="nil"/>
          <w:left w:val="nil"/>
          <w:bottom w:val="nil"/>
          <w:right w:val="nil"/>
          <w:between w:val="nil"/>
        </w:pBdr>
        <w:tabs>
          <w:tab w:val="left" w:pos="543"/>
        </w:tabs>
        <w:spacing w:line="240" w:lineRule="auto"/>
        <w:ind w:left="543" w:right="0" w:hanging="419"/>
        <w:rPr>
          <w:del w:id="7691" w:author="MinhHieu" w:date="2024-12-20T11:27:00Z"/>
          <w:i/>
        </w:rPr>
        <w:pPrChange w:id="7692" w:author="MinhHieu" w:date="2024-12-20T11:26:00Z">
          <w:pPr>
            <w:spacing w:before="149"/>
            <w:ind w:left="596" w:right="803" w:firstLine="0"/>
            <w:jc w:val="center"/>
          </w:pPr>
        </w:pPrChange>
      </w:pPr>
      <w:bookmarkStart w:id="7693" w:name="_heading=h.1c1lvlb" w:colFirst="0" w:colLast="0"/>
      <w:bookmarkEnd w:id="7693"/>
      <w:del w:id="7694" w:author="MinhHieu" w:date="2024-12-20T11:26:00Z">
        <w:r w:rsidRPr="006C2C4E" w:rsidDel="006C2C4E">
          <w:rPr>
            <w:i/>
          </w:rPr>
          <w:delText>Bảng 2.28 Bảng users</w:delText>
        </w:r>
      </w:del>
    </w:p>
    <w:p w14:paraId="03BAC98F" w14:textId="77777777" w:rsidR="00A27D53" w:rsidRPr="006C2C4E" w:rsidRDefault="00A27D53">
      <w:pPr>
        <w:numPr>
          <w:ilvl w:val="0"/>
          <w:numId w:val="35"/>
        </w:numPr>
        <w:pBdr>
          <w:top w:val="nil"/>
          <w:left w:val="nil"/>
          <w:bottom w:val="nil"/>
          <w:right w:val="nil"/>
          <w:between w:val="nil"/>
        </w:pBdr>
        <w:tabs>
          <w:tab w:val="left" w:pos="543"/>
        </w:tabs>
        <w:spacing w:line="240" w:lineRule="auto"/>
        <w:ind w:left="543" w:right="0" w:hanging="419"/>
        <w:rPr>
          <w:i/>
          <w:color w:val="000000"/>
          <w:sz w:val="12"/>
          <w:szCs w:val="12"/>
          <w:lang w:val="vi-VN"/>
          <w:rPrChange w:id="7695" w:author="MinhHieu" w:date="2024-12-20T11:27:00Z">
            <w:rPr>
              <w:i/>
              <w:color w:val="000000"/>
              <w:sz w:val="12"/>
              <w:szCs w:val="12"/>
            </w:rPr>
          </w:rPrChange>
        </w:rPr>
        <w:pPrChange w:id="7696" w:author="MinhHieu" w:date="2024-12-20T11:27:00Z">
          <w:pPr>
            <w:pBdr>
              <w:top w:val="nil"/>
              <w:left w:val="nil"/>
              <w:bottom w:val="nil"/>
              <w:right w:val="nil"/>
              <w:between w:val="nil"/>
            </w:pBdr>
            <w:spacing w:before="10" w:line="240" w:lineRule="auto"/>
            <w:ind w:left="0" w:right="0" w:firstLine="0"/>
          </w:pPr>
        </w:pPrChange>
      </w:pPr>
    </w:p>
    <w:p w14:paraId="65F31823" w14:textId="333DAEF3" w:rsidR="006C2C4E" w:rsidRDefault="006C2C4E" w:rsidP="006C2C4E">
      <w:pPr>
        <w:spacing w:before="149"/>
        <w:ind w:left="596" w:right="803" w:firstLine="0"/>
        <w:jc w:val="center"/>
        <w:rPr>
          <w:ins w:id="7697" w:author="MinhHieu" w:date="2024-12-20T11:27:00Z"/>
          <w:i/>
          <w:iCs/>
          <w:lang w:val="vi-VN"/>
        </w:rPr>
      </w:pPr>
      <w:bookmarkStart w:id="7698" w:name="_Toc185587419"/>
      <w:bookmarkStart w:id="7699" w:name="_Toc185597591"/>
      <w:ins w:id="7700" w:author="MinhHieu" w:date="2024-12-20T11:26:00Z">
        <w:r w:rsidRPr="006C2C4E">
          <w:rPr>
            <w:i/>
            <w:iCs/>
            <w:rPrChange w:id="7701" w:author="MinhHieu" w:date="2024-12-20T11:26:00Z">
              <w:rPr/>
            </w:rPrChange>
          </w:rPr>
          <w:t>Bảng 2.</w:t>
        </w:r>
        <w:r w:rsidRPr="006C2C4E">
          <w:rPr>
            <w:i/>
            <w:iCs/>
            <w:rPrChange w:id="7702" w:author="MinhHieu" w:date="2024-12-20T11:26:00Z">
              <w:rPr/>
            </w:rPrChange>
          </w:rPr>
          <w:fldChar w:fldCharType="begin"/>
        </w:r>
        <w:r w:rsidRPr="006C2C4E">
          <w:rPr>
            <w:i/>
            <w:iCs/>
            <w:rPrChange w:id="7703" w:author="MinhHieu" w:date="2024-12-20T11:26:00Z">
              <w:rPr/>
            </w:rPrChange>
          </w:rPr>
          <w:instrText xml:space="preserve"> SEQ Bảng_2. \* ARABIC </w:instrText>
        </w:r>
      </w:ins>
      <w:r w:rsidRPr="006C2C4E">
        <w:rPr>
          <w:i/>
          <w:iCs/>
          <w:rPrChange w:id="7704" w:author="MinhHieu" w:date="2024-12-20T11:26:00Z">
            <w:rPr/>
          </w:rPrChange>
        </w:rPr>
        <w:fldChar w:fldCharType="separate"/>
      </w:r>
      <w:ins w:id="7705" w:author="MinhHieu" w:date="2024-12-20T11:36:00Z">
        <w:r w:rsidR="00711A5B">
          <w:rPr>
            <w:i/>
            <w:iCs/>
            <w:noProof/>
          </w:rPr>
          <w:t>21</w:t>
        </w:r>
      </w:ins>
      <w:ins w:id="7706" w:author="MinhHieu" w:date="2024-12-20T11:26:00Z">
        <w:r w:rsidRPr="006C2C4E">
          <w:rPr>
            <w:i/>
            <w:iCs/>
            <w:rPrChange w:id="7707" w:author="MinhHieu" w:date="2024-12-20T11:26:00Z">
              <w:rPr/>
            </w:rPrChange>
          </w:rPr>
          <w:fldChar w:fldCharType="end"/>
        </w:r>
        <w:r w:rsidRPr="006C2C4E">
          <w:rPr>
            <w:i/>
            <w:iCs/>
            <w:lang w:val="vi-VN"/>
            <w:rPrChange w:id="7708" w:author="MinhHieu" w:date="2024-12-20T11:26:00Z">
              <w:rPr>
                <w:lang w:val="vi-VN"/>
              </w:rPr>
            </w:rPrChange>
          </w:rPr>
          <w:t xml:space="preserve"> </w:t>
        </w:r>
        <w:r w:rsidRPr="006C2C4E">
          <w:rPr>
            <w:i/>
            <w:iCs/>
          </w:rPr>
          <w:t>Bảng users</w:t>
        </w:r>
      </w:ins>
      <w:bookmarkEnd w:id="7698"/>
      <w:bookmarkEnd w:id="7699"/>
    </w:p>
    <w:p w14:paraId="6F4F5A1E" w14:textId="77777777" w:rsidR="006C2C4E" w:rsidRPr="006C2C4E" w:rsidRDefault="006C2C4E">
      <w:pPr>
        <w:spacing w:before="149"/>
        <w:ind w:left="596" w:right="803" w:firstLine="0"/>
        <w:jc w:val="center"/>
        <w:rPr>
          <w:ins w:id="7709" w:author="MinhHieu" w:date="2024-12-20T11:26:00Z"/>
          <w:i/>
          <w:iCs/>
          <w:sz w:val="2"/>
          <w:szCs w:val="2"/>
          <w:lang w:val="vi-VN"/>
          <w:rPrChange w:id="7710" w:author="MinhHieu" w:date="2024-12-20T11:27:00Z">
            <w:rPr>
              <w:ins w:id="7711" w:author="MinhHieu" w:date="2024-12-20T11:26:00Z"/>
            </w:rPr>
          </w:rPrChange>
        </w:rPr>
        <w:pPrChange w:id="7712" w:author="MinhHieu" w:date="2024-12-20T11:27:00Z">
          <w:pPr/>
        </w:pPrChange>
      </w:pPr>
    </w:p>
    <w:tbl>
      <w:tblPr>
        <w:tblStyle w:val="afffffffffffffb"/>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8"/>
        <w:gridCol w:w="2700"/>
        <w:gridCol w:w="1786"/>
        <w:gridCol w:w="3652"/>
      </w:tblGrid>
      <w:tr w:rsidR="00A27D53" w14:paraId="28E50666" w14:textId="77777777">
        <w:trPr>
          <w:trHeight w:val="530"/>
        </w:trPr>
        <w:tc>
          <w:tcPr>
            <w:tcW w:w="1148" w:type="dxa"/>
          </w:tcPr>
          <w:p w14:paraId="2FD3200F"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STT</w:t>
            </w:r>
          </w:p>
        </w:tc>
        <w:tc>
          <w:tcPr>
            <w:tcW w:w="2700" w:type="dxa"/>
          </w:tcPr>
          <w:p w14:paraId="5181A043"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Tên cột</w:t>
            </w:r>
          </w:p>
        </w:tc>
        <w:tc>
          <w:tcPr>
            <w:tcW w:w="1786" w:type="dxa"/>
          </w:tcPr>
          <w:p w14:paraId="74EE08BF"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Kiểu dữ liệu</w:t>
            </w:r>
          </w:p>
        </w:tc>
        <w:tc>
          <w:tcPr>
            <w:tcW w:w="3652" w:type="dxa"/>
          </w:tcPr>
          <w:p w14:paraId="6AD2827E"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Mô tả</w:t>
            </w:r>
          </w:p>
        </w:tc>
      </w:tr>
      <w:tr w:rsidR="00A27D53" w14:paraId="6810D98B" w14:textId="77777777">
        <w:trPr>
          <w:trHeight w:val="530"/>
        </w:trPr>
        <w:tc>
          <w:tcPr>
            <w:tcW w:w="1148" w:type="dxa"/>
          </w:tcPr>
          <w:p w14:paraId="75333CCF" w14:textId="77777777" w:rsidR="00A27D53" w:rsidRDefault="00D33BC1">
            <w:pPr>
              <w:spacing w:line="298" w:lineRule="auto"/>
              <w:ind w:left="110" w:firstLine="0"/>
            </w:pPr>
            <w:r>
              <w:t>1</w:t>
            </w:r>
          </w:p>
        </w:tc>
        <w:tc>
          <w:tcPr>
            <w:tcW w:w="2700" w:type="dxa"/>
          </w:tcPr>
          <w:p w14:paraId="49B0D586" w14:textId="77777777" w:rsidR="00A27D53" w:rsidRDefault="00D33BC1">
            <w:pPr>
              <w:spacing w:line="298" w:lineRule="auto"/>
              <w:ind w:left="110" w:firstLine="0"/>
            </w:pPr>
            <w:r>
              <w:t>id</w:t>
            </w:r>
          </w:p>
        </w:tc>
        <w:tc>
          <w:tcPr>
            <w:tcW w:w="1786" w:type="dxa"/>
          </w:tcPr>
          <w:p w14:paraId="1FFC4721" w14:textId="77777777" w:rsidR="00A27D53" w:rsidRDefault="00D33BC1">
            <w:pPr>
              <w:spacing w:line="298" w:lineRule="auto"/>
              <w:ind w:left="110" w:firstLine="0"/>
            </w:pPr>
            <w:r>
              <w:t>bigint</w:t>
            </w:r>
          </w:p>
        </w:tc>
        <w:tc>
          <w:tcPr>
            <w:tcW w:w="3652" w:type="dxa"/>
          </w:tcPr>
          <w:p w14:paraId="2C418179" w14:textId="77777777" w:rsidR="00A27D53" w:rsidRDefault="00D33BC1">
            <w:pPr>
              <w:spacing w:line="298" w:lineRule="auto"/>
              <w:ind w:left="110" w:firstLine="0"/>
            </w:pPr>
            <w:r>
              <w:t>Mã tự tăng, PK</w:t>
            </w:r>
          </w:p>
        </w:tc>
      </w:tr>
      <w:tr w:rsidR="00A27D53" w14:paraId="0ED116EF" w14:textId="77777777">
        <w:trPr>
          <w:trHeight w:val="528"/>
        </w:trPr>
        <w:tc>
          <w:tcPr>
            <w:tcW w:w="1148" w:type="dxa"/>
          </w:tcPr>
          <w:p w14:paraId="69769A7C" w14:textId="77777777" w:rsidR="00A27D53" w:rsidRDefault="00D33BC1">
            <w:pPr>
              <w:spacing w:before="1"/>
              <w:ind w:left="110" w:firstLine="0"/>
            </w:pPr>
            <w:r>
              <w:t>2</w:t>
            </w:r>
          </w:p>
        </w:tc>
        <w:tc>
          <w:tcPr>
            <w:tcW w:w="2700" w:type="dxa"/>
          </w:tcPr>
          <w:p w14:paraId="061183F5" w14:textId="77777777" w:rsidR="00A27D53" w:rsidRDefault="00D33BC1">
            <w:pPr>
              <w:spacing w:before="1"/>
              <w:ind w:left="110" w:firstLine="0"/>
            </w:pPr>
            <w:r>
              <w:t>create_at</w:t>
            </w:r>
          </w:p>
        </w:tc>
        <w:tc>
          <w:tcPr>
            <w:tcW w:w="1786" w:type="dxa"/>
          </w:tcPr>
          <w:p w14:paraId="68FFF99C" w14:textId="77777777" w:rsidR="00A27D53" w:rsidRDefault="00D33BC1">
            <w:pPr>
              <w:spacing w:before="1"/>
              <w:ind w:left="110" w:firstLine="0"/>
            </w:pPr>
            <w:r>
              <w:t>datetime(6)</w:t>
            </w:r>
          </w:p>
        </w:tc>
        <w:tc>
          <w:tcPr>
            <w:tcW w:w="3652" w:type="dxa"/>
          </w:tcPr>
          <w:p w14:paraId="3F17CAEF" w14:textId="77777777" w:rsidR="00A27D53" w:rsidRDefault="00D33BC1">
            <w:pPr>
              <w:spacing w:before="1"/>
              <w:ind w:left="110" w:firstLine="0"/>
            </w:pPr>
            <w:r>
              <w:t>Ngày tạo</w:t>
            </w:r>
          </w:p>
        </w:tc>
      </w:tr>
      <w:tr w:rsidR="00A27D53" w14:paraId="1E775492" w14:textId="77777777">
        <w:trPr>
          <w:trHeight w:val="530"/>
        </w:trPr>
        <w:tc>
          <w:tcPr>
            <w:tcW w:w="1148" w:type="dxa"/>
          </w:tcPr>
          <w:p w14:paraId="066975B7" w14:textId="77777777" w:rsidR="00A27D53" w:rsidRDefault="00D33BC1">
            <w:pPr>
              <w:spacing w:line="298" w:lineRule="auto"/>
              <w:ind w:left="110" w:firstLine="0"/>
            </w:pPr>
            <w:r>
              <w:t>3</w:t>
            </w:r>
          </w:p>
        </w:tc>
        <w:tc>
          <w:tcPr>
            <w:tcW w:w="2700" w:type="dxa"/>
          </w:tcPr>
          <w:p w14:paraId="16D5AB60" w14:textId="77777777" w:rsidR="00A27D53" w:rsidRDefault="00D33BC1">
            <w:pPr>
              <w:spacing w:line="298" w:lineRule="auto"/>
              <w:ind w:left="110" w:firstLine="0"/>
            </w:pPr>
            <w:r>
              <w:t>email</w:t>
            </w:r>
          </w:p>
        </w:tc>
        <w:tc>
          <w:tcPr>
            <w:tcW w:w="1786" w:type="dxa"/>
          </w:tcPr>
          <w:p w14:paraId="1E1C36B4" w14:textId="77777777" w:rsidR="00A27D53" w:rsidRDefault="00D33BC1">
            <w:pPr>
              <w:spacing w:line="298" w:lineRule="auto"/>
              <w:ind w:left="110" w:firstLine="0"/>
            </w:pPr>
            <w:r>
              <w:t>varchar(255)</w:t>
            </w:r>
          </w:p>
        </w:tc>
        <w:tc>
          <w:tcPr>
            <w:tcW w:w="3652" w:type="dxa"/>
          </w:tcPr>
          <w:p w14:paraId="3B6B4D0A" w14:textId="77777777" w:rsidR="00A27D53" w:rsidRDefault="00D33BC1">
            <w:pPr>
              <w:spacing w:line="298" w:lineRule="auto"/>
            </w:pPr>
            <w:r>
              <w:t xml:space="preserve">  Email người dùng</w:t>
            </w:r>
          </w:p>
        </w:tc>
      </w:tr>
      <w:tr w:rsidR="00A27D53" w14:paraId="64D17C67" w14:textId="77777777">
        <w:trPr>
          <w:trHeight w:val="527"/>
        </w:trPr>
        <w:tc>
          <w:tcPr>
            <w:tcW w:w="1148" w:type="dxa"/>
          </w:tcPr>
          <w:p w14:paraId="62F43A02" w14:textId="77777777" w:rsidR="00A27D53" w:rsidRDefault="00D33BC1">
            <w:pPr>
              <w:spacing w:before="1"/>
              <w:ind w:left="110" w:firstLine="0"/>
            </w:pPr>
            <w:r>
              <w:t>4</w:t>
            </w:r>
          </w:p>
        </w:tc>
        <w:tc>
          <w:tcPr>
            <w:tcW w:w="2700" w:type="dxa"/>
          </w:tcPr>
          <w:p w14:paraId="4E6237D1" w14:textId="77777777" w:rsidR="00A27D53" w:rsidRDefault="00D33BC1">
            <w:pPr>
              <w:spacing w:before="1"/>
              <w:ind w:left="110" w:firstLine="0"/>
            </w:pPr>
            <w:r>
              <w:t>firstname</w:t>
            </w:r>
          </w:p>
        </w:tc>
        <w:tc>
          <w:tcPr>
            <w:tcW w:w="1786" w:type="dxa"/>
          </w:tcPr>
          <w:p w14:paraId="290425A5" w14:textId="77777777" w:rsidR="00A27D53" w:rsidRDefault="00D33BC1">
            <w:pPr>
              <w:spacing w:before="1"/>
              <w:ind w:left="110" w:firstLine="0"/>
            </w:pPr>
            <w:r>
              <w:t>varchar(255)</w:t>
            </w:r>
          </w:p>
        </w:tc>
        <w:tc>
          <w:tcPr>
            <w:tcW w:w="3652" w:type="dxa"/>
          </w:tcPr>
          <w:p w14:paraId="1F24E0D1" w14:textId="77777777" w:rsidR="00A27D53" w:rsidRDefault="00D33BC1">
            <w:pPr>
              <w:spacing w:before="1"/>
              <w:ind w:left="110" w:firstLine="0"/>
            </w:pPr>
            <w:r>
              <w:t>Họ</w:t>
            </w:r>
          </w:p>
        </w:tc>
      </w:tr>
      <w:tr w:rsidR="00A27D53" w14:paraId="5F559582" w14:textId="77777777">
        <w:trPr>
          <w:trHeight w:val="530"/>
        </w:trPr>
        <w:tc>
          <w:tcPr>
            <w:tcW w:w="1148" w:type="dxa"/>
          </w:tcPr>
          <w:p w14:paraId="539E6A63" w14:textId="77777777" w:rsidR="00A27D53" w:rsidRDefault="00D33BC1">
            <w:pPr>
              <w:spacing w:line="298" w:lineRule="auto"/>
              <w:ind w:left="110" w:firstLine="0"/>
            </w:pPr>
            <w:r>
              <w:t>5</w:t>
            </w:r>
          </w:p>
        </w:tc>
        <w:tc>
          <w:tcPr>
            <w:tcW w:w="2700" w:type="dxa"/>
          </w:tcPr>
          <w:p w14:paraId="7F64322D" w14:textId="77777777" w:rsidR="00A27D53" w:rsidRDefault="00D33BC1">
            <w:pPr>
              <w:spacing w:line="298" w:lineRule="auto"/>
              <w:ind w:left="110" w:firstLine="0"/>
            </w:pPr>
            <w:r>
              <w:t>lastname</w:t>
            </w:r>
          </w:p>
        </w:tc>
        <w:tc>
          <w:tcPr>
            <w:tcW w:w="1786" w:type="dxa"/>
          </w:tcPr>
          <w:p w14:paraId="41E5DCDD" w14:textId="77777777" w:rsidR="00A27D53" w:rsidRDefault="00D33BC1">
            <w:pPr>
              <w:spacing w:line="298" w:lineRule="auto"/>
              <w:ind w:left="110" w:firstLine="0"/>
            </w:pPr>
            <w:r>
              <w:t>varchar(255)</w:t>
            </w:r>
          </w:p>
        </w:tc>
        <w:tc>
          <w:tcPr>
            <w:tcW w:w="3652" w:type="dxa"/>
          </w:tcPr>
          <w:p w14:paraId="2A56CF25" w14:textId="77777777" w:rsidR="00A27D53" w:rsidRDefault="00D33BC1">
            <w:pPr>
              <w:spacing w:line="298" w:lineRule="auto"/>
              <w:ind w:left="110" w:firstLine="0"/>
            </w:pPr>
            <w:r>
              <w:t>Tên</w:t>
            </w:r>
          </w:p>
        </w:tc>
      </w:tr>
      <w:tr w:rsidR="00A27D53" w14:paraId="4D9A0411" w14:textId="77777777">
        <w:trPr>
          <w:trHeight w:val="528"/>
        </w:trPr>
        <w:tc>
          <w:tcPr>
            <w:tcW w:w="1148" w:type="dxa"/>
          </w:tcPr>
          <w:p w14:paraId="7155789C" w14:textId="77777777" w:rsidR="00A27D53" w:rsidRDefault="00D33BC1">
            <w:pPr>
              <w:spacing w:before="1"/>
              <w:ind w:left="110" w:firstLine="0"/>
            </w:pPr>
            <w:r>
              <w:t>6</w:t>
            </w:r>
          </w:p>
        </w:tc>
        <w:tc>
          <w:tcPr>
            <w:tcW w:w="2700" w:type="dxa"/>
          </w:tcPr>
          <w:p w14:paraId="7700F773" w14:textId="77777777" w:rsidR="00A27D53" w:rsidRDefault="00D33BC1">
            <w:pPr>
              <w:spacing w:before="1"/>
              <w:ind w:left="110" w:firstLine="0"/>
            </w:pPr>
            <w:r>
              <w:t>password</w:t>
            </w:r>
          </w:p>
        </w:tc>
        <w:tc>
          <w:tcPr>
            <w:tcW w:w="1786" w:type="dxa"/>
          </w:tcPr>
          <w:p w14:paraId="7B21DD80" w14:textId="77777777" w:rsidR="00A27D53" w:rsidRDefault="00D33BC1">
            <w:pPr>
              <w:spacing w:before="1"/>
              <w:ind w:left="110" w:firstLine="0"/>
            </w:pPr>
            <w:r>
              <w:t>varchar(255)</w:t>
            </w:r>
          </w:p>
        </w:tc>
        <w:tc>
          <w:tcPr>
            <w:tcW w:w="3652" w:type="dxa"/>
          </w:tcPr>
          <w:p w14:paraId="5D3B78E6" w14:textId="77777777" w:rsidR="00A27D53" w:rsidRDefault="00D33BC1">
            <w:pPr>
              <w:spacing w:before="1"/>
              <w:ind w:left="110" w:firstLine="0"/>
            </w:pPr>
            <w:r>
              <w:t>Mật khẩu</w:t>
            </w:r>
          </w:p>
        </w:tc>
      </w:tr>
      <w:tr w:rsidR="00A27D53" w14:paraId="321A3E34" w14:textId="77777777">
        <w:trPr>
          <w:trHeight w:val="530"/>
        </w:trPr>
        <w:tc>
          <w:tcPr>
            <w:tcW w:w="1148" w:type="dxa"/>
          </w:tcPr>
          <w:p w14:paraId="289AEB53" w14:textId="77777777" w:rsidR="00A27D53" w:rsidRDefault="00D33BC1">
            <w:pPr>
              <w:spacing w:before="1"/>
              <w:ind w:left="110" w:firstLine="0"/>
            </w:pPr>
            <w:r>
              <w:t>8</w:t>
            </w:r>
          </w:p>
        </w:tc>
        <w:tc>
          <w:tcPr>
            <w:tcW w:w="2700" w:type="dxa"/>
          </w:tcPr>
          <w:p w14:paraId="5A429F40" w14:textId="77777777" w:rsidR="00A27D53" w:rsidRDefault="00D33BC1">
            <w:pPr>
              <w:spacing w:before="1"/>
              <w:ind w:left="110" w:firstLine="0"/>
            </w:pPr>
            <w:r>
              <w:t>mobile</w:t>
            </w:r>
          </w:p>
        </w:tc>
        <w:tc>
          <w:tcPr>
            <w:tcW w:w="1786" w:type="dxa"/>
          </w:tcPr>
          <w:p w14:paraId="48E43AC2" w14:textId="77777777" w:rsidR="00A27D53" w:rsidRDefault="00D33BC1">
            <w:pPr>
              <w:spacing w:before="1"/>
              <w:ind w:left="110" w:firstLine="0"/>
            </w:pPr>
            <w:r>
              <w:t>varchar(255)</w:t>
            </w:r>
          </w:p>
        </w:tc>
        <w:tc>
          <w:tcPr>
            <w:tcW w:w="3652" w:type="dxa"/>
          </w:tcPr>
          <w:p w14:paraId="76AEFC84" w14:textId="77777777" w:rsidR="00A27D53" w:rsidRDefault="00D33BC1">
            <w:pPr>
              <w:spacing w:before="1"/>
              <w:ind w:left="110" w:firstLine="0"/>
            </w:pPr>
            <w:r>
              <w:t>Số điện thoại</w:t>
            </w:r>
          </w:p>
        </w:tc>
      </w:tr>
      <w:tr w:rsidR="00A27D53" w14:paraId="20F3390F" w14:textId="77777777">
        <w:trPr>
          <w:trHeight w:val="528"/>
        </w:trPr>
        <w:tc>
          <w:tcPr>
            <w:tcW w:w="1148" w:type="dxa"/>
          </w:tcPr>
          <w:p w14:paraId="33D11A3F" w14:textId="77777777" w:rsidR="00A27D53" w:rsidRDefault="00D33BC1">
            <w:pPr>
              <w:spacing w:before="1" w:line="279" w:lineRule="auto"/>
              <w:ind w:left="110" w:firstLine="0"/>
            </w:pPr>
            <w:r>
              <w:t>10</w:t>
            </w:r>
          </w:p>
        </w:tc>
        <w:tc>
          <w:tcPr>
            <w:tcW w:w="2700" w:type="dxa"/>
          </w:tcPr>
          <w:p w14:paraId="77E8B60E" w14:textId="77777777" w:rsidR="00A27D53" w:rsidRDefault="00D33BC1">
            <w:pPr>
              <w:spacing w:before="1" w:line="279" w:lineRule="auto"/>
              <w:ind w:left="110" w:firstLine="0"/>
            </w:pPr>
            <w:r>
              <w:t>role</w:t>
            </w:r>
          </w:p>
        </w:tc>
        <w:tc>
          <w:tcPr>
            <w:tcW w:w="1786" w:type="dxa"/>
          </w:tcPr>
          <w:p w14:paraId="359D28C1" w14:textId="77777777" w:rsidR="00A27D53" w:rsidRDefault="00D33BC1">
            <w:pPr>
              <w:spacing w:before="1" w:line="279" w:lineRule="auto"/>
              <w:ind w:left="110" w:firstLine="0"/>
            </w:pPr>
            <w:r>
              <w:t>varchar(255)</w:t>
            </w:r>
          </w:p>
        </w:tc>
        <w:tc>
          <w:tcPr>
            <w:tcW w:w="3652" w:type="dxa"/>
          </w:tcPr>
          <w:p w14:paraId="69313CB7" w14:textId="77777777" w:rsidR="00A27D53" w:rsidRDefault="00D33BC1">
            <w:pPr>
              <w:spacing w:before="1" w:line="279" w:lineRule="auto"/>
              <w:ind w:left="110" w:firstLine="0"/>
            </w:pPr>
            <w:r>
              <w:t>Phân quyền người dùng</w:t>
            </w:r>
          </w:p>
        </w:tc>
      </w:tr>
    </w:tbl>
    <w:p w14:paraId="2DE0C29A" w14:textId="77777777" w:rsidR="00A27D53" w:rsidRDefault="00D33BC1">
      <w:pPr>
        <w:pStyle w:val="Heading2"/>
        <w:numPr>
          <w:ilvl w:val="0"/>
          <w:numId w:val="35"/>
        </w:numPr>
        <w:tabs>
          <w:tab w:val="left" w:pos="547"/>
        </w:tabs>
        <w:ind w:left="547" w:hanging="423"/>
      </w:pPr>
      <w:bookmarkStart w:id="7713" w:name="_Toc185578206"/>
      <w:bookmarkStart w:id="7714" w:name="_Toc185579229"/>
      <w:bookmarkStart w:id="7715" w:name="_Toc185579333"/>
      <w:bookmarkStart w:id="7716" w:name="_Toc185587699"/>
      <w:bookmarkStart w:id="7717" w:name="_Toc185588745"/>
      <w:bookmarkStart w:id="7718" w:name="_Toc185597820"/>
      <w:bookmarkStart w:id="7719" w:name="_Toc185598001"/>
      <w:bookmarkStart w:id="7720" w:name="_Toc185598179"/>
      <w:bookmarkStart w:id="7721" w:name="_Toc185598356"/>
      <w:r>
        <w:t>Bảng pw_reset_token</w:t>
      </w:r>
      <w:bookmarkEnd w:id="7713"/>
      <w:bookmarkEnd w:id="7714"/>
      <w:bookmarkEnd w:id="7715"/>
      <w:bookmarkEnd w:id="7716"/>
      <w:bookmarkEnd w:id="7717"/>
      <w:bookmarkEnd w:id="7718"/>
      <w:bookmarkEnd w:id="7719"/>
      <w:bookmarkEnd w:id="7720"/>
      <w:bookmarkEnd w:id="7721"/>
    </w:p>
    <w:p w14:paraId="229652BB" w14:textId="77777777" w:rsidR="00A27D53" w:rsidRDefault="00A27D53">
      <w:pPr>
        <w:spacing w:before="10"/>
        <w:rPr>
          <w:i/>
          <w:sz w:val="12"/>
          <w:szCs w:val="12"/>
        </w:rPr>
      </w:pPr>
    </w:p>
    <w:p w14:paraId="04F86078" w14:textId="2734BD15" w:rsidR="006C2C4E" w:rsidRPr="006C2C4E" w:rsidRDefault="006C2C4E">
      <w:pPr>
        <w:pStyle w:val="Caption"/>
        <w:keepNext/>
        <w:jc w:val="center"/>
        <w:rPr>
          <w:ins w:id="7722" w:author="MinhHieu" w:date="2024-12-20T11:26:00Z"/>
          <w:color w:val="auto"/>
          <w:lang w:val="vi-VN"/>
          <w:rPrChange w:id="7723" w:author="MinhHieu" w:date="2024-12-20T11:27:00Z">
            <w:rPr>
              <w:ins w:id="7724" w:author="MinhHieu" w:date="2024-12-20T11:26:00Z"/>
            </w:rPr>
          </w:rPrChange>
        </w:rPr>
        <w:pPrChange w:id="7725" w:author="MinhHieu" w:date="2024-12-20T11:27:00Z">
          <w:pPr/>
        </w:pPrChange>
      </w:pPr>
      <w:bookmarkStart w:id="7726" w:name="_Toc185587420"/>
      <w:bookmarkStart w:id="7727" w:name="_Toc185597592"/>
      <w:ins w:id="7728" w:author="MinhHieu" w:date="2024-12-20T11:26:00Z">
        <w:r w:rsidRPr="006C2C4E">
          <w:rPr>
            <w:color w:val="auto"/>
            <w:sz w:val="26"/>
            <w:szCs w:val="26"/>
            <w:rPrChange w:id="7729" w:author="MinhHieu" w:date="2024-12-20T11:27:00Z">
              <w:rPr/>
            </w:rPrChange>
          </w:rPr>
          <w:t>Bảng 2.</w:t>
        </w:r>
        <w:r w:rsidRPr="006C2C4E">
          <w:rPr>
            <w:color w:val="auto"/>
            <w:sz w:val="26"/>
            <w:szCs w:val="26"/>
            <w:rPrChange w:id="7730" w:author="MinhHieu" w:date="2024-12-20T11:27:00Z">
              <w:rPr/>
            </w:rPrChange>
          </w:rPr>
          <w:fldChar w:fldCharType="begin"/>
        </w:r>
        <w:r w:rsidRPr="006C2C4E">
          <w:rPr>
            <w:color w:val="auto"/>
            <w:sz w:val="26"/>
            <w:szCs w:val="26"/>
            <w:rPrChange w:id="7731" w:author="MinhHieu" w:date="2024-12-20T11:27:00Z">
              <w:rPr/>
            </w:rPrChange>
          </w:rPr>
          <w:instrText xml:space="preserve"> SEQ Bảng_2. \* ARABIC </w:instrText>
        </w:r>
      </w:ins>
      <w:r w:rsidRPr="006C2C4E">
        <w:rPr>
          <w:color w:val="auto"/>
          <w:sz w:val="26"/>
          <w:szCs w:val="26"/>
          <w:rPrChange w:id="7732" w:author="MinhHieu" w:date="2024-12-20T11:27:00Z">
            <w:rPr/>
          </w:rPrChange>
        </w:rPr>
        <w:fldChar w:fldCharType="separate"/>
      </w:r>
      <w:ins w:id="7733" w:author="MinhHieu" w:date="2024-12-20T11:36:00Z">
        <w:r w:rsidR="00711A5B">
          <w:rPr>
            <w:noProof/>
            <w:color w:val="auto"/>
            <w:sz w:val="26"/>
            <w:szCs w:val="26"/>
          </w:rPr>
          <w:t>22</w:t>
        </w:r>
      </w:ins>
      <w:ins w:id="7734" w:author="MinhHieu" w:date="2024-12-20T11:26:00Z">
        <w:r w:rsidRPr="006C2C4E">
          <w:rPr>
            <w:color w:val="auto"/>
            <w:sz w:val="26"/>
            <w:szCs w:val="26"/>
            <w:rPrChange w:id="7735" w:author="MinhHieu" w:date="2024-12-20T11:27:00Z">
              <w:rPr/>
            </w:rPrChange>
          </w:rPr>
          <w:fldChar w:fldCharType="end"/>
        </w:r>
        <w:r w:rsidRPr="006C2C4E">
          <w:rPr>
            <w:color w:val="auto"/>
            <w:sz w:val="26"/>
            <w:szCs w:val="26"/>
            <w:lang w:val="vi-VN"/>
            <w:rPrChange w:id="7736" w:author="MinhHieu" w:date="2024-12-20T11:27:00Z">
              <w:rPr>
                <w:lang w:val="vi-VN"/>
              </w:rPr>
            </w:rPrChange>
          </w:rPr>
          <w:t xml:space="preserve"> Bảng pw_reset_token</w:t>
        </w:r>
        <w:bookmarkEnd w:id="7726"/>
        <w:bookmarkEnd w:id="7727"/>
      </w:ins>
    </w:p>
    <w:tbl>
      <w:tblPr>
        <w:tblStyle w:val="afffffffffffffc"/>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4"/>
        <w:gridCol w:w="2670"/>
        <w:gridCol w:w="1816"/>
        <w:gridCol w:w="3636"/>
      </w:tblGrid>
      <w:tr w:rsidR="00A27D53" w14:paraId="72303560" w14:textId="77777777">
        <w:trPr>
          <w:trHeight w:val="530"/>
        </w:trPr>
        <w:tc>
          <w:tcPr>
            <w:tcW w:w="1164" w:type="dxa"/>
          </w:tcPr>
          <w:p w14:paraId="7BF0A007" w14:textId="77777777" w:rsidR="00A27D53" w:rsidRDefault="00D33BC1">
            <w:pPr>
              <w:spacing w:before="1"/>
              <w:ind w:left="110" w:firstLine="0"/>
            </w:pPr>
            <w:r>
              <w:t>STT</w:t>
            </w:r>
          </w:p>
        </w:tc>
        <w:tc>
          <w:tcPr>
            <w:tcW w:w="2670" w:type="dxa"/>
          </w:tcPr>
          <w:p w14:paraId="5938336A" w14:textId="77777777" w:rsidR="00A27D53" w:rsidRDefault="00D33BC1">
            <w:pPr>
              <w:spacing w:before="1"/>
              <w:ind w:left="110" w:firstLine="0"/>
            </w:pPr>
            <w:r>
              <w:t>Tên cột</w:t>
            </w:r>
          </w:p>
        </w:tc>
        <w:tc>
          <w:tcPr>
            <w:tcW w:w="1816" w:type="dxa"/>
          </w:tcPr>
          <w:p w14:paraId="5C19418C" w14:textId="77777777" w:rsidR="00A27D53" w:rsidRDefault="00D33BC1">
            <w:pPr>
              <w:spacing w:before="1"/>
              <w:ind w:left="110" w:firstLine="0"/>
            </w:pPr>
            <w:r>
              <w:t>Kiểu dữ liệu</w:t>
            </w:r>
          </w:p>
        </w:tc>
        <w:tc>
          <w:tcPr>
            <w:tcW w:w="3636" w:type="dxa"/>
          </w:tcPr>
          <w:p w14:paraId="4FF4821B" w14:textId="77777777" w:rsidR="00A27D53" w:rsidRDefault="00D33BC1">
            <w:pPr>
              <w:spacing w:before="1"/>
              <w:ind w:left="110" w:firstLine="0"/>
            </w:pPr>
            <w:r>
              <w:t>Mô tả</w:t>
            </w:r>
          </w:p>
        </w:tc>
      </w:tr>
      <w:tr w:rsidR="00A27D53" w14:paraId="17D2F48E" w14:textId="77777777">
        <w:trPr>
          <w:trHeight w:val="528"/>
        </w:trPr>
        <w:tc>
          <w:tcPr>
            <w:tcW w:w="1164" w:type="dxa"/>
          </w:tcPr>
          <w:p w14:paraId="3E7C8F79" w14:textId="77777777" w:rsidR="00A27D53" w:rsidRDefault="00D33BC1">
            <w:pPr>
              <w:spacing w:line="298" w:lineRule="auto"/>
              <w:ind w:left="110" w:firstLine="0"/>
            </w:pPr>
            <w:r>
              <w:t>1</w:t>
            </w:r>
          </w:p>
        </w:tc>
        <w:tc>
          <w:tcPr>
            <w:tcW w:w="2670" w:type="dxa"/>
          </w:tcPr>
          <w:p w14:paraId="4B98E880" w14:textId="77777777" w:rsidR="00A27D53" w:rsidRDefault="00D33BC1">
            <w:pPr>
              <w:spacing w:line="298" w:lineRule="auto"/>
              <w:ind w:left="110" w:firstLine="0"/>
            </w:pPr>
            <w:r>
              <w:t>id</w:t>
            </w:r>
          </w:p>
        </w:tc>
        <w:tc>
          <w:tcPr>
            <w:tcW w:w="1816" w:type="dxa"/>
          </w:tcPr>
          <w:p w14:paraId="441C64A5" w14:textId="77777777" w:rsidR="00A27D53" w:rsidRDefault="00D33BC1">
            <w:pPr>
              <w:spacing w:line="298" w:lineRule="auto"/>
              <w:ind w:left="110" w:firstLine="0"/>
            </w:pPr>
            <w:r>
              <w:t>int</w:t>
            </w:r>
          </w:p>
        </w:tc>
        <w:tc>
          <w:tcPr>
            <w:tcW w:w="3636" w:type="dxa"/>
          </w:tcPr>
          <w:p w14:paraId="104DE83C" w14:textId="77777777" w:rsidR="00A27D53" w:rsidRDefault="00D33BC1">
            <w:pPr>
              <w:spacing w:line="298" w:lineRule="auto"/>
              <w:ind w:left="110" w:firstLine="0"/>
            </w:pPr>
            <w:r>
              <w:t>Mã tự tăng, PK- mã</w:t>
            </w:r>
          </w:p>
        </w:tc>
      </w:tr>
      <w:tr w:rsidR="00A27D53" w14:paraId="3D25C2B3" w14:textId="77777777">
        <w:trPr>
          <w:trHeight w:val="530"/>
        </w:trPr>
        <w:tc>
          <w:tcPr>
            <w:tcW w:w="1164" w:type="dxa"/>
          </w:tcPr>
          <w:p w14:paraId="12FCAC41" w14:textId="77777777" w:rsidR="00A27D53" w:rsidRDefault="00D33BC1">
            <w:pPr>
              <w:spacing w:before="1"/>
              <w:ind w:left="110" w:firstLine="0"/>
            </w:pPr>
            <w:r>
              <w:t>2</w:t>
            </w:r>
          </w:p>
        </w:tc>
        <w:tc>
          <w:tcPr>
            <w:tcW w:w="2670" w:type="dxa"/>
          </w:tcPr>
          <w:p w14:paraId="0268E3BA" w14:textId="77777777" w:rsidR="00A27D53" w:rsidRDefault="00D33BC1">
            <w:pPr>
              <w:spacing w:before="1"/>
              <w:ind w:left="110" w:firstLine="0"/>
            </w:pPr>
            <w:r>
              <w:t>email</w:t>
            </w:r>
          </w:p>
        </w:tc>
        <w:tc>
          <w:tcPr>
            <w:tcW w:w="1816" w:type="dxa"/>
          </w:tcPr>
          <w:p w14:paraId="0CF50D32" w14:textId="77777777" w:rsidR="00A27D53" w:rsidRDefault="00D33BC1">
            <w:pPr>
              <w:spacing w:before="1"/>
              <w:ind w:left="110" w:firstLine="0"/>
            </w:pPr>
            <w:r>
              <w:t>varchar(255)</w:t>
            </w:r>
          </w:p>
        </w:tc>
        <w:tc>
          <w:tcPr>
            <w:tcW w:w="3636" w:type="dxa"/>
          </w:tcPr>
          <w:p w14:paraId="3007FA9A" w14:textId="77777777" w:rsidR="00A27D53" w:rsidRDefault="00D33BC1">
            <w:pPr>
              <w:spacing w:before="1"/>
              <w:ind w:left="110" w:firstLine="0"/>
            </w:pPr>
            <w:r>
              <w:t>Email người dùng</w:t>
            </w:r>
          </w:p>
        </w:tc>
      </w:tr>
      <w:tr w:rsidR="00A27D53" w14:paraId="70092D8B" w14:textId="77777777">
        <w:trPr>
          <w:trHeight w:val="527"/>
        </w:trPr>
        <w:tc>
          <w:tcPr>
            <w:tcW w:w="1164" w:type="dxa"/>
          </w:tcPr>
          <w:p w14:paraId="6CAB12AC" w14:textId="77777777" w:rsidR="00A27D53" w:rsidRDefault="00D33BC1">
            <w:pPr>
              <w:spacing w:line="298" w:lineRule="auto"/>
              <w:ind w:left="110" w:firstLine="0"/>
            </w:pPr>
            <w:r>
              <w:t>3</w:t>
            </w:r>
          </w:p>
        </w:tc>
        <w:tc>
          <w:tcPr>
            <w:tcW w:w="2670" w:type="dxa"/>
          </w:tcPr>
          <w:p w14:paraId="79F83722" w14:textId="77777777" w:rsidR="00A27D53" w:rsidRDefault="00D33BC1">
            <w:pPr>
              <w:spacing w:line="298" w:lineRule="auto"/>
              <w:ind w:left="110" w:firstLine="0"/>
            </w:pPr>
            <w:r>
              <w:t>expiration_date</w:t>
            </w:r>
          </w:p>
        </w:tc>
        <w:tc>
          <w:tcPr>
            <w:tcW w:w="1816" w:type="dxa"/>
          </w:tcPr>
          <w:p w14:paraId="42680DDC" w14:textId="77777777" w:rsidR="00A27D53" w:rsidRDefault="00D33BC1">
            <w:pPr>
              <w:spacing w:line="298" w:lineRule="auto"/>
              <w:ind w:left="110" w:firstLine="0"/>
            </w:pPr>
            <w:r>
              <w:t>datetime(6)</w:t>
            </w:r>
          </w:p>
        </w:tc>
        <w:tc>
          <w:tcPr>
            <w:tcW w:w="3636" w:type="dxa"/>
          </w:tcPr>
          <w:p w14:paraId="2CE88A2A" w14:textId="77777777" w:rsidR="00A27D53" w:rsidRDefault="00D33BC1">
            <w:pPr>
              <w:spacing w:line="298" w:lineRule="auto"/>
              <w:ind w:left="110" w:firstLine="0"/>
            </w:pPr>
            <w:r>
              <w:t>Thời gian hiệu lực của token</w:t>
            </w:r>
          </w:p>
        </w:tc>
      </w:tr>
      <w:tr w:rsidR="00A27D53" w14:paraId="253C5442" w14:textId="77777777">
        <w:trPr>
          <w:trHeight w:val="530"/>
        </w:trPr>
        <w:tc>
          <w:tcPr>
            <w:tcW w:w="1164" w:type="dxa"/>
          </w:tcPr>
          <w:p w14:paraId="2B2527DB" w14:textId="77777777" w:rsidR="00A27D53" w:rsidRDefault="00D33BC1">
            <w:pPr>
              <w:spacing w:before="1"/>
              <w:ind w:left="110" w:firstLine="0"/>
            </w:pPr>
            <w:r>
              <w:t>4</w:t>
            </w:r>
          </w:p>
        </w:tc>
        <w:tc>
          <w:tcPr>
            <w:tcW w:w="2670" w:type="dxa"/>
          </w:tcPr>
          <w:p w14:paraId="4B76C7DC" w14:textId="77777777" w:rsidR="00A27D53" w:rsidRDefault="00D33BC1">
            <w:pPr>
              <w:spacing w:before="1"/>
              <w:ind w:left="110" w:firstLine="0"/>
            </w:pPr>
            <w:r>
              <w:t>token</w:t>
            </w:r>
          </w:p>
        </w:tc>
        <w:tc>
          <w:tcPr>
            <w:tcW w:w="1816" w:type="dxa"/>
          </w:tcPr>
          <w:p w14:paraId="26DE31D1" w14:textId="77777777" w:rsidR="00A27D53" w:rsidRDefault="00D33BC1">
            <w:pPr>
              <w:spacing w:before="1"/>
              <w:ind w:left="110" w:firstLine="0"/>
            </w:pPr>
            <w:r>
              <w:t>varchar(255)</w:t>
            </w:r>
          </w:p>
        </w:tc>
        <w:tc>
          <w:tcPr>
            <w:tcW w:w="3636" w:type="dxa"/>
          </w:tcPr>
          <w:p w14:paraId="3529F22C" w14:textId="77777777" w:rsidR="00A27D53" w:rsidRDefault="00D33BC1">
            <w:pPr>
              <w:spacing w:before="1"/>
              <w:ind w:left="110" w:firstLine="0"/>
            </w:pPr>
            <w:r>
              <w:t>Tên sản phẩm</w:t>
            </w:r>
          </w:p>
        </w:tc>
      </w:tr>
    </w:tbl>
    <w:p w14:paraId="16792C64" w14:textId="77777777" w:rsidR="00A27D53" w:rsidRDefault="00A27D53">
      <w:pPr>
        <w:spacing w:before="153"/>
        <w:ind w:left="142" w:firstLine="0"/>
        <w:sectPr w:rsidR="00A27D53">
          <w:pgSz w:w="11910" w:h="16840"/>
          <w:pgMar w:top="1500" w:right="800" w:bottom="1340" w:left="1580" w:header="732" w:footer="1153" w:gutter="0"/>
          <w:cols w:space="720"/>
        </w:sectPr>
      </w:pPr>
    </w:p>
    <w:p w14:paraId="41A8A596" w14:textId="77777777" w:rsidR="00A27D53" w:rsidDel="006C2C4E" w:rsidRDefault="00A27D53">
      <w:pPr>
        <w:spacing w:before="153"/>
        <w:ind w:left="0" w:firstLine="0"/>
        <w:rPr>
          <w:del w:id="7737" w:author="MinhHieu" w:date="2024-12-20T11:27:00Z"/>
        </w:rPr>
      </w:pPr>
      <w:bookmarkStart w:id="7738" w:name="_Toc185587700"/>
      <w:bookmarkStart w:id="7739" w:name="_Toc185588746"/>
      <w:bookmarkStart w:id="7740" w:name="_Toc185597821"/>
      <w:bookmarkStart w:id="7741" w:name="_Toc185598002"/>
      <w:bookmarkStart w:id="7742" w:name="_Toc185598180"/>
      <w:bookmarkStart w:id="7743" w:name="_Toc185598357"/>
      <w:bookmarkEnd w:id="7738"/>
      <w:bookmarkEnd w:id="7739"/>
      <w:bookmarkEnd w:id="7740"/>
      <w:bookmarkEnd w:id="7741"/>
      <w:bookmarkEnd w:id="7742"/>
      <w:bookmarkEnd w:id="7743"/>
    </w:p>
    <w:p w14:paraId="7DE53A3D" w14:textId="77777777" w:rsidR="00A27D53" w:rsidDel="006C2C4E" w:rsidRDefault="00A27D53">
      <w:pPr>
        <w:spacing w:before="153"/>
        <w:rPr>
          <w:del w:id="7744" w:author="MinhHieu" w:date="2024-12-20T11:27:00Z"/>
        </w:rPr>
      </w:pPr>
      <w:bookmarkStart w:id="7745" w:name="_Toc185587701"/>
      <w:bookmarkStart w:id="7746" w:name="_Toc185588747"/>
      <w:bookmarkStart w:id="7747" w:name="_Toc185597822"/>
      <w:bookmarkStart w:id="7748" w:name="_Toc185598003"/>
      <w:bookmarkStart w:id="7749" w:name="_Toc185598181"/>
      <w:bookmarkStart w:id="7750" w:name="_Toc185598358"/>
      <w:bookmarkEnd w:id="7745"/>
      <w:bookmarkEnd w:id="7746"/>
      <w:bookmarkEnd w:id="7747"/>
      <w:bookmarkEnd w:id="7748"/>
      <w:bookmarkEnd w:id="7749"/>
      <w:bookmarkEnd w:id="7750"/>
    </w:p>
    <w:p w14:paraId="5DF832B1" w14:textId="77777777" w:rsidR="00A27D53" w:rsidRDefault="00D33BC1">
      <w:pPr>
        <w:pStyle w:val="Heading2"/>
        <w:numPr>
          <w:ilvl w:val="0"/>
          <w:numId w:val="35"/>
        </w:numPr>
        <w:tabs>
          <w:tab w:val="left" w:pos="547"/>
        </w:tabs>
        <w:ind w:left="547" w:hanging="423"/>
      </w:pPr>
      <w:bookmarkStart w:id="7751" w:name="_Toc185578207"/>
      <w:bookmarkStart w:id="7752" w:name="_Toc185579230"/>
      <w:bookmarkStart w:id="7753" w:name="_Toc185579334"/>
      <w:bookmarkStart w:id="7754" w:name="_Toc185587702"/>
      <w:bookmarkStart w:id="7755" w:name="_Toc185588748"/>
      <w:bookmarkStart w:id="7756" w:name="_Toc185597823"/>
      <w:bookmarkStart w:id="7757" w:name="_Toc185598004"/>
      <w:bookmarkStart w:id="7758" w:name="_Toc185598182"/>
      <w:bookmarkStart w:id="7759" w:name="_Toc185598359"/>
      <w:r>
        <w:t>Bảng product</w:t>
      </w:r>
      <w:bookmarkEnd w:id="7751"/>
      <w:bookmarkEnd w:id="7752"/>
      <w:bookmarkEnd w:id="7753"/>
      <w:bookmarkEnd w:id="7754"/>
      <w:bookmarkEnd w:id="7755"/>
      <w:bookmarkEnd w:id="7756"/>
      <w:bookmarkEnd w:id="7757"/>
      <w:bookmarkEnd w:id="7758"/>
      <w:bookmarkEnd w:id="7759"/>
    </w:p>
    <w:p w14:paraId="15BD85F2" w14:textId="77777777" w:rsidR="00A27D53" w:rsidDel="00711A5B" w:rsidRDefault="00D33BC1">
      <w:pPr>
        <w:spacing w:before="149"/>
        <w:ind w:left="3330" w:firstLine="0"/>
        <w:rPr>
          <w:del w:id="7760" w:author="MinhHieu" w:date="2024-12-20T11:27:00Z"/>
          <w:i/>
        </w:rPr>
      </w:pPr>
      <w:bookmarkStart w:id="7761" w:name="_heading=h.2b6jogx" w:colFirst="0" w:colLast="0"/>
      <w:bookmarkEnd w:id="7761"/>
      <w:del w:id="7762" w:author="MinhHieu" w:date="2024-12-20T11:27:00Z">
        <w:r w:rsidDel="00711A5B">
          <w:rPr>
            <w:i/>
          </w:rPr>
          <w:delText>Bảng 2.29 Bảng products</w:delText>
        </w:r>
      </w:del>
    </w:p>
    <w:p w14:paraId="22C85FFF" w14:textId="77777777" w:rsidR="00A27D53" w:rsidRDefault="00A27D53">
      <w:pPr>
        <w:pBdr>
          <w:top w:val="nil"/>
          <w:left w:val="nil"/>
          <w:bottom w:val="nil"/>
          <w:right w:val="nil"/>
          <w:between w:val="nil"/>
        </w:pBdr>
        <w:spacing w:before="10" w:line="240" w:lineRule="auto"/>
        <w:ind w:left="0" w:right="0" w:firstLine="0"/>
        <w:rPr>
          <w:i/>
          <w:color w:val="000000"/>
          <w:sz w:val="12"/>
          <w:szCs w:val="12"/>
        </w:rPr>
      </w:pPr>
    </w:p>
    <w:p w14:paraId="602B6EC7" w14:textId="201C42A1" w:rsidR="00711A5B" w:rsidRPr="00711A5B" w:rsidRDefault="00711A5B">
      <w:pPr>
        <w:pStyle w:val="Caption"/>
        <w:keepNext/>
        <w:jc w:val="center"/>
        <w:rPr>
          <w:ins w:id="7763" w:author="MinhHieu" w:date="2024-12-20T11:28:00Z"/>
          <w:color w:val="auto"/>
          <w:lang w:val="vi-VN"/>
          <w:rPrChange w:id="7764" w:author="MinhHieu" w:date="2024-12-20T11:28:00Z">
            <w:rPr>
              <w:ins w:id="7765" w:author="MinhHieu" w:date="2024-12-20T11:28:00Z"/>
            </w:rPr>
          </w:rPrChange>
        </w:rPr>
        <w:pPrChange w:id="7766" w:author="MinhHieu" w:date="2024-12-20T11:28:00Z">
          <w:pPr/>
        </w:pPrChange>
      </w:pPr>
      <w:bookmarkStart w:id="7767" w:name="_Toc185587421"/>
      <w:bookmarkStart w:id="7768" w:name="_Toc185597593"/>
      <w:ins w:id="7769" w:author="MinhHieu" w:date="2024-12-20T11:28:00Z">
        <w:r w:rsidRPr="00711A5B">
          <w:rPr>
            <w:color w:val="auto"/>
            <w:sz w:val="26"/>
            <w:szCs w:val="26"/>
            <w:rPrChange w:id="7770" w:author="MinhHieu" w:date="2024-12-20T11:28:00Z">
              <w:rPr/>
            </w:rPrChange>
          </w:rPr>
          <w:t>Bảng 2.</w:t>
        </w:r>
        <w:r w:rsidRPr="00711A5B">
          <w:rPr>
            <w:color w:val="auto"/>
            <w:sz w:val="26"/>
            <w:szCs w:val="26"/>
            <w:rPrChange w:id="7771" w:author="MinhHieu" w:date="2024-12-20T11:28:00Z">
              <w:rPr/>
            </w:rPrChange>
          </w:rPr>
          <w:fldChar w:fldCharType="begin"/>
        </w:r>
        <w:r w:rsidRPr="00711A5B">
          <w:rPr>
            <w:color w:val="auto"/>
            <w:sz w:val="26"/>
            <w:szCs w:val="26"/>
            <w:rPrChange w:id="7772" w:author="MinhHieu" w:date="2024-12-20T11:28:00Z">
              <w:rPr/>
            </w:rPrChange>
          </w:rPr>
          <w:instrText xml:space="preserve"> SEQ Bảng_2. \* ARABIC </w:instrText>
        </w:r>
      </w:ins>
      <w:r w:rsidRPr="00711A5B">
        <w:rPr>
          <w:color w:val="auto"/>
          <w:sz w:val="26"/>
          <w:szCs w:val="26"/>
          <w:rPrChange w:id="7773" w:author="MinhHieu" w:date="2024-12-20T11:28:00Z">
            <w:rPr/>
          </w:rPrChange>
        </w:rPr>
        <w:fldChar w:fldCharType="separate"/>
      </w:r>
      <w:ins w:id="7774" w:author="MinhHieu" w:date="2024-12-20T11:36:00Z">
        <w:r>
          <w:rPr>
            <w:noProof/>
            <w:color w:val="auto"/>
            <w:sz w:val="26"/>
            <w:szCs w:val="26"/>
          </w:rPr>
          <w:t>23</w:t>
        </w:r>
      </w:ins>
      <w:ins w:id="7775" w:author="MinhHieu" w:date="2024-12-20T11:28:00Z">
        <w:r w:rsidRPr="00711A5B">
          <w:rPr>
            <w:color w:val="auto"/>
            <w:sz w:val="26"/>
            <w:szCs w:val="26"/>
            <w:rPrChange w:id="7776" w:author="MinhHieu" w:date="2024-12-20T11:28:00Z">
              <w:rPr/>
            </w:rPrChange>
          </w:rPr>
          <w:fldChar w:fldCharType="end"/>
        </w:r>
        <w:r w:rsidRPr="00711A5B">
          <w:rPr>
            <w:color w:val="auto"/>
            <w:sz w:val="26"/>
            <w:szCs w:val="26"/>
            <w:lang w:val="vi-VN"/>
            <w:rPrChange w:id="7777" w:author="MinhHieu" w:date="2024-12-20T11:28:00Z">
              <w:rPr>
                <w:lang w:val="vi-VN"/>
              </w:rPr>
            </w:rPrChange>
          </w:rPr>
          <w:t xml:space="preserve"> </w:t>
        </w:r>
        <w:r w:rsidRPr="00711A5B">
          <w:rPr>
            <w:color w:val="auto"/>
            <w:sz w:val="26"/>
            <w:szCs w:val="26"/>
            <w:rPrChange w:id="7778" w:author="MinhHieu" w:date="2024-12-20T11:28:00Z">
              <w:rPr>
                <w:i/>
              </w:rPr>
            </w:rPrChange>
          </w:rPr>
          <w:t>Bảng products</w:t>
        </w:r>
        <w:bookmarkEnd w:id="7767"/>
        <w:bookmarkEnd w:id="7768"/>
      </w:ins>
    </w:p>
    <w:tbl>
      <w:tblPr>
        <w:tblStyle w:val="afffffffffffffd"/>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4"/>
        <w:gridCol w:w="2670"/>
        <w:gridCol w:w="1816"/>
        <w:gridCol w:w="3636"/>
      </w:tblGrid>
      <w:tr w:rsidR="00A27D53" w14:paraId="53BCBD1C" w14:textId="77777777">
        <w:trPr>
          <w:trHeight w:val="530"/>
        </w:trPr>
        <w:tc>
          <w:tcPr>
            <w:tcW w:w="1164" w:type="dxa"/>
          </w:tcPr>
          <w:p w14:paraId="7C176D42"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STT</w:t>
            </w:r>
          </w:p>
        </w:tc>
        <w:tc>
          <w:tcPr>
            <w:tcW w:w="2670" w:type="dxa"/>
          </w:tcPr>
          <w:p w14:paraId="29C782F3"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Tên cột</w:t>
            </w:r>
          </w:p>
        </w:tc>
        <w:tc>
          <w:tcPr>
            <w:tcW w:w="1816" w:type="dxa"/>
          </w:tcPr>
          <w:p w14:paraId="65F7756C"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 xml:space="preserve">Kiểu dữ </w:t>
            </w:r>
            <w:r>
              <w:rPr>
                <w:color w:val="000000"/>
              </w:rPr>
              <w:t>liệu</w:t>
            </w:r>
          </w:p>
        </w:tc>
        <w:tc>
          <w:tcPr>
            <w:tcW w:w="3636" w:type="dxa"/>
          </w:tcPr>
          <w:p w14:paraId="6160A592"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Mô tả</w:t>
            </w:r>
          </w:p>
        </w:tc>
      </w:tr>
      <w:tr w:rsidR="00A27D53" w14:paraId="710E6CC9" w14:textId="77777777">
        <w:trPr>
          <w:trHeight w:val="528"/>
        </w:trPr>
        <w:tc>
          <w:tcPr>
            <w:tcW w:w="1164" w:type="dxa"/>
          </w:tcPr>
          <w:p w14:paraId="0AAFCAAB"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1</w:t>
            </w:r>
          </w:p>
        </w:tc>
        <w:tc>
          <w:tcPr>
            <w:tcW w:w="2670" w:type="dxa"/>
          </w:tcPr>
          <w:p w14:paraId="14FEC064"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id</w:t>
            </w:r>
          </w:p>
        </w:tc>
        <w:tc>
          <w:tcPr>
            <w:tcW w:w="1816" w:type="dxa"/>
          </w:tcPr>
          <w:p w14:paraId="0C276DA2" w14:textId="77777777" w:rsidR="00A27D53" w:rsidRDefault="00D33BC1">
            <w:pPr>
              <w:pBdr>
                <w:top w:val="nil"/>
                <w:left w:val="nil"/>
                <w:bottom w:val="nil"/>
                <w:right w:val="nil"/>
                <w:between w:val="nil"/>
              </w:pBdr>
              <w:spacing w:before="0" w:line="298" w:lineRule="auto"/>
              <w:ind w:left="110" w:right="0" w:firstLine="0"/>
              <w:rPr>
                <w:color w:val="000000"/>
              </w:rPr>
            </w:pPr>
            <w:r>
              <w:t>big</w:t>
            </w:r>
            <w:r>
              <w:rPr>
                <w:color w:val="000000"/>
              </w:rPr>
              <w:t>int</w:t>
            </w:r>
          </w:p>
        </w:tc>
        <w:tc>
          <w:tcPr>
            <w:tcW w:w="3636" w:type="dxa"/>
          </w:tcPr>
          <w:p w14:paraId="5FA5A742"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 xml:space="preserve">Mã tự tăng, </w:t>
            </w:r>
            <w:r>
              <w:t>PK- mã</w:t>
            </w:r>
          </w:p>
        </w:tc>
      </w:tr>
      <w:tr w:rsidR="00A27D53" w14:paraId="6C32A4BC" w14:textId="77777777">
        <w:trPr>
          <w:trHeight w:val="527"/>
        </w:trPr>
        <w:tc>
          <w:tcPr>
            <w:tcW w:w="1164" w:type="dxa"/>
          </w:tcPr>
          <w:p w14:paraId="517044BE" w14:textId="77777777" w:rsidR="00A27D53" w:rsidRDefault="00D33BC1">
            <w:pPr>
              <w:pBdr>
                <w:top w:val="nil"/>
                <w:left w:val="nil"/>
                <w:bottom w:val="nil"/>
                <w:right w:val="nil"/>
                <w:between w:val="nil"/>
              </w:pBdr>
              <w:spacing w:before="0" w:line="298" w:lineRule="auto"/>
              <w:ind w:left="110" w:right="0" w:firstLine="0"/>
              <w:rPr>
                <w:color w:val="000000"/>
              </w:rPr>
            </w:pPr>
            <w:r>
              <w:t>2</w:t>
            </w:r>
          </w:p>
        </w:tc>
        <w:tc>
          <w:tcPr>
            <w:tcW w:w="2670" w:type="dxa"/>
          </w:tcPr>
          <w:p w14:paraId="5B0A1240" w14:textId="77777777" w:rsidR="00A27D53" w:rsidRDefault="00D33BC1">
            <w:pPr>
              <w:pBdr>
                <w:top w:val="nil"/>
                <w:left w:val="nil"/>
                <w:bottom w:val="nil"/>
                <w:right w:val="nil"/>
                <w:between w:val="nil"/>
              </w:pBdr>
              <w:spacing w:before="0" w:line="298" w:lineRule="auto"/>
              <w:ind w:left="110" w:right="0" w:firstLine="0"/>
              <w:rPr>
                <w:color w:val="000000"/>
              </w:rPr>
            </w:pPr>
            <w:r>
              <w:t>brand</w:t>
            </w:r>
          </w:p>
        </w:tc>
        <w:tc>
          <w:tcPr>
            <w:tcW w:w="1816" w:type="dxa"/>
          </w:tcPr>
          <w:p w14:paraId="2C6B0A4D" w14:textId="77777777" w:rsidR="00A27D53" w:rsidRDefault="00D33BC1">
            <w:pPr>
              <w:pBdr>
                <w:top w:val="nil"/>
                <w:left w:val="nil"/>
                <w:bottom w:val="nil"/>
                <w:right w:val="nil"/>
                <w:between w:val="nil"/>
              </w:pBdr>
              <w:spacing w:before="0" w:line="298" w:lineRule="auto"/>
              <w:ind w:left="110" w:right="0" w:firstLine="0"/>
              <w:rPr>
                <w:color w:val="000000"/>
              </w:rPr>
            </w:pPr>
            <w:r>
              <w:t>varc</w:t>
            </w:r>
            <w:r>
              <w:rPr>
                <w:color w:val="000000"/>
              </w:rPr>
              <w:t>har(</w:t>
            </w:r>
            <w:r>
              <w:t>255</w:t>
            </w:r>
            <w:r>
              <w:rPr>
                <w:color w:val="000000"/>
              </w:rPr>
              <w:t>)</w:t>
            </w:r>
          </w:p>
        </w:tc>
        <w:tc>
          <w:tcPr>
            <w:tcW w:w="3636" w:type="dxa"/>
          </w:tcPr>
          <w:p w14:paraId="2176F8C7" w14:textId="77777777" w:rsidR="00A27D53" w:rsidRDefault="00D33BC1">
            <w:pPr>
              <w:pBdr>
                <w:top w:val="nil"/>
                <w:left w:val="nil"/>
                <w:bottom w:val="nil"/>
                <w:right w:val="nil"/>
                <w:between w:val="nil"/>
              </w:pBdr>
              <w:spacing w:before="0" w:line="298" w:lineRule="auto"/>
              <w:ind w:left="110" w:right="0" w:firstLine="0"/>
              <w:rPr>
                <w:color w:val="000000"/>
              </w:rPr>
            </w:pPr>
            <w:r>
              <w:t>Thương hiệu</w:t>
            </w:r>
          </w:p>
        </w:tc>
      </w:tr>
      <w:tr w:rsidR="00A27D53" w14:paraId="33B3B8ED" w14:textId="77777777">
        <w:trPr>
          <w:trHeight w:val="530"/>
        </w:trPr>
        <w:tc>
          <w:tcPr>
            <w:tcW w:w="1164" w:type="dxa"/>
          </w:tcPr>
          <w:p w14:paraId="6DE6B435" w14:textId="77777777" w:rsidR="00A27D53" w:rsidRDefault="00D33BC1">
            <w:pPr>
              <w:pBdr>
                <w:top w:val="nil"/>
                <w:left w:val="nil"/>
                <w:bottom w:val="nil"/>
                <w:right w:val="nil"/>
                <w:between w:val="nil"/>
              </w:pBdr>
              <w:spacing w:before="1" w:line="240" w:lineRule="auto"/>
              <w:ind w:left="110" w:right="0" w:firstLine="0"/>
              <w:rPr>
                <w:color w:val="000000"/>
              </w:rPr>
            </w:pPr>
            <w:r>
              <w:t>3</w:t>
            </w:r>
          </w:p>
        </w:tc>
        <w:tc>
          <w:tcPr>
            <w:tcW w:w="2670" w:type="dxa"/>
          </w:tcPr>
          <w:p w14:paraId="469C5575" w14:textId="77777777" w:rsidR="00A27D53" w:rsidRDefault="00D33BC1">
            <w:pPr>
              <w:pBdr>
                <w:top w:val="nil"/>
                <w:left w:val="nil"/>
                <w:bottom w:val="nil"/>
                <w:right w:val="nil"/>
                <w:between w:val="nil"/>
              </w:pBdr>
              <w:spacing w:before="1" w:line="240" w:lineRule="auto"/>
              <w:ind w:left="110" w:right="0" w:firstLine="0"/>
              <w:rPr>
                <w:color w:val="000000"/>
              </w:rPr>
            </w:pPr>
            <w:r>
              <w:t>color</w:t>
            </w:r>
          </w:p>
        </w:tc>
        <w:tc>
          <w:tcPr>
            <w:tcW w:w="1816" w:type="dxa"/>
          </w:tcPr>
          <w:p w14:paraId="76873B3F"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varchar(255)</w:t>
            </w:r>
          </w:p>
        </w:tc>
        <w:tc>
          <w:tcPr>
            <w:tcW w:w="3636" w:type="dxa"/>
          </w:tcPr>
          <w:p w14:paraId="3CF8E69C" w14:textId="77777777" w:rsidR="00A27D53" w:rsidRDefault="00D33BC1">
            <w:pPr>
              <w:pBdr>
                <w:top w:val="nil"/>
                <w:left w:val="nil"/>
                <w:bottom w:val="nil"/>
                <w:right w:val="nil"/>
                <w:between w:val="nil"/>
              </w:pBdr>
              <w:spacing w:before="1" w:line="240" w:lineRule="auto"/>
              <w:ind w:left="110" w:right="0" w:firstLine="0"/>
              <w:rPr>
                <w:color w:val="000000"/>
              </w:rPr>
            </w:pPr>
            <w:r>
              <w:t>Màu sắc</w:t>
            </w:r>
          </w:p>
        </w:tc>
      </w:tr>
      <w:tr w:rsidR="00A27D53" w14:paraId="7B006DBD" w14:textId="77777777">
        <w:trPr>
          <w:trHeight w:val="530"/>
        </w:trPr>
        <w:tc>
          <w:tcPr>
            <w:tcW w:w="1164" w:type="dxa"/>
          </w:tcPr>
          <w:p w14:paraId="10CA362A" w14:textId="77777777" w:rsidR="00A27D53" w:rsidRDefault="00D33BC1">
            <w:pPr>
              <w:pBdr>
                <w:top w:val="nil"/>
                <w:left w:val="nil"/>
                <w:bottom w:val="nil"/>
                <w:right w:val="nil"/>
                <w:between w:val="nil"/>
              </w:pBdr>
              <w:spacing w:before="1" w:line="240" w:lineRule="auto"/>
              <w:ind w:left="110" w:right="0" w:firstLine="0"/>
              <w:rPr>
                <w:color w:val="000000"/>
              </w:rPr>
            </w:pPr>
            <w:r>
              <w:t>4</w:t>
            </w:r>
          </w:p>
        </w:tc>
        <w:tc>
          <w:tcPr>
            <w:tcW w:w="2670" w:type="dxa"/>
          </w:tcPr>
          <w:p w14:paraId="388CA979"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description</w:t>
            </w:r>
          </w:p>
        </w:tc>
        <w:tc>
          <w:tcPr>
            <w:tcW w:w="1816" w:type="dxa"/>
          </w:tcPr>
          <w:p w14:paraId="074E53FD"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varchar(255)</w:t>
            </w:r>
          </w:p>
        </w:tc>
        <w:tc>
          <w:tcPr>
            <w:tcW w:w="3636" w:type="dxa"/>
          </w:tcPr>
          <w:p w14:paraId="62F8B9E5"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Mô tả sản phẩm</w:t>
            </w:r>
          </w:p>
        </w:tc>
      </w:tr>
      <w:tr w:rsidR="00A27D53" w14:paraId="1510E07F" w14:textId="77777777">
        <w:trPr>
          <w:trHeight w:val="530"/>
        </w:trPr>
        <w:tc>
          <w:tcPr>
            <w:tcW w:w="1164" w:type="dxa"/>
          </w:tcPr>
          <w:p w14:paraId="5A7EECE9" w14:textId="77777777" w:rsidR="00A27D53" w:rsidRDefault="00D33BC1">
            <w:pPr>
              <w:pBdr>
                <w:top w:val="nil"/>
                <w:left w:val="nil"/>
                <w:bottom w:val="nil"/>
                <w:right w:val="nil"/>
                <w:between w:val="nil"/>
              </w:pBdr>
              <w:spacing w:before="1" w:line="240" w:lineRule="auto"/>
              <w:ind w:left="110" w:right="0" w:firstLine="0"/>
              <w:rPr>
                <w:color w:val="000000"/>
              </w:rPr>
            </w:pPr>
            <w:r>
              <w:t>5</w:t>
            </w:r>
          </w:p>
        </w:tc>
        <w:tc>
          <w:tcPr>
            <w:tcW w:w="2670" w:type="dxa"/>
          </w:tcPr>
          <w:p w14:paraId="52538D38" w14:textId="77777777" w:rsidR="00A27D53" w:rsidRDefault="00D33BC1">
            <w:pPr>
              <w:pBdr>
                <w:top w:val="nil"/>
                <w:left w:val="nil"/>
                <w:bottom w:val="nil"/>
                <w:right w:val="nil"/>
                <w:between w:val="nil"/>
              </w:pBdr>
              <w:spacing w:before="1" w:line="240" w:lineRule="auto"/>
              <w:ind w:left="110" w:right="0" w:firstLine="0"/>
              <w:rPr>
                <w:color w:val="000000"/>
              </w:rPr>
            </w:pPr>
            <w:r>
              <w:t>discount_percent</w:t>
            </w:r>
          </w:p>
        </w:tc>
        <w:tc>
          <w:tcPr>
            <w:tcW w:w="1816" w:type="dxa"/>
          </w:tcPr>
          <w:p w14:paraId="6A5D90BB" w14:textId="77777777" w:rsidR="00A27D53" w:rsidRDefault="00D33BC1">
            <w:pPr>
              <w:pBdr>
                <w:top w:val="nil"/>
                <w:left w:val="nil"/>
                <w:bottom w:val="nil"/>
                <w:right w:val="nil"/>
                <w:between w:val="nil"/>
              </w:pBdr>
              <w:spacing w:before="1" w:line="240" w:lineRule="auto"/>
              <w:ind w:left="110" w:right="0" w:firstLine="0"/>
              <w:rPr>
                <w:color w:val="000000"/>
              </w:rPr>
            </w:pPr>
            <w:r>
              <w:t>int</w:t>
            </w:r>
          </w:p>
        </w:tc>
        <w:tc>
          <w:tcPr>
            <w:tcW w:w="3636" w:type="dxa"/>
          </w:tcPr>
          <w:p w14:paraId="22864BA6" w14:textId="77777777" w:rsidR="00A27D53" w:rsidRDefault="00D33BC1">
            <w:pPr>
              <w:pBdr>
                <w:top w:val="nil"/>
                <w:left w:val="nil"/>
                <w:bottom w:val="nil"/>
                <w:right w:val="nil"/>
                <w:between w:val="nil"/>
              </w:pBdr>
              <w:spacing w:before="1" w:line="240" w:lineRule="auto"/>
              <w:ind w:left="0" w:right="0" w:firstLine="0"/>
              <w:rPr>
                <w:color w:val="000000"/>
              </w:rPr>
            </w:pPr>
            <w:r>
              <w:t xml:space="preserve">  Số phần trăm giảm giá</w:t>
            </w:r>
          </w:p>
        </w:tc>
      </w:tr>
      <w:tr w:rsidR="00A27D53" w14:paraId="05C3CC0B" w14:textId="77777777">
        <w:trPr>
          <w:trHeight w:val="530"/>
        </w:trPr>
        <w:tc>
          <w:tcPr>
            <w:tcW w:w="1164" w:type="dxa"/>
          </w:tcPr>
          <w:p w14:paraId="43811CA9" w14:textId="77777777" w:rsidR="00A27D53" w:rsidRDefault="00D33BC1">
            <w:pPr>
              <w:pBdr>
                <w:top w:val="nil"/>
                <w:left w:val="nil"/>
                <w:bottom w:val="nil"/>
                <w:right w:val="nil"/>
                <w:between w:val="nil"/>
              </w:pBdr>
              <w:spacing w:before="1" w:line="240" w:lineRule="auto"/>
              <w:ind w:left="110" w:right="0" w:firstLine="0"/>
              <w:rPr>
                <w:color w:val="000000"/>
              </w:rPr>
            </w:pPr>
            <w:r>
              <w:t>6</w:t>
            </w:r>
          </w:p>
        </w:tc>
        <w:tc>
          <w:tcPr>
            <w:tcW w:w="2670" w:type="dxa"/>
          </w:tcPr>
          <w:p w14:paraId="4B3565E5" w14:textId="77777777" w:rsidR="00A27D53" w:rsidRDefault="00D33BC1">
            <w:pPr>
              <w:pBdr>
                <w:top w:val="nil"/>
                <w:left w:val="nil"/>
                <w:bottom w:val="nil"/>
                <w:right w:val="nil"/>
                <w:between w:val="nil"/>
              </w:pBdr>
              <w:spacing w:before="1" w:line="240" w:lineRule="auto"/>
              <w:ind w:left="110" w:right="0" w:firstLine="0"/>
              <w:rPr>
                <w:color w:val="000000"/>
              </w:rPr>
            </w:pPr>
            <w:r>
              <w:t>discounted_price</w:t>
            </w:r>
          </w:p>
        </w:tc>
        <w:tc>
          <w:tcPr>
            <w:tcW w:w="1816" w:type="dxa"/>
          </w:tcPr>
          <w:p w14:paraId="5A92EE9D" w14:textId="77777777" w:rsidR="00A27D53" w:rsidRDefault="00D33BC1">
            <w:pPr>
              <w:pBdr>
                <w:top w:val="nil"/>
                <w:left w:val="nil"/>
                <w:bottom w:val="nil"/>
                <w:right w:val="nil"/>
                <w:between w:val="nil"/>
              </w:pBdr>
              <w:spacing w:before="1" w:line="240" w:lineRule="auto"/>
              <w:ind w:left="110" w:right="0" w:firstLine="0"/>
              <w:rPr>
                <w:color w:val="000000"/>
              </w:rPr>
            </w:pPr>
            <w:r>
              <w:t>int</w:t>
            </w:r>
          </w:p>
        </w:tc>
        <w:tc>
          <w:tcPr>
            <w:tcW w:w="3636" w:type="dxa"/>
          </w:tcPr>
          <w:p w14:paraId="51D8D081" w14:textId="77777777" w:rsidR="00A27D53" w:rsidRDefault="00D33BC1">
            <w:pPr>
              <w:pBdr>
                <w:top w:val="nil"/>
                <w:left w:val="nil"/>
                <w:bottom w:val="nil"/>
                <w:right w:val="nil"/>
                <w:between w:val="nil"/>
              </w:pBdr>
              <w:spacing w:before="1" w:line="240" w:lineRule="auto"/>
              <w:ind w:left="110" w:right="0" w:firstLine="0"/>
              <w:rPr>
                <w:color w:val="000000"/>
              </w:rPr>
            </w:pPr>
            <w:r>
              <w:t>Giá sau khi giảm của sản phẩm</w:t>
            </w:r>
          </w:p>
        </w:tc>
      </w:tr>
      <w:tr w:rsidR="00A27D53" w14:paraId="1D1236FF" w14:textId="77777777">
        <w:trPr>
          <w:trHeight w:val="528"/>
        </w:trPr>
        <w:tc>
          <w:tcPr>
            <w:tcW w:w="1164" w:type="dxa"/>
          </w:tcPr>
          <w:p w14:paraId="43777A0B"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7</w:t>
            </w:r>
          </w:p>
        </w:tc>
        <w:tc>
          <w:tcPr>
            <w:tcW w:w="2670" w:type="dxa"/>
          </w:tcPr>
          <w:p w14:paraId="5991CCBD"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price</w:t>
            </w:r>
          </w:p>
        </w:tc>
        <w:tc>
          <w:tcPr>
            <w:tcW w:w="1816" w:type="dxa"/>
          </w:tcPr>
          <w:p w14:paraId="49685935"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int</w:t>
            </w:r>
          </w:p>
        </w:tc>
        <w:tc>
          <w:tcPr>
            <w:tcW w:w="3636" w:type="dxa"/>
          </w:tcPr>
          <w:p w14:paraId="43332B55"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Giá sản phẩm</w:t>
            </w:r>
          </w:p>
        </w:tc>
      </w:tr>
      <w:tr w:rsidR="00A27D53" w14:paraId="308541C2" w14:textId="77777777">
        <w:trPr>
          <w:trHeight w:val="530"/>
        </w:trPr>
        <w:tc>
          <w:tcPr>
            <w:tcW w:w="1164" w:type="dxa"/>
          </w:tcPr>
          <w:p w14:paraId="5ED48351"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8</w:t>
            </w:r>
          </w:p>
        </w:tc>
        <w:tc>
          <w:tcPr>
            <w:tcW w:w="2670" w:type="dxa"/>
          </w:tcPr>
          <w:p w14:paraId="19BE9A7D"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image</w:t>
            </w:r>
          </w:p>
        </w:tc>
        <w:tc>
          <w:tcPr>
            <w:tcW w:w="1816" w:type="dxa"/>
          </w:tcPr>
          <w:p w14:paraId="40395BA4"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varchar(255)</w:t>
            </w:r>
          </w:p>
        </w:tc>
        <w:tc>
          <w:tcPr>
            <w:tcW w:w="3636" w:type="dxa"/>
          </w:tcPr>
          <w:p w14:paraId="737D7F30"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Hình ảnh sản phẩm</w:t>
            </w:r>
          </w:p>
        </w:tc>
      </w:tr>
      <w:tr w:rsidR="00A27D53" w14:paraId="23D53414" w14:textId="77777777">
        <w:trPr>
          <w:trHeight w:val="527"/>
        </w:trPr>
        <w:tc>
          <w:tcPr>
            <w:tcW w:w="1164" w:type="dxa"/>
          </w:tcPr>
          <w:p w14:paraId="033889EB"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9</w:t>
            </w:r>
          </w:p>
        </w:tc>
        <w:tc>
          <w:tcPr>
            <w:tcW w:w="2670" w:type="dxa"/>
          </w:tcPr>
          <w:p w14:paraId="2B0FB911"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brand</w:t>
            </w:r>
          </w:p>
        </w:tc>
        <w:tc>
          <w:tcPr>
            <w:tcW w:w="1816" w:type="dxa"/>
          </w:tcPr>
          <w:p w14:paraId="153B799A"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varchar(255)</w:t>
            </w:r>
          </w:p>
        </w:tc>
        <w:tc>
          <w:tcPr>
            <w:tcW w:w="3636" w:type="dxa"/>
          </w:tcPr>
          <w:p w14:paraId="25B4CACF"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Nhãn hiệu sản phẩm</w:t>
            </w:r>
          </w:p>
        </w:tc>
      </w:tr>
      <w:tr w:rsidR="00A27D53" w14:paraId="773D4C98" w14:textId="77777777">
        <w:trPr>
          <w:trHeight w:val="530"/>
        </w:trPr>
        <w:tc>
          <w:tcPr>
            <w:tcW w:w="1164" w:type="dxa"/>
          </w:tcPr>
          <w:p w14:paraId="453BA4AE"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10</w:t>
            </w:r>
          </w:p>
        </w:tc>
        <w:tc>
          <w:tcPr>
            <w:tcW w:w="2670" w:type="dxa"/>
          </w:tcPr>
          <w:p w14:paraId="1C2970A5"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quantity</w:t>
            </w:r>
          </w:p>
        </w:tc>
        <w:tc>
          <w:tcPr>
            <w:tcW w:w="1816" w:type="dxa"/>
          </w:tcPr>
          <w:p w14:paraId="7CD31DB7"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int</w:t>
            </w:r>
          </w:p>
        </w:tc>
        <w:tc>
          <w:tcPr>
            <w:tcW w:w="3636" w:type="dxa"/>
          </w:tcPr>
          <w:p w14:paraId="4A27E306"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Số lượng sản phẩm</w:t>
            </w:r>
          </w:p>
        </w:tc>
      </w:tr>
      <w:tr w:rsidR="00A27D53" w14:paraId="59797618" w14:textId="77777777">
        <w:trPr>
          <w:trHeight w:val="528"/>
        </w:trPr>
        <w:tc>
          <w:tcPr>
            <w:tcW w:w="1164" w:type="dxa"/>
          </w:tcPr>
          <w:p w14:paraId="05B0673F" w14:textId="77777777" w:rsidR="00A27D53" w:rsidRDefault="00D33BC1">
            <w:pPr>
              <w:pBdr>
                <w:top w:val="nil"/>
                <w:left w:val="nil"/>
                <w:bottom w:val="nil"/>
                <w:right w:val="nil"/>
                <w:between w:val="nil"/>
              </w:pBdr>
              <w:spacing w:before="0" w:line="298" w:lineRule="auto"/>
              <w:ind w:left="110" w:right="0" w:firstLine="0"/>
              <w:rPr>
                <w:color w:val="000000"/>
              </w:rPr>
            </w:pPr>
            <w:r>
              <w:t>11</w:t>
            </w:r>
          </w:p>
        </w:tc>
        <w:tc>
          <w:tcPr>
            <w:tcW w:w="2670" w:type="dxa"/>
          </w:tcPr>
          <w:p w14:paraId="5B759176" w14:textId="77777777" w:rsidR="00A27D53" w:rsidRDefault="00D33BC1">
            <w:pPr>
              <w:pBdr>
                <w:top w:val="nil"/>
                <w:left w:val="nil"/>
                <w:bottom w:val="nil"/>
                <w:right w:val="nil"/>
                <w:between w:val="nil"/>
              </w:pBdr>
              <w:spacing w:before="0" w:line="298" w:lineRule="auto"/>
              <w:ind w:left="110" w:right="0" w:firstLine="0"/>
              <w:rPr>
                <w:color w:val="000000"/>
              </w:rPr>
            </w:pPr>
            <w:r>
              <w:t>title</w:t>
            </w:r>
          </w:p>
        </w:tc>
        <w:tc>
          <w:tcPr>
            <w:tcW w:w="1816" w:type="dxa"/>
          </w:tcPr>
          <w:p w14:paraId="485A30D6" w14:textId="77777777" w:rsidR="00A27D53" w:rsidRDefault="00D33BC1">
            <w:pPr>
              <w:pBdr>
                <w:top w:val="nil"/>
                <w:left w:val="nil"/>
                <w:bottom w:val="nil"/>
                <w:right w:val="nil"/>
                <w:between w:val="nil"/>
              </w:pBdr>
              <w:spacing w:before="0" w:line="298" w:lineRule="auto"/>
              <w:ind w:left="110" w:right="0" w:firstLine="0"/>
              <w:rPr>
                <w:color w:val="000000"/>
              </w:rPr>
            </w:pPr>
            <w:r>
              <w:t>varchar(255)</w:t>
            </w:r>
          </w:p>
        </w:tc>
        <w:tc>
          <w:tcPr>
            <w:tcW w:w="3636" w:type="dxa"/>
          </w:tcPr>
          <w:p w14:paraId="47105AD5" w14:textId="77777777" w:rsidR="00A27D53" w:rsidRDefault="00D33BC1">
            <w:pPr>
              <w:pBdr>
                <w:top w:val="nil"/>
                <w:left w:val="nil"/>
                <w:bottom w:val="nil"/>
                <w:right w:val="nil"/>
                <w:between w:val="nil"/>
              </w:pBdr>
              <w:spacing w:before="0" w:line="298" w:lineRule="auto"/>
              <w:ind w:left="110" w:right="0" w:firstLine="0"/>
              <w:rPr>
                <w:color w:val="000000"/>
              </w:rPr>
            </w:pPr>
            <w:r>
              <w:t>Tiêu đề sản phẩm</w:t>
            </w:r>
          </w:p>
        </w:tc>
      </w:tr>
      <w:tr w:rsidR="00A27D53" w14:paraId="686E8840" w14:textId="77777777">
        <w:trPr>
          <w:trHeight w:val="530"/>
        </w:trPr>
        <w:tc>
          <w:tcPr>
            <w:tcW w:w="1164" w:type="dxa"/>
          </w:tcPr>
          <w:p w14:paraId="23B452F5" w14:textId="77777777" w:rsidR="00A27D53" w:rsidRDefault="00D33BC1">
            <w:pPr>
              <w:pBdr>
                <w:top w:val="nil"/>
                <w:left w:val="nil"/>
                <w:bottom w:val="nil"/>
                <w:right w:val="nil"/>
                <w:between w:val="nil"/>
              </w:pBdr>
              <w:spacing w:before="1" w:line="240" w:lineRule="auto"/>
              <w:ind w:left="110" w:right="0" w:firstLine="0"/>
              <w:rPr>
                <w:color w:val="000000"/>
              </w:rPr>
            </w:pPr>
            <w:r>
              <w:t>12</w:t>
            </w:r>
          </w:p>
        </w:tc>
        <w:tc>
          <w:tcPr>
            <w:tcW w:w="2670" w:type="dxa"/>
          </w:tcPr>
          <w:p w14:paraId="57DF4B7B" w14:textId="77777777" w:rsidR="00A27D53" w:rsidRDefault="00D33BC1">
            <w:pPr>
              <w:pBdr>
                <w:top w:val="nil"/>
                <w:left w:val="nil"/>
                <w:bottom w:val="nil"/>
                <w:right w:val="nil"/>
                <w:between w:val="nil"/>
              </w:pBdr>
              <w:spacing w:before="1" w:line="240" w:lineRule="auto"/>
              <w:ind w:left="110" w:right="0" w:firstLine="0"/>
              <w:rPr>
                <w:color w:val="000000"/>
              </w:rPr>
            </w:pPr>
            <w:r>
              <w:t>category_id</w:t>
            </w:r>
          </w:p>
        </w:tc>
        <w:tc>
          <w:tcPr>
            <w:tcW w:w="1816" w:type="dxa"/>
          </w:tcPr>
          <w:p w14:paraId="2C5F9CA7" w14:textId="77777777" w:rsidR="00A27D53" w:rsidRDefault="00D33BC1">
            <w:pPr>
              <w:pBdr>
                <w:top w:val="nil"/>
                <w:left w:val="nil"/>
                <w:bottom w:val="nil"/>
                <w:right w:val="nil"/>
                <w:between w:val="nil"/>
              </w:pBdr>
              <w:spacing w:before="1" w:line="240" w:lineRule="auto"/>
              <w:ind w:left="110" w:right="0" w:firstLine="0"/>
              <w:rPr>
                <w:color w:val="000000"/>
              </w:rPr>
            </w:pPr>
            <w:r>
              <w:t>bigint</w:t>
            </w:r>
          </w:p>
        </w:tc>
        <w:tc>
          <w:tcPr>
            <w:tcW w:w="3636" w:type="dxa"/>
          </w:tcPr>
          <w:p w14:paraId="6B098CE1" w14:textId="77777777" w:rsidR="00A27D53" w:rsidRDefault="00D33BC1">
            <w:pPr>
              <w:pBdr>
                <w:top w:val="nil"/>
                <w:left w:val="nil"/>
                <w:bottom w:val="nil"/>
                <w:right w:val="nil"/>
                <w:between w:val="nil"/>
              </w:pBdr>
              <w:spacing w:before="1" w:line="240" w:lineRule="auto"/>
              <w:ind w:left="110" w:right="0" w:firstLine="0"/>
              <w:rPr>
                <w:color w:val="000000"/>
              </w:rPr>
            </w:pPr>
            <w:r>
              <w:t>FK mapping đến bảng category</w:t>
            </w:r>
          </w:p>
        </w:tc>
      </w:tr>
    </w:tbl>
    <w:p w14:paraId="736DEA78" w14:textId="77777777" w:rsidR="00A27D53" w:rsidRDefault="00D33BC1">
      <w:pPr>
        <w:pStyle w:val="Heading2"/>
        <w:numPr>
          <w:ilvl w:val="0"/>
          <w:numId w:val="35"/>
        </w:numPr>
        <w:tabs>
          <w:tab w:val="left" w:pos="547"/>
        </w:tabs>
        <w:ind w:left="547" w:hanging="423"/>
      </w:pPr>
      <w:bookmarkStart w:id="7779" w:name="_Toc185578208"/>
      <w:bookmarkStart w:id="7780" w:name="_Toc185579231"/>
      <w:bookmarkStart w:id="7781" w:name="_Toc185579335"/>
      <w:bookmarkStart w:id="7782" w:name="_Toc185587703"/>
      <w:bookmarkStart w:id="7783" w:name="_Toc185588749"/>
      <w:bookmarkStart w:id="7784" w:name="_Toc185597824"/>
      <w:bookmarkStart w:id="7785" w:name="_Toc185598005"/>
      <w:bookmarkStart w:id="7786" w:name="_Toc185598183"/>
      <w:bookmarkStart w:id="7787" w:name="_Toc185598360"/>
      <w:r>
        <w:t>Bảng cart</w:t>
      </w:r>
      <w:bookmarkEnd w:id="7779"/>
      <w:bookmarkEnd w:id="7780"/>
      <w:bookmarkEnd w:id="7781"/>
      <w:bookmarkEnd w:id="7782"/>
      <w:bookmarkEnd w:id="7783"/>
      <w:bookmarkEnd w:id="7784"/>
      <w:bookmarkEnd w:id="7785"/>
      <w:bookmarkEnd w:id="7786"/>
      <w:bookmarkEnd w:id="7787"/>
    </w:p>
    <w:p w14:paraId="5AC8FB06" w14:textId="263F10A1" w:rsidR="00A27D53" w:rsidRDefault="00711A5B">
      <w:pPr>
        <w:spacing w:before="149"/>
        <w:ind w:left="3526" w:firstLine="0"/>
        <w:rPr>
          <w:i/>
          <w:color w:val="000000"/>
          <w:sz w:val="8"/>
          <w:szCs w:val="8"/>
        </w:rPr>
      </w:pPr>
      <w:ins w:id="7788" w:author="MinhHieu" w:date="2024-12-20T11:28:00Z">
        <w:r>
          <w:rPr>
            <w:i/>
            <w:lang w:val="vi-VN"/>
          </w:rPr>
          <w:t xml:space="preserve"> </w:t>
        </w:r>
      </w:ins>
      <w:del w:id="7789" w:author="MinhHieu" w:date="2024-12-20T11:28:00Z">
        <w:r w:rsidDel="00711A5B">
          <w:rPr>
            <w:i/>
          </w:rPr>
          <w:delText>Bảng 2.30 Bảng carts</w:delText>
        </w:r>
      </w:del>
    </w:p>
    <w:p w14:paraId="43E9EB2F" w14:textId="7A6A8484" w:rsidR="00711A5B" w:rsidRPr="00711A5B" w:rsidRDefault="00711A5B">
      <w:pPr>
        <w:pStyle w:val="Caption"/>
        <w:keepNext/>
        <w:jc w:val="center"/>
        <w:rPr>
          <w:ins w:id="7790" w:author="MinhHieu" w:date="2024-12-20T11:28:00Z"/>
          <w:color w:val="auto"/>
          <w:lang w:val="vi-VN"/>
          <w:rPrChange w:id="7791" w:author="MinhHieu" w:date="2024-12-20T11:28:00Z">
            <w:rPr>
              <w:ins w:id="7792" w:author="MinhHieu" w:date="2024-12-20T11:28:00Z"/>
            </w:rPr>
          </w:rPrChange>
        </w:rPr>
        <w:pPrChange w:id="7793" w:author="MinhHieu" w:date="2024-12-20T11:28:00Z">
          <w:pPr/>
        </w:pPrChange>
      </w:pPr>
      <w:bookmarkStart w:id="7794" w:name="_Toc185587422"/>
      <w:bookmarkStart w:id="7795" w:name="_Toc185597594"/>
      <w:ins w:id="7796" w:author="MinhHieu" w:date="2024-12-20T11:28:00Z">
        <w:r w:rsidRPr="00711A5B">
          <w:rPr>
            <w:color w:val="auto"/>
            <w:sz w:val="26"/>
            <w:szCs w:val="26"/>
            <w:rPrChange w:id="7797" w:author="MinhHieu" w:date="2024-12-20T11:28:00Z">
              <w:rPr/>
            </w:rPrChange>
          </w:rPr>
          <w:t>Bảng 2.</w:t>
        </w:r>
        <w:r w:rsidRPr="00711A5B">
          <w:rPr>
            <w:color w:val="auto"/>
            <w:sz w:val="26"/>
            <w:szCs w:val="26"/>
            <w:rPrChange w:id="7798" w:author="MinhHieu" w:date="2024-12-20T11:28:00Z">
              <w:rPr/>
            </w:rPrChange>
          </w:rPr>
          <w:fldChar w:fldCharType="begin"/>
        </w:r>
        <w:r w:rsidRPr="00711A5B">
          <w:rPr>
            <w:color w:val="auto"/>
            <w:sz w:val="26"/>
            <w:szCs w:val="26"/>
            <w:rPrChange w:id="7799" w:author="MinhHieu" w:date="2024-12-20T11:28:00Z">
              <w:rPr/>
            </w:rPrChange>
          </w:rPr>
          <w:instrText xml:space="preserve"> SEQ Bảng_2. \* ARABIC </w:instrText>
        </w:r>
      </w:ins>
      <w:r w:rsidRPr="00711A5B">
        <w:rPr>
          <w:color w:val="auto"/>
          <w:sz w:val="26"/>
          <w:szCs w:val="26"/>
          <w:rPrChange w:id="7800" w:author="MinhHieu" w:date="2024-12-20T11:28:00Z">
            <w:rPr/>
          </w:rPrChange>
        </w:rPr>
        <w:fldChar w:fldCharType="separate"/>
      </w:r>
      <w:ins w:id="7801" w:author="MinhHieu" w:date="2024-12-20T11:36:00Z">
        <w:r>
          <w:rPr>
            <w:noProof/>
            <w:color w:val="auto"/>
            <w:sz w:val="26"/>
            <w:szCs w:val="26"/>
          </w:rPr>
          <w:t>24</w:t>
        </w:r>
      </w:ins>
      <w:ins w:id="7802" w:author="MinhHieu" w:date="2024-12-20T11:28:00Z">
        <w:r w:rsidRPr="00711A5B">
          <w:rPr>
            <w:color w:val="auto"/>
            <w:sz w:val="26"/>
            <w:szCs w:val="26"/>
            <w:rPrChange w:id="7803" w:author="MinhHieu" w:date="2024-12-20T11:28:00Z">
              <w:rPr/>
            </w:rPrChange>
          </w:rPr>
          <w:fldChar w:fldCharType="end"/>
        </w:r>
        <w:r w:rsidRPr="00711A5B">
          <w:rPr>
            <w:color w:val="auto"/>
            <w:sz w:val="26"/>
            <w:szCs w:val="26"/>
            <w:lang w:val="vi-VN"/>
            <w:rPrChange w:id="7804" w:author="MinhHieu" w:date="2024-12-20T11:28:00Z">
              <w:rPr>
                <w:lang w:val="vi-VN"/>
              </w:rPr>
            </w:rPrChange>
          </w:rPr>
          <w:t xml:space="preserve"> </w:t>
        </w:r>
        <w:r w:rsidRPr="00711A5B">
          <w:rPr>
            <w:color w:val="auto"/>
            <w:sz w:val="26"/>
            <w:szCs w:val="26"/>
            <w:rPrChange w:id="7805" w:author="MinhHieu" w:date="2024-12-20T11:28:00Z">
              <w:rPr>
                <w:i/>
              </w:rPr>
            </w:rPrChange>
          </w:rPr>
          <w:t>Bảng carts</w:t>
        </w:r>
        <w:bookmarkEnd w:id="7794"/>
        <w:bookmarkEnd w:id="7795"/>
      </w:ins>
    </w:p>
    <w:tbl>
      <w:tblPr>
        <w:tblStyle w:val="afffffffffffffe"/>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8"/>
        <w:gridCol w:w="2686"/>
        <w:gridCol w:w="1800"/>
        <w:gridCol w:w="3622"/>
      </w:tblGrid>
      <w:tr w:rsidR="00A27D53" w14:paraId="437F91D8" w14:textId="77777777">
        <w:trPr>
          <w:trHeight w:val="530"/>
        </w:trPr>
        <w:tc>
          <w:tcPr>
            <w:tcW w:w="1178" w:type="dxa"/>
          </w:tcPr>
          <w:p w14:paraId="6B52F1B7" w14:textId="77777777" w:rsidR="00A27D53" w:rsidRDefault="00D33BC1">
            <w:pPr>
              <w:spacing w:before="1" w:line="240" w:lineRule="auto"/>
              <w:ind w:left="110" w:firstLine="0"/>
              <w:rPr>
                <w:color w:val="000000"/>
              </w:rPr>
            </w:pPr>
            <w:r>
              <w:rPr>
                <w:color w:val="000000"/>
              </w:rPr>
              <w:t>STT</w:t>
            </w:r>
          </w:p>
        </w:tc>
        <w:tc>
          <w:tcPr>
            <w:tcW w:w="2686" w:type="dxa"/>
          </w:tcPr>
          <w:p w14:paraId="680FDFD5" w14:textId="77777777" w:rsidR="00A27D53" w:rsidRDefault="00D33BC1">
            <w:pPr>
              <w:spacing w:before="1" w:line="240" w:lineRule="auto"/>
              <w:ind w:left="110" w:firstLine="0"/>
              <w:rPr>
                <w:color w:val="000000"/>
              </w:rPr>
            </w:pPr>
            <w:r>
              <w:rPr>
                <w:color w:val="000000"/>
              </w:rPr>
              <w:t>Tên cột</w:t>
            </w:r>
          </w:p>
        </w:tc>
        <w:tc>
          <w:tcPr>
            <w:tcW w:w="1800" w:type="dxa"/>
          </w:tcPr>
          <w:p w14:paraId="440ACD03" w14:textId="77777777" w:rsidR="00A27D53" w:rsidRDefault="00D33BC1">
            <w:pPr>
              <w:spacing w:before="1" w:line="240" w:lineRule="auto"/>
              <w:ind w:left="110" w:firstLine="0"/>
              <w:rPr>
                <w:color w:val="000000"/>
              </w:rPr>
            </w:pPr>
            <w:r>
              <w:rPr>
                <w:color w:val="000000"/>
              </w:rPr>
              <w:t>Kiểu dữ liệu</w:t>
            </w:r>
          </w:p>
        </w:tc>
        <w:tc>
          <w:tcPr>
            <w:tcW w:w="3622" w:type="dxa"/>
          </w:tcPr>
          <w:p w14:paraId="6D67D5BC" w14:textId="77777777" w:rsidR="00A27D53" w:rsidRDefault="00D33BC1">
            <w:pPr>
              <w:spacing w:before="1" w:line="240" w:lineRule="auto"/>
              <w:ind w:left="110" w:firstLine="0"/>
              <w:rPr>
                <w:color w:val="000000"/>
              </w:rPr>
            </w:pPr>
            <w:r>
              <w:rPr>
                <w:color w:val="000000"/>
              </w:rPr>
              <w:t>Mô tả</w:t>
            </w:r>
          </w:p>
        </w:tc>
      </w:tr>
      <w:tr w:rsidR="00A27D53" w14:paraId="2127F473" w14:textId="77777777">
        <w:trPr>
          <w:trHeight w:val="527"/>
        </w:trPr>
        <w:tc>
          <w:tcPr>
            <w:tcW w:w="1178" w:type="dxa"/>
          </w:tcPr>
          <w:p w14:paraId="100AF1C0" w14:textId="77777777" w:rsidR="00A27D53" w:rsidRDefault="00D33BC1">
            <w:pPr>
              <w:spacing w:line="298" w:lineRule="auto"/>
              <w:ind w:left="110" w:firstLine="0"/>
              <w:rPr>
                <w:color w:val="000000"/>
              </w:rPr>
            </w:pPr>
            <w:r>
              <w:rPr>
                <w:color w:val="000000"/>
              </w:rPr>
              <w:t>1</w:t>
            </w:r>
          </w:p>
        </w:tc>
        <w:tc>
          <w:tcPr>
            <w:tcW w:w="2686" w:type="dxa"/>
          </w:tcPr>
          <w:p w14:paraId="0EE903E8" w14:textId="77777777" w:rsidR="00A27D53" w:rsidRDefault="00D33BC1">
            <w:pPr>
              <w:spacing w:line="298" w:lineRule="auto"/>
              <w:ind w:left="110" w:firstLine="0"/>
              <w:rPr>
                <w:color w:val="000000"/>
              </w:rPr>
            </w:pPr>
            <w:r>
              <w:rPr>
                <w:color w:val="000000"/>
              </w:rPr>
              <w:t>id</w:t>
            </w:r>
          </w:p>
        </w:tc>
        <w:tc>
          <w:tcPr>
            <w:tcW w:w="1800" w:type="dxa"/>
          </w:tcPr>
          <w:p w14:paraId="1C4794C1" w14:textId="77777777" w:rsidR="00A27D53" w:rsidRDefault="00D33BC1">
            <w:pPr>
              <w:spacing w:line="298" w:lineRule="auto"/>
              <w:ind w:left="110" w:firstLine="0"/>
              <w:rPr>
                <w:color w:val="000000"/>
              </w:rPr>
            </w:pPr>
            <w:r>
              <w:rPr>
                <w:color w:val="000000"/>
              </w:rPr>
              <w:t>int</w:t>
            </w:r>
          </w:p>
        </w:tc>
        <w:tc>
          <w:tcPr>
            <w:tcW w:w="3622" w:type="dxa"/>
          </w:tcPr>
          <w:p w14:paraId="01226FCE" w14:textId="77777777" w:rsidR="00A27D53" w:rsidRDefault="00D33BC1">
            <w:pPr>
              <w:spacing w:line="298" w:lineRule="auto"/>
              <w:ind w:left="110" w:firstLine="0"/>
              <w:rPr>
                <w:color w:val="000000"/>
              </w:rPr>
            </w:pPr>
            <w:r>
              <w:rPr>
                <w:color w:val="000000"/>
              </w:rPr>
              <w:t xml:space="preserve">Mã tự tăng, </w:t>
            </w:r>
            <w:r>
              <w:t>PK- mã</w:t>
            </w:r>
          </w:p>
        </w:tc>
      </w:tr>
      <w:tr w:rsidR="00A27D53" w14:paraId="6306523A" w14:textId="77777777">
        <w:trPr>
          <w:trHeight w:val="530"/>
        </w:trPr>
        <w:tc>
          <w:tcPr>
            <w:tcW w:w="1178" w:type="dxa"/>
          </w:tcPr>
          <w:p w14:paraId="14D9A59D" w14:textId="77777777" w:rsidR="00A27D53" w:rsidRDefault="00D33BC1">
            <w:pPr>
              <w:spacing w:before="1" w:line="240" w:lineRule="auto"/>
              <w:ind w:left="110" w:firstLine="0"/>
              <w:rPr>
                <w:color w:val="000000"/>
              </w:rPr>
            </w:pPr>
            <w:r>
              <w:rPr>
                <w:color w:val="000000"/>
              </w:rPr>
              <w:t>2</w:t>
            </w:r>
          </w:p>
        </w:tc>
        <w:tc>
          <w:tcPr>
            <w:tcW w:w="2686" w:type="dxa"/>
          </w:tcPr>
          <w:p w14:paraId="7CB34219" w14:textId="77777777" w:rsidR="00A27D53" w:rsidRDefault="00D33BC1">
            <w:pPr>
              <w:spacing w:before="1" w:line="240" w:lineRule="auto"/>
              <w:ind w:left="110" w:firstLine="0"/>
            </w:pPr>
            <w:r>
              <w:t>discount</w:t>
            </w:r>
          </w:p>
        </w:tc>
        <w:tc>
          <w:tcPr>
            <w:tcW w:w="1800" w:type="dxa"/>
          </w:tcPr>
          <w:p w14:paraId="03FBBB46" w14:textId="77777777" w:rsidR="00A27D53" w:rsidRDefault="00D33BC1">
            <w:pPr>
              <w:spacing w:before="1" w:line="240" w:lineRule="auto"/>
              <w:ind w:left="110" w:firstLine="0"/>
              <w:rPr>
                <w:color w:val="000000"/>
              </w:rPr>
            </w:pPr>
            <w:r>
              <w:t>int</w:t>
            </w:r>
          </w:p>
        </w:tc>
        <w:tc>
          <w:tcPr>
            <w:tcW w:w="3622" w:type="dxa"/>
          </w:tcPr>
          <w:p w14:paraId="6B4C23CD" w14:textId="77777777" w:rsidR="00A27D53" w:rsidRDefault="00D33BC1">
            <w:pPr>
              <w:spacing w:before="1" w:line="240" w:lineRule="auto"/>
              <w:ind w:left="110" w:firstLine="0"/>
              <w:rPr>
                <w:color w:val="000000"/>
              </w:rPr>
            </w:pPr>
            <w:r>
              <w:t>Số tiền được giảm</w:t>
            </w:r>
          </w:p>
        </w:tc>
      </w:tr>
      <w:tr w:rsidR="00A27D53" w14:paraId="012F5CAD" w14:textId="77777777">
        <w:trPr>
          <w:trHeight w:val="528"/>
        </w:trPr>
        <w:tc>
          <w:tcPr>
            <w:tcW w:w="1178" w:type="dxa"/>
          </w:tcPr>
          <w:p w14:paraId="048D6480" w14:textId="77777777" w:rsidR="00A27D53" w:rsidRDefault="00D33BC1">
            <w:pPr>
              <w:spacing w:line="298" w:lineRule="auto"/>
              <w:ind w:left="110" w:firstLine="0"/>
              <w:rPr>
                <w:color w:val="000000"/>
              </w:rPr>
            </w:pPr>
            <w:r>
              <w:rPr>
                <w:color w:val="000000"/>
              </w:rPr>
              <w:t>3</w:t>
            </w:r>
          </w:p>
        </w:tc>
        <w:tc>
          <w:tcPr>
            <w:tcW w:w="2686" w:type="dxa"/>
          </w:tcPr>
          <w:p w14:paraId="3F55256B" w14:textId="77777777" w:rsidR="00A27D53" w:rsidRDefault="00D33BC1">
            <w:pPr>
              <w:spacing w:line="298" w:lineRule="auto"/>
              <w:ind w:left="110" w:firstLine="0"/>
              <w:rPr>
                <w:color w:val="000000"/>
              </w:rPr>
            </w:pPr>
            <w:r>
              <w:t>total_discounted_price</w:t>
            </w:r>
          </w:p>
        </w:tc>
        <w:tc>
          <w:tcPr>
            <w:tcW w:w="1800" w:type="dxa"/>
          </w:tcPr>
          <w:p w14:paraId="40894613" w14:textId="77777777" w:rsidR="00A27D53" w:rsidRDefault="00D33BC1">
            <w:pPr>
              <w:spacing w:line="298" w:lineRule="auto"/>
              <w:ind w:left="110" w:firstLine="0"/>
              <w:rPr>
                <w:color w:val="000000"/>
              </w:rPr>
            </w:pPr>
            <w:r>
              <w:t>int</w:t>
            </w:r>
          </w:p>
        </w:tc>
        <w:tc>
          <w:tcPr>
            <w:tcW w:w="3622" w:type="dxa"/>
          </w:tcPr>
          <w:p w14:paraId="6D521653" w14:textId="77777777" w:rsidR="00A27D53" w:rsidRDefault="00D33BC1">
            <w:pPr>
              <w:spacing w:line="298" w:lineRule="auto"/>
              <w:ind w:left="110" w:firstLine="0"/>
              <w:rPr>
                <w:color w:val="000000"/>
              </w:rPr>
            </w:pPr>
            <w:r>
              <w:rPr>
                <w:color w:val="000000"/>
              </w:rPr>
              <w:t>Tổng tiền giỏ hàng sau khi gi</w:t>
            </w:r>
            <w:r>
              <w:t>ảm</w:t>
            </w:r>
          </w:p>
        </w:tc>
      </w:tr>
      <w:tr w:rsidR="00A27D53" w14:paraId="4FBF0ADA" w14:textId="77777777">
        <w:trPr>
          <w:trHeight w:val="510"/>
        </w:trPr>
        <w:tc>
          <w:tcPr>
            <w:tcW w:w="1178" w:type="dxa"/>
          </w:tcPr>
          <w:p w14:paraId="11030954" w14:textId="77777777" w:rsidR="00A27D53" w:rsidRDefault="00D33BC1">
            <w:pPr>
              <w:spacing w:line="298" w:lineRule="auto"/>
              <w:ind w:left="110" w:firstLine="0"/>
              <w:rPr>
                <w:color w:val="000000"/>
              </w:rPr>
            </w:pPr>
            <w:r>
              <w:lastRenderedPageBreak/>
              <w:t>4</w:t>
            </w:r>
          </w:p>
        </w:tc>
        <w:tc>
          <w:tcPr>
            <w:tcW w:w="2686" w:type="dxa"/>
          </w:tcPr>
          <w:p w14:paraId="3C89A300" w14:textId="77777777" w:rsidR="00A27D53" w:rsidRDefault="00D33BC1">
            <w:pPr>
              <w:spacing w:line="298" w:lineRule="auto"/>
              <w:ind w:left="110" w:firstLine="0"/>
            </w:pPr>
            <w:r>
              <w:t>total_item</w:t>
            </w:r>
          </w:p>
        </w:tc>
        <w:tc>
          <w:tcPr>
            <w:tcW w:w="1800" w:type="dxa"/>
          </w:tcPr>
          <w:p w14:paraId="073F00EC" w14:textId="77777777" w:rsidR="00A27D53" w:rsidRDefault="00D33BC1">
            <w:pPr>
              <w:spacing w:line="298" w:lineRule="auto"/>
              <w:ind w:left="110" w:firstLine="0"/>
            </w:pPr>
            <w:r>
              <w:t>int</w:t>
            </w:r>
          </w:p>
        </w:tc>
        <w:tc>
          <w:tcPr>
            <w:tcW w:w="3622" w:type="dxa"/>
          </w:tcPr>
          <w:p w14:paraId="1713054D" w14:textId="77777777" w:rsidR="00A27D53" w:rsidRDefault="00D33BC1">
            <w:pPr>
              <w:spacing w:line="298" w:lineRule="auto"/>
              <w:ind w:left="110" w:firstLine="0"/>
              <w:rPr>
                <w:color w:val="000000"/>
              </w:rPr>
            </w:pPr>
            <w:r>
              <w:t xml:space="preserve">Tổng số lượng sản </w:t>
            </w:r>
            <w:r>
              <w:t>phẩm</w:t>
            </w:r>
          </w:p>
        </w:tc>
      </w:tr>
      <w:tr w:rsidR="00A27D53" w14:paraId="601CA7D9" w14:textId="77777777">
        <w:trPr>
          <w:trHeight w:val="528"/>
        </w:trPr>
        <w:tc>
          <w:tcPr>
            <w:tcW w:w="1178" w:type="dxa"/>
          </w:tcPr>
          <w:p w14:paraId="6F1029A7" w14:textId="77777777" w:rsidR="00A27D53" w:rsidRDefault="00D33BC1">
            <w:pPr>
              <w:spacing w:line="298" w:lineRule="auto"/>
              <w:ind w:left="110" w:firstLine="0"/>
              <w:rPr>
                <w:color w:val="000000"/>
              </w:rPr>
            </w:pPr>
            <w:r>
              <w:t>5</w:t>
            </w:r>
          </w:p>
        </w:tc>
        <w:tc>
          <w:tcPr>
            <w:tcW w:w="2686" w:type="dxa"/>
          </w:tcPr>
          <w:p w14:paraId="5A1AF16A" w14:textId="77777777" w:rsidR="00A27D53" w:rsidRDefault="00D33BC1">
            <w:pPr>
              <w:spacing w:line="298" w:lineRule="auto"/>
              <w:ind w:left="110" w:firstLine="0"/>
            </w:pPr>
            <w:r>
              <w:t>total_price</w:t>
            </w:r>
          </w:p>
        </w:tc>
        <w:tc>
          <w:tcPr>
            <w:tcW w:w="1800" w:type="dxa"/>
          </w:tcPr>
          <w:p w14:paraId="56AC5230" w14:textId="77777777" w:rsidR="00A27D53" w:rsidRDefault="00D33BC1">
            <w:pPr>
              <w:spacing w:line="298" w:lineRule="auto"/>
              <w:ind w:left="110" w:firstLine="0"/>
            </w:pPr>
            <w:r>
              <w:t>int</w:t>
            </w:r>
          </w:p>
        </w:tc>
        <w:tc>
          <w:tcPr>
            <w:tcW w:w="3622" w:type="dxa"/>
          </w:tcPr>
          <w:p w14:paraId="2BD9DDBF" w14:textId="77777777" w:rsidR="00A27D53" w:rsidRDefault="00D33BC1">
            <w:pPr>
              <w:spacing w:line="298" w:lineRule="auto"/>
              <w:ind w:left="110" w:firstLine="0"/>
              <w:rPr>
                <w:color w:val="000000"/>
              </w:rPr>
            </w:pPr>
            <w:r>
              <w:t>Tổng giá trước khi giảm</w:t>
            </w:r>
          </w:p>
        </w:tc>
      </w:tr>
      <w:tr w:rsidR="00A27D53" w14:paraId="276E5DB6" w14:textId="77777777">
        <w:trPr>
          <w:trHeight w:val="530"/>
        </w:trPr>
        <w:tc>
          <w:tcPr>
            <w:tcW w:w="1178" w:type="dxa"/>
          </w:tcPr>
          <w:p w14:paraId="46602A44" w14:textId="77777777" w:rsidR="00A27D53" w:rsidRDefault="00D33BC1">
            <w:pPr>
              <w:spacing w:before="1" w:line="240" w:lineRule="auto"/>
              <w:ind w:left="110" w:firstLine="0"/>
              <w:rPr>
                <w:color w:val="000000"/>
              </w:rPr>
            </w:pPr>
            <w:r>
              <w:t>6</w:t>
            </w:r>
          </w:p>
        </w:tc>
        <w:tc>
          <w:tcPr>
            <w:tcW w:w="2686" w:type="dxa"/>
          </w:tcPr>
          <w:p w14:paraId="724244E6" w14:textId="77777777" w:rsidR="00A27D53" w:rsidRDefault="00D33BC1">
            <w:pPr>
              <w:spacing w:before="1" w:line="240" w:lineRule="auto"/>
              <w:ind w:left="110" w:firstLine="0"/>
              <w:rPr>
                <w:color w:val="000000"/>
              </w:rPr>
            </w:pPr>
            <w:r>
              <w:rPr>
                <w:color w:val="000000"/>
              </w:rPr>
              <w:t>user</w:t>
            </w:r>
            <w:r>
              <w:t>_i</w:t>
            </w:r>
            <w:r>
              <w:rPr>
                <w:color w:val="000000"/>
              </w:rPr>
              <w:t>d</w:t>
            </w:r>
          </w:p>
        </w:tc>
        <w:tc>
          <w:tcPr>
            <w:tcW w:w="1800" w:type="dxa"/>
          </w:tcPr>
          <w:p w14:paraId="735A0F5B" w14:textId="77777777" w:rsidR="00A27D53" w:rsidRDefault="00D33BC1">
            <w:pPr>
              <w:spacing w:before="1" w:line="240" w:lineRule="auto"/>
              <w:ind w:left="0" w:firstLine="0"/>
              <w:rPr>
                <w:color w:val="000000"/>
              </w:rPr>
            </w:pPr>
            <w:r>
              <w:t xml:space="preserve"> bigint</w:t>
            </w:r>
          </w:p>
        </w:tc>
        <w:tc>
          <w:tcPr>
            <w:tcW w:w="3622" w:type="dxa"/>
          </w:tcPr>
          <w:p w14:paraId="610C1429" w14:textId="77777777" w:rsidR="00A27D53" w:rsidRDefault="00D33BC1">
            <w:pPr>
              <w:spacing w:before="1" w:line="240" w:lineRule="auto"/>
              <w:ind w:left="110" w:firstLine="0"/>
              <w:rPr>
                <w:color w:val="000000"/>
              </w:rPr>
            </w:pPr>
            <w:r>
              <w:rPr>
                <w:color w:val="000000"/>
              </w:rPr>
              <w:t>FK-trỏ đến bảng users</w:t>
            </w:r>
          </w:p>
        </w:tc>
      </w:tr>
    </w:tbl>
    <w:p w14:paraId="500DC969" w14:textId="77777777" w:rsidR="00A27D53" w:rsidRDefault="00A27D53">
      <w:pPr>
        <w:ind w:left="0" w:firstLine="0"/>
        <w:sectPr w:rsidR="00A27D53">
          <w:pgSz w:w="11910" w:h="16840"/>
          <w:pgMar w:top="1500" w:right="800" w:bottom="1340" w:left="1580" w:header="732" w:footer="1153" w:gutter="0"/>
          <w:cols w:space="720"/>
        </w:sectPr>
      </w:pPr>
      <w:bookmarkStart w:id="7806" w:name="_heading=h.3abhhcj" w:colFirst="0" w:colLast="0"/>
      <w:bookmarkEnd w:id="7806"/>
    </w:p>
    <w:p w14:paraId="3BF4A71F" w14:textId="6E3AD62B" w:rsidR="00A27D53" w:rsidDel="00711A5B" w:rsidRDefault="00D33BC1">
      <w:pPr>
        <w:pStyle w:val="Heading2"/>
        <w:numPr>
          <w:ilvl w:val="0"/>
          <w:numId w:val="35"/>
        </w:numPr>
        <w:tabs>
          <w:tab w:val="left" w:pos="547"/>
        </w:tabs>
        <w:ind w:left="547" w:hanging="423"/>
        <w:rPr>
          <w:del w:id="7807" w:author="MinhHieu" w:date="2024-12-20T11:28:00Z"/>
        </w:rPr>
      </w:pPr>
      <w:bookmarkStart w:id="7808" w:name="_Toc185588750"/>
      <w:bookmarkStart w:id="7809" w:name="_Toc185597825"/>
      <w:bookmarkStart w:id="7810" w:name="_Toc185598006"/>
      <w:bookmarkStart w:id="7811" w:name="_Toc185598184"/>
      <w:bookmarkStart w:id="7812" w:name="_Toc185598361"/>
      <w:bookmarkStart w:id="7813" w:name="_Toc185578209"/>
      <w:bookmarkStart w:id="7814" w:name="_Toc185579232"/>
      <w:bookmarkStart w:id="7815" w:name="_Toc185579336"/>
      <w:bookmarkStart w:id="7816" w:name="_Toc185587704"/>
      <w:r>
        <w:lastRenderedPageBreak/>
        <w:t xml:space="preserve">Bảng </w:t>
      </w:r>
      <w:ins w:id="7817" w:author="MinhHieu" w:date="2024-12-20T11:56:00Z">
        <w:r w:rsidR="00707582">
          <w:t>categorys</w:t>
        </w:r>
      </w:ins>
      <w:bookmarkEnd w:id="7808"/>
      <w:bookmarkEnd w:id="7809"/>
      <w:bookmarkEnd w:id="7810"/>
      <w:bookmarkEnd w:id="7811"/>
      <w:bookmarkEnd w:id="7812"/>
      <w:del w:id="7818" w:author="MinhHieu" w:date="2024-12-20T11:55:00Z">
        <w:r w:rsidDel="00707582">
          <w:delText>category</w:delText>
        </w:r>
      </w:del>
      <w:bookmarkEnd w:id="7813"/>
      <w:bookmarkEnd w:id="7814"/>
      <w:bookmarkEnd w:id="7815"/>
      <w:bookmarkEnd w:id="7816"/>
    </w:p>
    <w:p w14:paraId="33BC3245" w14:textId="77777777" w:rsidR="00A27D53" w:rsidRPr="00711A5B" w:rsidRDefault="00D33BC1">
      <w:pPr>
        <w:pStyle w:val="Heading2"/>
        <w:numPr>
          <w:ilvl w:val="0"/>
          <w:numId w:val="35"/>
        </w:numPr>
        <w:tabs>
          <w:tab w:val="left" w:pos="547"/>
        </w:tabs>
        <w:ind w:left="547" w:hanging="423"/>
        <w:rPr>
          <w:i/>
          <w:rPrChange w:id="7819" w:author="MinhHieu" w:date="2024-12-20T11:28:00Z">
            <w:rPr/>
          </w:rPrChange>
        </w:rPr>
        <w:pPrChange w:id="7820" w:author="MinhHieu" w:date="2024-12-20T11:28:00Z">
          <w:pPr>
            <w:spacing w:before="149"/>
            <w:ind w:left="3280" w:firstLine="0"/>
          </w:pPr>
        </w:pPrChange>
      </w:pPr>
      <w:bookmarkStart w:id="7821" w:name="_heading=h.49gfa85" w:colFirst="0" w:colLast="0"/>
      <w:bookmarkEnd w:id="7821"/>
      <w:del w:id="7822" w:author="MinhHieu" w:date="2024-12-20T11:28:00Z">
        <w:r w:rsidRPr="00711A5B" w:rsidDel="00711A5B">
          <w:rPr>
            <w:i/>
            <w:rPrChange w:id="7823" w:author="MinhHieu" w:date="2024-12-20T11:28:00Z">
              <w:rPr/>
            </w:rPrChange>
          </w:rPr>
          <w:delText>Bảng 2.31 Bảng categorys</w:delText>
        </w:r>
      </w:del>
      <w:bookmarkStart w:id="7824" w:name="_Toc185587705"/>
      <w:bookmarkStart w:id="7825" w:name="_Toc185588751"/>
      <w:bookmarkStart w:id="7826" w:name="_Toc185597826"/>
      <w:bookmarkStart w:id="7827" w:name="_Toc185598007"/>
      <w:bookmarkStart w:id="7828" w:name="_Toc185598185"/>
      <w:bookmarkStart w:id="7829" w:name="_Toc185598362"/>
      <w:bookmarkEnd w:id="7824"/>
      <w:bookmarkEnd w:id="7825"/>
      <w:bookmarkEnd w:id="7826"/>
      <w:bookmarkEnd w:id="7827"/>
      <w:bookmarkEnd w:id="7828"/>
      <w:bookmarkEnd w:id="7829"/>
    </w:p>
    <w:p w14:paraId="55E14B05" w14:textId="77777777" w:rsidR="00A27D53" w:rsidRDefault="00A27D53">
      <w:pPr>
        <w:pBdr>
          <w:top w:val="nil"/>
          <w:left w:val="nil"/>
          <w:bottom w:val="nil"/>
          <w:right w:val="nil"/>
          <w:between w:val="nil"/>
        </w:pBdr>
        <w:spacing w:before="0" w:line="240" w:lineRule="auto"/>
        <w:ind w:left="0" w:right="0" w:firstLine="0"/>
        <w:rPr>
          <w:i/>
          <w:color w:val="000000"/>
          <w:sz w:val="13"/>
          <w:szCs w:val="13"/>
        </w:rPr>
      </w:pPr>
    </w:p>
    <w:p w14:paraId="75506EDA" w14:textId="61D50F10" w:rsidR="00711A5B" w:rsidRPr="00711A5B" w:rsidRDefault="00711A5B">
      <w:pPr>
        <w:pStyle w:val="Caption"/>
        <w:keepNext/>
        <w:jc w:val="center"/>
        <w:rPr>
          <w:ins w:id="7830" w:author="MinhHieu" w:date="2024-12-20T11:28:00Z"/>
          <w:color w:val="auto"/>
          <w:lang w:val="vi-VN"/>
          <w:rPrChange w:id="7831" w:author="MinhHieu" w:date="2024-12-20T11:28:00Z">
            <w:rPr>
              <w:ins w:id="7832" w:author="MinhHieu" w:date="2024-12-20T11:28:00Z"/>
            </w:rPr>
          </w:rPrChange>
        </w:rPr>
        <w:pPrChange w:id="7833" w:author="MinhHieu" w:date="2024-12-20T11:28:00Z">
          <w:pPr/>
        </w:pPrChange>
      </w:pPr>
      <w:bookmarkStart w:id="7834" w:name="_Toc185587423"/>
      <w:bookmarkStart w:id="7835" w:name="_Toc185597595"/>
      <w:ins w:id="7836" w:author="MinhHieu" w:date="2024-12-20T11:28:00Z">
        <w:r w:rsidRPr="00711A5B">
          <w:rPr>
            <w:color w:val="auto"/>
            <w:sz w:val="26"/>
            <w:szCs w:val="26"/>
            <w:rPrChange w:id="7837" w:author="MinhHieu" w:date="2024-12-20T11:28:00Z">
              <w:rPr/>
            </w:rPrChange>
          </w:rPr>
          <w:t>Bảng 2.</w:t>
        </w:r>
        <w:r w:rsidRPr="00711A5B">
          <w:rPr>
            <w:color w:val="auto"/>
            <w:sz w:val="26"/>
            <w:szCs w:val="26"/>
            <w:rPrChange w:id="7838" w:author="MinhHieu" w:date="2024-12-20T11:28:00Z">
              <w:rPr/>
            </w:rPrChange>
          </w:rPr>
          <w:fldChar w:fldCharType="begin"/>
        </w:r>
        <w:r w:rsidRPr="00711A5B">
          <w:rPr>
            <w:color w:val="auto"/>
            <w:sz w:val="26"/>
            <w:szCs w:val="26"/>
            <w:rPrChange w:id="7839" w:author="MinhHieu" w:date="2024-12-20T11:28:00Z">
              <w:rPr/>
            </w:rPrChange>
          </w:rPr>
          <w:instrText xml:space="preserve"> SEQ Bảng_2. \* ARABIC </w:instrText>
        </w:r>
      </w:ins>
      <w:r w:rsidRPr="00711A5B">
        <w:rPr>
          <w:color w:val="auto"/>
          <w:sz w:val="26"/>
          <w:szCs w:val="26"/>
          <w:rPrChange w:id="7840" w:author="MinhHieu" w:date="2024-12-20T11:28:00Z">
            <w:rPr/>
          </w:rPrChange>
        </w:rPr>
        <w:fldChar w:fldCharType="separate"/>
      </w:r>
      <w:ins w:id="7841" w:author="MinhHieu" w:date="2024-12-20T11:36:00Z">
        <w:r>
          <w:rPr>
            <w:noProof/>
            <w:color w:val="auto"/>
            <w:sz w:val="26"/>
            <w:szCs w:val="26"/>
          </w:rPr>
          <w:t>25</w:t>
        </w:r>
      </w:ins>
      <w:ins w:id="7842" w:author="MinhHieu" w:date="2024-12-20T11:28:00Z">
        <w:r w:rsidRPr="00711A5B">
          <w:rPr>
            <w:color w:val="auto"/>
            <w:sz w:val="26"/>
            <w:szCs w:val="26"/>
            <w:rPrChange w:id="7843" w:author="MinhHieu" w:date="2024-12-20T11:28:00Z">
              <w:rPr/>
            </w:rPrChange>
          </w:rPr>
          <w:fldChar w:fldCharType="end"/>
        </w:r>
        <w:r w:rsidRPr="00711A5B">
          <w:rPr>
            <w:color w:val="auto"/>
            <w:sz w:val="26"/>
            <w:szCs w:val="26"/>
            <w:lang w:val="vi-VN"/>
            <w:rPrChange w:id="7844" w:author="MinhHieu" w:date="2024-12-20T11:28:00Z">
              <w:rPr>
                <w:lang w:val="vi-VN"/>
              </w:rPr>
            </w:rPrChange>
          </w:rPr>
          <w:t xml:space="preserve"> </w:t>
        </w:r>
        <w:r w:rsidRPr="00711A5B">
          <w:rPr>
            <w:color w:val="auto"/>
            <w:sz w:val="26"/>
            <w:szCs w:val="26"/>
            <w:rPrChange w:id="7845" w:author="MinhHieu" w:date="2024-12-20T11:28:00Z">
              <w:rPr>
                <w:i/>
              </w:rPr>
            </w:rPrChange>
          </w:rPr>
          <w:t>Bảng categorys</w:t>
        </w:r>
        <w:bookmarkEnd w:id="7834"/>
        <w:bookmarkEnd w:id="7835"/>
      </w:ins>
    </w:p>
    <w:tbl>
      <w:tblPr>
        <w:tblStyle w:val="affffffffffffff"/>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94"/>
        <w:gridCol w:w="2656"/>
        <w:gridCol w:w="1844"/>
        <w:gridCol w:w="3592"/>
      </w:tblGrid>
      <w:tr w:rsidR="00A27D53" w14:paraId="1AC015A0" w14:textId="77777777">
        <w:trPr>
          <w:trHeight w:val="527"/>
        </w:trPr>
        <w:tc>
          <w:tcPr>
            <w:tcW w:w="1194" w:type="dxa"/>
          </w:tcPr>
          <w:p w14:paraId="3F07E35F"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STT</w:t>
            </w:r>
          </w:p>
        </w:tc>
        <w:tc>
          <w:tcPr>
            <w:tcW w:w="2656" w:type="dxa"/>
          </w:tcPr>
          <w:p w14:paraId="2CAA8436"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Tên cột</w:t>
            </w:r>
          </w:p>
        </w:tc>
        <w:tc>
          <w:tcPr>
            <w:tcW w:w="1844" w:type="dxa"/>
          </w:tcPr>
          <w:p w14:paraId="249ED726"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Kiểu dữ liệu</w:t>
            </w:r>
          </w:p>
        </w:tc>
        <w:tc>
          <w:tcPr>
            <w:tcW w:w="3592" w:type="dxa"/>
          </w:tcPr>
          <w:p w14:paraId="7CB083E0"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Mô tả</w:t>
            </w:r>
          </w:p>
        </w:tc>
      </w:tr>
      <w:tr w:rsidR="00A27D53" w14:paraId="67D7C56D" w14:textId="77777777">
        <w:trPr>
          <w:trHeight w:val="530"/>
        </w:trPr>
        <w:tc>
          <w:tcPr>
            <w:tcW w:w="1194" w:type="dxa"/>
          </w:tcPr>
          <w:p w14:paraId="560A484E"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1</w:t>
            </w:r>
          </w:p>
        </w:tc>
        <w:tc>
          <w:tcPr>
            <w:tcW w:w="2656" w:type="dxa"/>
          </w:tcPr>
          <w:p w14:paraId="6384C67B" w14:textId="77777777" w:rsidR="00A27D53" w:rsidRDefault="00D33BC1">
            <w:pPr>
              <w:pBdr>
                <w:top w:val="nil"/>
                <w:left w:val="nil"/>
                <w:bottom w:val="nil"/>
                <w:right w:val="nil"/>
                <w:between w:val="nil"/>
              </w:pBdr>
              <w:spacing w:before="1" w:line="240" w:lineRule="auto"/>
              <w:ind w:left="110" w:right="0" w:firstLine="0"/>
              <w:rPr>
                <w:color w:val="000000"/>
              </w:rPr>
            </w:pPr>
            <w:r>
              <w:t>id</w:t>
            </w:r>
          </w:p>
        </w:tc>
        <w:tc>
          <w:tcPr>
            <w:tcW w:w="1844" w:type="dxa"/>
          </w:tcPr>
          <w:p w14:paraId="77BF36F8" w14:textId="77777777" w:rsidR="00A27D53" w:rsidRDefault="00D33BC1">
            <w:pPr>
              <w:pBdr>
                <w:top w:val="nil"/>
                <w:left w:val="nil"/>
                <w:bottom w:val="nil"/>
                <w:right w:val="nil"/>
                <w:between w:val="nil"/>
              </w:pBdr>
              <w:spacing w:before="1" w:line="240" w:lineRule="auto"/>
              <w:ind w:left="110" w:right="0" w:firstLine="0"/>
              <w:rPr>
                <w:color w:val="000000"/>
              </w:rPr>
            </w:pPr>
            <w:r>
              <w:t>bigint</w:t>
            </w:r>
          </w:p>
        </w:tc>
        <w:tc>
          <w:tcPr>
            <w:tcW w:w="3592" w:type="dxa"/>
          </w:tcPr>
          <w:p w14:paraId="7DACC392" w14:textId="77777777" w:rsidR="00A27D53" w:rsidRDefault="00D33BC1">
            <w:pPr>
              <w:pBdr>
                <w:top w:val="nil"/>
                <w:left w:val="nil"/>
                <w:bottom w:val="nil"/>
                <w:right w:val="nil"/>
                <w:between w:val="nil"/>
              </w:pBdr>
              <w:spacing w:before="1" w:line="240" w:lineRule="auto"/>
              <w:ind w:left="110" w:right="0" w:firstLine="0"/>
              <w:rPr>
                <w:color w:val="000000"/>
              </w:rPr>
            </w:pPr>
            <w:r>
              <w:t xml:space="preserve">Mã tự tăng, </w:t>
            </w:r>
            <w:r>
              <w:rPr>
                <w:color w:val="000000"/>
              </w:rPr>
              <w:t>PK- mã</w:t>
            </w:r>
          </w:p>
        </w:tc>
      </w:tr>
      <w:tr w:rsidR="00A27D53" w14:paraId="3071E54F" w14:textId="77777777">
        <w:trPr>
          <w:trHeight w:val="527"/>
        </w:trPr>
        <w:tc>
          <w:tcPr>
            <w:tcW w:w="1194" w:type="dxa"/>
          </w:tcPr>
          <w:p w14:paraId="5BBDDD82"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2</w:t>
            </w:r>
          </w:p>
        </w:tc>
        <w:tc>
          <w:tcPr>
            <w:tcW w:w="2656" w:type="dxa"/>
          </w:tcPr>
          <w:p w14:paraId="1DE7A82F" w14:textId="77777777" w:rsidR="00A27D53" w:rsidRDefault="00D33BC1">
            <w:pPr>
              <w:pBdr>
                <w:top w:val="nil"/>
                <w:left w:val="nil"/>
                <w:bottom w:val="nil"/>
                <w:right w:val="nil"/>
                <w:between w:val="nil"/>
              </w:pBdr>
              <w:spacing w:before="0" w:line="298" w:lineRule="auto"/>
              <w:ind w:left="110" w:right="0" w:firstLine="0"/>
              <w:rPr>
                <w:color w:val="000000"/>
              </w:rPr>
            </w:pPr>
            <w:r>
              <w:t>level</w:t>
            </w:r>
          </w:p>
        </w:tc>
        <w:tc>
          <w:tcPr>
            <w:tcW w:w="1844" w:type="dxa"/>
          </w:tcPr>
          <w:p w14:paraId="5B2BD263" w14:textId="77777777" w:rsidR="00A27D53" w:rsidRDefault="00D33BC1">
            <w:pPr>
              <w:pBdr>
                <w:top w:val="nil"/>
                <w:left w:val="nil"/>
                <w:bottom w:val="nil"/>
                <w:right w:val="nil"/>
                <w:between w:val="nil"/>
              </w:pBdr>
              <w:spacing w:before="0" w:line="298" w:lineRule="auto"/>
              <w:ind w:left="110" w:right="0" w:firstLine="0"/>
              <w:rPr>
                <w:color w:val="000000"/>
              </w:rPr>
            </w:pPr>
            <w:r>
              <w:t>int</w:t>
            </w:r>
          </w:p>
        </w:tc>
        <w:tc>
          <w:tcPr>
            <w:tcW w:w="3592" w:type="dxa"/>
          </w:tcPr>
          <w:p w14:paraId="3B330C76" w14:textId="77777777" w:rsidR="00A27D53" w:rsidRDefault="00D33BC1">
            <w:pPr>
              <w:pBdr>
                <w:top w:val="nil"/>
                <w:left w:val="nil"/>
                <w:bottom w:val="nil"/>
                <w:right w:val="nil"/>
                <w:between w:val="nil"/>
              </w:pBdr>
              <w:spacing w:before="0" w:line="298" w:lineRule="auto"/>
              <w:ind w:left="110" w:right="0" w:firstLine="0"/>
              <w:rPr>
                <w:color w:val="000000"/>
              </w:rPr>
            </w:pPr>
            <w:r>
              <w:t>Mức của danh mục category</w:t>
            </w:r>
          </w:p>
        </w:tc>
      </w:tr>
      <w:tr w:rsidR="00A27D53" w14:paraId="05F9B3D4" w14:textId="77777777">
        <w:trPr>
          <w:trHeight w:val="527"/>
        </w:trPr>
        <w:tc>
          <w:tcPr>
            <w:tcW w:w="1194" w:type="dxa"/>
          </w:tcPr>
          <w:p w14:paraId="1C76C465" w14:textId="77777777" w:rsidR="00A27D53" w:rsidRDefault="00D33BC1">
            <w:pPr>
              <w:pBdr>
                <w:top w:val="nil"/>
                <w:left w:val="nil"/>
                <w:bottom w:val="nil"/>
                <w:right w:val="nil"/>
                <w:between w:val="nil"/>
              </w:pBdr>
              <w:spacing w:before="0" w:line="298" w:lineRule="auto"/>
              <w:ind w:left="110" w:right="0" w:firstLine="0"/>
              <w:rPr>
                <w:color w:val="000000"/>
              </w:rPr>
            </w:pPr>
            <w:r>
              <w:t>3</w:t>
            </w:r>
          </w:p>
        </w:tc>
        <w:tc>
          <w:tcPr>
            <w:tcW w:w="2656" w:type="dxa"/>
          </w:tcPr>
          <w:p w14:paraId="13590F1E" w14:textId="77777777" w:rsidR="00A27D53" w:rsidRDefault="00D33BC1">
            <w:pPr>
              <w:pBdr>
                <w:top w:val="nil"/>
                <w:left w:val="nil"/>
                <w:bottom w:val="nil"/>
                <w:right w:val="nil"/>
                <w:between w:val="nil"/>
              </w:pBdr>
              <w:spacing w:before="0" w:line="298" w:lineRule="auto"/>
              <w:ind w:left="110" w:right="0" w:firstLine="0"/>
            </w:pPr>
            <w:r>
              <w:t>name</w:t>
            </w:r>
          </w:p>
        </w:tc>
        <w:tc>
          <w:tcPr>
            <w:tcW w:w="1844" w:type="dxa"/>
          </w:tcPr>
          <w:p w14:paraId="5AA59CC2" w14:textId="77777777" w:rsidR="00A27D53" w:rsidRDefault="00D33BC1">
            <w:pPr>
              <w:pBdr>
                <w:top w:val="nil"/>
                <w:left w:val="nil"/>
                <w:bottom w:val="nil"/>
                <w:right w:val="nil"/>
                <w:between w:val="nil"/>
              </w:pBdr>
              <w:spacing w:before="0" w:line="298" w:lineRule="auto"/>
              <w:ind w:left="110" w:right="0" w:firstLine="0"/>
            </w:pPr>
            <w:r>
              <w:t>varchar(50)</w:t>
            </w:r>
          </w:p>
        </w:tc>
        <w:tc>
          <w:tcPr>
            <w:tcW w:w="3592" w:type="dxa"/>
          </w:tcPr>
          <w:p w14:paraId="1E7B946C" w14:textId="77777777" w:rsidR="00A27D53" w:rsidRDefault="00D33BC1">
            <w:pPr>
              <w:pBdr>
                <w:top w:val="nil"/>
                <w:left w:val="nil"/>
                <w:bottom w:val="nil"/>
                <w:right w:val="nil"/>
                <w:between w:val="nil"/>
              </w:pBdr>
              <w:spacing w:before="0" w:line="298" w:lineRule="auto"/>
              <w:ind w:left="110" w:right="0" w:firstLine="0"/>
            </w:pPr>
            <w:r>
              <w:t>Tên của category</w:t>
            </w:r>
          </w:p>
        </w:tc>
      </w:tr>
      <w:tr w:rsidR="00A27D53" w14:paraId="3F84B020" w14:textId="77777777">
        <w:trPr>
          <w:trHeight w:val="527"/>
        </w:trPr>
        <w:tc>
          <w:tcPr>
            <w:tcW w:w="1194" w:type="dxa"/>
          </w:tcPr>
          <w:p w14:paraId="57746F28" w14:textId="77777777" w:rsidR="00A27D53" w:rsidRDefault="00D33BC1">
            <w:pPr>
              <w:pBdr>
                <w:top w:val="nil"/>
                <w:left w:val="nil"/>
                <w:bottom w:val="nil"/>
                <w:right w:val="nil"/>
                <w:between w:val="nil"/>
              </w:pBdr>
              <w:spacing w:before="0" w:line="298" w:lineRule="auto"/>
              <w:ind w:left="110" w:right="0" w:firstLine="0"/>
              <w:rPr>
                <w:color w:val="000000"/>
              </w:rPr>
            </w:pPr>
            <w:r>
              <w:t>4</w:t>
            </w:r>
          </w:p>
        </w:tc>
        <w:tc>
          <w:tcPr>
            <w:tcW w:w="2656" w:type="dxa"/>
          </w:tcPr>
          <w:p w14:paraId="28D932A4" w14:textId="77777777" w:rsidR="00A27D53" w:rsidRDefault="00D33BC1">
            <w:pPr>
              <w:pBdr>
                <w:top w:val="nil"/>
                <w:left w:val="nil"/>
                <w:bottom w:val="nil"/>
                <w:right w:val="nil"/>
                <w:between w:val="nil"/>
              </w:pBdr>
              <w:spacing w:before="0" w:line="298" w:lineRule="auto"/>
              <w:ind w:left="110" w:right="0" w:firstLine="0"/>
            </w:pPr>
            <w:r>
              <w:t>parent_category_id</w:t>
            </w:r>
          </w:p>
        </w:tc>
        <w:tc>
          <w:tcPr>
            <w:tcW w:w="1844" w:type="dxa"/>
          </w:tcPr>
          <w:p w14:paraId="2F7880A4" w14:textId="77777777" w:rsidR="00A27D53" w:rsidRDefault="00D33BC1">
            <w:pPr>
              <w:pBdr>
                <w:top w:val="nil"/>
                <w:left w:val="nil"/>
                <w:bottom w:val="nil"/>
                <w:right w:val="nil"/>
                <w:between w:val="nil"/>
              </w:pBdr>
              <w:spacing w:before="0" w:line="298" w:lineRule="auto"/>
              <w:ind w:left="110" w:right="0" w:firstLine="0"/>
            </w:pPr>
            <w:r>
              <w:t>bigint</w:t>
            </w:r>
          </w:p>
        </w:tc>
        <w:tc>
          <w:tcPr>
            <w:tcW w:w="3592" w:type="dxa"/>
          </w:tcPr>
          <w:p w14:paraId="3CEBDCDC" w14:textId="77777777" w:rsidR="00A27D53" w:rsidRDefault="00D33BC1">
            <w:pPr>
              <w:pBdr>
                <w:top w:val="nil"/>
                <w:left w:val="nil"/>
                <w:bottom w:val="nil"/>
                <w:right w:val="nil"/>
                <w:between w:val="nil"/>
              </w:pBdr>
              <w:spacing w:before="0" w:line="298" w:lineRule="auto"/>
              <w:ind w:left="110" w:right="0" w:firstLine="0"/>
            </w:pPr>
            <w:r>
              <w:t>id mapping đến category cha</w:t>
            </w:r>
          </w:p>
        </w:tc>
      </w:tr>
    </w:tbl>
    <w:p w14:paraId="60658B0C" w14:textId="77777777" w:rsidR="00A27D53" w:rsidRDefault="00A27D53">
      <w:pPr>
        <w:pBdr>
          <w:top w:val="nil"/>
          <w:left w:val="nil"/>
          <w:bottom w:val="nil"/>
          <w:right w:val="nil"/>
          <w:between w:val="nil"/>
        </w:pBdr>
        <w:spacing w:before="152" w:line="240" w:lineRule="auto"/>
        <w:ind w:left="0" w:right="0" w:firstLine="0"/>
        <w:rPr>
          <w:i/>
          <w:color w:val="000000"/>
        </w:rPr>
      </w:pPr>
    </w:p>
    <w:p w14:paraId="329439E1" w14:textId="77777777" w:rsidR="00A27D53" w:rsidRDefault="00D33BC1">
      <w:pPr>
        <w:pStyle w:val="Heading2"/>
        <w:numPr>
          <w:ilvl w:val="0"/>
          <w:numId w:val="35"/>
        </w:numPr>
        <w:tabs>
          <w:tab w:val="left" w:pos="547"/>
        </w:tabs>
        <w:ind w:left="547" w:hanging="423"/>
      </w:pPr>
      <w:bookmarkStart w:id="7846" w:name="_Toc185578210"/>
      <w:bookmarkStart w:id="7847" w:name="_Toc185579233"/>
      <w:bookmarkStart w:id="7848" w:name="_Toc185579337"/>
      <w:bookmarkStart w:id="7849" w:name="_Toc185587706"/>
      <w:bookmarkStart w:id="7850" w:name="_Toc185588752"/>
      <w:bookmarkStart w:id="7851" w:name="_Toc185597827"/>
      <w:bookmarkStart w:id="7852" w:name="_Toc185598008"/>
      <w:bookmarkStart w:id="7853" w:name="_Toc185598186"/>
      <w:bookmarkStart w:id="7854" w:name="_Toc185598363"/>
      <w:r>
        <w:t>Bảng orders</w:t>
      </w:r>
      <w:bookmarkEnd w:id="7846"/>
      <w:bookmarkEnd w:id="7847"/>
      <w:bookmarkEnd w:id="7848"/>
      <w:bookmarkEnd w:id="7849"/>
      <w:bookmarkEnd w:id="7850"/>
      <w:bookmarkEnd w:id="7851"/>
      <w:bookmarkEnd w:id="7852"/>
      <w:bookmarkEnd w:id="7853"/>
      <w:bookmarkEnd w:id="7854"/>
    </w:p>
    <w:p w14:paraId="7B7D4380" w14:textId="77777777" w:rsidR="00A27D53" w:rsidDel="00711A5B" w:rsidRDefault="00D33BC1">
      <w:pPr>
        <w:spacing w:before="149"/>
        <w:ind w:left="3446" w:firstLine="0"/>
        <w:rPr>
          <w:del w:id="7855" w:author="MinhHieu" w:date="2024-12-20T11:29:00Z"/>
          <w:i/>
        </w:rPr>
      </w:pPr>
      <w:bookmarkStart w:id="7856" w:name="_heading=h.13qzunr" w:colFirst="0" w:colLast="0"/>
      <w:bookmarkEnd w:id="7856"/>
      <w:del w:id="7857" w:author="MinhHieu" w:date="2024-12-20T11:29:00Z">
        <w:r w:rsidDel="00711A5B">
          <w:rPr>
            <w:i/>
          </w:rPr>
          <w:delText>Bảng 2.32 Bảng orders</w:delText>
        </w:r>
      </w:del>
    </w:p>
    <w:p w14:paraId="0F9392BE" w14:textId="77777777" w:rsidR="00A27D53" w:rsidRDefault="00A27D53">
      <w:pPr>
        <w:spacing w:before="149"/>
        <w:ind w:left="3446" w:firstLine="0"/>
        <w:rPr>
          <w:i/>
          <w:color w:val="000000"/>
          <w:sz w:val="12"/>
          <w:szCs w:val="12"/>
        </w:rPr>
        <w:pPrChange w:id="7858" w:author="MinhHieu" w:date="2024-12-20T11:29:00Z">
          <w:pPr>
            <w:pBdr>
              <w:top w:val="nil"/>
              <w:left w:val="nil"/>
              <w:bottom w:val="nil"/>
              <w:right w:val="nil"/>
              <w:between w:val="nil"/>
            </w:pBdr>
            <w:spacing w:before="10" w:line="240" w:lineRule="auto"/>
            <w:ind w:left="0" w:right="0" w:firstLine="0"/>
          </w:pPr>
        </w:pPrChange>
      </w:pPr>
    </w:p>
    <w:p w14:paraId="1969E5C6" w14:textId="0B889FED" w:rsidR="00711A5B" w:rsidRPr="00711A5B" w:rsidRDefault="00711A5B">
      <w:pPr>
        <w:pStyle w:val="Caption"/>
        <w:keepNext/>
        <w:jc w:val="center"/>
        <w:rPr>
          <w:ins w:id="7859" w:author="MinhHieu" w:date="2024-12-20T11:29:00Z"/>
          <w:color w:val="auto"/>
          <w:lang w:val="vi-VN"/>
          <w:rPrChange w:id="7860" w:author="MinhHieu" w:date="2024-12-20T11:29:00Z">
            <w:rPr>
              <w:ins w:id="7861" w:author="MinhHieu" w:date="2024-12-20T11:29:00Z"/>
            </w:rPr>
          </w:rPrChange>
        </w:rPr>
        <w:pPrChange w:id="7862" w:author="MinhHieu" w:date="2024-12-20T11:29:00Z">
          <w:pPr/>
        </w:pPrChange>
      </w:pPr>
      <w:bookmarkStart w:id="7863" w:name="_Toc185587424"/>
      <w:bookmarkStart w:id="7864" w:name="_Toc185597596"/>
      <w:ins w:id="7865" w:author="MinhHieu" w:date="2024-12-20T11:29:00Z">
        <w:r w:rsidRPr="00711A5B">
          <w:rPr>
            <w:color w:val="auto"/>
            <w:sz w:val="26"/>
            <w:szCs w:val="26"/>
            <w:rPrChange w:id="7866" w:author="MinhHieu" w:date="2024-12-20T11:29:00Z">
              <w:rPr/>
            </w:rPrChange>
          </w:rPr>
          <w:t>Bảng 2.</w:t>
        </w:r>
        <w:r w:rsidRPr="00711A5B">
          <w:rPr>
            <w:color w:val="auto"/>
            <w:sz w:val="26"/>
            <w:szCs w:val="26"/>
            <w:rPrChange w:id="7867" w:author="MinhHieu" w:date="2024-12-20T11:29:00Z">
              <w:rPr/>
            </w:rPrChange>
          </w:rPr>
          <w:fldChar w:fldCharType="begin"/>
        </w:r>
        <w:r w:rsidRPr="00711A5B">
          <w:rPr>
            <w:color w:val="auto"/>
            <w:sz w:val="26"/>
            <w:szCs w:val="26"/>
            <w:rPrChange w:id="7868" w:author="MinhHieu" w:date="2024-12-20T11:29:00Z">
              <w:rPr/>
            </w:rPrChange>
          </w:rPr>
          <w:instrText xml:space="preserve"> SEQ Bảng_2. \* ARABIC </w:instrText>
        </w:r>
      </w:ins>
      <w:r w:rsidRPr="00711A5B">
        <w:rPr>
          <w:color w:val="auto"/>
          <w:sz w:val="26"/>
          <w:szCs w:val="26"/>
          <w:rPrChange w:id="7869" w:author="MinhHieu" w:date="2024-12-20T11:29:00Z">
            <w:rPr/>
          </w:rPrChange>
        </w:rPr>
        <w:fldChar w:fldCharType="separate"/>
      </w:r>
      <w:ins w:id="7870" w:author="MinhHieu" w:date="2024-12-20T11:36:00Z">
        <w:r>
          <w:rPr>
            <w:noProof/>
            <w:color w:val="auto"/>
            <w:sz w:val="26"/>
            <w:szCs w:val="26"/>
          </w:rPr>
          <w:t>26</w:t>
        </w:r>
      </w:ins>
      <w:ins w:id="7871" w:author="MinhHieu" w:date="2024-12-20T11:29:00Z">
        <w:r w:rsidRPr="00711A5B">
          <w:rPr>
            <w:color w:val="auto"/>
            <w:sz w:val="26"/>
            <w:szCs w:val="26"/>
            <w:rPrChange w:id="7872" w:author="MinhHieu" w:date="2024-12-20T11:29:00Z">
              <w:rPr/>
            </w:rPrChange>
          </w:rPr>
          <w:fldChar w:fldCharType="end"/>
        </w:r>
        <w:r w:rsidRPr="00711A5B">
          <w:rPr>
            <w:color w:val="auto"/>
            <w:sz w:val="26"/>
            <w:szCs w:val="26"/>
            <w:lang w:val="vi-VN"/>
            <w:rPrChange w:id="7873" w:author="MinhHieu" w:date="2024-12-20T11:29:00Z">
              <w:rPr>
                <w:lang w:val="vi-VN"/>
              </w:rPr>
            </w:rPrChange>
          </w:rPr>
          <w:t xml:space="preserve"> </w:t>
        </w:r>
        <w:r w:rsidRPr="00711A5B">
          <w:rPr>
            <w:color w:val="auto"/>
            <w:sz w:val="26"/>
            <w:szCs w:val="26"/>
            <w:rPrChange w:id="7874" w:author="MinhHieu" w:date="2024-12-20T11:29:00Z">
              <w:rPr>
                <w:i/>
              </w:rPr>
            </w:rPrChange>
          </w:rPr>
          <w:t>Bảng orders</w:t>
        </w:r>
        <w:bookmarkEnd w:id="7863"/>
        <w:bookmarkEnd w:id="7864"/>
      </w:ins>
    </w:p>
    <w:tbl>
      <w:tblPr>
        <w:tblStyle w:val="affffffffffffff0"/>
        <w:tblW w:w="9300"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85"/>
        <w:gridCol w:w="2610"/>
        <w:gridCol w:w="1875"/>
        <w:gridCol w:w="3630"/>
      </w:tblGrid>
      <w:tr w:rsidR="00A27D53" w14:paraId="6F993DBB" w14:textId="77777777">
        <w:trPr>
          <w:trHeight w:val="530"/>
        </w:trPr>
        <w:tc>
          <w:tcPr>
            <w:tcW w:w="1185" w:type="dxa"/>
          </w:tcPr>
          <w:p w14:paraId="2B7145A3"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STT</w:t>
            </w:r>
          </w:p>
        </w:tc>
        <w:tc>
          <w:tcPr>
            <w:tcW w:w="2610" w:type="dxa"/>
          </w:tcPr>
          <w:p w14:paraId="3389440D"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 xml:space="preserve">Tên </w:t>
            </w:r>
            <w:r>
              <w:rPr>
                <w:color w:val="000000"/>
              </w:rPr>
              <w:t>cột</w:t>
            </w:r>
          </w:p>
        </w:tc>
        <w:tc>
          <w:tcPr>
            <w:tcW w:w="1875" w:type="dxa"/>
          </w:tcPr>
          <w:p w14:paraId="3404654A"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Kiểu dữ liệu</w:t>
            </w:r>
          </w:p>
        </w:tc>
        <w:tc>
          <w:tcPr>
            <w:tcW w:w="3630" w:type="dxa"/>
          </w:tcPr>
          <w:p w14:paraId="27AE9510"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Mô tả</w:t>
            </w:r>
          </w:p>
        </w:tc>
      </w:tr>
      <w:tr w:rsidR="00A27D53" w14:paraId="1FB14936" w14:textId="77777777">
        <w:trPr>
          <w:trHeight w:val="527"/>
        </w:trPr>
        <w:tc>
          <w:tcPr>
            <w:tcW w:w="1185" w:type="dxa"/>
          </w:tcPr>
          <w:p w14:paraId="64E2349B"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1</w:t>
            </w:r>
          </w:p>
        </w:tc>
        <w:tc>
          <w:tcPr>
            <w:tcW w:w="2610" w:type="dxa"/>
          </w:tcPr>
          <w:p w14:paraId="5508F9F2"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id</w:t>
            </w:r>
          </w:p>
        </w:tc>
        <w:tc>
          <w:tcPr>
            <w:tcW w:w="1875" w:type="dxa"/>
          </w:tcPr>
          <w:p w14:paraId="5469985F" w14:textId="77777777" w:rsidR="00A27D53" w:rsidRDefault="00D33BC1">
            <w:pPr>
              <w:pBdr>
                <w:top w:val="nil"/>
                <w:left w:val="nil"/>
                <w:bottom w:val="nil"/>
                <w:right w:val="nil"/>
                <w:between w:val="nil"/>
              </w:pBdr>
              <w:spacing w:before="0" w:line="298" w:lineRule="auto"/>
              <w:ind w:left="110" w:right="0" w:firstLine="0"/>
              <w:rPr>
                <w:color w:val="000000"/>
              </w:rPr>
            </w:pPr>
            <w:r>
              <w:t>bigint</w:t>
            </w:r>
          </w:p>
        </w:tc>
        <w:tc>
          <w:tcPr>
            <w:tcW w:w="3630" w:type="dxa"/>
          </w:tcPr>
          <w:p w14:paraId="72075E15"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 xml:space="preserve">Mã tự tăng, </w:t>
            </w:r>
            <w:r>
              <w:t>PK- mã</w:t>
            </w:r>
          </w:p>
        </w:tc>
      </w:tr>
      <w:tr w:rsidR="00A27D53" w14:paraId="7E874340" w14:textId="77777777">
        <w:trPr>
          <w:trHeight w:val="527"/>
        </w:trPr>
        <w:tc>
          <w:tcPr>
            <w:tcW w:w="1185" w:type="dxa"/>
          </w:tcPr>
          <w:p w14:paraId="6F526093"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3</w:t>
            </w:r>
          </w:p>
        </w:tc>
        <w:tc>
          <w:tcPr>
            <w:tcW w:w="2610" w:type="dxa"/>
          </w:tcPr>
          <w:p w14:paraId="464FDDF0" w14:textId="77777777" w:rsidR="00A27D53" w:rsidRDefault="00D33BC1">
            <w:pPr>
              <w:pBdr>
                <w:top w:val="nil"/>
                <w:left w:val="nil"/>
                <w:bottom w:val="nil"/>
                <w:right w:val="nil"/>
                <w:between w:val="nil"/>
              </w:pBdr>
              <w:spacing w:before="0" w:line="298" w:lineRule="auto"/>
              <w:ind w:left="110" w:right="0" w:firstLine="0"/>
              <w:rPr>
                <w:color w:val="000000"/>
              </w:rPr>
            </w:pPr>
            <w:r>
              <w:t>create_at</w:t>
            </w:r>
          </w:p>
        </w:tc>
        <w:tc>
          <w:tcPr>
            <w:tcW w:w="1875" w:type="dxa"/>
          </w:tcPr>
          <w:p w14:paraId="010227D1" w14:textId="77777777" w:rsidR="00A27D53" w:rsidRDefault="00D33BC1">
            <w:pPr>
              <w:pBdr>
                <w:top w:val="nil"/>
                <w:left w:val="nil"/>
                <w:bottom w:val="nil"/>
                <w:right w:val="nil"/>
                <w:between w:val="nil"/>
              </w:pBdr>
              <w:spacing w:before="0" w:line="298" w:lineRule="auto"/>
              <w:ind w:left="110" w:right="0" w:firstLine="0"/>
              <w:rPr>
                <w:color w:val="000000"/>
              </w:rPr>
            </w:pPr>
            <w:r>
              <w:t>datetime(6)</w:t>
            </w:r>
          </w:p>
        </w:tc>
        <w:tc>
          <w:tcPr>
            <w:tcW w:w="3630" w:type="dxa"/>
          </w:tcPr>
          <w:p w14:paraId="4ABE386B" w14:textId="77777777" w:rsidR="00A27D53" w:rsidRDefault="00D33BC1">
            <w:pPr>
              <w:pBdr>
                <w:top w:val="nil"/>
                <w:left w:val="nil"/>
                <w:bottom w:val="nil"/>
                <w:right w:val="nil"/>
                <w:between w:val="nil"/>
              </w:pBdr>
              <w:spacing w:before="0" w:line="298" w:lineRule="auto"/>
              <w:ind w:left="110" w:right="0" w:firstLine="0"/>
              <w:rPr>
                <w:color w:val="000000"/>
              </w:rPr>
            </w:pPr>
            <w:r>
              <w:t>Ngày tạo order</w:t>
            </w:r>
          </w:p>
        </w:tc>
      </w:tr>
      <w:tr w:rsidR="00A27D53" w14:paraId="2455CA7E" w14:textId="77777777">
        <w:trPr>
          <w:trHeight w:val="1128"/>
        </w:trPr>
        <w:tc>
          <w:tcPr>
            <w:tcW w:w="1185" w:type="dxa"/>
          </w:tcPr>
          <w:p w14:paraId="262BE683"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4</w:t>
            </w:r>
          </w:p>
        </w:tc>
        <w:tc>
          <w:tcPr>
            <w:tcW w:w="2610" w:type="dxa"/>
          </w:tcPr>
          <w:p w14:paraId="7D36F798" w14:textId="77777777" w:rsidR="00A27D53" w:rsidRDefault="00D33BC1">
            <w:pPr>
              <w:pBdr>
                <w:top w:val="nil"/>
                <w:left w:val="nil"/>
                <w:bottom w:val="nil"/>
                <w:right w:val="nil"/>
                <w:between w:val="nil"/>
              </w:pBdr>
              <w:spacing w:before="1" w:line="240" w:lineRule="auto"/>
              <w:ind w:left="110" w:right="0" w:firstLine="0"/>
              <w:rPr>
                <w:color w:val="000000"/>
              </w:rPr>
            </w:pPr>
            <w:r>
              <w:t>delivery_date</w:t>
            </w:r>
          </w:p>
        </w:tc>
        <w:tc>
          <w:tcPr>
            <w:tcW w:w="1875" w:type="dxa"/>
          </w:tcPr>
          <w:p w14:paraId="40C5716A" w14:textId="77777777" w:rsidR="00A27D53" w:rsidRDefault="00D33BC1">
            <w:pPr>
              <w:pBdr>
                <w:top w:val="nil"/>
                <w:left w:val="nil"/>
                <w:bottom w:val="nil"/>
                <w:right w:val="nil"/>
                <w:between w:val="nil"/>
              </w:pBdr>
              <w:spacing w:before="1" w:line="240" w:lineRule="auto"/>
              <w:ind w:left="110" w:right="0" w:firstLine="0"/>
              <w:rPr>
                <w:color w:val="000000"/>
              </w:rPr>
            </w:pPr>
            <w:r>
              <w:t>datetime(6)</w:t>
            </w:r>
          </w:p>
        </w:tc>
        <w:tc>
          <w:tcPr>
            <w:tcW w:w="3630" w:type="dxa"/>
          </w:tcPr>
          <w:p w14:paraId="719CB843" w14:textId="77777777" w:rsidR="00A27D53" w:rsidRDefault="00D33BC1">
            <w:pPr>
              <w:pBdr>
                <w:top w:val="nil"/>
                <w:left w:val="nil"/>
                <w:bottom w:val="nil"/>
                <w:right w:val="nil"/>
                <w:between w:val="nil"/>
              </w:pBdr>
              <w:spacing w:before="0" w:line="240" w:lineRule="auto"/>
              <w:ind w:left="110" w:right="0" w:firstLine="0"/>
              <w:rPr>
                <w:color w:val="000000"/>
              </w:rPr>
            </w:pPr>
            <w:r>
              <w:t>Ngày giao hàng</w:t>
            </w:r>
          </w:p>
        </w:tc>
      </w:tr>
      <w:tr w:rsidR="00A27D53" w14:paraId="1DBE8D76" w14:textId="77777777">
        <w:trPr>
          <w:trHeight w:val="527"/>
        </w:trPr>
        <w:tc>
          <w:tcPr>
            <w:tcW w:w="1185" w:type="dxa"/>
          </w:tcPr>
          <w:p w14:paraId="0A4609D6"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5</w:t>
            </w:r>
          </w:p>
        </w:tc>
        <w:tc>
          <w:tcPr>
            <w:tcW w:w="2610" w:type="dxa"/>
          </w:tcPr>
          <w:p w14:paraId="3BF403D9" w14:textId="77777777" w:rsidR="00A27D53" w:rsidRDefault="00D33BC1">
            <w:pPr>
              <w:pBdr>
                <w:top w:val="nil"/>
                <w:left w:val="nil"/>
                <w:bottom w:val="nil"/>
                <w:right w:val="nil"/>
                <w:between w:val="nil"/>
              </w:pBdr>
              <w:spacing w:before="0" w:line="298" w:lineRule="auto"/>
              <w:ind w:left="110" w:right="0" w:firstLine="0"/>
              <w:rPr>
                <w:color w:val="000000"/>
              </w:rPr>
            </w:pPr>
            <w:r>
              <w:t>discount</w:t>
            </w:r>
          </w:p>
        </w:tc>
        <w:tc>
          <w:tcPr>
            <w:tcW w:w="1875" w:type="dxa"/>
          </w:tcPr>
          <w:p w14:paraId="1B448303" w14:textId="77777777" w:rsidR="00A27D53" w:rsidRDefault="00D33BC1">
            <w:pPr>
              <w:pBdr>
                <w:top w:val="nil"/>
                <w:left w:val="nil"/>
                <w:bottom w:val="nil"/>
                <w:right w:val="nil"/>
                <w:between w:val="nil"/>
              </w:pBdr>
              <w:spacing w:before="0" w:line="298" w:lineRule="auto"/>
              <w:ind w:left="110" w:right="0" w:firstLine="0"/>
              <w:rPr>
                <w:color w:val="000000"/>
              </w:rPr>
            </w:pPr>
            <w:r>
              <w:t>int</w:t>
            </w:r>
          </w:p>
        </w:tc>
        <w:tc>
          <w:tcPr>
            <w:tcW w:w="3630" w:type="dxa"/>
          </w:tcPr>
          <w:p w14:paraId="2E62C223" w14:textId="77777777" w:rsidR="00A27D53" w:rsidRDefault="00D33BC1">
            <w:pPr>
              <w:pBdr>
                <w:top w:val="nil"/>
                <w:left w:val="nil"/>
                <w:bottom w:val="nil"/>
                <w:right w:val="nil"/>
                <w:between w:val="nil"/>
              </w:pBdr>
              <w:spacing w:before="0" w:line="298" w:lineRule="auto"/>
              <w:ind w:left="110" w:right="0" w:firstLine="0"/>
              <w:rPr>
                <w:color w:val="000000"/>
              </w:rPr>
            </w:pPr>
            <w:r>
              <w:t>Số tiền được giảm</w:t>
            </w:r>
          </w:p>
        </w:tc>
      </w:tr>
      <w:tr w:rsidR="00A27D53" w14:paraId="49C424D4" w14:textId="77777777">
        <w:trPr>
          <w:trHeight w:val="530"/>
        </w:trPr>
        <w:tc>
          <w:tcPr>
            <w:tcW w:w="1185" w:type="dxa"/>
          </w:tcPr>
          <w:p w14:paraId="3245AC0E"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6</w:t>
            </w:r>
          </w:p>
        </w:tc>
        <w:tc>
          <w:tcPr>
            <w:tcW w:w="2610" w:type="dxa"/>
          </w:tcPr>
          <w:p w14:paraId="35E653CD" w14:textId="77777777" w:rsidR="00A27D53" w:rsidRDefault="00D33BC1">
            <w:pPr>
              <w:pBdr>
                <w:top w:val="nil"/>
                <w:left w:val="nil"/>
                <w:bottom w:val="nil"/>
                <w:right w:val="nil"/>
                <w:between w:val="nil"/>
              </w:pBdr>
              <w:spacing w:before="1" w:line="240" w:lineRule="auto"/>
              <w:ind w:left="110" w:right="0" w:firstLine="0"/>
              <w:rPr>
                <w:color w:val="000000"/>
              </w:rPr>
            </w:pPr>
            <w:r>
              <w:t>order_status</w:t>
            </w:r>
          </w:p>
        </w:tc>
        <w:tc>
          <w:tcPr>
            <w:tcW w:w="1875" w:type="dxa"/>
          </w:tcPr>
          <w:p w14:paraId="6029BA95"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varchar(255)</w:t>
            </w:r>
          </w:p>
        </w:tc>
        <w:tc>
          <w:tcPr>
            <w:tcW w:w="3630" w:type="dxa"/>
          </w:tcPr>
          <w:p w14:paraId="3BE7E189" w14:textId="77777777" w:rsidR="00A27D53" w:rsidRDefault="00D33BC1">
            <w:pPr>
              <w:pBdr>
                <w:top w:val="nil"/>
                <w:left w:val="nil"/>
                <w:bottom w:val="nil"/>
                <w:right w:val="nil"/>
                <w:between w:val="nil"/>
              </w:pBdr>
              <w:spacing w:before="1" w:line="240" w:lineRule="auto"/>
              <w:ind w:left="110" w:right="0" w:firstLine="0"/>
              <w:rPr>
                <w:color w:val="000000"/>
              </w:rPr>
            </w:pPr>
            <w:r>
              <w:t>Trạng thái của đơn hàng</w:t>
            </w:r>
          </w:p>
        </w:tc>
      </w:tr>
      <w:tr w:rsidR="00A27D53" w14:paraId="11968CAA" w14:textId="77777777">
        <w:trPr>
          <w:trHeight w:val="528"/>
        </w:trPr>
        <w:tc>
          <w:tcPr>
            <w:tcW w:w="1185" w:type="dxa"/>
          </w:tcPr>
          <w:p w14:paraId="04C5AD9D"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7</w:t>
            </w:r>
          </w:p>
        </w:tc>
        <w:tc>
          <w:tcPr>
            <w:tcW w:w="2610" w:type="dxa"/>
          </w:tcPr>
          <w:p w14:paraId="2EA21649"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payment</w:t>
            </w:r>
            <w:r>
              <w:t>_id</w:t>
            </w:r>
          </w:p>
        </w:tc>
        <w:tc>
          <w:tcPr>
            <w:tcW w:w="1875" w:type="dxa"/>
          </w:tcPr>
          <w:p w14:paraId="1B3DB57B" w14:textId="77777777" w:rsidR="00A27D53" w:rsidRDefault="00D33BC1">
            <w:pPr>
              <w:pBdr>
                <w:top w:val="nil"/>
                <w:left w:val="nil"/>
                <w:bottom w:val="nil"/>
                <w:right w:val="nil"/>
                <w:between w:val="nil"/>
              </w:pBdr>
              <w:spacing w:before="0" w:line="298" w:lineRule="auto"/>
              <w:ind w:left="110" w:right="0" w:firstLine="0"/>
              <w:rPr>
                <w:color w:val="000000"/>
              </w:rPr>
            </w:pPr>
            <w:r>
              <w:t>varchar(255)</w:t>
            </w:r>
          </w:p>
        </w:tc>
        <w:tc>
          <w:tcPr>
            <w:tcW w:w="3630" w:type="dxa"/>
          </w:tcPr>
          <w:p w14:paraId="2967E3AF" w14:textId="77777777" w:rsidR="00A27D53" w:rsidRDefault="00D33BC1">
            <w:pPr>
              <w:pBdr>
                <w:top w:val="nil"/>
                <w:left w:val="nil"/>
                <w:bottom w:val="nil"/>
                <w:right w:val="nil"/>
                <w:between w:val="nil"/>
              </w:pBdr>
              <w:spacing w:before="0" w:line="298" w:lineRule="auto"/>
              <w:ind w:left="0" w:right="0" w:firstLine="0"/>
              <w:rPr>
                <w:color w:val="000000"/>
              </w:rPr>
            </w:pPr>
            <w:r>
              <w:t xml:space="preserve">  Mã thanh toán</w:t>
            </w:r>
          </w:p>
        </w:tc>
      </w:tr>
      <w:tr w:rsidR="00A27D53" w14:paraId="2D67C855" w14:textId="77777777">
        <w:trPr>
          <w:trHeight w:val="528"/>
        </w:trPr>
        <w:tc>
          <w:tcPr>
            <w:tcW w:w="1185" w:type="dxa"/>
          </w:tcPr>
          <w:p w14:paraId="579F124C" w14:textId="77777777" w:rsidR="00A27D53" w:rsidRDefault="00A27D53">
            <w:pPr>
              <w:pBdr>
                <w:top w:val="nil"/>
                <w:left w:val="nil"/>
                <w:bottom w:val="nil"/>
                <w:right w:val="nil"/>
                <w:between w:val="nil"/>
              </w:pBdr>
              <w:spacing w:before="0" w:line="298" w:lineRule="auto"/>
              <w:ind w:left="110" w:right="0" w:firstLine="0"/>
              <w:rPr>
                <w:color w:val="000000"/>
              </w:rPr>
            </w:pPr>
          </w:p>
        </w:tc>
        <w:tc>
          <w:tcPr>
            <w:tcW w:w="2610" w:type="dxa"/>
          </w:tcPr>
          <w:p w14:paraId="0C8DE4D3" w14:textId="77777777" w:rsidR="00A27D53" w:rsidRDefault="00D33BC1">
            <w:pPr>
              <w:pBdr>
                <w:top w:val="nil"/>
                <w:left w:val="nil"/>
                <w:bottom w:val="nil"/>
                <w:right w:val="nil"/>
                <w:between w:val="nil"/>
              </w:pBdr>
              <w:spacing w:before="0" w:line="298" w:lineRule="auto"/>
              <w:ind w:left="110" w:right="0" w:firstLine="0"/>
              <w:rPr>
                <w:color w:val="000000"/>
              </w:rPr>
            </w:pPr>
            <w:r>
              <w:t>payment_method</w:t>
            </w:r>
          </w:p>
        </w:tc>
        <w:tc>
          <w:tcPr>
            <w:tcW w:w="1875" w:type="dxa"/>
          </w:tcPr>
          <w:p w14:paraId="3A9025C1" w14:textId="77777777" w:rsidR="00A27D53" w:rsidRDefault="00D33BC1">
            <w:pPr>
              <w:pBdr>
                <w:top w:val="nil"/>
                <w:left w:val="nil"/>
                <w:bottom w:val="nil"/>
                <w:right w:val="nil"/>
                <w:between w:val="nil"/>
              </w:pBdr>
              <w:spacing w:before="0" w:line="298" w:lineRule="auto"/>
              <w:ind w:left="110" w:right="0" w:firstLine="0"/>
              <w:rPr>
                <w:color w:val="000000"/>
              </w:rPr>
            </w:pPr>
            <w:r>
              <w:t>varchar(255)</w:t>
            </w:r>
          </w:p>
        </w:tc>
        <w:tc>
          <w:tcPr>
            <w:tcW w:w="3630" w:type="dxa"/>
          </w:tcPr>
          <w:p w14:paraId="4705324F" w14:textId="77777777" w:rsidR="00A27D53" w:rsidRDefault="00D33BC1">
            <w:pPr>
              <w:pBdr>
                <w:top w:val="nil"/>
                <w:left w:val="nil"/>
                <w:bottom w:val="nil"/>
                <w:right w:val="nil"/>
                <w:between w:val="nil"/>
              </w:pBdr>
              <w:spacing w:before="0" w:line="298" w:lineRule="auto"/>
              <w:ind w:left="110" w:right="0" w:firstLine="0"/>
              <w:rPr>
                <w:color w:val="000000"/>
              </w:rPr>
            </w:pPr>
            <w:r>
              <w:t>Phương thức thanh toán</w:t>
            </w:r>
          </w:p>
        </w:tc>
      </w:tr>
      <w:tr w:rsidR="00A27D53" w14:paraId="0770E8B7" w14:textId="77777777">
        <w:trPr>
          <w:trHeight w:val="528"/>
        </w:trPr>
        <w:tc>
          <w:tcPr>
            <w:tcW w:w="1185" w:type="dxa"/>
          </w:tcPr>
          <w:p w14:paraId="017D313C"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9</w:t>
            </w:r>
          </w:p>
        </w:tc>
        <w:tc>
          <w:tcPr>
            <w:tcW w:w="2610" w:type="dxa"/>
          </w:tcPr>
          <w:p w14:paraId="3AD681CB" w14:textId="77777777" w:rsidR="00A27D53" w:rsidRDefault="00D33BC1">
            <w:pPr>
              <w:pBdr>
                <w:top w:val="nil"/>
                <w:left w:val="nil"/>
                <w:bottom w:val="nil"/>
                <w:right w:val="nil"/>
                <w:between w:val="nil"/>
              </w:pBdr>
              <w:spacing w:before="0" w:line="298" w:lineRule="auto"/>
              <w:ind w:left="110" w:right="0" w:firstLine="0"/>
              <w:rPr>
                <w:color w:val="000000"/>
              </w:rPr>
            </w:pPr>
            <w:r>
              <w:t>status</w:t>
            </w:r>
          </w:p>
        </w:tc>
        <w:tc>
          <w:tcPr>
            <w:tcW w:w="1875" w:type="dxa"/>
          </w:tcPr>
          <w:p w14:paraId="523E2F06"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varchar(255)</w:t>
            </w:r>
          </w:p>
        </w:tc>
        <w:tc>
          <w:tcPr>
            <w:tcW w:w="3630" w:type="dxa"/>
          </w:tcPr>
          <w:p w14:paraId="369EDC29" w14:textId="77777777" w:rsidR="00A27D53" w:rsidRDefault="00D33BC1">
            <w:pPr>
              <w:pBdr>
                <w:top w:val="nil"/>
                <w:left w:val="nil"/>
                <w:bottom w:val="nil"/>
                <w:right w:val="nil"/>
                <w:between w:val="nil"/>
              </w:pBdr>
              <w:spacing w:before="0" w:line="298" w:lineRule="auto"/>
              <w:ind w:left="110" w:right="0" w:firstLine="0"/>
              <w:rPr>
                <w:color w:val="000000"/>
              </w:rPr>
            </w:pPr>
            <w:r>
              <w:t>Trạng thái thanh toán</w:t>
            </w:r>
          </w:p>
        </w:tc>
      </w:tr>
      <w:tr w:rsidR="00A27D53" w14:paraId="52464694" w14:textId="77777777">
        <w:trPr>
          <w:trHeight w:val="530"/>
        </w:trPr>
        <w:tc>
          <w:tcPr>
            <w:tcW w:w="1185" w:type="dxa"/>
          </w:tcPr>
          <w:p w14:paraId="119C6377"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10</w:t>
            </w:r>
          </w:p>
        </w:tc>
        <w:tc>
          <w:tcPr>
            <w:tcW w:w="2610" w:type="dxa"/>
          </w:tcPr>
          <w:p w14:paraId="37A07B70" w14:textId="77777777" w:rsidR="00A27D53" w:rsidRDefault="00D33BC1">
            <w:pPr>
              <w:pBdr>
                <w:top w:val="nil"/>
                <w:left w:val="nil"/>
                <w:bottom w:val="nil"/>
                <w:right w:val="nil"/>
                <w:between w:val="nil"/>
              </w:pBdr>
              <w:spacing w:before="1" w:line="240" w:lineRule="auto"/>
              <w:ind w:left="110" w:right="0" w:firstLine="0"/>
              <w:rPr>
                <w:color w:val="000000"/>
              </w:rPr>
            </w:pPr>
            <w:r>
              <w:t>toltal_discounted_price</w:t>
            </w:r>
          </w:p>
        </w:tc>
        <w:tc>
          <w:tcPr>
            <w:tcW w:w="1875" w:type="dxa"/>
          </w:tcPr>
          <w:p w14:paraId="22AC3BCD" w14:textId="77777777" w:rsidR="00A27D53" w:rsidRDefault="00D33BC1">
            <w:pPr>
              <w:pBdr>
                <w:top w:val="nil"/>
                <w:left w:val="nil"/>
                <w:bottom w:val="nil"/>
                <w:right w:val="nil"/>
                <w:between w:val="nil"/>
              </w:pBdr>
              <w:spacing w:before="1" w:line="240" w:lineRule="auto"/>
              <w:ind w:left="110" w:right="0" w:firstLine="0"/>
              <w:rPr>
                <w:color w:val="000000"/>
              </w:rPr>
            </w:pPr>
            <w:r>
              <w:t>int</w:t>
            </w:r>
          </w:p>
        </w:tc>
        <w:tc>
          <w:tcPr>
            <w:tcW w:w="3630" w:type="dxa"/>
          </w:tcPr>
          <w:p w14:paraId="447EDF38" w14:textId="77777777" w:rsidR="00A27D53" w:rsidRDefault="00D33BC1">
            <w:pPr>
              <w:pBdr>
                <w:top w:val="nil"/>
                <w:left w:val="nil"/>
                <w:bottom w:val="nil"/>
                <w:right w:val="nil"/>
                <w:between w:val="nil"/>
              </w:pBdr>
              <w:spacing w:before="1" w:line="240" w:lineRule="auto"/>
              <w:ind w:left="110" w:right="0" w:firstLine="0"/>
              <w:rPr>
                <w:color w:val="000000"/>
              </w:rPr>
            </w:pPr>
            <w:r>
              <w:t>Tổng giá sau khi giảm</w:t>
            </w:r>
          </w:p>
        </w:tc>
      </w:tr>
      <w:tr w:rsidR="00A27D53" w14:paraId="28400CAC" w14:textId="77777777">
        <w:trPr>
          <w:trHeight w:val="530"/>
        </w:trPr>
        <w:tc>
          <w:tcPr>
            <w:tcW w:w="1185" w:type="dxa"/>
          </w:tcPr>
          <w:p w14:paraId="6D0E706F" w14:textId="77777777" w:rsidR="00A27D53" w:rsidRDefault="00D33BC1">
            <w:pPr>
              <w:pBdr>
                <w:top w:val="nil"/>
                <w:left w:val="nil"/>
                <w:bottom w:val="nil"/>
                <w:right w:val="nil"/>
                <w:between w:val="nil"/>
              </w:pBdr>
              <w:spacing w:before="1" w:line="240" w:lineRule="auto"/>
              <w:ind w:left="110" w:right="0" w:firstLine="0"/>
              <w:rPr>
                <w:color w:val="000000"/>
              </w:rPr>
            </w:pPr>
            <w:r>
              <w:t>11</w:t>
            </w:r>
          </w:p>
        </w:tc>
        <w:tc>
          <w:tcPr>
            <w:tcW w:w="2610" w:type="dxa"/>
          </w:tcPr>
          <w:p w14:paraId="5DFC35E7" w14:textId="77777777" w:rsidR="00A27D53" w:rsidRDefault="00D33BC1">
            <w:pPr>
              <w:pBdr>
                <w:top w:val="nil"/>
                <w:left w:val="nil"/>
                <w:bottom w:val="nil"/>
                <w:right w:val="nil"/>
                <w:between w:val="nil"/>
              </w:pBdr>
              <w:spacing w:before="1" w:line="240" w:lineRule="auto"/>
              <w:ind w:left="110" w:right="0" w:firstLine="0"/>
            </w:pPr>
            <w:r>
              <w:t>total_item</w:t>
            </w:r>
          </w:p>
        </w:tc>
        <w:tc>
          <w:tcPr>
            <w:tcW w:w="1875" w:type="dxa"/>
          </w:tcPr>
          <w:p w14:paraId="2FACC832" w14:textId="77777777" w:rsidR="00A27D53" w:rsidRDefault="00D33BC1">
            <w:pPr>
              <w:pBdr>
                <w:top w:val="nil"/>
                <w:left w:val="nil"/>
                <w:bottom w:val="nil"/>
                <w:right w:val="nil"/>
                <w:between w:val="nil"/>
              </w:pBdr>
              <w:spacing w:before="1" w:line="240" w:lineRule="auto"/>
              <w:ind w:left="110" w:right="0" w:firstLine="0"/>
            </w:pPr>
            <w:r>
              <w:t>int</w:t>
            </w:r>
          </w:p>
        </w:tc>
        <w:tc>
          <w:tcPr>
            <w:tcW w:w="3630" w:type="dxa"/>
          </w:tcPr>
          <w:p w14:paraId="1288E183" w14:textId="77777777" w:rsidR="00A27D53" w:rsidRDefault="00D33BC1">
            <w:pPr>
              <w:pBdr>
                <w:top w:val="nil"/>
                <w:left w:val="nil"/>
                <w:bottom w:val="nil"/>
                <w:right w:val="nil"/>
                <w:between w:val="nil"/>
              </w:pBdr>
              <w:spacing w:before="1" w:line="240" w:lineRule="auto"/>
              <w:ind w:left="110" w:right="0" w:firstLine="0"/>
            </w:pPr>
            <w:r>
              <w:t>Tổng số lượng sản phẩm</w:t>
            </w:r>
          </w:p>
        </w:tc>
      </w:tr>
      <w:tr w:rsidR="00A27D53" w14:paraId="69BC598D" w14:textId="77777777">
        <w:trPr>
          <w:trHeight w:val="530"/>
        </w:trPr>
        <w:tc>
          <w:tcPr>
            <w:tcW w:w="1185" w:type="dxa"/>
          </w:tcPr>
          <w:p w14:paraId="3C32F129" w14:textId="77777777" w:rsidR="00A27D53" w:rsidRDefault="00D33BC1">
            <w:pPr>
              <w:pBdr>
                <w:top w:val="nil"/>
                <w:left w:val="nil"/>
                <w:bottom w:val="nil"/>
                <w:right w:val="nil"/>
                <w:between w:val="nil"/>
              </w:pBdr>
              <w:spacing w:before="1" w:line="240" w:lineRule="auto"/>
              <w:ind w:left="110" w:right="0" w:firstLine="0"/>
            </w:pPr>
            <w:r>
              <w:t>12</w:t>
            </w:r>
          </w:p>
        </w:tc>
        <w:tc>
          <w:tcPr>
            <w:tcW w:w="2610" w:type="dxa"/>
          </w:tcPr>
          <w:p w14:paraId="095A8119" w14:textId="77777777" w:rsidR="00A27D53" w:rsidRDefault="00D33BC1">
            <w:pPr>
              <w:pBdr>
                <w:top w:val="nil"/>
                <w:left w:val="nil"/>
                <w:bottom w:val="nil"/>
                <w:right w:val="nil"/>
                <w:between w:val="nil"/>
              </w:pBdr>
              <w:spacing w:before="1" w:line="240" w:lineRule="auto"/>
              <w:ind w:left="110" w:right="0" w:firstLine="0"/>
            </w:pPr>
            <w:r>
              <w:t>total_price</w:t>
            </w:r>
          </w:p>
        </w:tc>
        <w:tc>
          <w:tcPr>
            <w:tcW w:w="1875" w:type="dxa"/>
          </w:tcPr>
          <w:p w14:paraId="70174F55" w14:textId="77777777" w:rsidR="00A27D53" w:rsidRDefault="00D33BC1">
            <w:pPr>
              <w:pBdr>
                <w:top w:val="nil"/>
                <w:left w:val="nil"/>
                <w:bottom w:val="nil"/>
                <w:right w:val="nil"/>
                <w:between w:val="nil"/>
              </w:pBdr>
              <w:spacing w:before="1" w:line="240" w:lineRule="auto"/>
              <w:ind w:left="110" w:right="0" w:firstLine="0"/>
            </w:pPr>
            <w:r>
              <w:t>int</w:t>
            </w:r>
          </w:p>
        </w:tc>
        <w:tc>
          <w:tcPr>
            <w:tcW w:w="3630" w:type="dxa"/>
          </w:tcPr>
          <w:p w14:paraId="494B5302" w14:textId="77777777" w:rsidR="00A27D53" w:rsidRDefault="00D33BC1">
            <w:pPr>
              <w:pBdr>
                <w:top w:val="nil"/>
                <w:left w:val="nil"/>
                <w:bottom w:val="nil"/>
                <w:right w:val="nil"/>
                <w:between w:val="nil"/>
              </w:pBdr>
              <w:spacing w:before="1" w:line="240" w:lineRule="auto"/>
              <w:ind w:left="110" w:right="0" w:firstLine="0"/>
            </w:pPr>
            <w:r>
              <w:t xml:space="preserve">Tổng giá </w:t>
            </w:r>
            <w:r>
              <w:t>trước khi giảm</w:t>
            </w:r>
          </w:p>
        </w:tc>
      </w:tr>
      <w:tr w:rsidR="00A27D53" w14:paraId="4164898D" w14:textId="77777777">
        <w:trPr>
          <w:trHeight w:val="530"/>
        </w:trPr>
        <w:tc>
          <w:tcPr>
            <w:tcW w:w="1185" w:type="dxa"/>
          </w:tcPr>
          <w:p w14:paraId="79C470A7" w14:textId="77777777" w:rsidR="00A27D53" w:rsidRDefault="00D33BC1">
            <w:pPr>
              <w:pBdr>
                <w:top w:val="nil"/>
                <w:left w:val="nil"/>
                <w:bottom w:val="nil"/>
                <w:right w:val="nil"/>
                <w:between w:val="nil"/>
              </w:pBdr>
              <w:spacing w:before="1" w:line="240" w:lineRule="auto"/>
              <w:ind w:left="110" w:right="0" w:firstLine="0"/>
            </w:pPr>
            <w:r>
              <w:lastRenderedPageBreak/>
              <w:t>13</w:t>
            </w:r>
          </w:p>
        </w:tc>
        <w:tc>
          <w:tcPr>
            <w:tcW w:w="2610" w:type="dxa"/>
          </w:tcPr>
          <w:p w14:paraId="0022AF3B" w14:textId="77777777" w:rsidR="00A27D53" w:rsidRDefault="00D33BC1">
            <w:pPr>
              <w:pBdr>
                <w:top w:val="nil"/>
                <w:left w:val="nil"/>
                <w:bottom w:val="nil"/>
                <w:right w:val="nil"/>
                <w:between w:val="nil"/>
              </w:pBdr>
              <w:spacing w:before="1" w:line="240" w:lineRule="auto"/>
              <w:ind w:left="110" w:right="0" w:firstLine="0"/>
            </w:pPr>
            <w:r>
              <w:t>shipping_address_id</w:t>
            </w:r>
          </w:p>
        </w:tc>
        <w:tc>
          <w:tcPr>
            <w:tcW w:w="1875" w:type="dxa"/>
          </w:tcPr>
          <w:p w14:paraId="4DA927F3" w14:textId="77777777" w:rsidR="00A27D53" w:rsidRDefault="00D33BC1">
            <w:pPr>
              <w:pBdr>
                <w:top w:val="nil"/>
                <w:left w:val="nil"/>
                <w:bottom w:val="nil"/>
                <w:right w:val="nil"/>
                <w:between w:val="nil"/>
              </w:pBdr>
              <w:spacing w:before="1" w:line="240" w:lineRule="auto"/>
              <w:ind w:left="110" w:right="0" w:firstLine="0"/>
            </w:pPr>
            <w:r>
              <w:t>bigint</w:t>
            </w:r>
          </w:p>
        </w:tc>
        <w:tc>
          <w:tcPr>
            <w:tcW w:w="3630" w:type="dxa"/>
          </w:tcPr>
          <w:p w14:paraId="6D6E73FC" w14:textId="77777777" w:rsidR="00A27D53" w:rsidRDefault="00D33BC1">
            <w:pPr>
              <w:pBdr>
                <w:top w:val="nil"/>
                <w:left w:val="nil"/>
                <w:bottom w:val="nil"/>
                <w:right w:val="nil"/>
                <w:between w:val="nil"/>
              </w:pBdr>
              <w:spacing w:before="1" w:line="240" w:lineRule="auto"/>
              <w:ind w:left="110" w:right="0" w:firstLine="0"/>
            </w:pPr>
            <w:r>
              <w:t>Mapping đến bảng Shipping Address</w:t>
            </w:r>
          </w:p>
        </w:tc>
      </w:tr>
      <w:tr w:rsidR="00A27D53" w14:paraId="4C12119F" w14:textId="77777777">
        <w:trPr>
          <w:trHeight w:val="530"/>
        </w:trPr>
        <w:tc>
          <w:tcPr>
            <w:tcW w:w="1185" w:type="dxa"/>
          </w:tcPr>
          <w:p w14:paraId="48FDBB91" w14:textId="77777777" w:rsidR="00A27D53" w:rsidRDefault="00D33BC1">
            <w:pPr>
              <w:pBdr>
                <w:top w:val="nil"/>
                <w:left w:val="nil"/>
                <w:bottom w:val="nil"/>
                <w:right w:val="nil"/>
                <w:between w:val="nil"/>
              </w:pBdr>
              <w:spacing w:before="1" w:line="240" w:lineRule="auto"/>
              <w:ind w:left="110" w:right="0" w:firstLine="0"/>
            </w:pPr>
            <w:r>
              <w:t>14</w:t>
            </w:r>
          </w:p>
        </w:tc>
        <w:tc>
          <w:tcPr>
            <w:tcW w:w="2610" w:type="dxa"/>
          </w:tcPr>
          <w:p w14:paraId="49117F3E" w14:textId="77777777" w:rsidR="00A27D53" w:rsidRDefault="00D33BC1">
            <w:pPr>
              <w:pBdr>
                <w:top w:val="nil"/>
                <w:left w:val="nil"/>
                <w:bottom w:val="nil"/>
                <w:right w:val="nil"/>
                <w:between w:val="nil"/>
              </w:pBdr>
              <w:spacing w:before="1" w:line="240" w:lineRule="auto"/>
              <w:ind w:left="110" w:right="0" w:firstLine="0"/>
            </w:pPr>
            <w:r>
              <w:t>user_id</w:t>
            </w:r>
          </w:p>
        </w:tc>
        <w:tc>
          <w:tcPr>
            <w:tcW w:w="1875" w:type="dxa"/>
          </w:tcPr>
          <w:p w14:paraId="3F4B57FF" w14:textId="77777777" w:rsidR="00A27D53" w:rsidRDefault="00D33BC1">
            <w:pPr>
              <w:pBdr>
                <w:top w:val="nil"/>
                <w:left w:val="nil"/>
                <w:bottom w:val="nil"/>
                <w:right w:val="nil"/>
                <w:between w:val="nil"/>
              </w:pBdr>
              <w:spacing w:before="1" w:line="240" w:lineRule="auto"/>
              <w:ind w:left="110" w:right="0" w:firstLine="0"/>
            </w:pPr>
            <w:r>
              <w:t>bigint</w:t>
            </w:r>
          </w:p>
        </w:tc>
        <w:tc>
          <w:tcPr>
            <w:tcW w:w="3630" w:type="dxa"/>
          </w:tcPr>
          <w:p w14:paraId="487BAFBF" w14:textId="77777777" w:rsidR="00A27D53" w:rsidRDefault="00D33BC1">
            <w:pPr>
              <w:pBdr>
                <w:top w:val="nil"/>
                <w:left w:val="nil"/>
                <w:bottom w:val="nil"/>
                <w:right w:val="nil"/>
                <w:between w:val="nil"/>
              </w:pBdr>
              <w:spacing w:before="1" w:line="240" w:lineRule="auto"/>
              <w:ind w:left="110" w:right="0" w:firstLine="0"/>
            </w:pPr>
            <w:r>
              <w:t>Mapping đến bảng user</w:t>
            </w:r>
          </w:p>
        </w:tc>
      </w:tr>
    </w:tbl>
    <w:p w14:paraId="6C3AD56E" w14:textId="77777777" w:rsidR="00A27D53" w:rsidRDefault="00A27D53">
      <w:pPr>
        <w:sectPr w:rsidR="00A27D53">
          <w:pgSz w:w="11910" w:h="16840"/>
          <w:pgMar w:top="1500" w:right="800" w:bottom="1340" w:left="1580" w:header="732" w:footer="1153" w:gutter="0"/>
          <w:cols w:space="720"/>
        </w:sectPr>
      </w:pPr>
    </w:p>
    <w:p w14:paraId="281AC08B" w14:textId="77777777" w:rsidR="00A27D53" w:rsidRDefault="00A27D53">
      <w:pPr>
        <w:pBdr>
          <w:top w:val="nil"/>
          <w:left w:val="nil"/>
          <w:bottom w:val="nil"/>
          <w:right w:val="nil"/>
          <w:between w:val="nil"/>
        </w:pBdr>
        <w:spacing w:before="150" w:line="240" w:lineRule="auto"/>
        <w:ind w:left="0" w:right="0" w:firstLine="0"/>
        <w:rPr>
          <w:i/>
          <w:color w:val="000000"/>
        </w:rPr>
      </w:pPr>
    </w:p>
    <w:p w14:paraId="25595769" w14:textId="77777777" w:rsidR="00A27D53" w:rsidRDefault="00D33BC1">
      <w:pPr>
        <w:pStyle w:val="Heading2"/>
        <w:numPr>
          <w:ilvl w:val="0"/>
          <w:numId w:val="35"/>
        </w:numPr>
        <w:tabs>
          <w:tab w:val="left" w:pos="547"/>
        </w:tabs>
        <w:ind w:left="547" w:hanging="423"/>
      </w:pPr>
      <w:bookmarkStart w:id="7875" w:name="_Toc185578211"/>
      <w:bookmarkStart w:id="7876" w:name="_Toc185579234"/>
      <w:bookmarkStart w:id="7877" w:name="_Toc185579338"/>
      <w:bookmarkStart w:id="7878" w:name="_Toc185587707"/>
      <w:bookmarkStart w:id="7879" w:name="_Toc185588753"/>
      <w:bookmarkStart w:id="7880" w:name="_Toc185597828"/>
      <w:bookmarkStart w:id="7881" w:name="_Toc185598009"/>
      <w:bookmarkStart w:id="7882" w:name="_Toc185598187"/>
      <w:bookmarkStart w:id="7883" w:name="_Toc185598364"/>
      <w:r>
        <w:t>Bảng product_sizes</w:t>
      </w:r>
      <w:bookmarkEnd w:id="7875"/>
      <w:bookmarkEnd w:id="7876"/>
      <w:bookmarkEnd w:id="7877"/>
      <w:bookmarkEnd w:id="7878"/>
      <w:bookmarkEnd w:id="7879"/>
      <w:bookmarkEnd w:id="7880"/>
      <w:bookmarkEnd w:id="7881"/>
      <w:bookmarkEnd w:id="7882"/>
      <w:bookmarkEnd w:id="7883"/>
    </w:p>
    <w:p w14:paraId="6F7B127C" w14:textId="77777777" w:rsidR="00A27D53" w:rsidDel="00711A5B" w:rsidRDefault="00D33BC1">
      <w:pPr>
        <w:spacing w:before="149"/>
        <w:ind w:left="3424" w:firstLine="0"/>
        <w:rPr>
          <w:del w:id="7884" w:author="MinhHieu" w:date="2024-12-20T11:29:00Z"/>
          <w:i/>
        </w:rPr>
      </w:pPr>
      <w:bookmarkStart w:id="7885" w:name="_heading=h.22vxnjd" w:colFirst="0" w:colLast="0"/>
      <w:bookmarkEnd w:id="7885"/>
      <w:del w:id="7886" w:author="MinhHieu" w:date="2024-12-20T11:29:00Z">
        <w:r w:rsidDel="00711A5B">
          <w:rPr>
            <w:i/>
          </w:rPr>
          <w:delText>Bảng 2.33 Bảng friends</w:delText>
        </w:r>
      </w:del>
    </w:p>
    <w:p w14:paraId="5F8119DA" w14:textId="77777777" w:rsidR="00A27D53" w:rsidRDefault="00A27D53">
      <w:pPr>
        <w:pBdr>
          <w:top w:val="nil"/>
          <w:left w:val="nil"/>
          <w:bottom w:val="nil"/>
          <w:right w:val="nil"/>
          <w:between w:val="nil"/>
        </w:pBdr>
        <w:spacing w:before="0" w:line="240" w:lineRule="auto"/>
        <w:ind w:left="0" w:right="0" w:firstLine="0"/>
        <w:rPr>
          <w:i/>
          <w:color w:val="000000"/>
          <w:sz w:val="13"/>
          <w:szCs w:val="13"/>
        </w:rPr>
      </w:pPr>
    </w:p>
    <w:p w14:paraId="7F9A631A" w14:textId="0C067132" w:rsidR="00711A5B" w:rsidRPr="00711A5B" w:rsidRDefault="00711A5B">
      <w:pPr>
        <w:pStyle w:val="Caption"/>
        <w:keepNext/>
        <w:jc w:val="center"/>
        <w:rPr>
          <w:ins w:id="7887" w:author="MinhHieu" w:date="2024-12-20T11:29:00Z"/>
          <w:color w:val="auto"/>
          <w:lang w:val="vi-VN"/>
          <w:rPrChange w:id="7888" w:author="MinhHieu" w:date="2024-12-20T11:30:00Z">
            <w:rPr>
              <w:ins w:id="7889" w:author="MinhHieu" w:date="2024-12-20T11:29:00Z"/>
            </w:rPr>
          </w:rPrChange>
        </w:rPr>
        <w:pPrChange w:id="7890" w:author="MinhHieu" w:date="2024-12-20T11:29:00Z">
          <w:pPr/>
        </w:pPrChange>
      </w:pPr>
      <w:bookmarkStart w:id="7891" w:name="_Toc185587425"/>
      <w:bookmarkStart w:id="7892" w:name="_Toc185597597"/>
      <w:ins w:id="7893" w:author="MinhHieu" w:date="2024-12-20T11:29:00Z">
        <w:r w:rsidRPr="00711A5B">
          <w:rPr>
            <w:color w:val="auto"/>
            <w:sz w:val="26"/>
            <w:szCs w:val="26"/>
            <w:rPrChange w:id="7894" w:author="MinhHieu" w:date="2024-12-20T11:30:00Z">
              <w:rPr/>
            </w:rPrChange>
          </w:rPr>
          <w:t>Bảng 2.</w:t>
        </w:r>
        <w:r w:rsidRPr="00711A5B">
          <w:rPr>
            <w:color w:val="auto"/>
            <w:sz w:val="26"/>
            <w:szCs w:val="26"/>
            <w:rPrChange w:id="7895" w:author="MinhHieu" w:date="2024-12-20T11:30:00Z">
              <w:rPr/>
            </w:rPrChange>
          </w:rPr>
          <w:fldChar w:fldCharType="begin"/>
        </w:r>
        <w:r w:rsidRPr="00711A5B">
          <w:rPr>
            <w:color w:val="auto"/>
            <w:sz w:val="26"/>
            <w:szCs w:val="26"/>
            <w:rPrChange w:id="7896" w:author="MinhHieu" w:date="2024-12-20T11:30:00Z">
              <w:rPr/>
            </w:rPrChange>
          </w:rPr>
          <w:instrText xml:space="preserve"> SEQ Bảng_2. \* ARABIC </w:instrText>
        </w:r>
      </w:ins>
      <w:r w:rsidRPr="00711A5B">
        <w:rPr>
          <w:color w:val="auto"/>
          <w:sz w:val="26"/>
          <w:szCs w:val="26"/>
          <w:rPrChange w:id="7897" w:author="MinhHieu" w:date="2024-12-20T11:30:00Z">
            <w:rPr/>
          </w:rPrChange>
        </w:rPr>
        <w:fldChar w:fldCharType="separate"/>
      </w:r>
      <w:ins w:id="7898" w:author="MinhHieu" w:date="2024-12-20T11:36:00Z">
        <w:r>
          <w:rPr>
            <w:noProof/>
            <w:color w:val="auto"/>
            <w:sz w:val="26"/>
            <w:szCs w:val="26"/>
          </w:rPr>
          <w:t>27</w:t>
        </w:r>
      </w:ins>
      <w:ins w:id="7899" w:author="MinhHieu" w:date="2024-12-20T11:29:00Z">
        <w:r w:rsidRPr="00711A5B">
          <w:rPr>
            <w:color w:val="auto"/>
            <w:sz w:val="26"/>
            <w:szCs w:val="26"/>
            <w:rPrChange w:id="7900" w:author="MinhHieu" w:date="2024-12-20T11:30:00Z">
              <w:rPr/>
            </w:rPrChange>
          </w:rPr>
          <w:fldChar w:fldCharType="end"/>
        </w:r>
        <w:r w:rsidRPr="00711A5B">
          <w:rPr>
            <w:color w:val="auto"/>
            <w:sz w:val="26"/>
            <w:szCs w:val="26"/>
            <w:lang w:val="vi-VN"/>
            <w:rPrChange w:id="7901" w:author="MinhHieu" w:date="2024-12-20T11:30:00Z">
              <w:rPr>
                <w:lang w:val="vi-VN"/>
              </w:rPr>
            </w:rPrChange>
          </w:rPr>
          <w:t xml:space="preserve"> Bảng product_sizes</w:t>
        </w:r>
        <w:bookmarkEnd w:id="7891"/>
        <w:bookmarkEnd w:id="7892"/>
      </w:ins>
    </w:p>
    <w:tbl>
      <w:tblPr>
        <w:tblStyle w:val="affffffffffffff1"/>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4"/>
        <w:gridCol w:w="2910"/>
        <w:gridCol w:w="2890"/>
        <w:gridCol w:w="2322"/>
      </w:tblGrid>
      <w:tr w:rsidR="00A27D53" w14:paraId="1EC3BD25" w14:textId="77777777">
        <w:trPr>
          <w:trHeight w:val="528"/>
        </w:trPr>
        <w:tc>
          <w:tcPr>
            <w:tcW w:w="1164" w:type="dxa"/>
          </w:tcPr>
          <w:p w14:paraId="76C9B54E"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STT</w:t>
            </w:r>
          </w:p>
        </w:tc>
        <w:tc>
          <w:tcPr>
            <w:tcW w:w="2910" w:type="dxa"/>
          </w:tcPr>
          <w:p w14:paraId="333D6DDE"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Tên cột</w:t>
            </w:r>
          </w:p>
        </w:tc>
        <w:tc>
          <w:tcPr>
            <w:tcW w:w="2890" w:type="dxa"/>
          </w:tcPr>
          <w:p w14:paraId="56ACB34A"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Kiểu dữ liệu</w:t>
            </w:r>
          </w:p>
        </w:tc>
        <w:tc>
          <w:tcPr>
            <w:tcW w:w="2322" w:type="dxa"/>
          </w:tcPr>
          <w:p w14:paraId="3A670F53"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Mô tả</w:t>
            </w:r>
          </w:p>
        </w:tc>
      </w:tr>
      <w:tr w:rsidR="00A27D53" w14:paraId="1ACCF9F8" w14:textId="77777777">
        <w:trPr>
          <w:trHeight w:val="530"/>
        </w:trPr>
        <w:tc>
          <w:tcPr>
            <w:tcW w:w="1164" w:type="dxa"/>
          </w:tcPr>
          <w:p w14:paraId="563BEDB0"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1</w:t>
            </w:r>
          </w:p>
        </w:tc>
        <w:tc>
          <w:tcPr>
            <w:tcW w:w="2910" w:type="dxa"/>
          </w:tcPr>
          <w:p w14:paraId="541A4A15" w14:textId="77777777" w:rsidR="00A27D53" w:rsidRDefault="00D33BC1">
            <w:pPr>
              <w:pBdr>
                <w:top w:val="nil"/>
                <w:left w:val="nil"/>
                <w:bottom w:val="nil"/>
                <w:right w:val="nil"/>
                <w:between w:val="nil"/>
              </w:pBdr>
              <w:spacing w:before="1" w:line="240" w:lineRule="auto"/>
              <w:ind w:left="110" w:right="0" w:firstLine="0"/>
              <w:rPr>
                <w:color w:val="000000"/>
              </w:rPr>
            </w:pPr>
            <w:r>
              <w:t>product_id</w:t>
            </w:r>
          </w:p>
        </w:tc>
        <w:tc>
          <w:tcPr>
            <w:tcW w:w="2890" w:type="dxa"/>
          </w:tcPr>
          <w:p w14:paraId="0F98FCF8" w14:textId="77777777" w:rsidR="00A27D53" w:rsidRDefault="00D33BC1">
            <w:pPr>
              <w:pBdr>
                <w:top w:val="nil"/>
                <w:left w:val="nil"/>
                <w:bottom w:val="nil"/>
                <w:right w:val="nil"/>
                <w:between w:val="nil"/>
              </w:pBdr>
              <w:spacing w:before="1" w:line="240" w:lineRule="auto"/>
              <w:ind w:left="110" w:right="0" w:firstLine="0"/>
              <w:rPr>
                <w:color w:val="000000"/>
              </w:rPr>
            </w:pPr>
            <w:r>
              <w:t>big</w:t>
            </w:r>
            <w:r>
              <w:rPr>
                <w:color w:val="000000"/>
              </w:rPr>
              <w:t>int</w:t>
            </w:r>
          </w:p>
        </w:tc>
        <w:tc>
          <w:tcPr>
            <w:tcW w:w="2322" w:type="dxa"/>
          </w:tcPr>
          <w:p w14:paraId="7B2D7ACD" w14:textId="77777777" w:rsidR="00A27D53" w:rsidRDefault="00D33BC1">
            <w:pPr>
              <w:pBdr>
                <w:top w:val="nil"/>
                <w:left w:val="nil"/>
                <w:bottom w:val="nil"/>
                <w:right w:val="nil"/>
                <w:between w:val="nil"/>
              </w:pBdr>
              <w:spacing w:before="1" w:line="240" w:lineRule="auto"/>
              <w:ind w:left="110" w:right="0" w:firstLine="0"/>
              <w:rPr>
                <w:color w:val="000000"/>
              </w:rPr>
            </w:pPr>
            <w:r>
              <w:t>F</w:t>
            </w:r>
            <w:r>
              <w:rPr>
                <w:color w:val="000000"/>
              </w:rPr>
              <w:t xml:space="preserve">K- </w:t>
            </w:r>
            <w:r>
              <w:t>mapping đến bảng product</w:t>
            </w:r>
          </w:p>
        </w:tc>
      </w:tr>
      <w:tr w:rsidR="00A27D53" w14:paraId="5E879B07" w14:textId="77777777">
        <w:trPr>
          <w:trHeight w:val="525"/>
        </w:trPr>
        <w:tc>
          <w:tcPr>
            <w:tcW w:w="1164" w:type="dxa"/>
          </w:tcPr>
          <w:p w14:paraId="449E5D5C"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2</w:t>
            </w:r>
          </w:p>
        </w:tc>
        <w:tc>
          <w:tcPr>
            <w:tcW w:w="2910" w:type="dxa"/>
          </w:tcPr>
          <w:p w14:paraId="0A706A17" w14:textId="77777777" w:rsidR="00A27D53" w:rsidRDefault="00D33BC1">
            <w:pPr>
              <w:pBdr>
                <w:top w:val="nil"/>
                <w:left w:val="nil"/>
                <w:bottom w:val="nil"/>
                <w:right w:val="nil"/>
                <w:between w:val="nil"/>
              </w:pBdr>
              <w:spacing w:before="0" w:line="298" w:lineRule="auto"/>
              <w:ind w:left="110" w:right="0" w:firstLine="0"/>
              <w:rPr>
                <w:color w:val="000000"/>
              </w:rPr>
            </w:pPr>
            <w:r>
              <w:t>name</w:t>
            </w:r>
          </w:p>
        </w:tc>
        <w:tc>
          <w:tcPr>
            <w:tcW w:w="2890" w:type="dxa"/>
          </w:tcPr>
          <w:p w14:paraId="15A2BBC4" w14:textId="77777777" w:rsidR="00A27D53" w:rsidRDefault="00D33BC1">
            <w:pPr>
              <w:pBdr>
                <w:top w:val="nil"/>
                <w:left w:val="nil"/>
                <w:bottom w:val="nil"/>
                <w:right w:val="nil"/>
                <w:between w:val="nil"/>
              </w:pBdr>
              <w:spacing w:before="0" w:line="298" w:lineRule="auto"/>
              <w:ind w:left="110" w:right="0" w:firstLine="0"/>
              <w:rPr>
                <w:color w:val="000000"/>
              </w:rPr>
            </w:pPr>
            <w:r>
              <w:t>varc</w:t>
            </w:r>
            <w:r>
              <w:rPr>
                <w:color w:val="000000"/>
              </w:rPr>
              <w:t>har(</w:t>
            </w:r>
            <w:r>
              <w:t>255</w:t>
            </w:r>
            <w:r>
              <w:rPr>
                <w:color w:val="000000"/>
              </w:rPr>
              <w:t>)</w:t>
            </w:r>
          </w:p>
        </w:tc>
        <w:tc>
          <w:tcPr>
            <w:tcW w:w="2322" w:type="dxa"/>
          </w:tcPr>
          <w:p w14:paraId="1F0A05A7" w14:textId="77777777" w:rsidR="00A27D53" w:rsidRDefault="00D33BC1">
            <w:pPr>
              <w:pBdr>
                <w:top w:val="nil"/>
                <w:left w:val="nil"/>
                <w:bottom w:val="nil"/>
                <w:right w:val="nil"/>
                <w:between w:val="nil"/>
              </w:pBdr>
              <w:spacing w:before="0" w:line="240" w:lineRule="auto"/>
              <w:ind w:left="110" w:right="0" w:firstLine="0"/>
              <w:rPr>
                <w:color w:val="000000"/>
              </w:rPr>
            </w:pPr>
            <w:r>
              <w:t>Tên của Size</w:t>
            </w:r>
          </w:p>
        </w:tc>
      </w:tr>
      <w:tr w:rsidR="00A27D53" w14:paraId="57DC5A6C" w14:textId="77777777">
        <w:trPr>
          <w:trHeight w:val="530"/>
        </w:trPr>
        <w:tc>
          <w:tcPr>
            <w:tcW w:w="1164" w:type="dxa"/>
          </w:tcPr>
          <w:p w14:paraId="135340B3"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3</w:t>
            </w:r>
          </w:p>
        </w:tc>
        <w:tc>
          <w:tcPr>
            <w:tcW w:w="2910" w:type="dxa"/>
          </w:tcPr>
          <w:p w14:paraId="7BE5CEBE" w14:textId="77777777" w:rsidR="00A27D53" w:rsidRDefault="00D33BC1">
            <w:pPr>
              <w:pBdr>
                <w:top w:val="nil"/>
                <w:left w:val="nil"/>
                <w:bottom w:val="nil"/>
                <w:right w:val="nil"/>
                <w:between w:val="nil"/>
              </w:pBdr>
              <w:spacing w:before="1" w:line="240" w:lineRule="auto"/>
              <w:ind w:left="110" w:right="0" w:firstLine="0"/>
              <w:rPr>
                <w:color w:val="000000"/>
              </w:rPr>
            </w:pPr>
            <w:r>
              <w:t>quantity</w:t>
            </w:r>
          </w:p>
        </w:tc>
        <w:tc>
          <w:tcPr>
            <w:tcW w:w="2890" w:type="dxa"/>
          </w:tcPr>
          <w:p w14:paraId="3A39464F" w14:textId="77777777" w:rsidR="00A27D53" w:rsidRDefault="00D33BC1">
            <w:pPr>
              <w:pBdr>
                <w:top w:val="nil"/>
                <w:left w:val="nil"/>
                <w:bottom w:val="nil"/>
                <w:right w:val="nil"/>
                <w:between w:val="nil"/>
              </w:pBdr>
              <w:spacing w:before="1" w:line="240" w:lineRule="auto"/>
              <w:ind w:left="110" w:right="0" w:firstLine="0"/>
              <w:rPr>
                <w:color w:val="000000"/>
              </w:rPr>
            </w:pPr>
            <w:r>
              <w:t>int</w:t>
            </w:r>
          </w:p>
        </w:tc>
        <w:tc>
          <w:tcPr>
            <w:tcW w:w="2322" w:type="dxa"/>
          </w:tcPr>
          <w:p w14:paraId="424B2522" w14:textId="77777777" w:rsidR="00A27D53" w:rsidRDefault="00D33BC1">
            <w:pPr>
              <w:pBdr>
                <w:top w:val="nil"/>
                <w:left w:val="nil"/>
                <w:bottom w:val="nil"/>
                <w:right w:val="nil"/>
                <w:between w:val="nil"/>
              </w:pBdr>
              <w:spacing w:before="1" w:line="240" w:lineRule="auto"/>
              <w:ind w:left="110" w:right="0" w:firstLine="0"/>
              <w:rPr>
                <w:color w:val="000000"/>
              </w:rPr>
            </w:pPr>
            <w:r>
              <w:t>Số lượng</w:t>
            </w:r>
          </w:p>
        </w:tc>
      </w:tr>
    </w:tbl>
    <w:p w14:paraId="3B85CF9B" w14:textId="77777777" w:rsidR="00A27D53" w:rsidRDefault="00A27D53">
      <w:pPr>
        <w:pBdr>
          <w:top w:val="nil"/>
          <w:left w:val="nil"/>
          <w:bottom w:val="nil"/>
          <w:right w:val="nil"/>
          <w:between w:val="nil"/>
        </w:pBdr>
        <w:spacing w:before="149" w:line="240" w:lineRule="auto"/>
        <w:ind w:left="0" w:right="0" w:firstLine="0"/>
        <w:rPr>
          <w:i/>
          <w:color w:val="000000"/>
        </w:rPr>
      </w:pPr>
    </w:p>
    <w:p w14:paraId="177A3624" w14:textId="77777777" w:rsidR="00A27D53" w:rsidRPr="00711A5B" w:rsidRDefault="00D33BC1">
      <w:pPr>
        <w:pStyle w:val="Heading2"/>
        <w:numPr>
          <w:ilvl w:val="0"/>
          <w:numId w:val="35"/>
        </w:numPr>
        <w:tabs>
          <w:tab w:val="left" w:pos="547"/>
        </w:tabs>
        <w:ind w:left="547" w:hanging="423"/>
        <w:rPr>
          <w:ins w:id="7902" w:author="MinhHieu" w:date="2024-12-20T11:32:00Z"/>
          <w:rPrChange w:id="7903" w:author="MinhHieu" w:date="2024-12-20T11:32:00Z">
            <w:rPr>
              <w:ins w:id="7904" w:author="MinhHieu" w:date="2024-12-20T11:32:00Z"/>
              <w:lang w:val="vi-VN"/>
            </w:rPr>
          </w:rPrChange>
        </w:rPr>
      </w:pPr>
      <w:bookmarkStart w:id="7905" w:name="_Toc185578212"/>
      <w:bookmarkStart w:id="7906" w:name="_Toc185579235"/>
      <w:bookmarkStart w:id="7907" w:name="_Toc185579339"/>
      <w:bookmarkStart w:id="7908" w:name="_Toc185587708"/>
      <w:bookmarkStart w:id="7909" w:name="_Toc185588754"/>
      <w:bookmarkStart w:id="7910" w:name="_Toc185597829"/>
      <w:bookmarkStart w:id="7911" w:name="_Toc185598010"/>
      <w:bookmarkStart w:id="7912" w:name="_Toc185598188"/>
      <w:bookmarkStart w:id="7913" w:name="_Toc185598365"/>
      <w:r>
        <w:t>Bảng review</w:t>
      </w:r>
      <w:bookmarkEnd w:id="7905"/>
      <w:bookmarkEnd w:id="7906"/>
      <w:bookmarkEnd w:id="7907"/>
      <w:bookmarkEnd w:id="7908"/>
      <w:bookmarkEnd w:id="7909"/>
      <w:bookmarkEnd w:id="7910"/>
      <w:bookmarkEnd w:id="7911"/>
      <w:bookmarkEnd w:id="7912"/>
      <w:bookmarkEnd w:id="7913"/>
    </w:p>
    <w:p w14:paraId="0C6571DB" w14:textId="3444041B" w:rsidR="00711A5B" w:rsidRPr="00627C1A" w:rsidRDefault="00711A5B">
      <w:pPr>
        <w:pStyle w:val="Caption"/>
        <w:keepNext/>
        <w:ind w:left="544" w:firstLine="0"/>
        <w:jc w:val="center"/>
        <w:rPr>
          <w:ins w:id="7914" w:author="MinhHieu" w:date="2024-12-20T11:33:00Z"/>
          <w:color w:val="auto"/>
          <w:sz w:val="26"/>
          <w:szCs w:val="26"/>
          <w:lang w:val="vi-VN"/>
        </w:rPr>
        <w:pPrChange w:id="7915" w:author="MinhHieu" w:date="2024-12-20T11:33:00Z">
          <w:pPr>
            <w:pStyle w:val="Caption"/>
            <w:keepNext/>
            <w:numPr>
              <w:numId w:val="35"/>
            </w:numPr>
            <w:ind w:left="544" w:hanging="420"/>
            <w:jc w:val="center"/>
          </w:pPr>
        </w:pPrChange>
      </w:pPr>
      <w:bookmarkStart w:id="7916" w:name="_Toc185587426"/>
      <w:bookmarkStart w:id="7917" w:name="_Toc185597598"/>
      <w:ins w:id="7918" w:author="MinhHieu" w:date="2024-12-20T11:33:00Z">
        <w:r w:rsidRPr="00627C1A">
          <w:rPr>
            <w:color w:val="auto"/>
            <w:sz w:val="26"/>
            <w:szCs w:val="26"/>
          </w:rPr>
          <w:t>Bảng 2.</w:t>
        </w:r>
        <w:r w:rsidRPr="00627C1A">
          <w:rPr>
            <w:color w:val="auto"/>
            <w:sz w:val="26"/>
            <w:szCs w:val="26"/>
          </w:rPr>
          <w:fldChar w:fldCharType="begin"/>
        </w:r>
        <w:r w:rsidRPr="00627C1A">
          <w:rPr>
            <w:color w:val="auto"/>
            <w:sz w:val="26"/>
            <w:szCs w:val="26"/>
          </w:rPr>
          <w:instrText xml:space="preserve"> SEQ Bảng_2. \* ARABIC </w:instrText>
        </w:r>
        <w:r w:rsidRPr="00627C1A">
          <w:rPr>
            <w:color w:val="auto"/>
            <w:sz w:val="26"/>
            <w:szCs w:val="26"/>
          </w:rPr>
          <w:fldChar w:fldCharType="separate"/>
        </w:r>
      </w:ins>
      <w:ins w:id="7919" w:author="MinhHieu" w:date="2024-12-20T11:36:00Z">
        <w:r>
          <w:rPr>
            <w:noProof/>
            <w:color w:val="auto"/>
            <w:sz w:val="26"/>
            <w:szCs w:val="26"/>
          </w:rPr>
          <w:t>28</w:t>
        </w:r>
      </w:ins>
      <w:ins w:id="7920" w:author="MinhHieu" w:date="2024-12-20T11:33:00Z">
        <w:r w:rsidRPr="00627C1A">
          <w:rPr>
            <w:color w:val="auto"/>
            <w:sz w:val="26"/>
            <w:szCs w:val="26"/>
          </w:rPr>
          <w:fldChar w:fldCharType="end"/>
        </w:r>
        <w:r w:rsidRPr="00627C1A">
          <w:rPr>
            <w:color w:val="auto"/>
            <w:sz w:val="26"/>
            <w:szCs w:val="26"/>
            <w:lang w:val="vi-VN"/>
          </w:rPr>
          <w:t xml:space="preserve"> Bảng review</w:t>
        </w:r>
        <w:bookmarkEnd w:id="7916"/>
        <w:bookmarkEnd w:id="7917"/>
      </w:ins>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4"/>
        <w:gridCol w:w="2910"/>
        <w:gridCol w:w="2160"/>
        <w:gridCol w:w="3052"/>
      </w:tblGrid>
      <w:tr w:rsidR="00711A5B" w14:paraId="7B0BE5E3" w14:textId="77777777" w:rsidTr="00627C1A">
        <w:trPr>
          <w:trHeight w:val="528"/>
          <w:ins w:id="7921" w:author="MinhHieu" w:date="2024-12-20T11:33:00Z"/>
        </w:trPr>
        <w:tc>
          <w:tcPr>
            <w:tcW w:w="1164" w:type="dxa"/>
          </w:tcPr>
          <w:p w14:paraId="2ACD8C7E" w14:textId="77777777" w:rsidR="00711A5B" w:rsidRDefault="00711A5B" w:rsidP="00627C1A">
            <w:pPr>
              <w:pBdr>
                <w:top w:val="nil"/>
                <w:left w:val="nil"/>
                <w:bottom w:val="nil"/>
                <w:right w:val="nil"/>
                <w:between w:val="nil"/>
              </w:pBdr>
              <w:spacing w:before="0" w:line="298" w:lineRule="auto"/>
              <w:ind w:left="110" w:right="0" w:firstLine="0"/>
              <w:rPr>
                <w:ins w:id="7922" w:author="MinhHieu" w:date="2024-12-20T11:33:00Z"/>
                <w:color w:val="000000"/>
              </w:rPr>
            </w:pPr>
            <w:ins w:id="7923" w:author="MinhHieu" w:date="2024-12-20T11:33:00Z">
              <w:r>
                <w:rPr>
                  <w:color w:val="000000"/>
                </w:rPr>
                <w:t>STT</w:t>
              </w:r>
            </w:ins>
          </w:p>
        </w:tc>
        <w:tc>
          <w:tcPr>
            <w:tcW w:w="2910" w:type="dxa"/>
          </w:tcPr>
          <w:p w14:paraId="2A937E83" w14:textId="77777777" w:rsidR="00711A5B" w:rsidRDefault="00711A5B" w:rsidP="00627C1A">
            <w:pPr>
              <w:pBdr>
                <w:top w:val="nil"/>
                <w:left w:val="nil"/>
                <w:bottom w:val="nil"/>
                <w:right w:val="nil"/>
                <w:between w:val="nil"/>
              </w:pBdr>
              <w:spacing w:before="0" w:line="298" w:lineRule="auto"/>
              <w:ind w:left="110" w:right="0" w:firstLine="0"/>
              <w:rPr>
                <w:ins w:id="7924" w:author="MinhHieu" w:date="2024-12-20T11:33:00Z"/>
                <w:color w:val="000000"/>
              </w:rPr>
            </w:pPr>
            <w:ins w:id="7925" w:author="MinhHieu" w:date="2024-12-20T11:33:00Z">
              <w:r>
                <w:rPr>
                  <w:color w:val="000000"/>
                </w:rPr>
                <w:t>Tên cột</w:t>
              </w:r>
            </w:ins>
          </w:p>
        </w:tc>
        <w:tc>
          <w:tcPr>
            <w:tcW w:w="2160" w:type="dxa"/>
          </w:tcPr>
          <w:p w14:paraId="77693F07" w14:textId="77777777" w:rsidR="00711A5B" w:rsidRDefault="00711A5B" w:rsidP="00627C1A">
            <w:pPr>
              <w:pBdr>
                <w:top w:val="nil"/>
                <w:left w:val="nil"/>
                <w:bottom w:val="nil"/>
                <w:right w:val="nil"/>
                <w:between w:val="nil"/>
              </w:pBdr>
              <w:spacing w:before="0" w:line="298" w:lineRule="auto"/>
              <w:ind w:left="110" w:right="0" w:firstLine="0"/>
              <w:rPr>
                <w:ins w:id="7926" w:author="MinhHieu" w:date="2024-12-20T11:33:00Z"/>
                <w:color w:val="000000"/>
              </w:rPr>
            </w:pPr>
            <w:ins w:id="7927" w:author="MinhHieu" w:date="2024-12-20T11:33:00Z">
              <w:r>
                <w:rPr>
                  <w:color w:val="000000"/>
                </w:rPr>
                <w:t>Kiểu dữ liệu</w:t>
              </w:r>
            </w:ins>
          </w:p>
        </w:tc>
        <w:tc>
          <w:tcPr>
            <w:tcW w:w="3052" w:type="dxa"/>
          </w:tcPr>
          <w:p w14:paraId="1BA3EEC6" w14:textId="77777777" w:rsidR="00711A5B" w:rsidRDefault="00711A5B" w:rsidP="00627C1A">
            <w:pPr>
              <w:pBdr>
                <w:top w:val="nil"/>
                <w:left w:val="nil"/>
                <w:bottom w:val="nil"/>
                <w:right w:val="nil"/>
                <w:between w:val="nil"/>
              </w:pBdr>
              <w:spacing w:before="0" w:line="298" w:lineRule="auto"/>
              <w:ind w:left="110" w:right="0" w:firstLine="0"/>
              <w:rPr>
                <w:ins w:id="7928" w:author="MinhHieu" w:date="2024-12-20T11:33:00Z"/>
                <w:color w:val="000000"/>
              </w:rPr>
            </w:pPr>
            <w:ins w:id="7929" w:author="MinhHieu" w:date="2024-12-20T11:33:00Z">
              <w:r>
                <w:rPr>
                  <w:color w:val="000000"/>
                </w:rPr>
                <w:t>Mô tả</w:t>
              </w:r>
            </w:ins>
          </w:p>
        </w:tc>
      </w:tr>
      <w:tr w:rsidR="00711A5B" w14:paraId="2B33061C" w14:textId="77777777" w:rsidTr="00627C1A">
        <w:trPr>
          <w:trHeight w:val="530"/>
          <w:ins w:id="7930" w:author="MinhHieu" w:date="2024-12-20T11:33:00Z"/>
        </w:trPr>
        <w:tc>
          <w:tcPr>
            <w:tcW w:w="1164" w:type="dxa"/>
          </w:tcPr>
          <w:p w14:paraId="127F2C01" w14:textId="77777777" w:rsidR="00711A5B" w:rsidRDefault="00711A5B" w:rsidP="00627C1A">
            <w:pPr>
              <w:pBdr>
                <w:top w:val="nil"/>
                <w:left w:val="nil"/>
                <w:bottom w:val="nil"/>
                <w:right w:val="nil"/>
                <w:between w:val="nil"/>
              </w:pBdr>
              <w:spacing w:before="1" w:line="240" w:lineRule="auto"/>
              <w:ind w:left="110" w:right="0" w:firstLine="0"/>
              <w:rPr>
                <w:ins w:id="7931" w:author="MinhHieu" w:date="2024-12-20T11:33:00Z"/>
                <w:color w:val="000000"/>
              </w:rPr>
            </w:pPr>
            <w:ins w:id="7932" w:author="MinhHieu" w:date="2024-12-20T11:33:00Z">
              <w:r>
                <w:rPr>
                  <w:color w:val="000000"/>
                </w:rPr>
                <w:t>1</w:t>
              </w:r>
            </w:ins>
          </w:p>
        </w:tc>
        <w:tc>
          <w:tcPr>
            <w:tcW w:w="2910" w:type="dxa"/>
          </w:tcPr>
          <w:p w14:paraId="33C7E3A0" w14:textId="77777777" w:rsidR="00711A5B" w:rsidRDefault="00711A5B" w:rsidP="00627C1A">
            <w:pPr>
              <w:pBdr>
                <w:top w:val="nil"/>
                <w:left w:val="nil"/>
                <w:bottom w:val="nil"/>
                <w:right w:val="nil"/>
                <w:between w:val="nil"/>
              </w:pBdr>
              <w:spacing w:before="1" w:line="240" w:lineRule="auto"/>
              <w:ind w:left="110" w:right="0" w:firstLine="0"/>
              <w:rPr>
                <w:ins w:id="7933" w:author="MinhHieu" w:date="2024-12-20T11:33:00Z"/>
                <w:color w:val="000000"/>
              </w:rPr>
            </w:pPr>
            <w:ins w:id="7934" w:author="MinhHieu" w:date="2024-12-20T11:33:00Z">
              <w:r>
                <w:rPr>
                  <w:color w:val="000000"/>
                </w:rPr>
                <w:t>id</w:t>
              </w:r>
            </w:ins>
          </w:p>
        </w:tc>
        <w:tc>
          <w:tcPr>
            <w:tcW w:w="2160" w:type="dxa"/>
          </w:tcPr>
          <w:p w14:paraId="167452FC" w14:textId="77777777" w:rsidR="00711A5B" w:rsidRDefault="00711A5B" w:rsidP="00627C1A">
            <w:pPr>
              <w:pBdr>
                <w:top w:val="nil"/>
                <w:left w:val="nil"/>
                <w:bottom w:val="nil"/>
                <w:right w:val="nil"/>
                <w:between w:val="nil"/>
              </w:pBdr>
              <w:spacing w:before="1" w:line="240" w:lineRule="auto"/>
              <w:ind w:left="110" w:right="0" w:firstLine="0"/>
              <w:rPr>
                <w:ins w:id="7935" w:author="MinhHieu" w:date="2024-12-20T11:33:00Z"/>
                <w:color w:val="000000"/>
              </w:rPr>
            </w:pPr>
            <w:ins w:id="7936" w:author="MinhHieu" w:date="2024-12-20T11:33:00Z">
              <w:r>
                <w:rPr>
                  <w:color w:val="000000"/>
                </w:rPr>
                <w:t>int</w:t>
              </w:r>
            </w:ins>
          </w:p>
        </w:tc>
        <w:tc>
          <w:tcPr>
            <w:tcW w:w="3052" w:type="dxa"/>
          </w:tcPr>
          <w:p w14:paraId="07A04991" w14:textId="77777777" w:rsidR="00711A5B" w:rsidRDefault="00711A5B" w:rsidP="00627C1A">
            <w:pPr>
              <w:pBdr>
                <w:top w:val="nil"/>
                <w:left w:val="nil"/>
                <w:bottom w:val="nil"/>
                <w:right w:val="nil"/>
                <w:between w:val="nil"/>
              </w:pBdr>
              <w:spacing w:before="1" w:line="240" w:lineRule="auto"/>
              <w:ind w:left="110" w:right="0" w:firstLine="0"/>
              <w:rPr>
                <w:ins w:id="7937" w:author="MinhHieu" w:date="2024-12-20T11:33:00Z"/>
                <w:color w:val="000000"/>
              </w:rPr>
            </w:pPr>
            <w:ins w:id="7938" w:author="MinhHieu" w:date="2024-12-20T11:33:00Z">
              <w:r>
                <w:rPr>
                  <w:color w:val="000000"/>
                </w:rPr>
                <w:t xml:space="preserve">Mã tự tăng, </w:t>
              </w:r>
              <w:r>
                <w:t>PK- mã</w:t>
              </w:r>
            </w:ins>
          </w:p>
        </w:tc>
      </w:tr>
      <w:tr w:rsidR="00711A5B" w14:paraId="7EA9D370" w14:textId="77777777" w:rsidTr="00627C1A">
        <w:trPr>
          <w:trHeight w:val="528"/>
          <w:ins w:id="7939" w:author="MinhHieu" w:date="2024-12-20T11:33:00Z"/>
        </w:trPr>
        <w:tc>
          <w:tcPr>
            <w:tcW w:w="1164" w:type="dxa"/>
          </w:tcPr>
          <w:p w14:paraId="5F7E301E" w14:textId="77777777" w:rsidR="00711A5B" w:rsidRDefault="00711A5B" w:rsidP="00627C1A">
            <w:pPr>
              <w:pBdr>
                <w:top w:val="nil"/>
                <w:left w:val="nil"/>
                <w:bottom w:val="nil"/>
                <w:right w:val="nil"/>
                <w:between w:val="nil"/>
              </w:pBdr>
              <w:spacing w:before="0" w:line="298" w:lineRule="auto"/>
              <w:ind w:left="110" w:right="0" w:firstLine="0"/>
              <w:rPr>
                <w:ins w:id="7940" w:author="MinhHieu" w:date="2024-12-20T11:33:00Z"/>
                <w:color w:val="000000"/>
              </w:rPr>
            </w:pPr>
            <w:ins w:id="7941" w:author="MinhHieu" w:date="2024-12-20T11:33:00Z">
              <w:r>
                <w:rPr>
                  <w:color w:val="000000"/>
                </w:rPr>
                <w:t>2</w:t>
              </w:r>
            </w:ins>
          </w:p>
        </w:tc>
        <w:tc>
          <w:tcPr>
            <w:tcW w:w="2910" w:type="dxa"/>
          </w:tcPr>
          <w:p w14:paraId="0708E7D6" w14:textId="77777777" w:rsidR="00711A5B" w:rsidRDefault="00711A5B" w:rsidP="00627C1A">
            <w:pPr>
              <w:pBdr>
                <w:top w:val="nil"/>
                <w:left w:val="nil"/>
                <w:bottom w:val="nil"/>
                <w:right w:val="nil"/>
                <w:between w:val="nil"/>
              </w:pBdr>
              <w:spacing w:before="0" w:line="298" w:lineRule="auto"/>
              <w:ind w:left="110" w:right="0" w:firstLine="0"/>
              <w:rPr>
                <w:ins w:id="7942" w:author="MinhHieu" w:date="2024-12-20T11:33:00Z"/>
                <w:color w:val="000000"/>
              </w:rPr>
            </w:pPr>
            <w:ins w:id="7943" w:author="MinhHieu" w:date="2024-12-20T11:33:00Z">
              <w:r>
                <w:t>review</w:t>
              </w:r>
            </w:ins>
          </w:p>
        </w:tc>
        <w:tc>
          <w:tcPr>
            <w:tcW w:w="2160" w:type="dxa"/>
          </w:tcPr>
          <w:p w14:paraId="7BB2B6A9" w14:textId="77777777" w:rsidR="00711A5B" w:rsidRDefault="00711A5B" w:rsidP="00627C1A">
            <w:pPr>
              <w:pBdr>
                <w:top w:val="nil"/>
                <w:left w:val="nil"/>
                <w:bottom w:val="nil"/>
                <w:right w:val="nil"/>
                <w:between w:val="nil"/>
              </w:pBdr>
              <w:spacing w:before="0" w:line="298" w:lineRule="auto"/>
              <w:ind w:left="0" w:right="0" w:firstLine="0"/>
              <w:rPr>
                <w:ins w:id="7944" w:author="MinhHieu" w:date="2024-12-20T11:33:00Z"/>
                <w:color w:val="000000"/>
              </w:rPr>
            </w:pPr>
            <w:ins w:id="7945" w:author="MinhHieu" w:date="2024-12-20T11:33:00Z">
              <w:r>
                <w:t xml:space="preserve">  varchar(255)</w:t>
              </w:r>
            </w:ins>
          </w:p>
        </w:tc>
        <w:tc>
          <w:tcPr>
            <w:tcW w:w="3052" w:type="dxa"/>
          </w:tcPr>
          <w:p w14:paraId="12165AE6" w14:textId="77777777" w:rsidR="00711A5B" w:rsidRDefault="00711A5B" w:rsidP="00627C1A">
            <w:pPr>
              <w:pBdr>
                <w:top w:val="nil"/>
                <w:left w:val="nil"/>
                <w:bottom w:val="nil"/>
                <w:right w:val="nil"/>
                <w:between w:val="nil"/>
              </w:pBdr>
              <w:spacing w:before="0" w:line="298" w:lineRule="auto"/>
              <w:ind w:left="110" w:right="0" w:firstLine="0"/>
              <w:rPr>
                <w:ins w:id="7946" w:author="MinhHieu" w:date="2024-12-20T11:33:00Z"/>
                <w:color w:val="000000"/>
              </w:rPr>
            </w:pPr>
            <w:ins w:id="7947" w:author="MinhHieu" w:date="2024-12-20T11:33:00Z">
              <w:r>
                <w:t>Nội dung đánh giá</w:t>
              </w:r>
            </w:ins>
          </w:p>
        </w:tc>
      </w:tr>
      <w:tr w:rsidR="00711A5B" w14:paraId="75D6A1DD" w14:textId="77777777" w:rsidTr="00627C1A">
        <w:trPr>
          <w:trHeight w:val="530"/>
          <w:ins w:id="7948" w:author="MinhHieu" w:date="2024-12-20T11:33:00Z"/>
        </w:trPr>
        <w:tc>
          <w:tcPr>
            <w:tcW w:w="1164" w:type="dxa"/>
          </w:tcPr>
          <w:p w14:paraId="54215E22" w14:textId="77777777" w:rsidR="00711A5B" w:rsidRDefault="00711A5B" w:rsidP="00627C1A">
            <w:pPr>
              <w:pBdr>
                <w:top w:val="nil"/>
                <w:left w:val="nil"/>
                <w:bottom w:val="nil"/>
                <w:right w:val="nil"/>
                <w:between w:val="nil"/>
              </w:pBdr>
              <w:spacing w:before="1" w:line="240" w:lineRule="auto"/>
              <w:ind w:left="110" w:right="0" w:firstLine="0"/>
              <w:rPr>
                <w:ins w:id="7949" w:author="MinhHieu" w:date="2024-12-20T11:33:00Z"/>
                <w:color w:val="000000"/>
              </w:rPr>
            </w:pPr>
            <w:ins w:id="7950" w:author="MinhHieu" w:date="2024-12-20T11:33:00Z">
              <w:r>
                <w:rPr>
                  <w:color w:val="000000"/>
                </w:rPr>
                <w:t>3</w:t>
              </w:r>
            </w:ins>
          </w:p>
        </w:tc>
        <w:tc>
          <w:tcPr>
            <w:tcW w:w="2910" w:type="dxa"/>
          </w:tcPr>
          <w:p w14:paraId="1F250E4D" w14:textId="77777777" w:rsidR="00711A5B" w:rsidRDefault="00711A5B" w:rsidP="00627C1A">
            <w:pPr>
              <w:pBdr>
                <w:top w:val="nil"/>
                <w:left w:val="nil"/>
                <w:bottom w:val="nil"/>
                <w:right w:val="nil"/>
                <w:between w:val="nil"/>
              </w:pBdr>
              <w:spacing w:before="1" w:line="240" w:lineRule="auto"/>
              <w:ind w:left="110" w:right="0" w:firstLine="0"/>
              <w:rPr>
                <w:ins w:id="7951" w:author="MinhHieu" w:date="2024-12-20T11:33:00Z"/>
                <w:color w:val="000000"/>
              </w:rPr>
            </w:pPr>
            <w:ins w:id="7952" w:author="MinhHieu" w:date="2024-12-20T11:33:00Z">
              <w:r>
                <w:t>product_id</w:t>
              </w:r>
            </w:ins>
          </w:p>
        </w:tc>
        <w:tc>
          <w:tcPr>
            <w:tcW w:w="2160" w:type="dxa"/>
          </w:tcPr>
          <w:p w14:paraId="6BA2728B" w14:textId="77777777" w:rsidR="00711A5B" w:rsidRDefault="00711A5B" w:rsidP="00627C1A">
            <w:pPr>
              <w:pBdr>
                <w:top w:val="nil"/>
                <w:left w:val="nil"/>
                <w:bottom w:val="nil"/>
                <w:right w:val="nil"/>
                <w:between w:val="nil"/>
              </w:pBdr>
              <w:spacing w:before="1" w:line="240" w:lineRule="auto"/>
              <w:ind w:left="110" w:right="0" w:firstLine="0"/>
              <w:rPr>
                <w:ins w:id="7953" w:author="MinhHieu" w:date="2024-12-20T11:33:00Z"/>
                <w:color w:val="000000"/>
              </w:rPr>
            </w:pPr>
            <w:ins w:id="7954" w:author="MinhHieu" w:date="2024-12-20T11:33:00Z">
              <w:r>
                <w:t>bigint</w:t>
              </w:r>
            </w:ins>
          </w:p>
        </w:tc>
        <w:tc>
          <w:tcPr>
            <w:tcW w:w="3052" w:type="dxa"/>
          </w:tcPr>
          <w:p w14:paraId="52111EC7" w14:textId="77777777" w:rsidR="00711A5B" w:rsidRDefault="00711A5B" w:rsidP="00627C1A">
            <w:pPr>
              <w:pBdr>
                <w:top w:val="nil"/>
                <w:left w:val="nil"/>
                <w:bottom w:val="nil"/>
                <w:right w:val="nil"/>
                <w:between w:val="nil"/>
              </w:pBdr>
              <w:spacing w:before="1" w:line="240" w:lineRule="auto"/>
              <w:ind w:left="110" w:right="0" w:firstLine="0"/>
              <w:rPr>
                <w:ins w:id="7955" w:author="MinhHieu" w:date="2024-12-20T11:33:00Z"/>
                <w:color w:val="000000"/>
              </w:rPr>
            </w:pPr>
            <w:ins w:id="7956" w:author="MinhHieu" w:date="2024-12-20T11:33:00Z">
              <w:r>
                <w:rPr>
                  <w:color w:val="000000"/>
                </w:rPr>
                <w:t>M</w:t>
              </w:r>
              <w:r>
                <w:t>apping đến bảng id của product</w:t>
              </w:r>
            </w:ins>
          </w:p>
        </w:tc>
      </w:tr>
      <w:tr w:rsidR="00711A5B" w14:paraId="6156D893" w14:textId="77777777" w:rsidTr="00627C1A">
        <w:trPr>
          <w:trHeight w:val="528"/>
          <w:ins w:id="7957" w:author="MinhHieu" w:date="2024-12-20T11:33:00Z"/>
        </w:trPr>
        <w:tc>
          <w:tcPr>
            <w:tcW w:w="1164" w:type="dxa"/>
          </w:tcPr>
          <w:p w14:paraId="460C98DD" w14:textId="77777777" w:rsidR="00711A5B" w:rsidRDefault="00711A5B" w:rsidP="00627C1A">
            <w:pPr>
              <w:pBdr>
                <w:top w:val="nil"/>
                <w:left w:val="nil"/>
                <w:bottom w:val="nil"/>
                <w:right w:val="nil"/>
                <w:between w:val="nil"/>
              </w:pBdr>
              <w:spacing w:before="0" w:line="298" w:lineRule="auto"/>
              <w:ind w:left="110" w:right="0" w:firstLine="0"/>
              <w:rPr>
                <w:ins w:id="7958" w:author="MinhHieu" w:date="2024-12-20T11:33:00Z"/>
                <w:color w:val="000000"/>
              </w:rPr>
            </w:pPr>
            <w:ins w:id="7959" w:author="MinhHieu" w:date="2024-12-20T11:33:00Z">
              <w:r>
                <w:rPr>
                  <w:color w:val="000000"/>
                </w:rPr>
                <w:t>4</w:t>
              </w:r>
            </w:ins>
          </w:p>
        </w:tc>
        <w:tc>
          <w:tcPr>
            <w:tcW w:w="2910" w:type="dxa"/>
          </w:tcPr>
          <w:p w14:paraId="6C51409B" w14:textId="77777777" w:rsidR="00711A5B" w:rsidRDefault="00711A5B" w:rsidP="00627C1A">
            <w:pPr>
              <w:pBdr>
                <w:top w:val="nil"/>
                <w:left w:val="nil"/>
                <w:bottom w:val="nil"/>
                <w:right w:val="nil"/>
                <w:between w:val="nil"/>
              </w:pBdr>
              <w:spacing w:before="0" w:line="298" w:lineRule="auto"/>
              <w:ind w:left="110" w:right="0" w:firstLine="0"/>
              <w:rPr>
                <w:ins w:id="7960" w:author="MinhHieu" w:date="2024-12-20T11:33:00Z"/>
                <w:color w:val="000000"/>
              </w:rPr>
            </w:pPr>
            <w:ins w:id="7961" w:author="MinhHieu" w:date="2024-12-20T11:33:00Z">
              <w:r>
                <w:t>user_id</w:t>
              </w:r>
            </w:ins>
          </w:p>
        </w:tc>
        <w:tc>
          <w:tcPr>
            <w:tcW w:w="2160" w:type="dxa"/>
          </w:tcPr>
          <w:p w14:paraId="042870D9" w14:textId="77777777" w:rsidR="00711A5B" w:rsidRDefault="00711A5B" w:rsidP="00627C1A">
            <w:pPr>
              <w:pBdr>
                <w:top w:val="nil"/>
                <w:left w:val="nil"/>
                <w:bottom w:val="nil"/>
                <w:right w:val="nil"/>
                <w:between w:val="nil"/>
              </w:pBdr>
              <w:spacing w:before="0" w:line="298" w:lineRule="auto"/>
              <w:ind w:left="110" w:right="0" w:firstLine="0"/>
              <w:rPr>
                <w:ins w:id="7962" w:author="MinhHieu" w:date="2024-12-20T11:33:00Z"/>
                <w:color w:val="000000"/>
              </w:rPr>
            </w:pPr>
            <w:ins w:id="7963" w:author="MinhHieu" w:date="2024-12-20T11:33:00Z">
              <w:r>
                <w:t>bigint</w:t>
              </w:r>
            </w:ins>
          </w:p>
        </w:tc>
        <w:tc>
          <w:tcPr>
            <w:tcW w:w="3052" w:type="dxa"/>
          </w:tcPr>
          <w:p w14:paraId="1E7DF619" w14:textId="77777777" w:rsidR="00711A5B" w:rsidRDefault="00711A5B" w:rsidP="00627C1A">
            <w:pPr>
              <w:pBdr>
                <w:top w:val="nil"/>
                <w:left w:val="nil"/>
                <w:bottom w:val="nil"/>
                <w:right w:val="nil"/>
                <w:between w:val="nil"/>
              </w:pBdr>
              <w:spacing w:before="0" w:line="298" w:lineRule="auto"/>
              <w:ind w:left="110" w:right="0" w:firstLine="0"/>
              <w:rPr>
                <w:ins w:id="7964" w:author="MinhHieu" w:date="2024-12-20T11:33:00Z"/>
                <w:color w:val="000000"/>
              </w:rPr>
            </w:pPr>
            <w:ins w:id="7965" w:author="MinhHieu" w:date="2024-12-20T11:33:00Z">
              <w:r>
                <w:t>Mapping đến id của bảng user</w:t>
              </w:r>
            </w:ins>
          </w:p>
        </w:tc>
      </w:tr>
      <w:tr w:rsidR="00711A5B" w14:paraId="0ED40462" w14:textId="77777777" w:rsidTr="00627C1A">
        <w:trPr>
          <w:trHeight w:val="300"/>
          <w:ins w:id="7966" w:author="MinhHieu" w:date="2024-12-20T11:33:00Z"/>
        </w:trPr>
        <w:tc>
          <w:tcPr>
            <w:tcW w:w="1164" w:type="dxa"/>
          </w:tcPr>
          <w:p w14:paraId="5BBF61C8" w14:textId="77777777" w:rsidR="00711A5B" w:rsidRDefault="00711A5B" w:rsidP="00627C1A">
            <w:pPr>
              <w:pBdr>
                <w:top w:val="nil"/>
                <w:left w:val="nil"/>
                <w:bottom w:val="nil"/>
                <w:right w:val="nil"/>
                <w:between w:val="nil"/>
              </w:pBdr>
              <w:spacing w:before="1" w:line="279" w:lineRule="auto"/>
              <w:ind w:left="110" w:right="0" w:firstLine="0"/>
              <w:rPr>
                <w:ins w:id="7967" w:author="MinhHieu" w:date="2024-12-20T11:33:00Z"/>
                <w:color w:val="000000"/>
              </w:rPr>
            </w:pPr>
            <w:ins w:id="7968" w:author="MinhHieu" w:date="2024-12-20T11:33:00Z">
              <w:r>
                <w:rPr>
                  <w:color w:val="000000"/>
                </w:rPr>
                <w:t>5</w:t>
              </w:r>
            </w:ins>
          </w:p>
        </w:tc>
        <w:tc>
          <w:tcPr>
            <w:tcW w:w="2910" w:type="dxa"/>
          </w:tcPr>
          <w:p w14:paraId="58172273" w14:textId="77777777" w:rsidR="00711A5B" w:rsidRDefault="00711A5B" w:rsidP="00627C1A">
            <w:pPr>
              <w:pBdr>
                <w:top w:val="nil"/>
                <w:left w:val="nil"/>
                <w:bottom w:val="nil"/>
                <w:right w:val="nil"/>
                <w:between w:val="nil"/>
              </w:pBdr>
              <w:spacing w:before="1" w:line="279" w:lineRule="auto"/>
              <w:ind w:left="110" w:right="0" w:firstLine="0"/>
              <w:rPr>
                <w:ins w:id="7969" w:author="MinhHieu" w:date="2024-12-20T11:33:00Z"/>
                <w:color w:val="000000"/>
              </w:rPr>
            </w:pPr>
            <w:ins w:id="7970" w:author="MinhHieu" w:date="2024-12-20T11:33:00Z">
              <w:r>
                <w:t>rating</w:t>
              </w:r>
            </w:ins>
          </w:p>
        </w:tc>
        <w:tc>
          <w:tcPr>
            <w:tcW w:w="2160" w:type="dxa"/>
          </w:tcPr>
          <w:p w14:paraId="0A918C18" w14:textId="77777777" w:rsidR="00711A5B" w:rsidRDefault="00711A5B" w:rsidP="00627C1A">
            <w:pPr>
              <w:pBdr>
                <w:top w:val="nil"/>
                <w:left w:val="nil"/>
                <w:bottom w:val="nil"/>
                <w:right w:val="nil"/>
                <w:between w:val="nil"/>
              </w:pBdr>
              <w:spacing w:before="1" w:line="279" w:lineRule="auto"/>
              <w:ind w:left="110" w:right="0" w:firstLine="0"/>
              <w:rPr>
                <w:ins w:id="7971" w:author="MinhHieu" w:date="2024-12-20T11:33:00Z"/>
                <w:color w:val="000000"/>
              </w:rPr>
            </w:pPr>
            <w:ins w:id="7972" w:author="MinhHieu" w:date="2024-12-20T11:33:00Z">
              <w:r>
                <w:t>int</w:t>
              </w:r>
            </w:ins>
          </w:p>
        </w:tc>
        <w:tc>
          <w:tcPr>
            <w:tcW w:w="3052" w:type="dxa"/>
          </w:tcPr>
          <w:p w14:paraId="0CB820EE" w14:textId="77777777" w:rsidR="00711A5B" w:rsidRDefault="00711A5B" w:rsidP="00627C1A">
            <w:pPr>
              <w:pBdr>
                <w:top w:val="nil"/>
                <w:left w:val="nil"/>
                <w:bottom w:val="nil"/>
                <w:right w:val="nil"/>
                <w:between w:val="nil"/>
              </w:pBdr>
              <w:spacing w:before="1" w:line="279" w:lineRule="auto"/>
              <w:ind w:left="0" w:right="0" w:firstLine="0"/>
              <w:rPr>
                <w:ins w:id="7973" w:author="MinhHieu" w:date="2024-12-20T11:33:00Z"/>
                <w:color w:val="000000"/>
              </w:rPr>
            </w:pPr>
            <w:ins w:id="7974" w:author="MinhHieu" w:date="2024-12-20T11:33:00Z">
              <w:r>
                <w:t xml:space="preserve"> Số sao đánh giá</w:t>
              </w:r>
            </w:ins>
          </w:p>
        </w:tc>
      </w:tr>
    </w:tbl>
    <w:p w14:paraId="6B506189" w14:textId="77777777" w:rsidR="00711A5B" w:rsidDel="00711A5B" w:rsidRDefault="00711A5B">
      <w:pPr>
        <w:pStyle w:val="Heading2"/>
        <w:tabs>
          <w:tab w:val="left" w:pos="547"/>
        </w:tabs>
        <w:ind w:left="547" w:firstLine="0"/>
        <w:rPr>
          <w:del w:id="7975" w:author="MinhHieu" w:date="2024-12-20T11:32:00Z"/>
        </w:rPr>
        <w:pPrChange w:id="7976" w:author="MinhHieu" w:date="2024-12-20T11:32:00Z">
          <w:pPr>
            <w:pStyle w:val="Heading2"/>
            <w:numPr>
              <w:numId w:val="35"/>
            </w:numPr>
            <w:tabs>
              <w:tab w:val="left" w:pos="547"/>
            </w:tabs>
            <w:ind w:left="547" w:hanging="423"/>
          </w:pPr>
        </w:pPrChange>
      </w:pPr>
    </w:p>
    <w:p w14:paraId="467BCBD5" w14:textId="77777777" w:rsidR="00A27D53" w:rsidDel="00711A5B" w:rsidRDefault="00D33BC1">
      <w:pPr>
        <w:spacing w:before="149"/>
        <w:ind w:left="3352" w:firstLine="0"/>
        <w:rPr>
          <w:del w:id="7977" w:author="MinhHieu" w:date="2024-12-20T11:30:00Z"/>
          <w:i/>
        </w:rPr>
      </w:pPr>
      <w:bookmarkStart w:id="7978" w:name="_heading=h.320vgez" w:colFirst="0" w:colLast="0"/>
      <w:bookmarkEnd w:id="7978"/>
      <w:del w:id="7979" w:author="MinhHieu" w:date="2024-12-20T11:30:00Z">
        <w:r w:rsidDel="00711A5B">
          <w:rPr>
            <w:i/>
          </w:rPr>
          <w:delText>Bảng 2.34 Bảng coupons</w:delText>
        </w:r>
      </w:del>
    </w:p>
    <w:p w14:paraId="16479288" w14:textId="77777777" w:rsidR="00A27D53" w:rsidDel="00711A5B" w:rsidRDefault="00A27D53">
      <w:pPr>
        <w:spacing w:before="149"/>
        <w:ind w:left="3352" w:firstLine="0"/>
        <w:rPr>
          <w:del w:id="7980" w:author="MinhHieu" w:date="2024-12-20T11:30:00Z"/>
          <w:i/>
          <w:color w:val="000000"/>
          <w:sz w:val="13"/>
          <w:szCs w:val="13"/>
        </w:rPr>
        <w:pPrChange w:id="7981" w:author="MinhHieu" w:date="2024-12-20T11:30:00Z">
          <w:pPr>
            <w:pBdr>
              <w:top w:val="nil"/>
              <w:left w:val="nil"/>
              <w:bottom w:val="nil"/>
              <w:right w:val="nil"/>
              <w:between w:val="nil"/>
            </w:pBdr>
            <w:spacing w:before="0" w:line="240" w:lineRule="auto"/>
            <w:ind w:left="0" w:right="0" w:firstLine="0"/>
          </w:pPr>
        </w:pPrChange>
      </w:pPr>
    </w:p>
    <w:tbl>
      <w:tblPr>
        <w:tblStyle w:val="affffffffffffff2"/>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4"/>
        <w:gridCol w:w="2910"/>
        <w:gridCol w:w="2160"/>
        <w:gridCol w:w="3052"/>
      </w:tblGrid>
      <w:tr w:rsidR="00A27D53" w:rsidDel="00711A5B" w14:paraId="1D0667FB" w14:textId="77777777">
        <w:trPr>
          <w:trHeight w:val="528"/>
          <w:del w:id="7982" w:author="MinhHieu" w:date="2024-12-20T11:32:00Z"/>
        </w:trPr>
        <w:tc>
          <w:tcPr>
            <w:tcW w:w="1164" w:type="dxa"/>
          </w:tcPr>
          <w:p w14:paraId="52CD3150" w14:textId="77777777" w:rsidR="00A27D53" w:rsidDel="00711A5B" w:rsidRDefault="00D33BC1">
            <w:pPr>
              <w:pBdr>
                <w:top w:val="nil"/>
                <w:left w:val="nil"/>
                <w:bottom w:val="nil"/>
                <w:right w:val="nil"/>
                <w:between w:val="nil"/>
              </w:pBdr>
              <w:spacing w:before="0" w:line="298" w:lineRule="auto"/>
              <w:ind w:left="110" w:right="0" w:firstLine="0"/>
              <w:rPr>
                <w:del w:id="7983" w:author="MinhHieu" w:date="2024-12-20T11:32:00Z"/>
                <w:color w:val="000000"/>
              </w:rPr>
            </w:pPr>
            <w:del w:id="7984" w:author="MinhHieu" w:date="2024-12-20T11:32:00Z">
              <w:r w:rsidDel="00711A5B">
                <w:rPr>
                  <w:color w:val="000000"/>
                </w:rPr>
                <w:delText>STT</w:delText>
              </w:r>
            </w:del>
          </w:p>
        </w:tc>
        <w:tc>
          <w:tcPr>
            <w:tcW w:w="2910" w:type="dxa"/>
          </w:tcPr>
          <w:p w14:paraId="24E9B5F6" w14:textId="77777777" w:rsidR="00A27D53" w:rsidDel="00711A5B" w:rsidRDefault="00D33BC1">
            <w:pPr>
              <w:pBdr>
                <w:top w:val="nil"/>
                <w:left w:val="nil"/>
                <w:bottom w:val="nil"/>
                <w:right w:val="nil"/>
                <w:between w:val="nil"/>
              </w:pBdr>
              <w:spacing w:before="0" w:line="298" w:lineRule="auto"/>
              <w:ind w:left="110" w:right="0" w:firstLine="0"/>
              <w:rPr>
                <w:del w:id="7985" w:author="MinhHieu" w:date="2024-12-20T11:32:00Z"/>
                <w:color w:val="000000"/>
              </w:rPr>
            </w:pPr>
            <w:del w:id="7986" w:author="MinhHieu" w:date="2024-12-20T11:32:00Z">
              <w:r w:rsidDel="00711A5B">
                <w:rPr>
                  <w:color w:val="000000"/>
                </w:rPr>
                <w:delText>Tên cột</w:delText>
              </w:r>
            </w:del>
          </w:p>
        </w:tc>
        <w:tc>
          <w:tcPr>
            <w:tcW w:w="2160" w:type="dxa"/>
          </w:tcPr>
          <w:p w14:paraId="34F6676C" w14:textId="77777777" w:rsidR="00A27D53" w:rsidDel="00711A5B" w:rsidRDefault="00D33BC1">
            <w:pPr>
              <w:pBdr>
                <w:top w:val="nil"/>
                <w:left w:val="nil"/>
                <w:bottom w:val="nil"/>
                <w:right w:val="nil"/>
                <w:between w:val="nil"/>
              </w:pBdr>
              <w:spacing w:before="0" w:line="298" w:lineRule="auto"/>
              <w:ind w:left="110" w:right="0" w:firstLine="0"/>
              <w:rPr>
                <w:del w:id="7987" w:author="MinhHieu" w:date="2024-12-20T11:32:00Z"/>
                <w:color w:val="000000"/>
              </w:rPr>
            </w:pPr>
            <w:del w:id="7988" w:author="MinhHieu" w:date="2024-12-20T11:32:00Z">
              <w:r w:rsidDel="00711A5B">
                <w:rPr>
                  <w:color w:val="000000"/>
                </w:rPr>
                <w:delText>Kiểu dữ liệu</w:delText>
              </w:r>
            </w:del>
          </w:p>
        </w:tc>
        <w:tc>
          <w:tcPr>
            <w:tcW w:w="3052" w:type="dxa"/>
          </w:tcPr>
          <w:p w14:paraId="6BEA77E4" w14:textId="77777777" w:rsidR="00A27D53" w:rsidDel="00711A5B" w:rsidRDefault="00D33BC1">
            <w:pPr>
              <w:pBdr>
                <w:top w:val="nil"/>
                <w:left w:val="nil"/>
                <w:bottom w:val="nil"/>
                <w:right w:val="nil"/>
                <w:between w:val="nil"/>
              </w:pBdr>
              <w:spacing w:before="0" w:line="298" w:lineRule="auto"/>
              <w:ind w:left="110" w:right="0" w:firstLine="0"/>
              <w:rPr>
                <w:del w:id="7989" w:author="MinhHieu" w:date="2024-12-20T11:32:00Z"/>
                <w:color w:val="000000"/>
              </w:rPr>
            </w:pPr>
            <w:del w:id="7990" w:author="MinhHieu" w:date="2024-12-20T11:32:00Z">
              <w:r w:rsidDel="00711A5B">
                <w:rPr>
                  <w:color w:val="000000"/>
                </w:rPr>
                <w:delText xml:space="preserve">Mô </w:delText>
              </w:r>
              <w:r w:rsidDel="00711A5B">
                <w:rPr>
                  <w:color w:val="000000"/>
                </w:rPr>
                <w:delText>tả</w:delText>
              </w:r>
            </w:del>
          </w:p>
        </w:tc>
      </w:tr>
      <w:tr w:rsidR="00A27D53" w:rsidDel="00711A5B" w14:paraId="31A9ED59" w14:textId="77777777">
        <w:trPr>
          <w:trHeight w:val="530"/>
          <w:del w:id="7991" w:author="MinhHieu" w:date="2024-12-20T11:32:00Z"/>
        </w:trPr>
        <w:tc>
          <w:tcPr>
            <w:tcW w:w="1164" w:type="dxa"/>
          </w:tcPr>
          <w:p w14:paraId="19CFCF4B" w14:textId="77777777" w:rsidR="00A27D53" w:rsidDel="00711A5B" w:rsidRDefault="00D33BC1">
            <w:pPr>
              <w:pBdr>
                <w:top w:val="nil"/>
                <w:left w:val="nil"/>
                <w:bottom w:val="nil"/>
                <w:right w:val="nil"/>
                <w:between w:val="nil"/>
              </w:pBdr>
              <w:spacing w:before="1" w:line="240" w:lineRule="auto"/>
              <w:ind w:left="110" w:right="0" w:firstLine="0"/>
              <w:rPr>
                <w:del w:id="7992" w:author="MinhHieu" w:date="2024-12-20T11:32:00Z"/>
                <w:color w:val="000000"/>
              </w:rPr>
            </w:pPr>
            <w:del w:id="7993" w:author="MinhHieu" w:date="2024-12-20T11:32:00Z">
              <w:r w:rsidDel="00711A5B">
                <w:rPr>
                  <w:color w:val="000000"/>
                </w:rPr>
                <w:delText>1</w:delText>
              </w:r>
            </w:del>
          </w:p>
        </w:tc>
        <w:tc>
          <w:tcPr>
            <w:tcW w:w="2910" w:type="dxa"/>
          </w:tcPr>
          <w:p w14:paraId="5450322F" w14:textId="77777777" w:rsidR="00A27D53" w:rsidDel="00711A5B" w:rsidRDefault="00D33BC1">
            <w:pPr>
              <w:pBdr>
                <w:top w:val="nil"/>
                <w:left w:val="nil"/>
                <w:bottom w:val="nil"/>
                <w:right w:val="nil"/>
                <w:between w:val="nil"/>
              </w:pBdr>
              <w:spacing w:before="1" w:line="240" w:lineRule="auto"/>
              <w:ind w:left="110" w:right="0" w:firstLine="0"/>
              <w:rPr>
                <w:del w:id="7994" w:author="MinhHieu" w:date="2024-12-20T11:32:00Z"/>
                <w:color w:val="000000"/>
              </w:rPr>
            </w:pPr>
            <w:del w:id="7995" w:author="MinhHieu" w:date="2024-12-20T11:32:00Z">
              <w:r w:rsidDel="00711A5B">
                <w:rPr>
                  <w:color w:val="000000"/>
                </w:rPr>
                <w:delText>id</w:delText>
              </w:r>
            </w:del>
          </w:p>
        </w:tc>
        <w:tc>
          <w:tcPr>
            <w:tcW w:w="2160" w:type="dxa"/>
          </w:tcPr>
          <w:p w14:paraId="23A208EC" w14:textId="77777777" w:rsidR="00A27D53" w:rsidDel="00711A5B" w:rsidRDefault="00D33BC1">
            <w:pPr>
              <w:pBdr>
                <w:top w:val="nil"/>
                <w:left w:val="nil"/>
                <w:bottom w:val="nil"/>
                <w:right w:val="nil"/>
                <w:between w:val="nil"/>
              </w:pBdr>
              <w:spacing w:before="1" w:line="240" w:lineRule="auto"/>
              <w:ind w:left="110" w:right="0" w:firstLine="0"/>
              <w:rPr>
                <w:del w:id="7996" w:author="MinhHieu" w:date="2024-12-20T11:32:00Z"/>
                <w:color w:val="000000"/>
              </w:rPr>
            </w:pPr>
            <w:del w:id="7997" w:author="MinhHieu" w:date="2024-12-20T11:32:00Z">
              <w:r w:rsidDel="00711A5B">
                <w:rPr>
                  <w:color w:val="000000"/>
                </w:rPr>
                <w:delText>int</w:delText>
              </w:r>
            </w:del>
          </w:p>
        </w:tc>
        <w:tc>
          <w:tcPr>
            <w:tcW w:w="3052" w:type="dxa"/>
          </w:tcPr>
          <w:p w14:paraId="1A3D0307" w14:textId="77777777" w:rsidR="00A27D53" w:rsidDel="00711A5B" w:rsidRDefault="00D33BC1">
            <w:pPr>
              <w:pBdr>
                <w:top w:val="nil"/>
                <w:left w:val="nil"/>
                <w:bottom w:val="nil"/>
                <w:right w:val="nil"/>
                <w:between w:val="nil"/>
              </w:pBdr>
              <w:spacing w:before="1" w:line="240" w:lineRule="auto"/>
              <w:ind w:left="110" w:right="0" w:firstLine="0"/>
              <w:rPr>
                <w:del w:id="7998" w:author="MinhHieu" w:date="2024-12-20T11:32:00Z"/>
                <w:color w:val="000000"/>
              </w:rPr>
            </w:pPr>
            <w:del w:id="7999" w:author="MinhHieu" w:date="2024-12-20T11:32:00Z">
              <w:r w:rsidDel="00711A5B">
                <w:rPr>
                  <w:color w:val="000000"/>
                </w:rPr>
                <w:delText xml:space="preserve">Mã tự tăng, </w:delText>
              </w:r>
              <w:r w:rsidDel="00711A5B">
                <w:delText>PK- mã</w:delText>
              </w:r>
            </w:del>
          </w:p>
        </w:tc>
      </w:tr>
      <w:tr w:rsidR="00A27D53" w:rsidDel="00711A5B" w14:paraId="42EF92C1" w14:textId="77777777">
        <w:trPr>
          <w:trHeight w:val="528"/>
          <w:del w:id="8000" w:author="MinhHieu" w:date="2024-12-20T11:32:00Z"/>
        </w:trPr>
        <w:tc>
          <w:tcPr>
            <w:tcW w:w="1164" w:type="dxa"/>
          </w:tcPr>
          <w:p w14:paraId="5F0345F3" w14:textId="77777777" w:rsidR="00A27D53" w:rsidDel="00711A5B" w:rsidRDefault="00D33BC1">
            <w:pPr>
              <w:pBdr>
                <w:top w:val="nil"/>
                <w:left w:val="nil"/>
                <w:bottom w:val="nil"/>
                <w:right w:val="nil"/>
                <w:between w:val="nil"/>
              </w:pBdr>
              <w:spacing w:before="0" w:line="298" w:lineRule="auto"/>
              <w:ind w:left="110" w:right="0" w:firstLine="0"/>
              <w:rPr>
                <w:del w:id="8001" w:author="MinhHieu" w:date="2024-12-20T11:32:00Z"/>
                <w:color w:val="000000"/>
              </w:rPr>
            </w:pPr>
            <w:del w:id="8002" w:author="MinhHieu" w:date="2024-12-20T11:32:00Z">
              <w:r w:rsidDel="00711A5B">
                <w:rPr>
                  <w:color w:val="000000"/>
                </w:rPr>
                <w:delText>2</w:delText>
              </w:r>
            </w:del>
          </w:p>
        </w:tc>
        <w:tc>
          <w:tcPr>
            <w:tcW w:w="2910" w:type="dxa"/>
          </w:tcPr>
          <w:p w14:paraId="1B9F5438" w14:textId="77777777" w:rsidR="00A27D53" w:rsidDel="00711A5B" w:rsidRDefault="00D33BC1">
            <w:pPr>
              <w:pBdr>
                <w:top w:val="nil"/>
                <w:left w:val="nil"/>
                <w:bottom w:val="nil"/>
                <w:right w:val="nil"/>
                <w:between w:val="nil"/>
              </w:pBdr>
              <w:spacing w:before="0" w:line="298" w:lineRule="auto"/>
              <w:ind w:left="110" w:right="0" w:firstLine="0"/>
              <w:rPr>
                <w:del w:id="8003" w:author="MinhHieu" w:date="2024-12-20T11:32:00Z"/>
                <w:color w:val="000000"/>
              </w:rPr>
            </w:pPr>
            <w:del w:id="8004" w:author="MinhHieu" w:date="2024-12-20T11:32:00Z">
              <w:r w:rsidDel="00711A5B">
                <w:delText>review</w:delText>
              </w:r>
            </w:del>
          </w:p>
        </w:tc>
        <w:tc>
          <w:tcPr>
            <w:tcW w:w="2160" w:type="dxa"/>
          </w:tcPr>
          <w:p w14:paraId="4A6EB31F" w14:textId="77777777" w:rsidR="00A27D53" w:rsidDel="00711A5B" w:rsidRDefault="00D33BC1">
            <w:pPr>
              <w:pBdr>
                <w:top w:val="nil"/>
                <w:left w:val="nil"/>
                <w:bottom w:val="nil"/>
                <w:right w:val="nil"/>
                <w:between w:val="nil"/>
              </w:pBdr>
              <w:spacing w:before="0" w:line="298" w:lineRule="auto"/>
              <w:ind w:left="0" w:right="0" w:firstLine="0"/>
              <w:rPr>
                <w:del w:id="8005" w:author="MinhHieu" w:date="2024-12-20T11:32:00Z"/>
                <w:color w:val="000000"/>
              </w:rPr>
            </w:pPr>
            <w:del w:id="8006" w:author="MinhHieu" w:date="2024-12-20T11:32:00Z">
              <w:r w:rsidDel="00711A5B">
                <w:delText xml:space="preserve">  varchar(255)</w:delText>
              </w:r>
            </w:del>
          </w:p>
        </w:tc>
        <w:tc>
          <w:tcPr>
            <w:tcW w:w="3052" w:type="dxa"/>
          </w:tcPr>
          <w:p w14:paraId="13DA90BE" w14:textId="77777777" w:rsidR="00A27D53" w:rsidDel="00711A5B" w:rsidRDefault="00D33BC1">
            <w:pPr>
              <w:pBdr>
                <w:top w:val="nil"/>
                <w:left w:val="nil"/>
                <w:bottom w:val="nil"/>
                <w:right w:val="nil"/>
                <w:between w:val="nil"/>
              </w:pBdr>
              <w:spacing w:before="0" w:line="298" w:lineRule="auto"/>
              <w:ind w:left="110" w:right="0" w:firstLine="0"/>
              <w:rPr>
                <w:del w:id="8007" w:author="MinhHieu" w:date="2024-12-20T11:32:00Z"/>
                <w:color w:val="000000"/>
              </w:rPr>
            </w:pPr>
            <w:del w:id="8008" w:author="MinhHieu" w:date="2024-12-20T11:32:00Z">
              <w:r w:rsidDel="00711A5B">
                <w:delText>Nội dung đánh giá</w:delText>
              </w:r>
            </w:del>
          </w:p>
        </w:tc>
      </w:tr>
      <w:tr w:rsidR="00A27D53" w:rsidDel="00711A5B" w14:paraId="2EB0AA80" w14:textId="77777777">
        <w:trPr>
          <w:trHeight w:val="530"/>
          <w:del w:id="8009" w:author="MinhHieu" w:date="2024-12-20T11:32:00Z"/>
        </w:trPr>
        <w:tc>
          <w:tcPr>
            <w:tcW w:w="1164" w:type="dxa"/>
          </w:tcPr>
          <w:p w14:paraId="7BDDC5C2" w14:textId="77777777" w:rsidR="00A27D53" w:rsidDel="00711A5B" w:rsidRDefault="00D33BC1">
            <w:pPr>
              <w:pBdr>
                <w:top w:val="nil"/>
                <w:left w:val="nil"/>
                <w:bottom w:val="nil"/>
                <w:right w:val="nil"/>
                <w:between w:val="nil"/>
              </w:pBdr>
              <w:spacing w:before="1" w:line="240" w:lineRule="auto"/>
              <w:ind w:left="110" w:right="0" w:firstLine="0"/>
              <w:rPr>
                <w:del w:id="8010" w:author="MinhHieu" w:date="2024-12-20T11:32:00Z"/>
                <w:color w:val="000000"/>
              </w:rPr>
            </w:pPr>
            <w:del w:id="8011" w:author="MinhHieu" w:date="2024-12-20T11:32:00Z">
              <w:r w:rsidDel="00711A5B">
                <w:rPr>
                  <w:color w:val="000000"/>
                </w:rPr>
                <w:delText>3</w:delText>
              </w:r>
            </w:del>
          </w:p>
        </w:tc>
        <w:tc>
          <w:tcPr>
            <w:tcW w:w="2910" w:type="dxa"/>
          </w:tcPr>
          <w:p w14:paraId="05F8A6E8" w14:textId="77777777" w:rsidR="00A27D53" w:rsidDel="00711A5B" w:rsidRDefault="00D33BC1">
            <w:pPr>
              <w:pBdr>
                <w:top w:val="nil"/>
                <w:left w:val="nil"/>
                <w:bottom w:val="nil"/>
                <w:right w:val="nil"/>
                <w:between w:val="nil"/>
              </w:pBdr>
              <w:spacing w:before="1" w:line="240" w:lineRule="auto"/>
              <w:ind w:left="110" w:right="0" w:firstLine="0"/>
              <w:rPr>
                <w:del w:id="8012" w:author="MinhHieu" w:date="2024-12-20T11:32:00Z"/>
                <w:color w:val="000000"/>
              </w:rPr>
            </w:pPr>
            <w:del w:id="8013" w:author="MinhHieu" w:date="2024-12-20T11:32:00Z">
              <w:r w:rsidDel="00711A5B">
                <w:delText>product_id</w:delText>
              </w:r>
            </w:del>
          </w:p>
        </w:tc>
        <w:tc>
          <w:tcPr>
            <w:tcW w:w="2160" w:type="dxa"/>
          </w:tcPr>
          <w:p w14:paraId="2F27B679" w14:textId="77777777" w:rsidR="00A27D53" w:rsidDel="00711A5B" w:rsidRDefault="00D33BC1">
            <w:pPr>
              <w:pBdr>
                <w:top w:val="nil"/>
                <w:left w:val="nil"/>
                <w:bottom w:val="nil"/>
                <w:right w:val="nil"/>
                <w:between w:val="nil"/>
              </w:pBdr>
              <w:spacing w:before="1" w:line="240" w:lineRule="auto"/>
              <w:ind w:left="110" w:right="0" w:firstLine="0"/>
              <w:rPr>
                <w:del w:id="8014" w:author="MinhHieu" w:date="2024-12-20T11:32:00Z"/>
                <w:color w:val="000000"/>
              </w:rPr>
            </w:pPr>
            <w:del w:id="8015" w:author="MinhHieu" w:date="2024-12-20T11:32:00Z">
              <w:r w:rsidDel="00711A5B">
                <w:delText>bigint</w:delText>
              </w:r>
            </w:del>
          </w:p>
        </w:tc>
        <w:tc>
          <w:tcPr>
            <w:tcW w:w="3052" w:type="dxa"/>
          </w:tcPr>
          <w:p w14:paraId="21900F88" w14:textId="77777777" w:rsidR="00A27D53" w:rsidDel="00711A5B" w:rsidRDefault="00D33BC1">
            <w:pPr>
              <w:pBdr>
                <w:top w:val="nil"/>
                <w:left w:val="nil"/>
                <w:bottom w:val="nil"/>
                <w:right w:val="nil"/>
                <w:between w:val="nil"/>
              </w:pBdr>
              <w:spacing w:before="1" w:line="240" w:lineRule="auto"/>
              <w:ind w:left="110" w:right="0" w:firstLine="0"/>
              <w:rPr>
                <w:del w:id="8016" w:author="MinhHieu" w:date="2024-12-20T11:32:00Z"/>
                <w:color w:val="000000"/>
              </w:rPr>
            </w:pPr>
            <w:del w:id="8017" w:author="MinhHieu" w:date="2024-12-20T11:32:00Z">
              <w:r w:rsidDel="00711A5B">
                <w:rPr>
                  <w:color w:val="000000"/>
                </w:rPr>
                <w:delText>M</w:delText>
              </w:r>
              <w:r w:rsidDel="00711A5B">
                <w:delText>apping đến bảng id của product</w:delText>
              </w:r>
            </w:del>
          </w:p>
        </w:tc>
      </w:tr>
      <w:tr w:rsidR="00A27D53" w:rsidDel="00711A5B" w14:paraId="20BC7802" w14:textId="77777777">
        <w:trPr>
          <w:trHeight w:val="528"/>
          <w:del w:id="8018" w:author="MinhHieu" w:date="2024-12-20T11:32:00Z"/>
        </w:trPr>
        <w:tc>
          <w:tcPr>
            <w:tcW w:w="1164" w:type="dxa"/>
          </w:tcPr>
          <w:p w14:paraId="4A89BF06" w14:textId="77777777" w:rsidR="00A27D53" w:rsidDel="00711A5B" w:rsidRDefault="00D33BC1">
            <w:pPr>
              <w:pBdr>
                <w:top w:val="nil"/>
                <w:left w:val="nil"/>
                <w:bottom w:val="nil"/>
                <w:right w:val="nil"/>
                <w:between w:val="nil"/>
              </w:pBdr>
              <w:spacing w:before="0" w:line="298" w:lineRule="auto"/>
              <w:ind w:left="110" w:right="0" w:firstLine="0"/>
              <w:rPr>
                <w:del w:id="8019" w:author="MinhHieu" w:date="2024-12-20T11:32:00Z"/>
                <w:color w:val="000000"/>
              </w:rPr>
            </w:pPr>
            <w:del w:id="8020" w:author="MinhHieu" w:date="2024-12-20T11:32:00Z">
              <w:r w:rsidDel="00711A5B">
                <w:rPr>
                  <w:color w:val="000000"/>
                </w:rPr>
                <w:delText>4</w:delText>
              </w:r>
            </w:del>
          </w:p>
        </w:tc>
        <w:tc>
          <w:tcPr>
            <w:tcW w:w="2910" w:type="dxa"/>
          </w:tcPr>
          <w:p w14:paraId="217230CF" w14:textId="77777777" w:rsidR="00A27D53" w:rsidDel="00711A5B" w:rsidRDefault="00D33BC1">
            <w:pPr>
              <w:pBdr>
                <w:top w:val="nil"/>
                <w:left w:val="nil"/>
                <w:bottom w:val="nil"/>
                <w:right w:val="nil"/>
                <w:between w:val="nil"/>
              </w:pBdr>
              <w:spacing w:before="0" w:line="298" w:lineRule="auto"/>
              <w:ind w:left="110" w:right="0" w:firstLine="0"/>
              <w:rPr>
                <w:del w:id="8021" w:author="MinhHieu" w:date="2024-12-20T11:32:00Z"/>
                <w:color w:val="000000"/>
              </w:rPr>
            </w:pPr>
            <w:del w:id="8022" w:author="MinhHieu" w:date="2024-12-20T11:32:00Z">
              <w:r w:rsidDel="00711A5B">
                <w:delText>user_id</w:delText>
              </w:r>
            </w:del>
          </w:p>
        </w:tc>
        <w:tc>
          <w:tcPr>
            <w:tcW w:w="2160" w:type="dxa"/>
          </w:tcPr>
          <w:p w14:paraId="34C730B1" w14:textId="77777777" w:rsidR="00A27D53" w:rsidDel="00711A5B" w:rsidRDefault="00D33BC1">
            <w:pPr>
              <w:pBdr>
                <w:top w:val="nil"/>
                <w:left w:val="nil"/>
                <w:bottom w:val="nil"/>
                <w:right w:val="nil"/>
                <w:between w:val="nil"/>
              </w:pBdr>
              <w:spacing w:before="0" w:line="298" w:lineRule="auto"/>
              <w:ind w:left="110" w:right="0" w:firstLine="0"/>
              <w:rPr>
                <w:del w:id="8023" w:author="MinhHieu" w:date="2024-12-20T11:32:00Z"/>
                <w:color w:val="000000"/>
              </w:rPr>
            </w:pPr>
            <w:del w:id="8024" w:author="MinhHieu" w:date="2024-12-20T11:32:00Z">
              <w:r w:rsidDel="00711A5B">
                <w:delText>bigint</w:delText>
              </w:r>
            </w:del>
          </w:p>
        </w:tc>
        <w:tc>
          <w:tcPr>
            <w:tcW w:w="3052" w:type="dxa"/>
          </w:tcPr>
          <w:p w14:paraId="58A3D8AE" w14:textId="77777777" w:rsidR="00A27D53" w:rsidDel="00711A5B" w:rsidRDefault="00D33BC1">
            <w:pPr>
              <w:pBdr>
                <w:top w:val="nil"/>
                <w:left w:val="nil"/>
                <w:bottom w:val="nil"/>
                <w:right w:val="nil"/>
                <w:between w:val="nil"/>
              </w:pBdr>
              <w:spacing w:before="0" w:line="298" w:lineRule="auto"/>
              <w:ind w:left="110" w:right="0" w:firstLine="0"/>
              <w:rPr>
                <w:del w:id="8025" w:author="MinhHieu" w:date="2024-12-20T11:32:00Z"/>
                <w:color w:val="000000"/>
              </w:rPr>
            </w:pPr>
            <w:del w:id="8026" w:author="MinhHieu" w:date="2024-12-20T11:32:00Z">
              <w:r w:rsidDel="00711A5B">
                <w:delText>Mapping đến id của bảng user</w:delText>
              </w:r>
            </w:del>
          </w:p>
        </w:tc>
      </w:tr>
      <w:tr w:rsidR="00A27D53" w:rsidDel="00711A5B" w14:paraId="6B6E0126" w14:textId="77777777">
        <w:trPr>
          <w:trHeight w:val="300"/>
          <w:del w:id="8027" w:author="MinhHieu" w:date="2024-12-20T11:32:00Z"/>
        </w:trPr>
        <w:tc>
          <w:tcPr>
            <w:tcW w:w="1164" w:type="dxa"/>
          </w:tcPr>
          <w:p w14:paraId="7954B4AC" w14:textId="77777777" w:rsidR="00A27D53" w:rsidDel="00711A5B" w:rsidRDefault="00D33BC1">
            <w:pPr>
              <w:pBdr>
                <w:top w:val="nil"/>
                <w:left w:val="nil"/>
                <w:bottom w:val="nil"/>
                <w:right w:val="nil"/>
                <w:between w:val="nil"/>
              </w:pBdr>
              <w:spacing w:before="1" w:line="279" w:lineRule="auto"/>
              <w:ind w:left="110" w:right="0" w:firstLine="0"/>
              <w:rPr>
                <w:del w:id="8028" w:author="MinhHieu" w:date="2024-12-20T11:32:00Z"/>
                <w:color w:val="000000"/>
              </w:rPr>
            </w:pPr>
            <w:del w:id="8029" w:author="MinhHieu" w:date="2024-12-20T11:32:00Z">
              <w:r w:rsidDel="00711A5B">
                <w:rPr>
                  <w:color w:val="000000"/>
                </w:rPr>
                <w:delText>5</w:delText>
              </w:r>
            </w:del>
          </w:p>
        </w:tc>
        <w:tc>
          <w:tcPr>
            <w:tcW w:w="2910" w:type="dxa"/>
          </w:tcPr>
          <w:p w14:paraId="41A4236B" w14:textId="77777777" w:rsidR="00A27D53" w:rsidDel="00711A5B" w:rsidRDefault="00D33BC1">
            <w:pPr>
              <w:pBdr>
                <w:top w:val="nil"/>
                <w:left w:val="nil"/>
                <w:bottom w:val="nil"/>
                <w:right w:val="nil"/>
                <w:between w:val="nil"/>
              </w:pBdr>
              <w:spacing w:before="1" w:line="279" w:lineRule="auto"/>
              <w:ind w:left="110" w:right="0" w:firstLine="0"/>
              <w:rPr>
                <w:del w:id="8030" w:author="MinhHieu" w:date="2024-12-20T11:32:00Z"/>
                <w:color w:val="000000"/>
              </w:rPr>
            </w:pPr>
            <w:del w:id="8031" w:author="MinhHieu" w:date="2024-12-20T11:32:00Z">
              <w:r w:rsidDel="00711A5B">
                <w:delText>rating</w:delText>
              </w:r>
            </w:del>
          </w:p>
        </w:tc>
        <w:tc>
          <w:tcPr>
            <w:tcW w:w="2160" w:type="dxa"/>
          </w:tcPr>
          <w:p w14:paraId="50EFA04E" w14:textId="77777777" w:rsidR="00A27D53" w:rsidDel="00711A5B" w:rsidRDefault="00D33BC1">
            <w:pPr>
              <w:pBdr>
                <w:top w:val="nil"/>
                <w:left w:val="nil"/>
                <w:bottom w:val="nil"/>
                <w:right w:val="nil"/>
                <w:between w:val="nil"/>
              </w:pBdr>
              <w:spacing w:before="1" w:line="279" w:lineRule="auto"/>
              <w:ind w:left="110" w:right="0" w:firstLine="0"/>
              <w:rPr>
                <w:del w:id="8032" w:author="MinhHieu" w:date="2024-12-20T11:32:00Z"/>
                <w:color w:val="000000"/>
              </w:rPr>
            </w:pPr>
            <w:del w:id="8033" w:author="MinhHieu" w:date="2024-12-20T11:32:00Z">
              <w:r w:rsidDel="00711A5B">
                <w:delText>int</w:delText>
              </w:r>
            </w:del>
          </w:p>
        </w:tc>
        <w:tc>
          <w:tcPr>
            <w:tcW w:w="3052" w:type="dxa"/>
          </w:tcPr>
          <w:p w14:paraId="13E5A169" w14:textId="77777777" w:rsidR="00A27D53" w:rsidDel="00711A5B" w:rsidRDefault="00D33BC1">
            <w:pPr>
              <w:pBdr>
                <w:top w:val="nil"/>
                <w:left w:val="nil"/>
                <w:bottom w:val="nil"/>
                <w:right w:val="nil"/>
                <w:between w:val="nil"/>
              </w:pBdr>
              <w:spacing w:before="1" w:line="279" w:lineRule="auto"/>
              <w:ind w:left="0" w:right="0" w:firstLine="0"/>
              <w:rPr>
                <w:del w:id="8034" w:author="MinhHieu" w:date="2024-12-20T11:32:00Z"/>
                <w:color w:val="000000"/>
              </w:rPr>
            </w:pPr>
            <w:del w:id="8035" w:author="MinhHieu" w:date="2024-12-20T11:32:00Z">
              <w:r w:rsidDel="00711A5B">
                <w:delText xml:space="preserve"> Số sao đánh giá</w:delText>
              </w:r>
            </w:del>
          </w:p>
        </w:tc>
      </w:tr>
    </w:tbl>
    <w:p w14:paraId="26232E50" w14:textId="77777777" w:rsidR="00743906" w:rsidRPr="00743906" w:rsidRDefault="00743906">
      <w:pPr>
        <w:pStyle w:val="Heading2"/>
        <w:tabs>
          <w:tab w:val="left" w:pos="547"/>
        </w:tabs>
        <w:ind w:left="547" w:firstLine="0"/>
        <w:rPr>
          <w:ins w:id="8036" w:author="MinhHieu" w:date="2024-12-20T11:40:00Z"/>
          <w:rPrChange w:id="8037" w:author="MinhHieu" w:date="2024-12-20T11:40:00Z">
            <w:rPr>
              <w:ins w:id="8038" w:author="MinhHieu" w:date="2024-12-20T11:40:00Z"/>
              <w:lang w:val="vi-VN"/>
            </w:rPr>
          </w:rPrChange>
        </w:rPr>
        <w:pPrChange w:id="8039" w:author="MinhHieu" w:date="2024-12-20T11:40:00Z">
          <w:pPr>
            <w:pStyle w:val="Heading2"/>
            <w:numPr>
              <w:numId w:val="35"/>
            </w:numPr>
            <w:tabs>
              <w:tab w:val="left" w:pos="547"/>
            </w:tabs>
            <w:ind w:left="547" w:hanging="423"/>
          </w:pPr>
        </w:pPrChange>
      </w:pPr>
    </w:p>
    <w:p w14:paraId="682F4B44" w14:textId="640EC833" w:rsidR="00711A5B" w:rsidRDefault="00711A5B" w:rsidP="00711A5B">
      <w:pPr>
        <w:pStyle w:val="Heading2"/>
        <w:numPr>
          <w:ilvl w:val="0"/>
          <w:numId w:val="35"/>
        </w:numPr>
        <w:tabs>
          <w:tab w:val="left" w:pos="547"/>
        </w:tabs>
        <w:ind w:left="547" w:hanging="423"/>
        <w:rPr>
          <w:moveTo w:id="8040" w:author="MinhHieu" w:date="2024-12-20T11:33:00Z"/>
        </w:rPr>
      </w:pPr>
      <w:bookmarkStart w:id="8041" w:name="_Toc185587709"/>
      <w:bookmarkStart w:id="8042" w:name="_Toc185588755"/>
      <w:bookmarkStart w:id="8043" w:name="_Toc185597830"/>
      <w:bookmarkStart w:id="8044" w:name="_Toc185598011"/>
      <w:bookmarkStart w:id="8045" w:name="_Toc185598189"/>
      <w:bookmarkStart w:id="8046" w:name="_Toc185598366"/>
      <w:moveToRangeStart w:id="8047" w:author="MinhHieu" w:date="2024-12-20T11:33:00Z" w:name="move185586853"/>
      <w:moveTo w:id="8048" w:author="MinhHieu" w:date="2024-12-20T11:33:00Z">
        <w:r>
          <w:t>Bảng cart_item</w:t>
        </w:r>
        <w:bookmarkEnd w:id="8041"/>
        <w:bookmarkEnd w:id="8042"/>
        <w:bookmarkEnd w:id="8043"/>
        <w:bookmarkEnd w:id="8044"/>
        <w:bookmarkEnd w:id="8045"/>
        <w:bookmarkEnd w:id="8046"/>
      </w:moveTo>
    </w:p>
    <w:moveToRangeEnd w:id="8047"/>
    <w:p w14:paraId="762EFDFF" w14:textId="77777777" w:rsidR="00A27D53" w:rsidRPr="00711A5B" w:rsidDel="00711A5B" w:rsidRDefault="00A27D53">
      <w:pPr>
        <w:spacing w:line="279" w:lineRule="auto"/>
        <w:rPr>
          <w:del w:id="8049" w:author="MinhHieu" w:date="2024-12-20T11:32:00Z"/>
          <w:lang w:val="vi-VN"/>
          <w:rPrChange w:id="8050" w:author="MinhHieu" w:date="2024-12-20T11:33:00Z">
            <w:rPr>
              <w:del w:id="8051" w:author="MinhHieu" w:date="2024-12-20T11:32:00Z"/>
            </w:rPr>
          </w:rPrChange>
        </w:rPr>
        <w:sectPr w:rsidR="00A27D53" w:rsidRPr="00711A5B" w:rsidDel="00711A5B">
          <w:pgSz w:w="11910" w:h="16840"/>
          <w:pgMar w:top="1500" w:right="800" w:bottom="1340" w:left="1580" w:header="732" w:footer="1153" w:gutter="0"/>
          <w:cols w:space="720"/>
        </w:sectPr>
      </w:pPr>
    </w:p>
    <w:p w14:paraId="03D30EC2" w14:textId="77777777" w:rsidR="00A27D53" w:rsidDel="00711A5B" w:rsidRDefault="00A27D53">
      <w:pPr>
        <w:spacing w:before="149"/>
        <w:ind w:left="0" w:firstLine="0"/>
        <w:rPr>
          <w:del w:id="8052" w:author="MinhHieu" w:date="2024-12-20T11:33:00Z"/>
          <w:i/>
        </w:rPr>
        <w:sectPr w:rsidR="00A27D53" w:rsidDel="00711A5B">
          <w:pgSz w:w="11910" w:h="16840"/>
          <w:pgMar w:top="1500" w:right="800" w:bottom="1340" w:left="1580" w:header="732" w:footer="1153" w:gutter="0"/>
          <w:cols w:space="720"/>
        </w:sectPr>
      </w:pPr>
      <w:bookmarkStart w:id="8053" w:name="_heading=h.1ulbmlt" w:colFirst="0" w:colLast="0"/>
      <w:bookmarkEnd w:id="8053"/>
    </w:p>
    <w:p w14:paraId="52E9EA56" w14:textId="77777777" w:rsidR="00A27D53" w:rsidRPr="00711A5B" w:rsidDel="00711A5B" w:rsidRDefault="00A27D53">
      <w:pPr>
        <w:pBdr>
          <w:top w:val="nil"/>
          <w:left w:val="nil"/>
          <w:bottom w:val="nil"/>
          <w:right w:val="nil"/>
          <w:between w:val="nil"/>
        </w:pBdr>
        <w:spacing w:before="150" w:line="240" w:lineRule="auto"/>
        <w:ind w:left="0" w:right="0" w:firstLine="0"/>
        <w:rPr>
          <w:del w:id="8054" w:author="MinhHieu" w:date="2024-12-20T11:33:00Z"/>
          <w:i/>
          <w:color w:val="000000"/>
          <w:lang w:val="vi-VN"/>
          <w:rPrChange w:id="8055" w:author="MinhHieu" w:date="2024-12-20T11:33:00Z">
            <w:rPr>
              <w:del w:id="8056" w:author="MinhHieu" w:date="2024-12-20T11:33:00Z"/>
              <w:i/>
              <w:color w:val="000000"/>
            </w:rPr>
          </w:rPrChange>
        </w:rPr>
      </w:pPr>
    </w:p>
    <w:p w14:paraId="72CFD87B" w14:textId="77777777" w:rsidR="00A27D53" w:rsidDel="00711A5B" w:rsidRDefault="00D33BC1">
      <w:pPr>
        <w:pStyle w:val="Heading2"/>
        <w:numPr>
          <w:ilvl w:val="0"/>
          <w:numId w:val="35"/>
        </w:numPr>
        <w:tabs>
          <w:tab w:val="left" w:pos="547"/>
        </w:tabs>
        <w:ind w:left="547" w:hanging="423"/>
        <w:rPr>
          <w:moveFrom w:id="8057" w:author="MinhHieu" w:date="2024-12-20T11:33:00Z"/>
        </w:rPr>
      </w:pPr>
      <w:bookmarkStart w:id="8058" w:name="_Toc185578213"/>
      <w:bookmarkStart w:id="8059" w:name="_Toc185579236"/>
      <w:bookmarkStart w:id="8060" w:name="_Toc185579340"/>
      <w:moveFromRangeStart w:id="8061" w:author="MinhHieu" w:date="2024-12-20T11:33:00Z" w:name="move185586853"/>
      <w:moveFrom w:id="8062" w:author="MinhHieu" w:date="2024-12-20T11:33:00Z">
        <w:r w:rsidDel="00711A5B">
          <w:t>Bảng cart_item</w:t>
        </w:r>
        <w:bookmarkEnd w:id="8058"/>
        <w:bookmarkEnd w:id="8059"/>
        <w:bookmarkEnd w:id="8060"/>
      </w:moveFrom>
    </w:p>
    <w:p w14:paraId="2AB0CE76" w14:textId="6F917F36" w:rsidR="00A27D53" w:rsidDel="00711A5B" w:rsidRDefault="00D33BC1">
      <w:pPr>
        <w:spacing w:before="149"/>
        <w:ind w:left="3092" w:firstLine="0"/>
        <w:rPr>
          <w:del w:id="8063" w:author="MinhHieu" w:date="2024-12-20T11:35:00Z"/>
          <w:i/>
        </w:rPr>
      </w:pPr>
      <w:bookmarkStart w:id="8064" w:name="_heading=h.2tq9fhf" w:colFirst="0" w:colLast="0"/>
      <w:bookmarkEnd w:id="8064"/>
      <w:moveFromRangeEnd w:id="8061"/>
      <w:del w:id="8065" w:author="MinhHieu" w:date="2024-12-20T11:35:00Z">
        <w:r w:rsidDel="00711A5B">
          <w:rPr>
            <w:i/>
          </w:rPr>
          <w:delText>Bảng 2.38 Bảng productCarts</w:delText>
        </w:r>
      </w:del>
    </w:p>
    <w:p w14:paraId="5BED4E5F" w14:textId="77777777" w:rsidR="00A27D53" w:rsidRDefault="00A27D53">
      <w:pPr>
        <w:pBdr>
          <w:top w:val="nil"/>
          <w:left w:val="nil"/>
          <w:bottom w:val="nil"/>
          <w:right w:val="nil"/>
          <w:between w:val="nil"/>
        </w:pBdr>
        <w:spacing w:before="0" w:line="240" w:lineRule="auto"/>
        <w:ind w:left="0" w:right="0" w:firstLine="0"/>
        <w:rPr>
          <w:i/>
          <w:color w:val="000000"/>
          <w:sz w:val="13"/>
          <w:szCs w:val="13"/>
        </w:rPr>
      </w:pPr>
    </w:p>
    <w:p w14:paraId="68626885" w14:textId="467A4684" w:rsidR="00711A5B" w:rsidRPr="00711A5B" w:rsidRDefault="00711A5B">
      <w:pPr>
        <w:pStyle w:val="Caption"/>
        <w:keepNext/>
        <w:jc w:val="center"/>
        <w:rPr>
          <w:ins w:id="8066" w:author="MinhHieu" w:date="2024-12-20T11:35:00Z"/>
          <w:color w:val="auto"/>
          <w:lang w:val="vi-VN"/>
          <w:rPrChange w:id="8067" w:author="MinhHieu" w:date="2024-12-20T11:36:00Z">
            <w:rPr>
              <w:ins w:id="8068" w:author="MinhHieu" w:date="2024-12-20T11:35:00Z"/>
            </w:rPr>
          </w:rPrChange>
        </w:rPr>
        <w:pPrChange w:id="8069" w:author="MinhHieu" w:date="2024-12-20T11:36:00Z">
          <w:pPr/>
        </w:pPrChange>
      </w:pPr>
      <w:bookmarkStart w:id="8070" w:name="_Toc185587427"/>
      <w:bookmarkStart w:id="8071" w:name="_Toc185597599"/>
      <w:ins w:id="8072" w:author="MinhHieu" w:date="2024-12-20T11:35:00Z">
        <w:r w:rsidRPr="00711A5B">
          <w:rPr>
            <w:color w:val="auto"/>
            <w:sz w:val="26"/>
            <w:szCs w:val="26"/>
            <w:rPrChange w:id="8073" w:author="MinhHieu" w:date="2024-12-20T11:36:00Z">
              <w:rPr/>
            </w:rPrChange>
          </w:rPr>
          <w:t>Bảng 2.</w:t>
        </w:r>
        <w:r w:rsidRPr="00711A5B">
          <w:rPr>
            <w:color w:val="auto"/>
            <w:sz w:val="26"/>
            <w:szCs w:val="26"/>
            <w:rPrChange w:id="8074" w:author="MinhHieu" w:date="2024-12-20T11:36:00Z">
              <w:rPr/>
            </w:rPrChange>
          </w:rPr>
          <w:fldChar w:fldCharType="begin"/>
        </w:r>
        <w:r w:rsidRPr="00711A5B">
          <w:rPr>
            <w:color w:val="auto"/>
            <w:sz w:val="26"/>
            <w:szCs w:val="26"/>
            <w:rPrChange w:id="8075" w:author="MinhHieu" w:date="2024-12-20T11:36:00Z">
              <w:rPr/>
            </w:rPrChange>
          </w:rPr>
          <w:instrText xml:space="preserve"> SEQ Bảng_2. \* ARABIC </w:instrText>
        </w:r>
      </w:ins>
      <w:r w:rsidRPr="00711A5B">
        <w:rPr>
          <w:color w:val="auto"/>
          <w:sz w:val="26"/>
          <w:szCs w:val="26"/>
          <w:rPrChange w:id="8076" w:author="MinhHieu" w:date="2024-12-20T11:36:00Z">
            <w:rPr/>
          </w:rPrChange>
        </w:rPr>
        <w:fldChar w:fldCharType="separate"/>
      </w:r>
      <w:ins w:id="8077" w:author="MinhHieu" w:date="2024-12-20T11:36:00Z">
        <w:r>
          <w:rPr>
            <w:noProof/>
            <w:color w:val="auto"/>
            <w:sz w:val="26"/>
            <w:szCs w:val="26"/>
          </w:rPr>
          <w:t>29</w:t>
        </w:r>
      </w:ins>
      <w:ins w:id="8078" w:author="MinhHieu" w:date="2024-12-20T11:35:00Z">
        <w:r w:rsidRPr="00711A5B">
          <w:rPr>
            <w:color w:val="auto"/>
            <w:sz w:val="26"/>
            <w:szCs w:val="26"/>
            <w:rPrChange w:id="8079" w:author="MinhHieu" w:date="2024-12-20T11:36:00Z">
              <w:rPr/>
            </w:rPrChange>
          </w:rPr>
          <w:fldChar w:fldCharType="end"/>
        </w:r>
        <w:r w:rsidRPr="00711A5B">
          <w:rPr>
            <w:color w:val="auto"/>
            <w:sz w:val="26"/>
            <w:szCs w:val="26"/>
            <w:lang w:val="vi-VN"/>
            <w:rPrChange w:id="8080" w:author="MinhHieu" w:date="2024-12-20T11:36:00Z">
              <w:rPr>
                <w:lang w:val="vi-VN"/>
              </w:rPr>
            </w:rPrChange>
          </w:rPr>
          <w:t xml:space="preserve"> Bảng cart_item</w:t>
        </w:r>
        <w:bookmarkEnd w:id="8070"/>
        <w:bookmarkEnd w:id="8071"/>
      </w:ins>
    </w:p>
    <w:tbl>
      <w:tblPr>
        <w:tblStyle w:val="affffffffffffff3"/>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20"/>
        <w:gridCol w:w="2322"/>
        <w:gridCol w:w="2322"/>
        <w:gridCol w:w="2322"/>
      </w:tblGrid>
      <w:tr w:rsidR="00A27D53" w14:paraId="769A94F7" w14:textId="77777777">
        <w:trPr>
          <w:trHeight w:val="528"/>
        </w:trPr>
        <w:tc>
          <w:tcPr>
            <w:tcW w:w="2320" w:type="dxa"/>
          </w:tcPr>
          <w:p w14:paraId="39E4739F"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STT</w:t>
            </w:r>
          </w:p>
        </w:tc>
        <w:tc>
          <w:tcPr>
            <w:tcW w:w="2322" w:type="dxa"/>
          </w:tcPr>
          <w:p w14:paraId="0C345DD3"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Tên cột</w:t>
            </w:r>
          </w:p>
        </w:tc>
        <w:tc>
          <w:tcPr>
            <w:tcW w:w="2322" w:type="dxa"/>
          </w:tcPr>
          <w:p w14:paraId="500030EE"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Kiểu dữ liệu</w:t>
            </w:r>
          </w:p>
        </w:tc>
        <w:tc>
          <w:tcPr>
            <w:tcW w:w="2322" w:type="dxa"/>
          </w:tcPr>
          <w:p w14:paraId="32620D07"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Mô tả</w:t>
            </w:r>
          </w:p>
        </w:tc>
      </w:tr>
      <w:tr w:rsidR="00A27D53" w14:paraId="21EF76F1" w14:textId="77777777">
        <w:trPr>
          <w:trHeight w:val="530"/>
        </w:trPr>
        <w:tc>
          <w:tcPr>
            <w:tcW w:w="2320" w:type="dxa"/>
          </w:tcPr>
          <w:p w14:paraId="2351B640"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1</w:t>
            </w:r>
          </w:p>
        </w:tc>
        <w:tc>
          <w:tcPr>
            <w:tcW w:w="2322" w:type="dxa"/>
          </w:tcPr>
          <w:p w14:paraId="10C98C18" w14:textId="77777777" w:rsidR="00A27D53" w:rsidRDefault="00D33BC1">
            <w:pPr>
              <w:pBdr>
                <w:top w:val="nil"/>
                <w:left w:val="nil"/>
                <w:bottom w:val="nil"/>
                <w:right w:val="nil"/>
                <w:between w:val="nil"/>
              </w:pBdr>
              <w:spacing w:before="1" w:line="240" w:lineRule="auto"/>
              <w:ind w:left="110" w:right="0" w:firstLine="0"/>
              <w:rPr>
                <w:color w:val="000000"/>
              </w:rPr>
            </w:pPr>
            <w:r>
              <w:t>id</w:t>
            </w:r>
          </w:p>
        </w:tc>
        <w:tc>
          <w:tcPr>
            <w:tcW w:w="2322" w:type="dxa"/>
          </w:tcPr>
          <w:p w14:paraId="1F103C34" w14:textId="77777777" w:rsidR="00A27D53" w:rsidRDefault="00D33BC1">
            <w:pPr>
              <w:pBdr>
                <w:top w:val="nil"/>
                <w:left w:val="nil"/>
                <w:bottom w:val="nil"/>
                <w:right w:val="nil"/>
                <w:between w:val="nil"/>
              </w:pBdr>
              <w:spacing w:before="1" w:line="240" w:lineRule="auto"/>
              <w:ind w:left="0" w:right="0" w:firstLine="0"/>
              <w:rPr>
                <w:color w:val="000000"/>
              </w:rPr>
            </w:pPr>
            <w:r>
              <w:t>bigint</w:t>
            </w:r>
          </w:p>
        </w:tc>
        <w:tc>
          <w:tcPr>
            <w:tcW w:w="2322" w:type="dxa"/>
          </w:tcPr>
          <w:p w14:paraId="4CE2554E"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PK- mã, t</w:t>
            </w:r>
            <w:r>
              <w:t>ự động tăng</w:t>
            </w:r>
          </w:p>
        </w:tc>
      </w:tr>
      <w:tr w:rsidR="00A27D53" w14:paraId="0FFC8860" w14:textId="77777777">
        <w:trPr>
          <w:trHeight w:val="855"/>
        </w:trPr>
        <w:tc>
          <w:tcPr>
            <w:tcW w:w="2320" w:type="dxa"/>
          </w:tcPr>
          <w:p w14:paraId="7AB2BAB6"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2</w:t>
            </w:r>
          </w:p>
        </w:tc>
        <w:tc>
          <w:tcPr>
            <w:tcW w:w="2322" w:type="dxa"/>
          </w:tcPr>
          <w:p w14:paraId="35B1DD0A"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cart</w:t>
            </w:r>
            <w:r>
              <w:t>_i</w:t>
            </w:r>
            <w:r>
              <w:rPr>
                <w:color w:val="000000"/>
              </w:rPr>
              <w:t>d</w:t>
            </w:r>
          </w:p>
        </w:tc>
        <w:tc>
          <w:tcPr>
            <w:tcW w:w="2322" w:type="dxa"/>
          </w:tcPr>
          <w:p w14:paraId="0379AB78" w14:textId="77777777" w:rsidR="00A27D53" w:rsidRDefault="00D33BC1">
            <w:pPr>
              <w:pBdr>
                <w:top w:val="nil"/>
                <w:left w:val="nil"/>
                <w:bottom w:val="nil"/>
                <w:right w:val="nil"/>
                <w:between w:val="nil"/>
              </w:pBdr>
              <w:spacing w:before="0" w:line="298" w:lineRule="auto"/>
              <w:ind w:left="0" w:right="0" w:firstLine="0"/>
              <w:rPr>
                <w:color w:val="000000"/>
              </w:rPr>
            </w:pPr>
            <w:r>
              <w:t>bigint</w:t>
            </w:r>
          </w:p>
        </w:tc>
        <w:tc>
          <w:tcPr>
            <w:tcW w:w="2322" w:type="dxa"/>
          </w:tcPr>
          <w:p w14:paraId="6DB3BE1B" w14:textId="77777777" w:rsidR="00A27D53" w:rsidRDefault="00D33BC1">
            <w:pPr>
              <w:pBdr>
                <w:top w:val="nil"/>
                <w:left w:val="nil"/>
                <w:bottom w:val="nil"/>
                <w:right w:val="nil"/>
                <w:between w:val="nil"/>
              </w:pBdr>
              <w:tabs>
                <w:tab w:val="left" w:pos="1077"/>
                <w:tab w:val="left" w:pos="1710"/>
              </w:tabs>
              <w:spacing w:before="0" w:line="298" w:lineRule="auto"/>
              <w:ind w:left="110" w:right="0" w:firstLine="0"/>
              <w:rPr>
                <w:i/>
                <w:color w:val="000000"/>
              </w:rPr>
            </w:pPr>
            <w:r>
              <w:rPr>
                <w:color w:val="000000"/>
              </w:rPr>
              <w:t>FK-trỏ</w:t>
            </w:r>
            <w:r>
              <w:rPr>
                <w:color w:val="000000"/>
              </w:rPr>
              <w:tab/>
              <w:t>đến</w:t>
            </w:r>
            <w:r>
              <w:rPr>
                <w:color w:val="000000"/>
              </w:rPr>
              <w:tab/>
              <w:t>bảng</w:t>
            </w:r>
          </w:p>
          <w:p w14:paraId="239115C2" w14:textId="77777777" w:rsidR="00A27D53" w:rsidRDefault="00D33BC1">
            <w:pPr>
              <w:pBdr>
                <w:top w:val="nil"/>
                <w:left w:val="nil"/>
                <w:bottom w:val="nil"/>
                <w:right w:val="nil"/>
                <w:between w:val="nil"/>
              </w:pBdr>
              <w:spacing w:before="0" w:line="240" w:lineRule="auto"/>
              <w:ind w:left="110" w:right="0" w:firstLine="0"/>
              <w:rPr>
                <w:color w:val="000000"/>
              </w:rPr>
            </w:pPr>
            <w:r>
              <w:rPr>
                <w:color w:val="000000"/>
              </w:rPr>
              <w:t>cart</w:t>
            </w:r>
          </w:p>
        </w:tc>
      </w:tr>
      <w:tr w:rsidR="00A27D53" w14:paraId="0696EEE6" w14:textId="77777777">
        <w:trPr>
          <w:trHeight w:val="1127"/>
        </w:trPr>
        <w:tc>
          <w:tcPr>
            <w:tcW w:w="2320" w:type="dxa"/>
          </w:tcPr>
          <w:p w14:paraId="660876A2"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3</w:t>
            </w:r>
          </w:p>
        </w:tc>
        <w:tc>
          <w:tcPr>
            <w:tcW w:w="2322" w:type="dxa"/>
          </w:tcPr>
          <w:p w14:paraId="6DBC01AF"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product</w:t>
            </w:r>
            <w:r>
              <w:t>_id</w:t>
            </w:r>
          </w:p>
        </w:tc>
        <w:tc>
          <w:tcPr>
            <w:tcW w:w="2322" w:type="dxa"/>
          </w:tcPr>
          <w:p w14:paraId="609998CC" w14:textId="77777777" w:rsidR="00A27D53" w:rsidRDefault="00D33BC1">
            <w:pPr>
              <w:pBdr>
                <w:top w:val="nil"/>
                <w:left w:val="nil"/>
                <w:bottom w:val="nil"/>
                <w:right w:val="nil"/>
                <w:between w:val="nil"/>
              </w:pBdr>
              <w:spacing w:before="1" w:line="240" w:lineRule="auto"/>
              <w:ind w:left="110" w:right="0" w:firstLine="0"/>
              <w:rPr>
                <w:color w:val="000000"/>
              </w:rPr>
            </w:pPr>
            <w:r>
              <w:t>bigint</w:t>
            </w:r>
          </w:p>
        </w:tc>
        <w:tc>
          <w:tcPr>
            <w:tcW w:w="2322" w:type="dxa"/>
          </w:tcPr>
          <w:p w14:paraId="7F87BE9F" w14:textId="77777777" w:rsidR="00A27D53" w:rsidRDefault="00D33BC1">
            <w:pPr>
              <w:pBdr>
                <w:top w:val="nil"/>
                <w:left w:val="nil"/>
                <w:bottom w:val="nil"/>
                <w:right w:val="nil"/>
                <w:between w:val="nil"/>
              </w:pBdr>
              <w:tabs>
                <w:tab w:val="left" w:pos="1077"/>
                <w:tab w:val="left" w:pos="1710"/>
              </w:tabs>
              <w:spacing w:before="1" w:line="240" w:lineRule="auto"/>
              <w:ind w:left="110" w:right="0" w:firstLine="0"/>
              <w:rPr>
                <w:color w:val="000000"/>
              </w:rPr>
            </w:pPr>
            <w:r>
              <w:rPr>
                <w:color w:val="000000"/>
              </w:rPr>
              <w:t>FK-trỏ</w:t>
            </w:r>
            <w:r>
              <w:rPr>
                <w:color w:val="000000"/>
              </w:rPr>
              <w:tab/>
              <w:t>đến</w:t>
            </w:r>
            <w:r>
              <w:rPr>
                <w:color w:val="000000"/>
              </w:rPr>
              <w:tab/>
            </w:r>
            <w:r>
              <w:rPr>
                <w:color w:val="000000"/>
              </w:rPr>
              <w:t>bảng</w:t>
            </w:r>
          </w:p>
          <w:p w14:paraId="15A8C4E9" w14:textId="77777777" w:rsidR="00A27D53" w:rsidRDefault="00D33BC1">
            <w:pPr>
              <w:pBdr>
                <w:top w:val="nil"/>
                <w:left w:val="nil"/>
                <w:bottom w:val="nil"/>
                <w:right w:val="nil"/>
                <w:between w:val="nil"/>
              </w:pBdr>
              <w:spacing w:before="0" w:line="240" w:lineRule="auto"/>
              <w:ind w:left="110" w:right="0" w:firstLine="0"/>
              <w:rPr>
                <w:color w:val="000000"/>
              </w:rPr>
            </w:pPr>
            <w:r>
              <w:rPr>
                <w:color w:val="000000"/>
              </w:rPr>
              <w:t>product</w:t>
            </w:r>
          </w:p>
        </w:tc>
      </w:tr>
      <w:tr w:rsidR="00A27D53" w14:paraId="5881F895" w14:textId="77777777">
        <w:trPr>
          <w:trHeight w:val="527"/>
        </w:trPr>
        <w:tc>
          <w:tcPr>
            <w:tcW w:w="2320" w:type="dxa"/>
          </w:tcPr>
          <w:p w14:paraId="67578F45"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4</w:t>
            </w:r>
          </w:p>
        </w:tc>
        <w:tc>
          <w:tcPr>
            <w:tcW w:w="2322" w:type="dxa"/>
          </w:tcPr>
          <w:p w14:paraId="2520403B" w14:textId="77777777" w:rsidR="00A27D53" w:rsidRDefault="00D33BC1">
            <w:pPr>
              <w:pBdr>
                <w:top w:val="nil"/>
                <w:left w:val="nil"/>
                <w:bottom w:val="nil"/>
                <w:right w:val="nil"/>
                <w:between w:val="nil"/>
              </w:pBdr>
              <w:spacing w:before="0" w:line="298" w:lineRule="auto"/>
              <w:ind w:left="110" w:right="0" w:firstLine="0"/>
              <w:rPr>
                <w:color w:val="000000"/>
              </w:rPr>
            </w:pPr>
            <w:r>
              <w:t>user_id</w:t>
            </w:r>
          </w:p>
        </w:tc>
        <w:tc>
          <w:tcPr>
            <w:tcW w:w="2322" w:type="dxa"/>
          </w:tcPr>
          <w:p w14:paraId="614CDC11" w14:textId="77777777" w:rsidR="00A27D53" w:rsidRDefault="00D33BC1">
            <w:pPr>
              <w:pBdr>
                <w:top w:val="nil"/>
                <w:left w:val="nil"/>
                <w:bottom w:val="nil"/>
                <w:right w:val="nil"/>
                <w:between w:val="nil"/>
              </w:pBdr>
              <w:spacing w:before="0" w:line="298" w:lineRule="auto"/>
              <w:ind w:left="110" w:right="0" w:firstLine="0"/>
              <w:rPr>
                <w:color w:val="000000"/>
              </w:rPr>
            </w:pPr>
            <w:r>
              <w:t>big</w:t>
            </w:r>
            <w:r>
              <w:rPr>
                <w:color w:val="000000"/>
              </w:rPr>
              <w:t>int</w:t>
            </w:r>
          </w:p>
        </w:tc>
        <w:tc>
          <w:tcPr>
            <w:tcW w:w="2322" w:type="dxa"/>
          </w:tcPr>
          <w:p w14:paraId="5CA360B3" w14:textId="77777777" w:rsidR="00A27D53" w:rsidRDefault="00D33BC1">
            <w:pPr>
              <w:tabs>
                <w:tab w:val="left" w:pos="1077"/>
                <w:tab w:val="left" w:pos="1710"/>
              </w:tabs>
              <w:spacing w:before="1"/>
              <w:ind w:left="110" w:firstLine="0"/>
            </w:pPr>
            <w:r>
              <w:t>FK-trỏ</w:t>
            </w:r>
            <w:r>
              <w:tab/>
              <w:t>đến</w:t>
            </w:r>
            <w:r>
              <w:tab/>
              <w:t>bảng</w:t>
            </w:r>
          </w:p>
          <w:p w14:paraId="02C19BC8" w14:textId="77777777" w:rsidR="00A27D53" w:rsidRDefault="00D33BC1">
            <w:pPr>
              <w:ind w:left="110" w:firstLine="0"/>
            </w:pPr>
            <w:r>
              <w:t>user</w:t>
            </w:r>
          </w:p>
        </w:tc>
      </w:tr>
      <w:tr w:rsidR="00A27D53" w14:paraId="6C29B6E9" w14:textId="77777777">
        <w:trPr>
          <w:trHeight w:val="765"/>
        </w:trPr>
        <w:tc>
          <w:tcPr>
            <w:tcW w:w="2320" w:type="dxa"/>
          </w:tcPr>
          <w:p w14:paraId="0D2A5D6D"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5</w:t>
            </w:r>
          </w:p>
        </w:tc>
        <w:tc>
          <w:tcPr>
            <w:tcW w:w="2322" w:type="dxa"/>
          </w:tcPr>
          <w:p w14:paraId="2D4EDB4B" w14:textId="77777777" w:rsidR="00A27D53" w:rsidRDefault="00D33BC1">
            <w:pPr>
              <w:pBdr>
                <w:top w:val="nil"/>
                <w:left w:val="nil"/>
                <w:bottom w:val="nil"/>
                <w:right w:val="nil"/>
                <w:between w:val="nil"/>
              </w:pBdr>
              <w:spacing w:before="1" w:line="240" w:lineRule="auto"/>
              <w:ind w:left="110" w:right="0" w:firstLine="0"/>
              <w:rPr>
                <w:color w:val="000000"/>
              </w:rPr>
            </w:pPr>
            <w:r>
              <w:t>discounted_price</w:t>
            </w:r>
          </w:p>
        </w:tc>
        <w:tc>
          <w:tcPr>
            <w:tcW w:w="2322" w:type="dxa"/>
          </w:tcPr>
          <w:p w14:paraId="453F84AB" w14:textId="77777777" w:rsidR="00A27D53" w:rsidRDefault="00D33BC1">
            <w:pPr>
              <w:pBdr>
                <w:top w:val="nil"/>
                <w:left w:val="nil"/>
                <w:bottom w:val="nil"/>
                <w:right w:val="nil"/>
                <w:between w:val="nil"/>
              </w:pBdr>
              <w:spacing w:before="1" w:line="240" w:lineRule="auto"/>
              <w:ind w:left="110" w:right="0" w:firstLine="0"/>
              <w:rPr>
                <w:color w:val="000000"/>
              </w:rPr>
            </w:pPr>
            <w:r>
              <w:t>int</w:t>
            </w:r>
          </w:p>
        </w:tc>
        <w:tc>
          <w:tcPr>
            <w:tcW w:w="2322" w:type="dxa"/>
          </w:tcPr>
          <w:p w14:paraId="30D16558" w14:textId="77777777" w:rsidR="00A27D53" w:rsidRDefault="00D33BC1">
            <w:pPr>
              <w:pBdr>
                <w:top w:val="nil"/>
                <w:left w:val="nil"/>
                <w:bottom w:val="nil"/>
                <w:right w:val="nil"/>
                <w:between w:val="nil"/>
              </w:pBdr>
              <w:spacing w:before="0" w:line="240" w:lineRule="auto"/>
              <w:ind w:left="110" w:right="0" w:firstLine="0"/>
              <w:rPr>
                <w:color w:val="000000"/>
              </w:rPr>
            </w:pPr>
            <w:r>
              <w:t>Giá sau khi giảm</w:t>
            </w:r>
          </w:p>
        </w:tc>
      </w:tr>
      <w:tr w:rsidR="00A27D53" w14:paraId="7EB2F3E9" w14:textId="77777777">
        <w:trPr>
          <w:trHeight w:val="765"/>
        </w:trPr>
        <w:tc>
          <w:tcPr>
            <w:tcW w:w="2320" w:type="dxa"/>
          </w:tcPr>
          <w:p w14:paraId="175AEF99" w14:textId="77777777" w:rsidR="00A27D53" w:rsidRDefault="00D33BC1">
            <w:pPr>
              <w:pBdr>
                <w:top w:val="nil"/>
                <w:left w:val="nil"/>
                <w:bottom w:val="nil"/>
                <w:right w:val="nil"/>
                <w:between w:val="nil"/>
              </w:pBdr>
              <w:spacing w:before="1" w:line="240" w:lineRule="auto"/>
              <w:ind w:left="110" w:right="0" w:firstLine="0"/>
              <w:rPr>
                <w:color w:val="000000"/>
              </w:rPr>
            </w:pPr>
            <w:r>
              <w:t>6</w:t>
            </w:r>
          </w:p>
        </w:tc>
        <w:tc>
          <w:tcPr>
            <w:tcW w:w="2322" w:type="dxa"/>
          </w:tcPr>
          <w:p w14:paraId="16A68A3D" w14:textId="77777777" w:rsidR="00A27D53" w:rsidRDefault="00D33BC1">
            <w:pPr>
              <w:pBdr>
                <w:top w:val="nil"/>
                <w:left w:val="nil"/>
                <w:bottom w:val="nil"/>
                <w:right w:val="nil"/>
                <w:between w:val="nil"/>
              </w:pBdr>
              <w:spacing w:before="1" w:line="240" w:lineRule="auto"/>
              <w:ind w:left="110" w:right="0" w:firstLine="0"/>
            </w:pPr>
            <w:r>
              <w:t>price</w:t>
            </w:r>
          </w:p>
        </w:tc>
        <w:tc>
          <w:tcPr>
            <w:tcW w:w="2322" w:type="dxa"/>
          </w:tcPr>
          <w:p w14:paraId="0E120ED8" w14:textId="77777777" w:rsidR="00A27D53" w:rsidRDefault="00D33BC1">
            <w:pPr>
              <w:pBdr>
                <w:top w:val="nil"/>
                <w:left w:val="nil"/>
                <w:bottom w:val="nil"/>
                <w:right w:val="nil"/>
                <w:between w:val="nil"/>
              </w:pBdr>
              <w:spacing w:before="1" w:line="240" w:lineRule="auto"/>
              <w:ind w:left="110" w:right="0" w:firstLine="0"/>
            </w:pPr>
            <w:r>
              <w:t xml:space="preserve">int </w:t>
            </w:r>
          </w:p>
        </w:tc>
        <w:tc>
          <w:tcPr>
            <w:tcW w:w="2322" w:type="dxa"/>
          </w:tcPr>
          <w:p w14:paraId="65D02F49" w14:textId="77777777" w:rsidR="00A27D53" w:rsidRDefault="00D33BC1">
            <w:pPr>
              <w:pBdr>
                <w:top w:val="nil"/>
                <w:left w:val="nil"/>
                <w:bottom w:val="nil"/>
                <w:right w:val="nil"/>
                <w:between w:val="nil"/>
              </w:pBdr>
              <w:spacing w:before="0" w:line="240" w:lineRule="auto"/>
              <w:ind w:left="110" w:right="0" w:firstLine="0"/>
            </w:pPr>
            <w:r>
              <w:t>Giá ban đầu</w:t>
            </w:r>
          </w:p>
        </w:tc>
      </w:tr>
      <w:tr w:rsidR="00A27D53" w14:paraId="77992DF5" w14:textId="77777777">
        <w:trPr>
          <w:trHeight w:val="765"/>
        </w:trPr>
        <w:tc>
          <w:tcPr>
            <w:tcW w:w="2320" w:type="dxa"/>
          </w:tcPr>
          <w:p w14:paraId="32441D2B" w14:textId="77777777" w:rsidR="00A27D53" w:rsidRDefault="00D33BC1">
            <w:pPr>
              <w:pBdr>
                <w:top w:val="nil"/>
                <w:left w:val="nil"/>
                <w:bottom w:val="nil"/>
                <w:right w:val="nil"/>
                <w:between w:val="nil"/>
              </w:pBdr>
              <w:spacing w:before="1" w:line="240" w:lineRule="auto"/>
              <w:ind w:left="110" w:right="0" w:firstLine="0"/>
              <w:rPr>
                <w:color w:val="000000"/>
              </w:rPr>
            </w:pPr>
            <w:r>
              <w:t>7</w:t>
            </w:r>
          </w:p>
        </w:tc>
        <w:tc>
          <w:tcPr>
            <w:tcW w:w="2322" w:type="dxa"/>
          </w:tcPr>
          <w:p w14:paraId="7A1FC745" w14:textId="77777777" w:rsidR="00A27D53" w:rsidRDefault="00D33BC1">
            <w:pPr>
              <w:pBdr>
                <w:top w:val="nil"/>
                <w:left w:val="nil"/>
                <w:bottom w:val="nil"/>
                <w:right w:val="nil"/>
                <w:between w:val="nil"/>
              </w:pBdr>
              <w:spacing w:before="1" w:line="240" w:lineRule="auto"/>
              <w:ind w:left="110" w:right="0" w:firstLine="0"/>
            </w:pPr>
            <w:r>
              <w:t>quantity</w:t>
            </w:r>
          </w:p>
        </w:tc>
        <w:tc>
          <w:tcPr>
            <w:tcW w:w="2322" w:type="dxa"/>
          </w:tcPr>
          <w:p w14:paraId="302C9B4D" w14:textId="77777777" w:rsidR="00A27D53" w:rsidRDefault="00D33BC1">
            <w:pPr>
              <w:pBdr>
                <w:top w:val="nil"/>
                <w:left w:val="nil"/>
                <w:bottom w:val="nil"/>
                <w:right w:val="nil"/>
                <w:between w:val="nil"/>
              </w:pBdr>
              <w:spacing w:before="1" w:line="240" w:lineRule="auto"/>
              <w:ind w:left="110" w:right="0" w:firstLine="0"/>
            </w:pPr>
            <w:r>
              <w:t xml:space="preserve"> int</w:t>
            </w:r>
          </w:p>
        </w:tc>
        <w:tc>
          <w:tcPr>
            <w:tcW w:w="2322" w:type="dxa"/>
          </w:tcPr>
          <w:p w14:paraId="3A4EAEEB" w14:textId="77777777" w:rsidR="00A27D53" w:rsidRDefault="00D33BC1">
            <w:pPr>
              <w:pBdr>
                <w:top w:val="nil"/>
                <w:left w:val="nil"/>
                <w:bottom w:val="nil"/>
                <w:right w:val="nil"/>
                <w:between w:val="nil"/>
              </w:pBdr>
              <w:spacing w:before="0" w:line="240" w:lineRule="auto"/>
              <w:ind w:left="110" w:right="0" w:firstLine="0"/>
            </w:pPr>
            <w:r>
              <w:t>Số lượng</w:t>
            </w:r>
          </w:p>
        </w:tc>
      </w:tr>
      <w:tr w:rsidR="00A27D53" w14:paraId="77F0C6BA" w14:textId="77777777">
        <w:trPr>
          <w:trHeight w:val="765"/>
        </w:trPr>
        <w:tc>
          <w:tcPr>
            <w:tcW w:w="2320" w:type="dxa"/>
          </w:tcPr>
          <w:p w14:paraId="4A84FFDF" w14:textId="77777777" w:rsidR="00A27D53" w:rsidRDefault="00D33BC1">
            <w:pPr>
              <w:pBdr>
                <w:top w:val="nil"/>
                <w:left w:val="nil"/>
                <w:bottom w:val="nil"/>
                <w:right w:val="nil"/>
                <w:between w:val="nil"/>
              </w:pBdr>
              <w:spacing w:before="1" w:line="240" w:lineRule="auto"/>
              <w:ind w:left="110" w:right="0" w:firstLine="0"/>
              <w:rPr>
                <w:color w:val="000000"/>
              </w:rPr>
            </w:pPr>
            <w:r>
              <w:t>9</w:t>
            </w:r>
          </w:p>
        </w:tc>
        <w:tc>
          <w:tcPr>
            <w:tcW w:w="2322" w:type="dxa"/>
          </w:tcPr>
          <w:p w14:paraId="6B58EF31" w14:textId="77777777" w:rsidR="00A27D53" w:rsidRDefault="00D33BC1">
            <w:pPr>
              <w:pBdr>
                <w:top w:val="nil"/>
                <w:left w:val="nil"/>
                <w:bottom w:val="nil"/>
                <w:right w:val="nil"/>
                <w:between w:val="nil"/>
              </w:pBdr>
              <w:spacing w:before="1" w:line="240" w:lineRule="auto"/>
              <w:ind w:left="110" w:right="0" w:firstLine="0"/>
            </w:pPr>
            <w:r>
              <w:t>size</w:t>
            </w:r>
          </w:p>
        </w:tc>
        <w:tc>
          <w:tcPr>
            <w:tcW w:w="2322" w:type="dxa"/>
          </w:tcPr>
          <w:p w14:paraId="4DDD1B31" w14:textId="77777777" w:rsidR="00A27D53" w:rsidRDefault="00D33BC1">
            <w:pPr>
              <w:pBdr>
                <w:top w:val="nil"/>
                <w:left w:val="nil"/>
                <w:bottom w:val="nil"/>
                <w:right w:val="nil"/>
                <w:between w:val="nil"/>
              </w:pBdr>
              <w:spacing w:before="1" w:line="240" w:lineRule="auto"/>
              <w:ind w:left="110" w:right="0" w:firstLine="0"/>
            </w:pPr>
            <w:r>
              <w:t>varchar(255)</w:t>
            </w:r>
          </w:p>
        </w:tc>
        <w:tc>
          <w:tcPr>
            <w:tcW w:w="2322" w:type="dxa"/>
          </w:tcPr>
          <w:p w14:paraId="36691253" w14:textId="77777777" w:rsidR="00A27D53" w:rsidRDefault="00D33BC1">
            <w:pPr>
              <w:pBdr>
                <w:top w:val="nil"/>
                <w:left w:val="nil"/>
                <w:bottom w:val="nil"/>
                <w:right w:val="nil"/>
                <w:between w:val="nil"/>
              </w:pBdr>
              <w:spacing w:before="0" w:line="240" w:lineRule="auto"/>
              <w:ind w:left="110" w:right="0" w:firstLine="0"/>
            </w:pPr>
            <w:r>
              <w:t>Tên size</w:t>
            </w:r>
          </w:p>
        </w:tc>
      </w:tr>
    </w:tbl>
    <w:p w14:paraId="6B04BFD5" w14:textId="77777777" w:rsidR="00A27D53" w:rsidRDefault="00A27D53">
      <w:pPr>
        <w:pBdr>
          <w:top w:val="nil"/>
          <w:left w:val="nil"/>
          <w:bottom w:val="nil"/>
          <w:right w:val="nil"/>
          <w:between w:val="nil"/>
        </w:pBdr>
        <w:spacing w:before="150" w:line="240" w:lineRule="auto"/>
        <w:ind w:left="0" w:right="0" w:firstLine="0"/>
        <w:rPr>
          <w:i/>
          <w:color w:val="000000"/>
        </w:rPr>
      </w:pPr>
    </w:p>
    <w:p w14:paraId="30404EBB" w14:textId="77777777" w:rsidR="00A27D53" w:rsidRDefault="00D33BC1">
      <w:pPr>
        <w:pStyle w:val="Heading2"/>
        <w:numPr>
          <w:ilvl w:val="0"/>
          <w:numId w:val="35"/>
        </w:numPr>
        <w:tabs>
          <w:tab w:val="left" w:pos="547"/>
        </w:tabs>
        <w:ind w:left="547" w:hanging="423"/>
      </w:pPr>
      <w:bookmarkStart w:id="8081" w:name="_Toc185578214"/>
      <w:bookmarkStart w:id="8082" w:name="_Toc185579237"/>
      <w:bookmarkStart w:id="8083" w:name="_Toc185579341"/>
      <w:bookmarkStart w:id="8084" w:name="_Toc185587710"/>
      <w:bookmarkStart w:id="8085" w:name="_Toc185588756"/>
      <w:bookmarkStart w:id="8086" w:name="_Toc185597831"/>
      <w:bookmarkStart w:id="8087" w:name="_Toc185598012"/>
      <w:bookmarkStart w:id="8088" w:name="_Toc185598190"/>
      <w:bookmarkStart w:id="8089" w:name="_Toc185598367"/>
      <w:r>
        <w:t>Bảng order_item</w:t>
      </w:r>
      <w:bookmarkEnd w:id="8081"/>
      <w:bookmarkEnd w:id="8082"/>
      <w:bookmarkEnd w:id="8083"/>
      <w:bookmarkEnd w:id="8084"/>
      <w:bookmarkEnd w:id="8085"/>
      <w:bookmarkEnd w:id="8086"/>
      <w:bookmarkEnd w:id="8087"/>
      <w:bookmarkEnd w:id="8088"/>
      <w:bookmarkEnd w:id="8089"/>
    </w:p>
    <w:p w14:paraId="2E193B9E" w14:textId="77777777" w:rsidR="00A27D53" w:rsidDel="00711A5B" w:rsidRDefault="00D33BC1">
      <w:pPr>
        <w:spacing w:before="149"/>
        <w:ind w:left="3012" w:firstLine="0"/>
        <w:rPr>
          <w:del w:id="8090" w:author="MinhHieu" w:date="2024-12-20T11:36:00Z"/>
          <w:i/>
        </w:rPr>
      </w:pPr>
      <w:bookmarkStart w:id="8091" w:name="_heading=h.3sv78d1" w:colFirst="0" w:colLast="0"/>
      <w:bookmarkEnd w:id="8091"/>
      <w:del w:id="8092" w:author="MinhHieu" w:date="2024-12-20T11:36:00Z">
        <w:r w:rsidDel="00711A5B">
          <w:rPr>
            <w:i/>
          </w:rPr>
          <w:delText>Bảng 2.39 Bảng productOrders</w:delText>
        </w:r>
      </w:del>
    </w:p>
    <w:p w14:paraId="1910F484" w14:textId="77777777" w:rsidR="00A27D53" w:rsidRDefault="00A27D53">
      <w:pPr>
        <w:pBdr>
          <w:top w:val="nil"/>
          <w:left w:val="nil"/>
          <w:bottom w:val="nil"/>
          <w:right w:val="nil"/>
          <w:between w:val="nil"/>
        </w:pBdr>
        <w:spacing w:before="0" w:line="240" w:lineRule="auto"/>
        <w:ind w:left="0" w:right="0" w:firstLine="0"/>
        <w:rPr>
          <w:i/>
          <w:color w:val="000000"/>
          <w:sz w:val="13"/>
          <w:szCs w:val="13"/>
        </w:rPr>
      </w:pPr>
    </w:p>
    <w:p w14:paraId="41DDBF69" w14:textId="418C9F08" w:rsidR="00711A5B" w:rsidRPr="00711A5B" w:rsidRDefault="00711A5B">
      <w:pPr>
        <w:pStyle w:val="Caption"/>
        <w:keepNext/>
        <w:jc w:val="center"/>
        <w:rPr>
          <w:ins w:id="8093" w:author="MinhHieu" w:date="2024-12-20T11:36:00Z"/>
          <w:color w:val="auto"/>
          <w:lang w:val="vi-VN"/>
          <w:rPrChange w:id="8094" w:author="MinhHieu" w:date="2024-12-20T11:36:00Z">
            <w:rPr>
              <w:ins w:id="8095" w:author="MinhHieu" w:date="2024-12-20T11:36:00Z"/>
            </w:rPr>
          </w:rPrChange>
        </w:rPr>
        <w:pPrChange w:id="8096" w:author="MinhHieu" w:date="2024-12-20T11:36:00Z">
          <w:pPr/>
        </w:pPrChange>
      </w:pPr>
      <w:bookmarkStart w:id="8097" w:name="_Toc185587428"/>
      <w:bookmarkStart w:id="8098" w:name="_Toc185597600"/>
      <w:ins w:id="8099" w:author="MinhHieu" w:date="2024-12-20T11:36:00Z">
        <w:r w:rsidRPr="00711A5B">
          <w:rPr>
            <w:color w:val="auto"/>
            <w:sz w:val="26"/>
            <w:szCs w:val="26"/>
            <w:rPrChange w:id="8100" w:author="MinhHieu" w:date="2024-12-20T11:36:00Z">
              <w:rPr/>
            </w:rPrChange>
          </w:rPr>
          <w:t>Bảng 2.</w:t>
        </w:r>
        <w:r w:rsidRPr="00711A5B">
          <w:rPr>
            <w:color w:val="auto"/>
            <w:sz w:val="26"/>
            <w:szCs w:val="26"/>
            <w:rPrChange w:id="8101" w:author="MinhHieu" w:date="2024-12-20T11:36:00Z">
              <w:rPr/>
            </w:rPrChange>
          </w:rPr>
          <w:fldChar w:fldCharType="begin"/>
        </w:r>
        <w:r w:rsidRPr="00711A5B">
          <w:rPr>
            <w:color w:val="auto"/>
            <w:sz w:val="26"/>
            <w:szCs w:val="26"/>
            <w:rPrChange w:id="8102" w:author="MinhHieu" w:date="2024-12-20T11:36:00Z">
              <w:rPr/>
            </w:rPrChange>
          </w:rPr>
          <w:instrText xml:space="preserve"> SEQ Bảng_2. \* ARABIC </w:instrText>
        </w:r>
      </w:ins>
      <w:r w:rsidRPr="00711A5B">
        <w:rPr>
          <w:color w:val="auto"/>
          <w:sz w:val="26"/>
          <w:szCs w:val="26"/>
          <w:rPrChange w:id="8103" w:author="MinhHieu" w:date="2024-12-20T11:36:00Z">
            <w:rPr/>
          </w:rPrChange>
        </w:rPr>
        <w:fldChar w:fldCharType="separate"/>
      </w:r>
      <w:ins w:id="8104" w:author="MinhHieu" w:date="2024-12-20T11:36:00Z">
        <w:r w:rsidRPr="00711A5B">
          <w:rPr>
            <w:noProof/>
            <w:color w:val="auto"/>
            <w:sz w:val="26"/>
            <w:szCs w:val="26"/>
            <w:rPrChange w:id="8105" w:author="MinhHieu" w:date="2024-12-20T11:36:00Z">
              <w:rPr>
                <w:noProof/>
              </w:rPr>
            </w:rPrChange>
          </w:rPr>
          <w:t>30</w:t>
        </w:r>
        <w:r w:rsidRPr="00711A5B">
          <w:rPr>
            <w:color w:val="auto"/>
            <w:sz w:val="26"/>
            <w:szCs w:val="26"/>
            <w:rPrChange w:id="8106" w:author="MinhHieu" w:date="2024-12-20T11:36:00Z">
              <w:rPr/>
            </w:rPrChange>
          </w:rPr>
          <w:fldChar w:fldCharType="end"/>
        </w:r>
        <w:r w:rsidRPr="00711A5B">
          <w:rPr>
            <w:color w:val="auto"/>
            <w:sz w:val="26"/>
            <w:szCs w:val="26"/>
            <w:lang w:val="vi-VN"/>
            <w:rPrChange w:id="8107" w:author="MinhHieu" w:date="2024-12-20T11:36:00Z">
              <w:rPr>
                <w:lang w:val="vi-VN"/>
              </w:rPr>
            </w:rPrChange>
          </w:rPr>
          <w:t xml:space="preserve"> Bảng order_item</w:t>
        </w:r>
        <w:bookmarkEnd w:id="8097"/>
        <w:bookmarkEnd w:id="8098"/>
      </w:ins>
    </w:p>
    <w:tbl>
      <w:tblPr>
        <w:tblStyle w:val="affffffffffffff4"/>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20"/>
        <w:gridCol w:w="2322"/>
        <w:gridCol w:w="2322"/>
        <w:gridCol w:w="2322"/>
        <w:tblGridChange w:id="8108">
          <w:tblGrid>
            <w:gridCol w:w="2320"/>
            <w:gridCol w:w="2322"/>
            <w:gridCol w:w="2322"/>
            <w:gridCol w:w="2322"/>
          </w:tblGrid>
        </w:tblGridChange>
      </w:tblGrid>
      <w:tr w:rsidR="00A27D53" w14:paraId="602AB4A1" w14:textId="77777777">
        <w:trPr>
          <w:trHeight w:val="528"/>
        </w:trPr>
        <w:tc>
          <w:tcPr>
            <w:tcW w:w="2320" w:type="dxa"/>
          </w:tcPr>
          <w:p w14:paraId="3A8136CF"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STT</w:t>
            </w:r>
          </w:p>
        </w:tc>
        <w:tc>
          <w:tcPr>
            <w:tcW w:w="2322" w:type="dxa"/>
          </w:tcPr>
          <w:p w14:paraId="0A206849"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Tên cột</w:t>
            </w:r>
          </w:p>
        </w:tc>
        <w:tc>
          <w:tcPr>
            <w:tcW w:w="2322" w:type="dxa"/>
          </w:tcPr>
          <w:p w14:paraId="184D7E21"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Kiểu dữ liệu</w:t>
            </w:r>
          </w:p>
        </w:tc>
        <w:tc>
          <w:tcPr>
            <w:tcW w:w="2322" w:type="dxa"/>
          </w:tcPr>
          <w:p w14:paraId="6FEC8802"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Mô tả</w:t>
            </w:r>
          </w:p>
        </w:tc>
      </w:tr>
      <w:tr w:rsidR="00A27D53" w14:paraId="0E900916" w14:textId="77777777">
        <w:trPr>
          <w:trHeight w:val="530"/>
        </w:trPr>
        <w:tc>
          <w:tcPr>
            <w:tcW w:w="2320" w:type="dxa"/>
          </w:tcPr>
          <w:p w14:paraId="616060B9"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1</w:t>
            </w:r>
          </w:p>
        </w:tc>
        <w:tc>
          <w:tcPr>
            <w:tcW w:w="2322" w:type="dxa"/>
          </w:tcPr>
          <w:p w14:paraId="496B8A0C" w14:textId="77777777" w:rsidR="00A27D53" w:rsidRDefault="00D33BC1">
            <w:pPr>
              <w:pBdr>
                <w:top w:val="nil"/>
                <w:left w:val="nil"/>
                <w:bottom w:val="nil"/>
                <w:right w:val="nil"/>
                <w:between w:val="nil"/>
              </w:pBdr>
              <w:spacing w:before="1" w:line="240" w:lineRule="auto"/>
              <w:ind w:left="110" w:right="0" w:firstLine="0"/>
              <w:rPr>
                <w:color w:val="000000"/>
              </w:rPr>
            </w:pPr>
            <w:r>
              <w:t>i</w:t>
            </w:r>
            <w:r>
              <w:rPr>
                <w:color w:val="000000"/>
              </w:rPr>
              <w:t>d</w:t>
            </w:r>
          </w:p>
        </w:tc>
        <w:tc>
          <w:tcPr>
            <w:tcW w:w="2322" w:type="dxa"/>
          </w:tcPr>
          <w:p w14:paraId="3D9BDD54" w14:textId="77777777" w:rsidR="00A27D53" w:rsidRDefault="00D33BC1">
            <w:pPr>
              <w:pBdr>
                <w:top w:val="nil"/>
                <w:left w:val="nil"/>
                <w:bottom w:val="nil"/>
                <w:right w:val="nil"/>
                <w:between w:val="nil"/>
              </w:pBdr>
              <w:spacing w:before="1" w:line="240" w:lineRule="auto"/>
              <w:ind w:left="110" w:right="0" w:firstLine="0"/>
              <w:rPr>
                <w:color w:val="000000"/>
              </w:rPr>
            </w:pPr>
            <w:r>
              <w:t>bigint</w:t>
            </w:r>
          </w:p>
        </w:tc>
        <w:tc>
          <w:tcPr>
            <w:tcW w:w="2322" w:type="dxa"/>
          </w:tcPr>
          <w:p w14:paraId="1F86B9BB" w14:textId="77777777" w:rsidR="00A27D53" w:rsidRDefault="00D33BC1">
            <w:pPr>
              <w:pBdr>
                <w:top w:val="nil"/>
                <w:left w:val="nil"/>
                <w:bottom w:val="nil"/>
                <w:right w:val="nil"/>
                <w:between w:val="nil"/>
              </w:pBdr>
              <w:spacing w:before="1" w:line="240" w:lineRule="auto"/>
              <w:ind w:left="110" w:right="0" w:firstLine="0"/>
              <w:rPr>
                <w:color w:val="000000"/>
              </w:rPr>
            </w:pPr>
            <w:r>
              <w:rPr>
                <w:color w:val="000000"/>
              </w:rPr>
              <w:t>PK- mã, t</w:t>
            </w:r>
            <w:r>
              <w:t>ự động tăng</w:t>
            </w:r>
          </w:p>
        </w:tc>
      </w:tr>
      <w:tr w:rsidR="00A27D53" w14:paraId="6E43D2E7" w14:textId="77777777" w:rsidTr="00711A5B">
        <w:tblPrEx>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8109" w:author="MinhHieu" w:date="2024-12-20T11:37:00Z">
            <w:tblPrEx>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
          </w:tblPrExChange>
        </w:tblPrEx>
        <w:trPr>
          <w:trHeight w:val="628"/>
          <w:trPrChange w:id="8110" w:author="MinhHieu" w:date="2024-12-20T11:37:00Z">
            <w:trPr>
              <w:trHeight w:val="527"/>
            </w:trPr>
          </w:trPrChange>
        </w:trPr>
        <w:tc>
          <w:tcPr>
            <w:tcW w:w="2320" w:type="dxa"/>
            <w:tcPrChange w:id="8111" w:author="MinhHieu" w:date="2024-12-20T11:37:00Z">
              <w:tcPr>
                <w:tcW w:w="2320" w:type="dxa"/>
              </w:tcPr>
            </w:tcPrChange>
          </w:tcPr>
          <w:p w14:paraId="46B955C7"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2</w:t>
            </w:r>
          </w:p>
        </w:tc>
        <w:tc>
          <w:tcPr>
            <w:tcW w:w="2322" w:type="dxa"/>
            <w:tcPrChange w:id="8112" w:author="MinhHieu" w:date="2024-12-20T11:37:00Z">
              <w:tcPr>
                <w:tcW w:w="2322" w:type="dxa"/>
              </w:tcPr>
            </w:tcPrChange>
          </w:tcPr>
          <w:p w14:paraId="4F1C8364" w14:textId="77777777" w:rsidR="00A27D53" w:rsidRDefault="00D33BC1">
            <w:pPr>
              <w:pBdr>
                <w:top w:val="nil"/>
                <w:left w:val="nil"/>
                <w:bottom w:val="nil"/>
                <w:right w:val="nil"/>
                <w:between w:val="nil"/>
              </w:pBdr>
              <w:spacing w:before="0" w:line="298" w:lineRule="auto"/>
              <w:ind w:left="110" w:right="0" w:firstLine="0"/>
              <w:rPr>
                <w:color w:val="000000"/>
              </w:rPr>
            </w:pPr>
            <w:r>
              <w:rPr>
                <w:color w:val="000000"/>
              </w:rPr>
              <w:t>order</w:t>
            </w:r>
            <w:r>
              <w:t>_i</w:t>
            </w:r>
            <w:r>
              <w:rPr>
                <w:color w:val="000000"/>
              </w:rPr>
              <w:t>d</w:t>
            </w:r>
          </w:p>
        </w:tc>
        <w:tc>
          <w:tcPr>
            <w:tcW w:w="2322" w:type="dxa"/>
            <w:tcPrChange w:id="8113" w:author="MinhHieu" w:date="2024-12-20T11:37:00Z">
              <w:tcPr>
                <w:tcW w:w="2322" w:type="dxa"/>
              </w:tcPr>
            </w:tcPrChange>
          </w:tcPr>
          <w:p w14:paraId="13E973D7" w14:textId="77777777" w:rsidR="00A27D53" w:rsidRDefault="00D33BC1">
            <w:pPr>
              <w:pBdr>
                <w:top w:val="nil"/>
                <w:left w:val="nil"/>
                <w:bottom w:val="nil"/>
                <w:right w:val="nil"/>
                <w:between w:val="nil"/>
              </w:pBdr>
              <w:spacing w:before="0" w:line="298" w:lineRule="auto"/>
              <w:ind w:left="110" w:right="0" w:firstLine="0"/>
              <w:rPr>
                <w:color w:val="000000"/>
              </w:rPr>
            </w:pPr>
            <w:r>
              <w:t>bigint</w:t>
            </w:r>
          </w:p>
        </w:tc>
        <w:tc>
          <w:tcPr>
            <w:tcW w:w="2322" w:type="dxa"/>
            <w:tcPrChange w:id="8114" w:author="MinhHieu" w:date="2024-12-20T11:37:00Z">
              <w:tcPr>
                <w:tcW w:w="2322" w:type="dxa"/>
              </w:tcPr>
            </w:tcPrChange>
          </w:tcPr>
          <w:p w14:paraId="7E0DB0C8" w14:textId="2A55D4C1" w:rsidR="00A27D53" w:rsidRDefault="00D33BC1">
            <w:pPr>
              <w:pBdr>
                <w:top w:val="nil"/>
                <w:left w:val="nil"/>
                <w:bottom w:val="nil"/>
                <w:right w:val="nil"/>
                <w:between w:val="nil"/>
              </w:pBdr>
              <w:tabs>
                <w:tab w:val="left" w:pos="1077"/>
                <w:tab w:val="left" w:pos="1710"/>
              </w:tabs>
              <w:spacing w:before="0" w:line="298" w:lineRule="auto"/>
              <w:ind w:left="110" w:right="0" w:firstLine="0"/>
              <w:rPr>
                <w:color w:val="000000"/>
              </w:rPr>
            </w:pPr>
            <w:r>
              <w:rPr>
                <w:color w:val="000000"/>
              </w:rPr>
              <w:t>FK-trỏ</w:t>
            </w:r>
            <w:r>
              <w:rPr>
                <w:color w:val="000000"/>
              </w:rPr>
              <w:tab/>
              <w:t>đến</w:t>
            </w:r>
            <w:ins w:id="8115" w:author="MinhHieu" w:date="2024-12-20T11:37:00Z">
              <w:r w:rsidR="00711A5B">
                <w:rPr>
                  <w:color w:val="000000"/>
                  <w:lang w:val="vi-VN"/>
                </w:rPr>
                <w:t xml:space="preserve"> </w:t>
              </w:r>
            </w:ins>
            <w:del w:id="8116" w:author="MinhHieu" w:date="2024-12-20T11:37:00Z">
              <w:r w:rsidDel="00711A5B">
                <w:rPr>
                  <w:color w:val="000000"/>
                </w:rPr>
                <w:tab/>
              </w:r>
            </w:del>
            <w:r>
              <w:rPr>
                <w:color w:val="000000"/>
              </w:rPr>
              <w:t>bảng</w:t>
            </w:r>
            <w:ins w:id="8117" w:author="MinhHieu" w:date="2024-12-20T11:37:00Z">
              <w:r w:rsidR="00711A5B">
                <w:rPr>
                  <w:color w:val="000000"/>
                  <w:lang w:val="vi-VN"/>
                </w:rPr>
                <w:t xml:space="preserve"> </w:t>
              </w:r>
              <w:r w:rsidR="00711A5B">
                <w:rPr>
                  <w:color w:val="000000"/>
                </w:rPr>
                <w:t>orders</w:t>
              </w:r>
            </w:ins>
          </w:p>
        </w:tc>
      </w:tr>
      <w:tr w:rsidR="00743906" w14:paraId="66B9C71B" w14:textId="77777777" w:rsidTr="00711A5B">
        <w:trPr>
          <w:trHeight w:val="628"/>
          <w:ins w:id="8118" w:author="MinhHieu" w:date="2024-12-20T11:39:00Z"/>
        </w:trPr>
        <w:tc>
          <w:tcPr>
            <w:tcW w:w="2320" w:type="dxa"/>
          </w:tcPr>
          <w:p w14:paraId="5EAADBD1" w14:textId="668B1013" w:rsidR="00743906" w:rsidRDefault="00743906" w:rsidP="00743906">
            <w:pPr>
              <w:pBdr>
                <w:top w:val="nil"/>
                <w:left w:val="nil"/>
                <w:bottom w:val="nil"/>
                <w:right w:val="nil"/>
                <w:between w:val="nil"/>
              </w:pBdr>
              <w:spacing w:before="0" w:line="298" w:lineRule="auto"/>
              <w:ind w:left="110" w:right="0" w:firstLine="0"/>
              <w:rPr>
                <w:ins w:id="8119" w:author="MinhHieu" w:date="2024-12-20T11:39:00Z"/>
                <w:color w:val="000000"/>
              </w:rPr>
            </w:pPr>
            <w:ins w:id="8120" w:author="MinhHieu" w:date="2024-12-20T11:39:00Z">
              <w:r>
                <w:rPr>
                  <w:color w:val="000000"/>
                </w:rPr>
                <w:lastRenderedPageBreak/>
                <w:t>3</w:t>
              </w:r>
            </w:ins>
          </w:p>
        </w:tc>
        <w:tc>
          <w:tcPr>
            <w:tcW w:w="2322" w:type="dxa"/>
          </w:tcPr>
          <w:p w14:paraId="5BBFBCDD" w14:textId="7FF48C2E" w:rsidR="00743906" w:rsidRDefault="00743906" w:rsidP="00743906">
            <w:pPr>
              <w:pBdr>
                <w:top w:val="nil"/>
                <w:left w:val="nil"/>
                <w:bottom w:val="nil"/>
                <w:right w:val="nil"/>
                <w:between w:val="nil"/>
              </w:pBdr>
              <w:spacing w:before="0" w:line="298" w:lineRule="auto"/>
              <w:ind w:left="110" w:right="0" w:firstLine="0"/>
              <w:rPr>
                <w:ins w:id="8121" w:author="MinhHieu" w:date="2024-12-20T11:39:00Z"/>
                <w:color w:val="000000"/>
              </w:rPr>
            </w:pPr>
            <w:ins w:id="8122" w:author="MinhHieu" w:date="2024-12-20T11:39:00Z">
              <w:r>
                <w:rPr>
                  <w:color w:val="000000"/>
                </w:rPr>
                <w:t>product_</w:t>
              </w:r>
              <w:r>
                <w:t>i</w:t>
              </w:r>
              <w:r>
                <w:rPr>
                  <w:color w:val="000000"/>
                </w:rPr>
                <w:t>d</w:t>
              </w:r>
            </w:ins>
          </w:p>
        </w:tc>
        <w:tc>
          <w:tcPr>
            <w:tcW w:w="2322" w:type="dxa"/>
          </w:tcPr>
          <w:p w14:paraId="65BD3F40" w14:textId="63B2B466" w:rsidR="00743906" w:rsidRDefault="00743906" w:rsidP="00743906">
            <w:pPr>
              <w:pBdr>
                <w:top w:val="nil"/>
                <w:left w:val="nil"/>
                <w:bottom w:val="nil"/>
                <w:right w:val="nil"/>
                <w:between w:val="nil"/>
              </w:pBdr>
              <w:spacing w:before="0" w:line="298" w:lineRule="auto"/>
              <w:ind w:left="110" w:right="0" w:firstLine="0"/>
              <w:rPr>
                <w:ins w:id="8123" w:author="MinhHieu" w:date="2024-12-20T11:39:00Z"/>
              </w:rPr>
            </w:pPr>
            <w:ins w:id="8124" w:author="MinhHieu" w:date="2024-12-20T11:39:00Z">
              <w:r>
                <w:t>bigint</w:t>
              </w:r>
            </w:ins>
          </w:p>
        </w:tc>
        <w:tc>
          <w:tcPr>
            <w:tcW w:w="2322" w:type="dxa"/>
          </w:tcPr>
          <w:p w14:paraId="59BF9847" w14:textId="77777777" w:rsidR="00743906" w:rsidRDefault="00743906" w:rsidP="00743906">
            <w:pPr>
              <w:pBdr>
                <w:top w:val="nil"/>
                <w:left w:val="nil"/>
                <w:bottom w:val="nil"/>
                <w:right w:val="nil"/>
                <w:between w:val="nil"/>
              </w:pBdr>
              <w:tabs>
                <w:tab w:val="left" w:pos="1077"/>
                <w:tab w:val="left" w:pos="1710"/>
              </w:tabs>
              <w:spacing w:before="0" w:line="298" w:lineRule="auto"/>
              <w:ind w:left="110" w:right="0" w:firstLine="0"/>
              <w:rPr>
                <w:ins w:id="8125" w:author="MinhHieu" w:date="2024-12-20T11:39:00Z"/>
                <w:color w:val="000000"/>
              </w:rPr>
            </w:pPr>
            <w:ins w:id="8126" w:author="MinhHieu" w:date="2024-12-20T11:39:00Z">
              <w:r>
                <w:rPr>
                  <w:color w:val="000000"/>
                </w:rPr>
                <w:t>FK-trỏ</w:t>
              </w:r>
              <w:r>
                <w:rPr>
                  <w:color w:val="000000"/>
                </w:rPr>
                <w:tab/>
                <w:t>đến</w:t>
              </w:r>
              <w:r>
                <w:rPr>
                  <w:color w:val="000000"/>
                </w:rPr>
                <w:tab/>
                <w:t>bảng</w:t>
              </w:r>
            </w:ins>
          </w:p>
          <w:p w14:paraId="2641B2DD" w14:textId="77777777" w:rsidR="00743906" w:rsidRDefault="00743906" w:rsidP="00743906">
            <w:pPr>
              <w:pBdr>
                <w:top w:val="nil"/>
                <w:left w:val="nil"/>
                <w:bottom w:val="nil"/>
                <w:right w:val="nil"/>
                <w:between w:val="nil"/>
              </w:pBdr>
              <w:spacing w:before="0" w:line="240" w:lineRule="auto"/>
              <w:ind w:left="0" w:right="0" w:firstLine="0"/>
              <w:rPr>
                <w:ins w:id="8127" w:author="MinhHieu" w:date="2024-12-20T11:39:00Z"/>
                <w:i/>
                <w:color w:val="000000"/>
              </w:rPr>
            </w:pPr>
          </w:p>
          <w:p w14:paraId="283079B4" w14:textId="41777E4F" w:rsidR="00743906" w:rsidRDefault="00743906" w:rsidP="00743906">
            <w:pPr>
              <w:pBdr>
                <w:top w:val="nil"/>
                <w:left w:val="nil"/>
                <w:bottom w:val="nil"/>
                <w:right w:val="nil"/>
                <w:between w:val="nil"/>
              </w:pBdr>
              <w:tabs>
                <w:tab w:val="left" w:pos="1077"/>
                <w:tab w:val="left" w:pos="1710"/>
              </w:tabs>
              <w:spacing w:before="0" w:line="298" w:lineRule="auto"/>
              <w:ind w:left="110" w:right="0" w:firstLine="0"/>
              <w:rPr>
                <w:ins w:id="8128" w:author="MinhHieu" w:date="2024-12-20T11:39:00Z"/>
                <w:color w:val="000000"/>
              </w:rPr>
            </w:pPr>
            <w:ins w:id="8129" w:author="MinhHieu" w:date="2024-12-20T11:39:00Z">
              <w:r>
                <w:rPr>
                  <w:color w:val="000000"/>
                </w:rPr>
                <w:t>product</w:t>
              </w:r>
            </w:ins>
          </w:p>
        </w:tc>
      </w:tr>
      <w:tr w:rsidR="00743906" w14:paraId="3D8CE47E" w14:textId="77777777" w:rsidTr="00711A5B">
        <w:trPr>
          <w:trHeight w:val="628"/>
          <w:ins w:id="8130" w:author="MinhHieu" w:date="2024-12-20T11:39:00Z"/>
        </w:trPr>
        <w:tc>
          <w:tcPr>
            <w:tcW w:w="2320" w:type="dxa"/>
          </w:tcPr>
          <w:p w14:paraId="0018330D" w14:textId="2035751E" w:rsidR="00743906" w:rsidRDefault="00743906" w:rsidP="00743906">
            <w:pPr>
              <w:pBdr>
                <w:top w:val="nil"/>
                <w:left w:val="nil"/>
                <w:bottom w:val="nil"/>
                <w:right w:val="nil"/>
                <w:between w:val="nil"/>
              </w:pBdr>
              <w:spacing w:before="0" w:line="298" w:lineRule="auto"/>
              <w:ind w:left="110" w:right="0" w:firstLine="0"/>
              <w:rPr>
                <w:ins w:id="8131" w:author="MinhHieu" w:date="2024-12-20T11:39:00Z"/>
                <w:color w:val="000000"/>
              </w:rPr>
            </w:pPr>
            <w:ins w:id="8132" w:author="MinhHieu" w:date="2024-12-20T11:39:00Z">
              <w:r>
                <w:rPr>
                  <w:color w:val="000000"/>
                </w:rPr>
                <w:t>4</w:t>
              </w:r>
            </w:ins>
          </w:p>
        </w:tc>
        <w:tc>
          <w:tcPr>
            <w:tcW w:w="2322" w:type="dxa"/>
          </w:tcPr>
          <w:p w14:paraId="3B6B1DD7" w14:textId="3DDAC043" w:rsidR="00743906" w:rsidRDefault="00743906" w:rsidP="00743906">
            <w:pPr>
              <w:pBdr>
                <w:top w:val="nil"/>
                <w:left w:val="nil"/>
                <w:bottom w:val="nil"/>
                <w:right w:val="nil"/>
                <w:between w:val="nil"/>
              </w:pBdr>
              <w:spacing w:before="0" w:line="298" w:lineRule="auto"/>
              <w:ind w:left="110" w:right="0" w:firstLine="0"/>
              <w:rPr>
                <w:ins w:id="8133" w:author="MinhHieu" w:date="2024-12-20T11:39:00Z"/>
                <w:color w:val="000000"/>
              </w:rPr>
            </w:pPr>
            <w:ins w:id="8134" w:author="MinhHieu" w:date="2024-12-20T11:39:00Z">
              <w:r>
                <w:t>quantity</w:t>
              </w:r>
            </w:ins>
          </w:p>
        </w:tc>
        <w:tc>
          <w:tcPr>
            <w:tcW w:w="2322" w:type="dxa"/>
          </w:tcPr>
          <w:p w14:paraId="176489B7" w14:textId="0C0EA54E" w:rsidR="00743906" w:rsidRDefault="00743906" w:rsidP="00743906">
            <w:pPr>
              <w:pBdr>
                <w:top w:val="nil"/>
                <w:left w:val="nil"/>
                <w:bottom w:val="nil"/>
                <w:right w:val="nil"/>
                <w:between w:val="nil"/>
              </w:pBdr>
              <w:spacing w:before="0" w:line="298" w:lineRule="auto"/>
              <w:ind w:left="110" w:right="0" w:firstLine="0"/>
              <w:rPr>
                <w:ins w:id="8135" w:author="MinhHieu" w:date="2024-12-20T11:39:00Z"/>
              </w:rPr>
            </w:pPr>
            <w:ins w:id="8136" w:author="MinhHieu" w:date="2024-12-20T11:39:00Z">
              <w:r>
                <w:rPr>
                  <w:color w:val="000000"/>
                </w:rPr>
                <w:t>int</w:t>
              </w:r>
            </w:ins>
          </w:p>
        </w:tc>
        <w:tc>
          <w:tcPr>
            <w:tcW w:w="2322" w:type="dxa"/>
          </w:tcPr>
          <w:p w14:paraId="0703F2F9" w14:textId="28E86872" w:rsidR="00743906" w:rsidRDefault="00743906" w:rsidP="00743906">
            <w:pPr>
              <w:pBdr>
                <w:top w:val="nil"/>
                <w:left w:val="nil"/>
                <w:bottom w:val="nil"/>
                <w:right w:val="nil"/>
                <w:between w:val="nil"/>
              </w:pBdr>
              <w:tabs>
                <w:tab w:val="left" w:pos="1077"/>
                <w:tab w:val="left" w:pos="1710"/>
              </w:tabs>
              <w:spacing w:before="0" w:line="298" w:lineRule="auto"/>
              <w:ind w:left="110" w:right="0" w:firstLine="0"/>
              <w:rPr>
                <w:ins w:id="8137" w:author="MinhHieu" w:date="2024-12-20T11:39:00Z"/>
                <w:color w:val="000000"/>
              </w:rPr>
            </w:pPr>
            <w:ins w:id="8138" w:author="MinhHieu" w:date="2024-12-20T11:39:00Z">
              <w:r>
                <w:rPr>
                  <w:color w:val="000000"/>
                </w:rPr>
                <w:t>Số lượng sản phẩm</w:t>
              </w:r>
            </w:ins>
          </w:p>
        </w:tc>
      </w:tr>
      <w:tr w:rsidR="00743906" w14:paraId="58E34319" w14:textId="77777777" w:rsidTr="00711A5B">
        <w:trPr>
          <w:trHeight w:val="628"/>
          <w:ins w:id="8139" w:author="MinhHieu" w:date="2024-12-20T11:39:00Z"/>
        </w:trPr>
        <w:tc>
          <w:tcPr>
            <w:tcW w:w="2320" w:type="dxa"/>
          </w:tcPr>
          <w:p w14:paraId="570A1CF2" w14:textId="2192086D" w:rsidR="00743906" w:rsidRDefault="00743906" w:rsidP="00743906">
            <w:pPr>
              <w:pBdr>
                <w:top w:val="nil"/>
                <w:left w:val="nil"/>
                <w:bottom w:val="nil"/>
                <w:right w:val="nil"/>
                <w:between w:val="nil"/>
              </w:pBdr>
              <w:spacing w:before="0" w:line="298" w:lineRule="auto"/>
              <w:ind w:left="110" w:right="0" w:firstLine="0"/>
              <w:rPr>
                <w:ins w:id="8140" w:author="MinhHieu" w:date="2024-12-20T11:39:00Z"/>
                <w:color w:val="000000"/>
              </w:rPr>
            </w:pPr>
            <w:ins w:id="8141" w:author="MinhHieu" w:date="2024-12-20T11:39:00Z">
              <w:r>
                <w:rPr>
                  <w:color w:val="000000"/>
                </w:rPr>
                <w:t>5</w:t>
              </w:r>
            </w:ins>
          </w:p>
        </w:tc>
        <w:tc>
          <w:tcPr>
            <w:tcW w:w="2322" w:type="dxa"/>
          </w:tcPr>
          <w:p w14:paraId="3A05493B" w14:textId="7A59F81D" w:rsidR="00743906" w:rsidRDefault="00743906" w:rsidP="00743906">
            <w:pPr>
              <w:pBdr>
                <w:top w:val="nil"/>
                <w:left w:val="nil"/>
                <w:bottom w:val="nil"/>
                <w:right w:val="nil"/>
                <w:between w:val="nil"/>
              </w:pBdr>
              <w:spacing w:before="0" w:line="298" w:lineRule="auto"/>
              <w:ind w:left="110" w:right="0" w:firstLine="0"/>
              <w:rPr>
                <w:ins w:id="8142" w:author="MinhHieu" w:date="2024-12-20T11:39:00Z"/>
              </w:rPr>
            </w:pPr>
            <w:ins w:id="8143" w:author="MinhHieu" w:date="2024-12-20T11:39:00Z">
              <w:r>
                <w:t>discounted_price</w:t>
              </w:r>
            </w:ins>
          </w:p>
        </w:tc>
        <w:tc>
          <w:tcPr>
            <w:tcW w:w="2322" w:type="dxa"/>
          </w:tcPr>
          <w:p w14:paraId="77D723B0" w14:textId="68906B6A" w:rsidR="00743906" w:rsidRDefault="00743906" w:rsidP="00743906">
            <w:pPr>
              <w:pBdr>
                <w:top w:val="nil"/>
                <w:left w:val="nil"/>
                <w:bottom w:val="nil"/>
                <w:right w:val="nil"/>
                <w:between w:val="nil"/>
              </w:pBdr>
              <w:spacing w:before="0" w:line="298" w:lineRule="auto"/>
              <w:ind w:left="110" w:right="0" w:firstLine="0"/>
              <w:rPr>
                <w:ins w:id="8144" w:author="MinhHieu" w:date="2024-12-20T11:39:00Z"/>
                <w:color w:val="000000"/>
              </w:rPr>
            </w:pPr>
            <w:ins w:id="8145" w:author="MinhHieu" w:date="2024-12-20T11:39:00Z">
              <w:r>
                <w:t>int</w:t>
              </w:r>
            </w:ins>
          </w:p>
        </w:tc>
        <w:tc>
          <w:tcPr>
            <w:tcW w:w="2322" w:type="dxa"/>
          </w:tcPr>
          <w:p w14:paraId="13810D2D" w14:textId="0775BD85" w:rsidR="00743906" w:rsidRDefault="00743906" w:rsidP="00743906">
            <w:pPr>
              <w:pBdr>
                <w:top w:val="nil"/>
                <w:left w:val="nil"/>
                <w:bottom w:val="nil"/>
                <w:right w:val="nil"/>
                <w:between w:val="nil"/>
              </w:pBdr>
              <w:tabs>
                <w:tab w:val="left" w:pos="1077"/>
                <w:tab w:val="left" w:pos="1710"/>
              </w:tabs>
              <w:spacing w:before="0" w:line="298" w:lineRule="auto"/>
              <w:ind w:left="110" w:right="0" w:firstLine="0"/>
              <w:rPr>
                <w:ins w:id="8146" w:author="MinhHieu" w:date="2024-12-20T11:39:00Z"/>
                <w:color w:val="000000"/>
              </w:rPr>
            </w:pPr>
            <w:ins w:id="8147" w:author="MinhHieu" w:date="2024-12-20T11:39:00Z">
              <w:r>
                <w:t>Giá sản phẩm sau khi giảm</w:t>
              </w:r>
            </w:ins>
          </w:p>
        </w:tc>
      </w:tr>
      <w:tr w:rsidR="00743906" w14:paraId="0D80174B" w14:textId="77777777" w:rsidTr="00711A5B">
        <w:trPr>
          <w:trHeight w:val="628"/>
          <w:ins w:id="8148" w:author="MinhHieu" w:date="2024-12-20T11:39:00Z"/>
        </w:trPr>
        <w:tc>
          <w:tcPr>
            <w:tcW w:w="2320" w:type="dxa"/>
          </w:tcPr>
          <w:p w14:paraId="48F74FD0" w14:textId="060A4B0D" w:rsidR="00743906" w:rsidRDefault="00743906" w:rsidP="00743906">
            <w:pPr>
              <w:pBdr>
                <w:top w:val="nil"/>
                <w:left w:val="nil"/>
                <w:bottom w:val="nil"/>
                <w:right w:val="nil"/>
                <w:between w:val="nil"/>
              </w:pBdr>
              <w:spacing w:before="0" w:line="298" w:lineRule="auto"/>
              <w:ind w:left="110" w:right="0" w:firstLine="0"/>
              <w:rPr>
                <w:ins w:id="8149" w:author="MinhHieu" w:date="2024-12-20T11:39:00Z"/>
                <w:color w:val="000000"/>
              </w:rPr>
            </w:pPr>
            <w:ins w:id="8150" w:author="MinhHieu" w:date="2024-12-20T11:39:00Z">
              <w:r>
                <w:t>6</w:t>
              </w:r>
            </w:ins>
          </w:p>
        </w:tc>
        <w:tc>
          <w:tcPr>
            <w:tcW w:w="2322" w:type="dxa"/>
          </w:tcPr>
          <w:p w14:paraId="52BDAA3D" w14:textId="53EDEB0B" w:rsidR="00743906" w:rsidRDefault="00743906" w:rsidP="00743906">
            <w:pPr>
              <w:pBdr>
                <w:top w:val="nil"/>
                <w:left w:val="nil"/>
                <w:bottom w:val="nil"/>
                <w:right w:val="nil"/>
                <w:between w:val="nil"/>
              </w:pBdr>
              <w:spacing w:before="0" w:line="298" w:lineRule="auto"/>
              <w:ind w:left="110" w:right="0" w:firstLine="0"/>
              <w:rPr>
                <w:ins w:id="8151" w:author="MinhHieu" w:date="2024-12-20T11:39:00Z"/>
              </w:rPr>
            </w:pPr>
            <w:ins w:id="8152" w:author="MinhHieu" w:date="2024-12-20T11:39:00Z">
              <w:r>
                <w:t>price</w:t>
              </w:r>
            </w:ins>
          </w:p>
        </w:tc>
        <w:tc>
          <w:tcPr>
            <w:tcW w:w="2322" w:type="dxa"/>
          </w:tcPr>
          <w:p w14:paraId="5138D188" w14:textId="695EDD1C" w:rsidR="00743906" w:rsidRDefault="00743906" w:rsidP="00743906">
            <w:pPr>
              <w:pBdr>
                <w:top w:val="nil"/>
                <w:left w:val="nil"/>
                <w:bottom w:val="nil"/>
                <w:right w:val="nil"/>
                <w:between w:val="nil"/>
              </w:pBdr>
              <w:spacing w:before="0" w:line="298" w:lineRule="auto"/>
              <w:ind w:left="110" w:right="0" w:firstLine="0"/>
              <w:rPr>
                <w:ins w:id="8153" w:author="MinhHieu" w:date="2024-12-20T11:39:00Z"/>
              </w:rPr>
            </w:pPr>
            <w:ins w:id="8154" w:author="MinhHieu" w:date="2024-12-20T11:39:00Z">
              <w:r>
                <w:t>int</w:t>
              </w:r>
            </w:ins>
          </w:p>
        </w:tc>
        <w:tc>
          <w:tcPr>
            <w:tcW w:w="2322" w:type="dxa"/>
          </w:tcPr>
          <w:p w14:paraId="0BCB336A" w14:textId="77556C63" w:rsidR="00743906" w:rsidRDefault="00743906" w:rsidP="00743906">
            <w:pPr>
              <w:pBdr>
                <w:top w:val="nil"/>
                <w:left w:val="nil"/>
                <w:bottom w:val="nil"/>
                <w:right w:val="nil"/>
                <w:between w:val="nil"/>
              </w:pBdr>
              <w:tabs>
                <w:tab w:val="left" w:pos="1077"/>
                <w:tab w:val="left" w:pos="1710"/>
              </w:tabs>
              <w:spacing w:before="0" w:line="298" w:lineRule="auto"/>
              <w:ind w:left="110" w:right="0" w:firstLine="0"/>
              <w:rPr>
                <w:ins w:id="8155" w:author="MinhHieu" w:date="2024-12-20T11:39:00Z"/>
              </w:rPr>
            </w:pPr>
            <w:ins w:id="8156" w:author="MinhHieu" w:date="2024-12-20T11:39:00Z">
              <w:r>
                <w:t>Giá sản phẩm ban đầu</w:t>
              </w:r>
            </w:ins>
          </w:p>
        </w:tc>
      </w:tr>
      <w:tr w:rsidR="00743906" w14:paraId="7BA42D50" w14:textId="77777777" w:rsidTr="00711A5B">
        <w:trPr>
          <w:trHeight w:val="628"/>
          <w:ins w:id="8157" w:author="MinhHieu" w:date="2024-12-20T11:39:00Z"/>
        </w:trPr>
        <w:tc>
          <w:tcPr>
            <w:tcW w:w="2320" w:type="dxa"/>
          </w:tcPr>
          <w:p w14:paraId="500E07FF" w14:textId="646B5314" w:rsidR="00743906" w:rsidRDefault="00743906" w:rsidP="00743906">
            <w:pPr>
              <w:pBdr>
                <w:top w:val="nil"/>
                <w:left w:val="nil"/>
                <w:bottom w:val="nil"/>
                <w:right w:val="nil"/>
                <w:between w:val="nil"/>
              </w:pBdr>
              <w:spacing w:before="0" w:line="298" w:lineRule="auto"/>
              <w:ind w:left="110" w:right="0" w:firstLine="0"/>
              <w:rPr>
                <w:ins w:id="8158" w:author="MinhHieu" w:date="2024-12-20T11:39:00Z"/>
              </w:rPr>
            </w:pPr>
            <w:ins w:id="8159" w:author="MinhHieu" w:date="2024-12-20T11:39:00Z">
              <w:r>
                <w:t>7</w:t>
              </w:r>
            </w:ins>
          </w:p>
        </w:tc>
        <w:tc>
          <w:tcPr>
            <w:tcW w:w="2322" w:type="dxa"/>
          </w:tcPr>
          <w:p w14:paraId="4555A478" w14:textId="045F15FD" w:rsidR="00743906" w:rsidRDefault="00743906" w:rsidP="00743906">
            <w:pPr>
              <w:pBdr>
                <w:top w:val="nil"/>
                <w:left w:val="nil"/>
                <w:bottom w:val="nil"/>
                <w:right w:val="nil"/>
                <w:between w:val="nil"/>
              </w:pBdr>
              <w:spacing w:before="0" w:line="298" w:lineRule="auto"/>
              <w:ind w:left="110" w:right="0" w:firstLine="0"/>
              <w:rPr>
                <w:ins w:id="8160" w:author="MinhHieu" w:date="2024-12-20T11:39:00Z"/>
              </w:rPr>
            </w:pPr>
            <w:ins w:id="8161" w:author="MinhHieu" w:date="2024-12-20T11:39:00Z">
              <w:r>
                <w:t>size</w:t>
              </w:r>
            </w:ins>
          </w:p>
        </w:tc>
        <w:tc>
          <w:tcPr>
            <w:tcW w:w="2322" w:type="dxa"/>
          </w:tcPr>
          <w:p w14:paraId="0193597A" w14:textId="4EDB37B7" w:rsidR="00743906" w:rsidRDefault="00743906" w:rsidP="00743906">
            <w:pPr>
              <w:pBdr>
                <w:top w:val="nil"/>
                <w:left w:val="nil"/>
                <w:bottom w:val="nil"/>
                <w:right w:val="nil"/>
                <w:between w:val="nil"/>
              </w:pBdr>
              <w:spacing w:before="0" w:line="298" w:lineRule="auto"/>
              <w:ind w:left="110" w:right="0" w:firstLine="0"/>
              <w:rPr>
                <w:ins w:id="8162" w:author="MinhHieu" w:date="2024-12-20T11:39:00Z"/>
              </w:rPr>
            </w:pPr>
            <w:ins w:id="8163" w:author="MinhHieu" w:date="2024-12-20T11:39:00Z">
              <w:r>
                <w:t>varchar(255)</w:t>
              </w:r>
            </w:ins>
          </w:p>
        </w:tc>
        <w:tc>
          <w:tcPr>
            <w:tcW w:w="2322" w:type="dxa"/>
          </w:tcPr>
          <w:p w14:paraId="0CDC548C" w14:textId="4AF55925" w:rsidR="00743906" w:rsidRDefault="00743906" w:rsidP="00743906">
            <w:pPr>
              <w:pBdr>
                <w:top w:val="nil"/>
                <w:left w:val="nil"/>
                <w:bottom w:val="nil"/>
                <w:right w:val="nil"/>
                <w:between w:val="nil"/>
              </w:pBdr>
              <w:tabs>
                <w:tab w:val="left" w:pos="1077"/>
                <w:tab w:val="left" w:pos="1710"/>
              </w:tabs>
              <w:spacing w:before="0" w:line="298" w:lineRule="auto"/>
              <w:ind w:left="110" w:right="0" w:firstLine="0"/>
              <w:rPr>
                <w:ins w:id="8164" w:author="MinhHieu" w:date="2024-12-20T11:39:00Z"/>
              </w:rPr>
            </w:pPr>
            <w:ins w:id="8165" w:author="MinhHieu" w:date="2024-12-20T11:39:00Z">
              <w:r>
                <w:t>Tên Size</w:t>
              </w:r>
            </w:ins>
          </w:p>
        </w:tc>
      </w:tr>
      <w:tr w:rsidR="00743906" w14:paraId="7FBBA8A2" w14:textId="77777777" w:rsidTr="00711A5B">
        <w:trPr>
          <w:trHeight w:val="628"/>
          <w:ins w:id="8166" w:author="MinhHieu" w:date="2024-12-20T11:39:00Z"/>
        </w:trPr>
        <w:tc>
          <w:tcPr>
            <w:tcW w:w="2320" w:type="dxa"/>
          </w:tcPr>
          <w:p w14:paraId="0524C22C" w14:textId="5D414F34" w:rsidR="00743906" w:rsidRDefault="00743906" w:rsidP="00743906">
            <w:pPr>
              <w:pBdr>
                <w:top w:val="nil"/>
                <w:left w:val="nil"/>
                <w:bottom w:val="nil"/>
                <w:right w:val="nil"/>
                <w:between w:val="nil"/>
              </w:pBdr>
              <w:spacing w:before="0" w:line="298" w:lineRule="auto"/>
              <w:ind w:left="110" w:right="0" w:firstLine="0"/>
              <w:rPr>
                <w:ins w:id="8167" w:author="MinhHieu" w:date="2024-12-20T11:39:00Z"/>
              </w:rPr>
            </w:pPr>
            <w:ins w:id="8168" w:author="MinhHieu" w:date="2024-12-20T11:39:00Z">
              <w:r>
                <w:t>8</w:t>
              </w:r>
            </w:ins>
          </w:p>
        </w:tc>
        <w:tc>
          <w:tcPr>
            <w:tcW w:w="2322" w:type="dxa"/>
          </w:tcPr>
          <w:p w14:paraId="6E39BA5E" w14:textId="2D885D93" w:rsidR="00743906" w:rsidRDefault="00743906" w:rsidP="00743906">
            <w:pPr>
              <w:pBdr>
                <w:top w:val="nil"/>
                <w:left w:val="nil"/>
                <w:bottom w:val="nil"/>
                <w:right w:val="nil"/>
                <w:between w:val="nil"/>
              </w:pBdr>
              <w:spacing w:before="0" w:line="298" w:lineRule="auto"/>
              <w:ind w:left="110" w:right="0" w:firstLine="0"/>
              <w:rPr>
                <w:ins w:id="8169" w:author="MinhHieu" w:date="2024-12-20T11:39:00Z"/>
              </w:rPr>
            </w:pPr>
            <w:ins w:id="8170" w:author="MinhHieu" w:date="2024-12-20T11:39:00Z">
              <w:r>
                <w:t>user_id</w:t>
              </w:r>
            </w:ins>
          </w:p>
        </w:tc>
        <w:tc>
          <w:tcPr>
            <w:tcW w:w="2322" w:type="dxa"/>
          </w:tcPr>
          <w:p w14:paraId="37AFA4AE" w14:textId="637AA884" w:rsidR="00743906" w:rsidRDefault="00743906" w:rsidP="00743906">
            <w:pPr>
              <w:pBdr>
                <w:top w:val="nil"/>
                <w:left w:val="nil"/>
                <w:bottom w:val="nil"/>
                <w:right w:val="nil"/>
                <w:between w:val="nil"/>
              </w:pBdr>
              <w:spacing w:before="0" w:line="298" w:lineRule="auto"/>
              <w:ind w:left="110" w:right="0" w:firstLine="0"/>
              <w:rPr>
                <w:ins w:id="8171" w:author="MinhHieu" w:date="2024-12-20T11:39:00Z"/>
              </w:rPr>
            </w:pPr>
            <w:ins w:id="8172" w:author="MinhHieu" w:date="2024-12-20T11:39:00Z">
              <w:r>
                <w:t>bigint</w:t>
              </w:r>
            </w:ins>
          </w:p>
        </w:tc>
        <w:tc>
          <w:tcPr>
            <w:tcW w:w="2322" w:type="dxa"/>
          </w:tcPr>
          <w:p w14:paraId="739FC12B" w14:textId="77777777" w:rsidR="00743906" w:rsidRDefault="00743906" w:rsidP="00743906">
            <w:pPr>
              <w:tabs>
                <w:tab w:val="left" w:pos="1077"/>
                <w:tab w:val="left" w:pos="1710"/>
              </w:tabs>
              <w:spacing w:before="1"/>
              <w:ind w:left="110" w:firstLine="0"/>
              <w:rPr>
                <w:ins w:id="8173" w:author="MinhHieu" w:date="2024-12-20T11:39:00Z"/>
              </w:rPr>
            </w:pPr>
            <w:ins w:id="8174" w:author="MinhHieu" w:date="2024-12-20T11:39:00Z">
              <w:r>
                <w:t>FK-trỏ</w:t>
              </w:r>
              <w:r>
                <w:tab/>
                <w:t>đến</w:t>
              </w:r>
              <w:r>
                <w:tab/>
                <w:t>bảng</w:t>
              </w:r>
            </w:ins>
          </w:p>
          <w:p w14:paraId="684D7CDA" w14:textId="52C27A11" w:rsidR="00743906" w:rsidRDefault="00743906" w:rsidP="00743906">
            <w:pPr>
              <w:pBdr>
                <w:top w:val="nil"/>
                <w:left w:val="nil"/>
                <w:bottom w:val="nil"/>
                <w:right w:val="nil"/>
                <w:between w:val="nil"/>
              </w:pBdr>
              <w:tabs>
                <w:tab w:val="left" w:pos="1077"/>
                <w:tab w:val="left" w:pos="1710"/>
              </w:tabs>
              <w:spacing w:before="0" w:line="298" w:lineRule="auto"/>
              <w:ind w:left="110" w:right="0" w:firstLine="0"/>
              <w:rPr>
                <w:ins w:id="8175" w:author="MinhHieu" w:date="2024-12-20T11:39:00Z"/>
              </w:rPr>
            </w:pPr>
            <w:ins w:id="8176" w:author="MinhHieu" w:date="2024-12-20T11:39:00Z">
              <w:r>
                <w:t>user</w:t>
              </w:r>
            </w:ins>
          </w:p>
        </w:tc>
      </w:tr>
    </w:tbl>
    <w:p w14:paraId="3AFED7A3" w14:textId="77777777" w:rsidR="00A27D53" w:rsidRDefault="00A27D53">
      <w:pPr>
        <w:spacing w:line="298" w:lineRule="auto"/>
        <w:sectPr w:rsidR="00A27D53">
          <w:pgSz w:w="11910" w:h="16840"/>
          <w:pgMar w:top="1500" w:right="800" w:bottom="1340" w:left="1580" w:header="732" w:footer="1153" w:gutter="0"/>
          <w:cols w:space="720"/>
        </w:sectPr>
      </w:pPr>
    </w:p>
    <w:p w14:paraId="5DA35B75" w14:textId="77777777" w:rsidR="00A27D53" w:rsidRDefault="00A27D53">
      <w:pPr>
        <w:pBdr>
          <w:top w:val="nil"/>
          <w:left w:val="nil"/>
          <w:bottom w:val="nil"/>
          <w:right w:val="nil"/>
          <w:between w:val="nil"/>
        </w:pBdr>
        <w:spacing w:before="8" w:line="240" w:lineRule="auto"/>
        <w:ind w:left="0" w:right="0" w:firstLine="0"/>
        <w:rPr>
          <w:i/>
          <w:color w:val="000000"/>
          <w:sz w:val="8"/>
          <w:szCs w:val="8"/>
        </w:rPr>
      </w:pPr>
    </w:p>
    <w:p w14:paraId="0BF70695" w14:textId="77777777" w:rsidR="00A27D53" w:rsidDel="00711A5B" w:rsidRDefault="00A27D53">
      <w:pPr>
        <w:pBdr>
          <w:top w:val="nil"/>
          <w:left w:val="nil"/>
          <w:bottom w:val="nil"/>
          <w:right w:val="nil"/>
          <w:between w:val="nil"/>
        </w:pBdr>
        <w:spacing w:before="213" w:line="240" w:lineRule="auto"/>
        <w:ind w:left="0" w:right="0" w:firstLine="0"/>
        <w:rPr>
          <w:del w:id="8177" w:author="MinhHieu" w:date="2024-12-20T11:36:00Z"/>
          <w:i/>
          <w:color w:val="000000"/>
        </w:rPr>
      </w:pPr>
      <w:bookmarkStart w:id="8178" w:name="_Toc185587711"/>
      <w:bookmarkStart w:id="8179" w:name="_Toc185588757"/>
      <w:bookmarkStart w:id="8180" w:name="_Toc185597832"/>
      <w:bookmarkStart w:id="8181" w:name="_Toc185598013"/>
      <w:bookmarkStart w:id="8182" w:name="_Toc185598191"/>
      <w:bookmarkStart w:id="8183" w:name="_Toc185598368"/>
      <w:bookmarkEnd w:id="8178"/>
      <w:bookmarkEnd w:id="8179"/>
      <w:bookmarkEnd w:id="8180"/>
      <w:bookmarkEnd w:id="8181"/>
      <w:bookmarkEnd w:id="8182"/>
      <w:bookmarkEnd w:id="8183"/>
    </w:p>
    <w:p w14:paraId="1EC43395" w14:textId="77777777" w:rsidR="00A27D53" w:rsidRDefault="00D33BC1">
      <w:pPr>
        <w:pStyle w:val="Heading2"/>
        <w:numPr>
          <w:ilvl w:val="2"/>
          <w:numId w:val="36"/>
        </w:numPr>
        <w:tabs>
          <w:tab w:val="left" w:pos="704"/>
        </w:tabs>
        <w:ind w:left="704" w:hanging="580"/>
      </w:pPr>
      <w:bookmarkStart w:id="8184" w:name="bookmark=id.280hiku" w:colFirst="0" w:colLast="0"/>
      <w:bookmarkStart w:id="8185" w:name="_Toc185578215"/>
      <w:bookmarkStart w:id="8186" w:name="_Toc185579238"/>
      <w:bookmarkStart w:id="8187" w:name="_Toc185579342"/>
      <w:bookmarkStart w:id="8188" w:name="_Toc185587712"/>
      <w:bookmarkStart w:id="8189" w:name="_Toc185588758"/>
      <w:bookmarkStart w:id="8190" w:name="_Toc185597833"/>
      <w:bookmarkStart w:id="8191" w:name="_Toc185598014"/>
      <w:bookmarkStart w:id="8192" w:name="_Toc185598192"/>
      <w:bookmarkStart w:id="8193" w:name="_Toc185598369"/>
      <w:bookmarkEnd w:id="8184"/>
      <w:r>
        <w:t>Lược đồ cơ sở dữ liệu</w:t>
      </w:r>
      <w:bookmarkEnd w:id="8185"/>
      <w:bookmarkEnd w:id="8186"/>
      <w:bookmarkEnd w:id="8187"/>
      <w:bookmarkEnd w:id="8188"/>
      <w:bookmarkEnd w:id="8189"/>
      <w:bookmarkEnd w:id="8190"/>
      <w:bookmarkEnd w:id="8191"/>
      <w:bookmarkEnd w:id="8192"/>
      <w:bookmarkEnd w:id="8193"/>
    </w:p>
    <w:p w14:paraId="16154963" w14:textId="77777777" w:rsidR="00743906" w:rsidRDefault="00D33BC1">
      <w:pPr>
        <w:keepNext/>
        <w:pBdr>
          <w:top w:val="nil"/>
          <w:left w:val="nil"/>
          <w:bottom w:val="nil"/>
          <w:right w:val="nil"/>
          <w:between w:val="nil"/>
        </w:pBdr>
        <w:spacing w:before="9" w:line="240" w:lineRule="auto"/>
        <w:ind w:left="0" w:right="0" w:firstLine="0"/>
        <w:rPr>
          <w:ins w:id="8194" w:author="MinhHieu" w:date="2024-12-20T11:39:00Z"/>
        </w:rPr>
        <w:pPrChange w:id="8195" w:author="MinhHieu" w:date="2024-12-20T11:39:00Z">
          <w:pPr>
            <w:pBdr>
              <w:top w:val="nil"/>
              <w:left w:val="nil"/>
              <w:bottom w:val="nil"/>
              <w:right w:val="nil"/>
              <w:between w:val="nil"/>
            </w:pBdr>
            <w:spacing w:before="9" w:line="240" w:lineRule="auto"/>
            <w:ind w:left="0" w:right="0" w:firstLine="0"/>
          </w:pPr>
        </w:pPrChange>
      </w:pPr>
      <w:r>
        <w:rPr>
          <w:b/>
          <w:noProof/>
          <w:color w:val="000000"/>
          <w:sz w:val="4"/>
          <w:szCs w:val="4"/>
        </w:rPr>
        <w:drawing>
          <wp:inline distT="114300" distB="114300" distL="114300" distR="114300" wp14:anchorId="050279DD" wp14:editId="4B09CB55">
            <wp:extent cx="6048700" cy="3543300"/>
            <wp:effectExtent l="0" t="0" r="0" b="0"/>
            <wp:docPr id="202506028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0"/>
                    <a:srcRect/>
                    <a:stretch>
                      <a:fillRect/>
                    </a:stretch>
                  </pic:blipFill>
                  <pic:spPr>
                    <a:xfrm>
                      <a:off x="0" y="0"/>
                      <a:ext cx="6048700" cy="3543300"/>
                    </a:xfrm>
                    <a:prstGeom prst="rect">
                      <a:avLst/>
                    </a:prstGeom>
                    <a:ln/>
                  </pic:spPr>
                </pic:pic>
              </a:graphicData>
            </a:graphic>
          </wp:inline>
        </w:drawing>
      </w:r>
    </w:p>
    <w:p w14:paraId="67FBB078" w14:textId="4D52CCF0" w:rsidR="00A27D53" w:rsidRPr="00743906" w:rsidDel="00743906" w:rsidRDefault="00743906" w:rsidP="00743906">
      <w:pPr>
        <w:spacing w:before="59"/>
        <w:ind w:left="0" w:firstLine="0"/>
        <w:rPr>
          <w:del w:id="8196" w:author="MinhHieu" w:date="2024-12-20T11:40:00Z"/>
          <w:i/>
          <w:color w:val="auto"/>
          <w:lang w:val="vi-VN"/>
          <w:rPrChange w:id="8197" w:author="MinhHieu" w:date="2024-12-20T11:40:00Z">
            <w:rPr>
              <w:del w:id="8198" w:author="MinhHieu" w:date="2024-12-20T11:40:00Z"/>
              <w:i/>
              <w:iCs/>
              <w:lang w:val="vi-VN"/>
            </w:rPr>
          </w:rPrChange>
        </w:rPr>
      </w:pPr>
      <w:bookmarkStart w:id="8199" w:name="_Toc185587476"/>
      <w:bookmarkStart w:id="8200" w:name="_Toc185597656"/>
      <w:ins w:id="8201" w:author="MinhHieu" w:date="2024-12-20T11:39:00Z">
        <w:r w:rsidRPr="00743906">
          <w:rPr>
            <w:i/>
            <w:color w:val="auto"/>
            <w:rPrChange w:id="8202" w:author="MinhHieu" w:date="2024-12-20T11:40:00Z">
              <w:rPr/>
            </w:rPrChange>
          </w:rPr>
          <w:t>Hình 2.</w:t>
        </w:r>
        <w:r w:rsidRPr="00743906">
          <w:rPr>
            <w:i/>
            <w:color w:val="auto"/>
            <w:rPrChange w:id="8203" w:author="MinhHieu" w:date="2024-12-20T11:40:00Z">
              <w:rPr/>
            </w:rPrChange>
          </w:rPr>
          <w:fldChar w:fldCharType="begin"/>
        </w:r>
        <w:r w:rsidRPr="00743906">
          <w:rPr>
            <w:i/>
            <w:color w:val="auto"/>
            <w:rPrChange w:id="8204" w:author="MinhHieu" w:date="2024-12-20T11:40:00Z">
              <w:rPr/>
            </w:rPrChange>
          </w:rPr>
          <w:instrText xml:space="preserve"> SEQ Hình_2. \* ARABIC </w:instrText>
        </w:r>
      </w:ins>
      <w:r w:rsidRPr="00743906">
        <w:rPr>
          <w:i/>
          <w:color w:val="auto"/>
          <w:rPrChange w:id="8205" w:author="MinhHieu" w:date="2024-12-20T11:40:00Z">
            <w:rPr/>
          </w:rPrChange>
        </w:rPr>
        <w:fldChar w:fldCharType="separate"/>
      </w:r>
      <w:ins w:id="8206" w:author="MinhHieu" w:date="2024-12-20T11:39:00Z">
        <w:r w:rsidRPr="00743906">
          <w:rPr>
            <w:i/>
            <w:noProof/>
            <w:color w:val="auto"/>
            <w:rPrChange w:id="8207" w:author="MinhHieu" w:date="2024-12-20T11:40:00Z">
              <w:rPr>
                <w:noProof/>
              </w:rPr>
            </w:rPrChange>
          </w:rPr>
          <w:t>32</w:t>
        </w:r>
        <w:r w:rsidRPr="00743906">
          <w:rPr>
            <w:i/>
            <w:color w:val="auto"/>
            <w:rPrChange w:id="8208" w:author="MinhHieu" w:date="2024-12-20T11:40:00Z">
              <w:rPr/>
            </w:rPrChange>
          </w:rPr>
          <w:fldChar w:fldCharType="end"/>
        </w:r>
        <w:r w:rsidRPr="00743906">
          <w:rPr>
            <w:i/>
            <w:color w:val="auto"/>
            <w:lang w:val="vi-VN"/>
            <w:rPrChange w:id="8209" w:author="MinhHieu" w:date="2024-12-20T11:40:00Z">
              <w:rPr>
                <w:lang w:val="vi-VN"/>
              </w:rPr>
            </w:rPrChange>
          </w:rPr>
          <w:t xml:space="preserve"> </w:t>
        </w:r>
      </w:ins>
      <w:ins w:id="8210" w:author="MinhHieu" w:date="2024-12-20T11:40:00Z">
        <w:r w:rsidRPr="00743906">
          <w:rPr>
            <w:i/>
            <w:color w:val="auto"/>
            <w:rPrChange w:id="8211" w:author="MinhHieu" w:date="2024-12-20T11:40:00Z">
              <w:rPr>
                <w:i/>
                <w:iCs/>
              </w:rPr>
            </w:rPrChange>
          </w:rPr>
          <w:t>Lược đồ cơ sở dữ liệu</w:t>
        </w:r>
      </w:ins>
      <w:bookmarkEnd w:id="8199"/>
      <w:bookmarkEnd w:id="8200"/>
    </w:p>
    <w:p w14:paraId="62378A65" w14:textId="77777777" w:rsidR="00743906" w:rsidRPr="00743906" w:rsidRDefault="00743906">
      <w:pPr>
        <w:pStyle w:val="Caption"/>
        <w:ind w:left="2966"/>
        <w:rPr>
          <w:ins w:id="8212" w:author="MinhHieu" w:date="2024-12-20T11:40:00Z"/>
          <w:color w:val="1A1A1A"/>
          <w:sz w:val="26"/>
          <w:szCs w:val="26"/>
          <w:lang w:val="vi-VN"/>
          <w:rPrChange w:id="8213" w:author="MinhHieu" w:date="2024-12-20T11:40:00Z">
            <w:rPr>
              <w:ins w:id="8214" w:author="MinhHieu" w:date="2024-12-20T11:40:00Z"/>
              <w:b/>
              <w:color w:val="000000"/>
              <w:sz w:val="4"/>
              <w:szCs w:val="4"/>
            </w:rPr>
          </w:rPrChange>
        </w:rPr>
        <w:pPrChange w:id="8215" w:author="MinhHieu" w:date="2024-12-20T11:40:00Z">
          <w:pPr>
            <w:pBdr>
              <w:top w:val="nil"/>
              <w:left w:val="nil"/>
              <w:bottom w:val="nil"/>
              <w:right w:val="nil"/>
              <w:between w:val="nil"/>
            </w:pBdr>
            <w:spacing w:before="9" w:line="240" w:lineRule="auto"/>
            <w:ind w:left="0" w:right="0" w:firstLine="0"/>
          </w:pPr>
        </w:pPrChange>
      </w:pPr>
    </w:p>
    <w:p w14:paraId="3DADE787" w14:textId="22E98D4B" w:rsidR="00A27D53" w:rsidRDefault="00D33BC1">
      <w:pPr>
        <w:spacing w:before="59"/>
        <w:ind w:left="0" w:firstLine="0"/>
        <w:rPr>
          <w:i/>
        </w:rPr>
        <w:pPrChange w:id="8216" w:author="MinhHieu" w:date="2024-12-20T11:40:00Z">
          <w:pPr>
            <w:spacing w:before="59"/>
            <w:ind w:left="2966" w:firstLine="0"/>
          </w:pPr>
        </w:pPrChange>
      </w:pPr>
      <w:bookmarkStart w:id="8217" w:name="_heading=h.375fbgg" w:colFirst="0" w:colLast="0"/>
      <w:bookmarkEnd w:id="8217"/>
      <w:del w:id="8218" w:author="MinhHieu" w:date="2024-12-20T11:39:00Z">
        <w:r w:rsidDel="00743906">
          <w:rPr>
            <w:i/>
          </w:rPr>
          <w:delText>Hình 2.44 Lược đồ cơ sở dữ liệu</w:delText>
        </w:r>
      </w:del>
    </w:p>
    <w:p w14:paraId="5397EA27" w14:textId="77777777" w:rsidR="00A27D53" w:rsidRDefault="00D33BC1">
      <w:pPr>
        <w:pStyle w:val="Heading2"/>
        <w:spacing w:before="149"/>
        <w:ind w:left="124" w:firstLine="0"/>
      </w:pPr>
      <w:bookmarkStart w:id="8219" w:name="bookmark=id.1maplo9" w:colFirst="0" w:colLast="0"/>
      <w:bookmarkStart w:id="8220" w:name="_Toc185578216"/>
      <w:bookmarkStart w:id="8221" w:name="_Toc185579239"/>
      <w:bookmarkStart w:id="8222" w:name="_Toc185579343"/>
      <w:bookmarkStart w:id="8223" w:name="_Toc185587713"/>
      <w:bookmarkStart w:id="8224" w:name="_Toc185588759"/>
      <w:bookmarkStart w:id="8225" w:name="_Toc185597834"/>
      <w:bookmarkStart w:id="8226" w:name="_Toc185598015"/>
      <w:bookmarkStart w:id="8227" w:name="_Toc185598193"/>
      <w:bookmarkStart w:id="8228" w:name="_Toc185598370"/>
      <w:bookmarkEnd w:id="8219"/>
      <w:r>
        <w:t>2.7 Kết luận chương</w:t>
      </w:r>
      <w:bookmarkEnd w:id="8220"/>
      <w:bookmarkEnd w:id="8221"/>
      <w:bookmarkEnd w:id="8222"/>
      <w:bookmarkEnd w:id="8223"/>
      <w:bookmarkEnd w:id="8224"/>
      <w:bookmarkEnd w:id="8225"/>
      <w:bookmarkEnd w:id="8226"/>
      <w:bookmarkEnd w:id="8227"/>
      <w:bookmarkEnd w:id="8228"/>
    </w:p>
    <w:p w14:paraId="05FEB848" w14:textId="77777777" w:rsidR="00A27D53" w:rsidRDefault="00D33BC1">
      <w:pPr>
        <w:ind w:left="283" w:firstLine="425"/>
      </w:pPr>
      <w:r>
        <w:t>Nội dung chương 2 của đồ án đã tìm hiểu và sử dụng ngôn ngữ UML để phân tích thiết kế hệ thống chi tiết các chức năng của ứng dụng siêu thị điện máy online.</w:t>
      </w:r>
    </w:p>
    <w:p w14:paraId="18FE3982" w14:textId="77777777" w:rsidR="00A27D53" w:rsidRDefault="00D33BC1">
      <w:pPr>
        <w:ind w:left="283" w:firstLine="425"/>
        <w:rPr>
          <w:ins w:id="8229" w:author="MinhHieu" w:date="2024-12-20T11:40:00Z"/>
          <w:lang w:val="vi-VN"/>
        </w:rPr>
      </w:pPr>
      <w:r>
        <w:t>Nội dung chương tiếp theo của đồ án sẽ tiến hàn</w:t>
      </w:r>
      <w:r>
        <w:t>h cài đặt ứng dụng dựa theo các nội dung phân tích thiết kế và các công nghệ sử dụng ở chương 2.</w:t>
      </w:r>
    </w:p>
    <w:p w14:paraId="64EF94E5" w14:textId="77777777" w:rsidR="00743906" w:rsidRDefault="00743906">
      <w:pPr>
        <w:ind w:left="283" w:firstLine="425"/>
        <w:rPr>
          <w:ins w:id="8230" w:author="MinhHieu" w:date="2024-12-20T11:40:00Z"/>
          <w:lang w:val="vi-VN"/>
        </w:rPr>
      </w:pPr>
    </w:p>
    <w:p w14:paraId="4B998FA0" w14:textId="77777777" w:rsidR="00743906" w:rsidRDefault="00743906">
      <w:pPr>
        <w:ind w:left="283" w:firstLine="425"/>
        <w:rPr>
          <w:ins w:id="8231" w:author="MinhHieu" w:date="2024-12-20T11:40:00Z"/>
          <w:lang w:val="vi-VN"/>
        </w:rPr>
      </w:pPr>
    </w:p>
    <w:p w14:paraId="58651648" w14:textId="77777777" w:rsidR="00743906" w:rsidRDefault="00743906">
      <w:pPr>
        <w:ind w:left="283" w:firstLine="425"/>
        <w:rPr>
          <w:ins w:id="8232" w:author="MinhHieu" w:date="2024-12-20T11:40:00Z"/>
          <w:lang w:val="vi-VN"/>
        </w:rPr>
      </w:pPr>
    </w:p>
    <w:p w14:paraId="6B7458D1" w14:textId="77777777" w:rsidR="00743906" w:rsidRDefault="00743906">
      <w:pPr>
        <w:ind w:left="283" w:firstLine="425"/>
        <w:rPr>
          <w:ins w:id="8233" w:author="MinhHieu" w:date="2024-12-20T11:40:00Z"/>
          <w:lang w:val="vi-VN"/>
        </w:rPr>
      </w:pPr>
    </w:p>
    <w:p w14:paraId="79DC6367" w14:textId="77777777" w:rsidR="00743906" w:rsidRDefault="00743906">
      <w:pPr>
        <w:ind w:left="283" w:firstLine="425"/>
        <w:rPr>
          <w:ins w:id="8234" w:author="MinhHieu" w:date="2024-12-20T11:40:00Z"/>
          <w:lang w:val="vi-VN"/>
        </w:rPr>
      </w:pPr>
    </w:p>
    <w:p w14:paraId="6E6F83C8" w14:textId="77777777" w:rsidR="00743906" w:rsidRDefault="00743906">
      <w:pPr>
        <w:ind w:left="283" w:firstLine="425"/>
        <w:rPr>
          <w:ins w:id="8235" w:author="MinhHieu" w:date="2024-12-20T11:40:00Z"/>
          <w:lang w:val="vi-VN"/>
        </w:rPr>
      </w:pPr>
    </w:p>
    <w:p w14:paraId="20D05D64" w14:textId="77777777" w:rsidR="00743906" w:rsidRDefault="00743906">
      <w:pPr>
        <w:ind w:left="283" w:firstLine="425"/>
        <w:rPr>
          <w:ins w:id="8236" w:author="MinhHieu" w:date="2024-12-20T11:40:00Z"/>
          <w:lang w:val="vi-VN"/>
        </w:rPr>
      </w:pPr>
    </w:p>
    <w:p w14:paraId="10922DAB" w14:textId="77777777" w:rsidR="00743906" w:rsidRDefault="00743906">
      <w:pPr>
        <w:ind w:left="283" w:firstLine="425"/>
        <w:rPr>
          <w:ins w:id="8237" w:author="MinhHieu" w:date="2024-12-20T11:40:00Z"/>
          <w:lang w:val="vi-VN"/>
        </w:rPr>
      </w:pPr>
    </w:p>
    <w:p w14:paraId="2A06F3C1" w14:textId="77777777" w:rsidR="00743906" w:rsidRDefault="00743906">
      <w:pPr>
        <w:ind w:left="283" w:firstLine="425"/>
        <w:rPr>
          <w:ins w:id="8238" w:author="MinhHieu" w:date="2024-12-20T11:40:00Z"/>
          <w:lang w:val="vi-VN"/>
        </w:rPr>
      </w:pPr>
    </w:p>
    <w:p w14:paraId="19134E5A" w14:textId="77777777" w:rsidR="00743906" w:rsidRDefault="00743906">
      <w:pPr>
        <w:ind w:left="283" w:firstLine="425"/>
        <w:rPr>
          <w:ins w:id="8239" w:author="MinhHieu" w:date="2024-12-20T11:40:00Z"/>
          <w:lang w:val="vi-VN"/>
        </w:rPr>
      </w:pPr>
    </w:p>
    <w:p w14:paraId="7B3B4338" w14:textId="77777777" w:rsidR="00743906" w:rsidRDefault="00743906">
      <w:pPr>
        <w:ind w:left="283" w:firstLine="425"/>
        <w:rPr>
          <w:ins w:id="8240" w:author="MinhHieu" w:date="2024-12-20T11:40:00Z"/>
          <w:lang w:val="vi-VN"/>
        </w:rPr>
      </w:pPr>
    </w:p>
    <w:p w14:paraId="17F05B08" w14:textId="77777777" w:rsidR="00711A5B" w:rsidRPr="00711A5B" w:rsidDel="00711A5B" w:rsidRDefault="00711A5B">
      <w:pPr>
        <w:ind w:left="283" w:firstLine="425"/>
        <w:rPr>
          <w:del w:id="8241" w:author="MinhHieu" w:date="2024-12-20T11:34:00Z"/>
          <w:lang w:val="vi-VN"/>
          <w:rPrChange w:id="8242" w:author="MinhHieu" w:date="2024-12-20T11:34:00Z">
            <w:rPr>
              <w:del w:id="8243" w:author="MinhHieu" w:date="2024-12-20T11:34:00Z"/>
            </w:rPr>
          </w:rPrChange>
        </w:rPr>
        <w:sectPr w:rsidR="00711A5B" w:rsidRPr="00711A5B" w:rsidDel="00711A5B">
          <w:pgSz w:w="11910" w:h="16840"/>
          <w:pgMar w:top="1500" w:right="800" w:bottom="1340" w:left="1580" w:header="732" w:footer="1153" w:gutter="0"/>
          <w:cols w:space="720"/>
        </w:sectPr>
      </w:pPr>
    </w:p>
    <w:p w14:paraId="7AE0F035" w14:textId="77777777" w:rsidR="00A27D53" w:rsidDel="00743906" w:rsidRDefault="00A27D53">
      <w:pPr>
        <w:spacing w:before="1" w:line="360" w:lineRule="auto"/>
        <w:ind w:left="0" w:right="417" w:firstLine="0"/>
        <w:rPr>
          <w:del w:id="8244" w:author="MinhHieu" w:date="2024-12-20T11:40:00Z"/>
          <w:sz w:val="25"/>
          <w:szCs w:val="25"/>
        </w:rPr>
        <w:sectPr w:rsidR="00A27D53" w:rsidDel="00743906">
          <w:pgSz w:w="11910" w:h="16840"/>
          <w:pgMar w:top="1500" w:right="800" w:bottom="1340" w:left="1580" w:header="732" w:footer="1153" w:gutter="0"/>
          <w:cols w:space="720"/>
        </w:sectPr>
      </w:pPr>
    </w:p>
    <w:p w14:paraId="226C2B33" w14:textId="77777777" w:rsidR="00A27D53" w:rsidRDefault="00D33BC1">
      <w:pPr>
        <w:pStyle w:val="Heading1"/>
        <w:ind w:right="809" w:firstLine="593"/>
      </w:pPr>
      <w:bookmarkStart w:id="8245" w:name="bookmark=id.2lfnejv" w:colFirst="0" w:colLast="0"/>
      <w:bookmarkStart w:id="8246" w:name="_Toc185578217"/>
      <w:bookmarkStart w:id="8247" w:name="_Toc185579240"/>
      <w:bookmarkStart w:id="8248" w:name="_Toc185579344"/>
      <w:bookmarkStart w:id="8249" w:name="_Toc185587714"/>
      <w:bookmarkStart w:id="8250" w:name="_Toc185588760"/>
      <w:bookmarkStart w:id="8251" w:name="_Toc185597835"/>
      <w:bookmarkStart w:id="8252" w:name="_Toc185598016"/>
      <w:bookmarkStart w:id="8253" w:name="_Toc185598194"/>
      <w:bookmarkStart w:id="8254" w:name="_Toc185598371"/>
      <w:bookmarkEnd w:id="8245"/>
      <w:r>
        <w:lastRenderedPageBreak/>
        <w:t>CHƯƠNG 3: CÀI ĐẶT ỨNG DỤNG WEBSITE BÁN QUẦN ÁO</w:t>
      </w:r>
      <w:bookmarkEnd w:id="8246"/>
      <w:bookmarkEnd w:id="8247"/>
      <w:bookmarkEnd w:id="8248"/>
      <w:bookmarkEnd w:id="8249"/>
      <w:bookmarkEnd w:id="8250"/>
      <w:bookmarkEnd w:id="8251"/>
      <w:bookmarkEnd w:id="8252"/>
      <w:bookmarkEnd w:id="8253"/>
      <w:bookmarkEnd w:id="8254"/>
    </w:p>
    <w:p w14:paraId="2AC20671" w14:textId="77777777" w:rsidR="00A27D53" w:rsidRDefault="00D33BC1">
      <w:pPr>
        <w:pStyle w:val="Heading2"/>
        <w:numPr>
          <w:ilvl w:val="1"/>
          <w:numId w:val="34"/>
        </w:numPr>
        <w:tabs>
          <w:tab w:val="left" w:pos="843"/>
        </w:tabs>
        <w:spacing w:before="149" w:line="298" w:lineRule="auto"/>
        <w:ind w:left="843" w:hanging="719"/>
      </w:pPr>
      <w:bookmarkStart w:id="8255" w:name="bookmark=id.3kkl7fh" w:colFirst="0" w:colLast="0"/>
      <w:bookmarkStart w:id="8256" w:name="_Toc185578218"/>
      <w:bookmarkStart w:id="8257" w:name="_Toc185579241"/>
      <w:bookmarkStart w:id="8258" w:name="_Toc185579345"/>
      <w:bookmarkStart w:id="8259" w:name="_Toc185587715"/>
      <w:bookmarkStart w:id="8260" w:name="_Toc185588761"/>
      <w:bookmarkStart w:id="8261" w:name="_Toc185597836"/>
      <w:bookmarkStart w:id="8262" w:name="_Toc185598017"/>
      <w:bookmarkStart w:id="8263" w:name="_Toc185598195"/>
      <w:bookmarkStart w:id="8264" w:name="_Toc185598372"/>
      <w:bookmarkEnd w:id="8255"/>
      <w:r>
        <w:t>Môi trường cài đặt hệ thống và các công cụ sử dụng</w:t>
      </w:r>
      <w:bookmarkEnd w:id="8256"/>
      <w:bookmarkEnd w:id="8257"/>
      <w:bookmarkEnd w:id="8258"/>
      <w:bookmarkEnd w:id="8259"/>
      <w:bookmarkEnd w:id="8260"/>
      <w:bookmarkEnd w:id="8261"/>
      <w:bookmarkEnd w:id="8262"/>
      <w:bookmarkEnd w:id="8263"/>
      <w:bookmarkEnd w:id="8264"/>
    </w:p>
    <w:p w14:paraId="707DD864" w14:textId="77777777" w:rsidR="00A27D53" w:rsidRDefault="00D33BC1">
      <w:pPr>
        <w:numPr>
          <w:ilvl w:val="0"/>
          <w:numId w:val="25"/>
        </w:numPr>
        <w:pBdr>
          <w:top w:val="nil"/>
          <w:left w:val="nil"/>
          <w:bottom w:val="nil"/>
          <w:right w:val="nil"/>
          <w:between w:val="nil"/>
        </w:pBdr>
        <w:tabs>
          <w:tab w:val="left" w:pos="275"/>
        </w:tabs>
        <w:spacing w:before="0" w:line="298" w:lineRule="auto"/>
        <w:ind w:right="0" w:hanging="151"/>
        <w:rPr>
          <w:color w:val="000000"/>
        </w:rPr>
      </w:pPr>
      <w:r>
        <w:rPr>
          <w:color w:val="000000"/>
        </w:rPr>
        <w:t xml:space="preserve">Yêu cầu </w:t>
      </w:r>
      <w:r>
        <w:rPr>
          <w:color w:val="000000"/>
        </w:rPr>
        <w:t>phần mềm:</w:t>
      </w:r>
    </w:p>
    <w:p w14:paraId="26E36F23" w14:textId="77777777" w:rsidR="00A27D53" w:rsidRDefault="00D33BC1">
      <w:pPr>
        <w:numPr>
          <w:ilvl w:val="1"/>
          <w:numId w:val="25"/>
        </w:numPr>
        <w:pBdr>
          <w:top w:val="nil"/>
          <w:left w:val="nil"/>
          <w:bottom w:val="nil"/>
          <w:right w:val="nil"/>
          <w:between w:val="nil"/>
        </w:pBdr>
        <w:tabs>
          <w:tab w:val="left" w:pos="963"/>
        </w:tabs>
        <w:spacing w:before="149" w:line="240" w:lineRule="auto"/>
        <w:ind w:left="963" w:right="0" w:hanging="419"/>
        <w:rPr>
          <w:color w:val="000000"/>
        </w:rPr>
      </w:pPr>
      <w:r>
        <w:rPr>
          <w:color w:val="000000"/>
        </w:rPr>
        <w:t>Ngôn ngữ: JavaScript/TypeScript [5]</w:t>
      </w:r>
    </w:p>
    <w:p w14:paraId="7E2B6076" w14:textId="77777777" w:rsidR="00A27D53" w:rsidRDefault="00D33BC1">
      <w:pPr>
        <w:numPr>
          <w:ilvl w:val="1"/>
          <w:numId w:val="25"/>
        </w:numPr>
        <w:pBdr>
          <w:top w:val="nil"/>
          <w:left w:val="nil"/>
          <w:bottom w:val="nil"/>
          <w:right w:val="nil"/>
          <w:between w:val="nil"/>
        </w:pBdr>
        <w:tabs>
          <w:tab w:val="left" w:pos="963"/>
        </w:tabs>
        <w:spacing w:before="203" w:line="240" w:lineRule="auto"/>
        <w:ind w:left="963" w:right="0" w:hanging="419"/>
        <w:rPr>
          <w:color w:val="000000"/>
        </w:rPr>
      </w:pPr>
      <w:r>
        <w:rPr>
          <w:color w:val="000000"/>
        </w:rPr>
        <w:t>Framework: ReactJS [1], NodeJS [4], ExpressJs [2]</w:t>
      </w:r>
    </w:p>
    <w:p w14:paraId="61208B65" w14:textId="77777777" w:rsidR="00A27D53" w:rsidRDefault="00D33BC1">
      <w:pPr>
        <w:numPr>
          <w:ilvl w:val="1"/>
          <w:numId w:val="25"/>
        </w:numPr>
        <w:pBdr>
          <w:top w:val="nil"/>
          <w:left w:val="nil"/>
          <w:bottom w:val="nil"/>
          <w:right w:val="nil"/>
          <w:between w:val="nil"/>
        </w:pBdr>
        <w:tabs>
          <w:tab w:val="left" w:pos="963"/>
        </w:tabs>
        <w:spacing w:before="201" w:line="240" w:lineRule="auto"/>
        <w:ind w:left="963" w:right="0" w:hanging="419"/>
        <w:rPr>
          <w:color w:val="000000"/>
        </w:rPr>
      </w:pPr>
      <w:r>
        <w:rPr>
          <w:color w:val="000000"/>
        </w:rPr>
        <w:t>Hệ quản trị cơ sở dữ liệu: MySQL</w:t>
      </w:r>
    </w:p>
    <w:p w14:paraId="38909DB3" w14:textId="77777777" w:rsidR="00A27D53" w:rsidRDefault="00D33BC1">
      <w:pPr>
        <w:numPr>
          <w:ilvl w:val="1"/>
          <w:numId w:val="25"/>
        </w:numPr>
        <w:pBdr>
          <w:top w:val="nil"/>
          <w:left w:val="nil"/>
          <w:bottom w:val="nil"/>
          <w:right w:val="nil"/>
          <w:between w:val="nil"/>
        </w:pBdr>
        <w:tabs>
          <w:tab w:val="left" w:pos="963"/>
        </w:tabs>
        <w:spacing w:before="203" w:line="240" w:lineRule="auto"/>
        <w:ind w:left="963" w:right="0" w:hanging="419"/>
        <w:rPr>
          <w:color w:val="000000"/>
        </w:rPr>
      </w:pPr>
      <w:r>
        <w:rPr>
          <w:color w:val="000000"/>
        </w:rPr>
        <w:t>Công cụ hỗ trợ lập trình: VSCode</w:t>
      </w:r>
    </w:p>
    <w:p w14:paraId="1EFEA71C" w14:textId="77777777" w:rsidR="00A27D53" w:rsidRDefault="00D33BC1">
      <w:pPr>
        <w:numPr>
          <w:ilvl w:val="1"/>
          <w:numId w:val="25"/>
        </w:numPr>
        <w:pBdr>
          <w:top w:val="nil"/>
          <w:left w:val="nil"/>
          <w:bottom w:val="nil"/>
          <w:right w:val="nil"/>
          <w:between w:val="nil"/>
        </w:pBdr>
        <w:tabs>
          <w:tab w:val="left" w:pos="963"/>
        </w:tabs>
        <w:spacing w:before="201" w:line="240" w:lineRule="auto"/>
        <w:ind w:left="963" w:right="0" w:hanging="419"/>
        <w:rPr>
          <w:color w:val="000000"/>
        </w:rPr>
      </w:pPr>
      <w:r>
        <w:rPr>
          <w:color w:val="000000"/>
        </w:rPr>
        <w:t>Công cụ phân tích thiết kế phần mềm: Visual Paradism</w:t>
      </w:r>
    </w:p>
    <w:p w14:paraId="2A5D90CD" w14:textId="77777777" w:rsidR="00A27D53" w:rsidRDefault="00D33BC1">
      <w:pPr>
        <w:numPr>
          <w:ilvl w:val="1"/>
          <w:numId w:val="25"/>
        </w:numPr>
        <w:pBdr>
          <w:top w:val="nil"/>
          <w:left w:val="nil"/>
          <w:bottom w:val="nil"/>
          <w:right w:val="nil"/>
          <w:between w:val="nil"/>
        </w:pBdr>
        <w:tabs>
          <w:tab w:val="left" w:pos="963"/>
        </w:tabs>
        <w:spacing w:before="203" w:line="240" w:lineRule="auto"/>
        <w:ind w:left="963" w:right="0" w:hanging="419"/>
        <w:rPr>
          <w:color w:val="000000"/>
        </w:rPr>
      </w:pPr>
      <w:r>
        <w:rPr>
          <w:color w:val="000000"/>
        </w:rPr>
        <w:t xml:space="preserve">Quản lý và lưu trữ ảnh: </w:t>
      </w:r>
      <w:r>
        <w:rPr>
          <w:color w:val="000000"/>
        </w:rPr>
        <w:t>Cloudinary [6]</w:t>
      </w:r>
    </w:p>
    <w:p w14:paraId="6288C1B7" w14:textId="77777777" w:rsidR="00A27D53" w:rsidRDefault="00D33BC1">
      <w:pPr>
        <w:numPr>
          <w:ilvl w:val="0"/>
          <w:numId w:val="25"/>
        </w:numPr>
        <w:pBdr>
          <w:top w:val="nil"/>
          <w:left w:val="nil"/>
          <w:bottom w:val="nil"/>
          <w:right w:val="nil"/>
          <w:between w:val="nil"/>
        </w:pBdr>
        <w:tabs>
          <w:tab w:val="left" w:pos="275"/>
        </w:tabs>
        <w:spacing w:before="201" w:line="240" w:lineRule="auto"/>
        <w:ind w:right="0" w:hanging="151"/>
        <w:rPr>
          <w:color w:val="000000"/>
        </w:rPr>
      </w:pPr>
      <w:r>
        <w:rPr>
          <w:color w:val="000000"/>
        </w:rPr>
        <w:t>Yêu cầu phần cứng:</w:t>
      </w:r>
    </w:p>
    <w:p w14:paraId="337C80FE" w14:textId="77777777" w:rsidR="00A27D53" w:rsidRDefault="00D33BC1">
      <w:pPr>
        <w:numPr>
          <w:ilvl w:val="1"/>
          <w:numId w:val="25"/>
        </w:numPr>
        <w:pBdr>
          <w:top w:val="nil"/>
          <w:left w:val="nil"/>
          <w:bottom w:val="nil"/>
          <w:right w:val="nil"/>
          <w:between w:val="nil"/>
        </w:pBdr>
        <w:tabs>
          <w:tab w:val="left" w:pos="963"/>
        </w:tabs>
        <w:spacing w:before="149" w:line="240" w:lineRule="auto"/>
        <w:ind w:left="963" w:right="0" w:hanging="419"/>
        <w:rPr>
          <w:color w:val="000000"/>
        </w:rPr>
      </w:pPr>
      <w:r>
        <w:rPr>
          <w:color w:val="000000"/>
        </w:rPr>
        <w:t>Hệ điều hành: Window, Mac, Linux</w:t>
      </w:r>
    </w:p>
    <w:p w14:paraId="4A6D5F3F" w14:textId="77777777" w:rsidR="00A27D53" w:rsidRDefault="00D33BC1">
      <w:pPr>
        <w:numPr>
          <w:ilvl w:val="1"/>
          <w:numId w:val="25"/>
        </w:numPr>
        <w:pBdr>
          <w:top w:val="nil"/>
          <w:left w:val="nil"/>
          <w:bottom w:val="nil"/>
          <w:right w:val="nil"/>
          <w:between w:val="nil"/>
        </w:pBdr>
        <w:tabs>
          <w:tab w:val="left" w:pos="963"/>
        </w:tabs>
        <w:spacing w:before="203" w:line="240" w:lineRule="auto"/>
        <w:ind w:left="963" w:right="0" w:hanging="419"/>
        <w:rPr>
          <w:color w:val="000000"/>
        </w:rPr>
      </w:pPr>
      <w:r>
        <w:rPr>
          <w:color w:val="000000"/>
        </w:rPr>
        <w:t>Truy cập internet</w:t>
      </w:r>
    </w:p>
    <w:p w14:paraId="60EBDEF5" w14:textId="77777777" w:rsidR="00A27D53" w:rsidRDefault="00D33BC1">
      <w:pPr>
        <w:pStyle w:val="Heading2"/>
        <w:numPr>
          <w:ilvl w:val="1"/>
          <w:numId w:val="34"/>
        </w:numPr>
        <w:tabs>
          <w:tab w:val="left" w:pos="511"/>
        </w:tabs>
        <w:spacing w:before="201"/>
        <w:ind w:left="511" w:hanging="387"/>
      </w:pPr>
      <w:bookmarkStart w:id="8265" w:name="_Toc185578219"/>
      <w:bookmarkStart w:id="8266" w:name="_Toc185579242"/>
      <w:bookmarkStart w:id="8267" w:name="_Toc185579346"/>
      <w:bookmarkStart w:id="8268" w:name="_Toc185587716"/>
      <w:bookmarkStart w:id="8269" w:name="_Toc185588762"/>
      <w:bookmarkStart w:id="8270" w:name="_Toc185597837"/>
      <w:bookmarkStart w:id="8271" w:name="_Toc185598018"/>
      <w:bookmarkStart w:id="8272" w:name="_Toc185598196"/>
      <w:bookmarkStart w:id="8273" w:name="_Toc185598373"/>
      <w:r>
        <w:t>Một số hình ảnh về giao diện hệ thống</w:t>
      </w:r>
      <w:bookmarkStart w:id="8274" w:name="bookmark=id.4jpj0b3" w:colFirst="0" w:colLast="0"/>
      <w:bookmarkEnd w:id="8265"/>
      <w:bookmarkEnd w:id="8266"/>
      <w:bookmarkEnd w:id="8267"/>
      <w:bookmarkEnd w:id="8268"/>
      <w:bookmarkEnd w:id="8269"/>
      <w:bookmarkEnd w:id="8270"/>
      <w:bookmarkEnd w:id="8271"/>
      <w:bookmarkEnd w:id="8272"/>
      <w:bookmarkEnd w:id="8273"/>
      <w:bookmarkEnd w:id="8274"/>
    </w:p>
    <w:p w14:paraId="53D54C7F" w14:textId="77777777" w:rsidR="00A27D53" w:rsidRPr="00743906" w:rsidRDefault="00D33BC1">
      <w:pPr>
        <w:pStyle w:val="Heading2"/>
        <w:numPr>
          <w:ilvl w:val="2"/>
          <w:numId w:val="34"/>
        </w:numPr>
        <w:tabs>
          <w:tab w:val="left" w:pos="704"/>
        </w:tabs>
        <w:spacing w:before="281"/>
        <w:ind w:left="704" w:hanging="580"/>
        <w:rPr>
          <w:ins w:id="8275" w:author="MinhHieu" w:date="2024-12-20T11:41:00Z"/>
          <w:rPrChange w:id="8276" w:author="MinhHieu" w:date="2024-12-20T11:41:00Z">
            <w:rPr>
              <w:ins w:id="8277" w:author="MinhHieu" w:date="2024-12-20T11:41:00Z"/>
              <w:lang w:val="vi-VN"/>
            </w:rPr>
          </w:rPrChange>
        </w:rPr>
      </w:pPr>
      <w:bookmarkStart w:id="8278" w:name="_Toc185578220"/>
      <w:bookmarkStart w:id="8279" w:name="_Toc185579243"/>
      <w:bookmarkStart w:id="8280" w:name="_Toc185579347"/>
      <w:bookmarkStart w:id="8281" w:name="_Toc185587717"/>
      <w:bookmarkStart w:id="8282" w:name="_Toc185588763"/>
      <w:bookmarkStart w:id="8283" w:name="_Toc185597838"/>
      <w:bookmarkStart w:id="8284" w:name="_Toc185598019"/>
      <w:bookmarkStart w:id="8285" w:name="_Toc185598197"/>
      <w:bookmarkStart w:id="8286" w:name="_Toc185598374"/>
      <w:r>
        <w:t>Giao diện trang chủ khách hàng</w:t>
      </w:r>
      <w:bookmarkStart w:id="8287" w:name="bookmark=id.1e03kqp" w:colFirst="0" w:colLast="0"/>
      <w:bookmarkEnd w:id="8278"/>
      <w:bookmarkEnd w:id="8279"/>
      <w:bookmarkEnd w:id="8280"/>
      <w:bookmarkEnd w:id="8281"/>
      <w:bookmarkEnd w:id="8282"/>
      <w:bookmarkEnd w:id="8283"/>
      <w:bookmarkEnd w:id="8284"/>
      <w:bookmarkEnd w:id="8285"/>
      <w:bookmarkEnd w:id="8286"/>
      <w:bookmarkEnd w:id="8287"/>
    </w:p>
    <w:p w14:paraId="580B6D0D" w14:textId="77777777" w:rsidR="00743906" w:rsidRPr="00743906" w:rsidRDefault="00743906">
      <w:pPr>
        <w:pStyle w:val="Heading2"/>
        <w:tabs>
          <w:tab w:val="left" w:pos="704"/>
        </w:tabs>
        <w:spacing w:before="281"/>
        <w:ind w:firstLine="0"/>
        <w:rPr>
          <w:sz w:val="10"/>
          <w:szCs w:val="10"/>
          <w:rPrChange w:id="8288" w:author="MinhHieu" w:date="2024-12-20T11:41:00Z">
            <w:rPr/>
          </w:rPrChange>
        </w:rPr>
        <w:pPrChange w:id="8289" w:author="MinhHieu" w:date="2024-12-20T11:41:00Z">
          <w:pPr>
            <w:pStyle w:val="Heading2"/>
            <w:numPr>
              <w:ilvl w:val="2"/>
              <w:numId w:val="34"/>
            </w:numPr>
            <w:tabs>
              <w:tab w:val="left" w:pos="704"/>
            </w:tabs>
            <w:spacing w:before="281"/>
            <w:ind w:left="707" w:hanging="584"/>
          </w:pPr>
        </w:pPrChange>
      </w:pPr>
    </w:p>
    <w:p w14:paraId="7D8A80DF" w14:textId="77777777" w:rsidR="00743906" w:rsidRDefault="00D33BC1" w:rsidP="00743906">
      <w:pPr>
        <w:keepNext/>
        <w:pBdr>
          <w:top w:val="nil"/>
          <w:left w:val="nil"/>
          <w:bottom w:val="nil"/>
          <w:right w:val="nil"/>
          <w:between w:val="nil"/>
        </w:pBdr>
        <w:spacing w:before="8" w:line="240" w:lineRule="auto"/>
        <w:ind w:left="0" w:right="0" w:firstLine="0"/>
        <w:rPr>
          <w:ins w:id="8290" w:author="MinhHieu" w:date="2024-12-20T11:41:00Z"/>
          <w:lang w:val="vi-VN"/>
        </w:rPr>
      </w:pPr>
      <w:r>
        <w:rPr>
          <w:b/>
          <w:noProof/>
          <w:color w:val="000000"/>
          <w:sz w:val="4"/>
          <w:szCs w:val="4"/>
        </w:rPr>
        <w:drawing>
          <wp:inline distT="114300" distB="114300" distL="114300" distR="114300" wp14:anchorId="51CA509F" wp14:editId="5983CE4F">
            <wp:extent cx="6048700" cy="2819400"/>
            <wp:effectExtent l="0" t="0" r="0" b="0"/>
            <wp:docPr id="202506024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1"/>
                    <a:srcRect/>
                    <a:stretch>
                      <a:fillRect/>
                    </a:stretch>
                  </pic:blipFill>
                  <pic:spPr>
                    <a:xfrm>
                      <a:off x="0" y="0"/>
                      <a:ext cx="6048700" cy="2819400"/>
                    </a:xfrm>
                    <a:prstGeom prst="rect">
                      <a:avLst/>
                    </a:prstGeom>
                    <a:ln/>
                  </pic:spPr>
                </pic:pic>
              </a:graphicData>
            </a:graphic>
          </wp:inline>
        </w:drawing>
      </w:r>
    </w:p>
    <w:p w14:paraId="55F6482C" w14:textId="77777777" w:rsidR="00743906" w:rsidRPr="00743906" w:rsidRDefault="00743906">
      <w:pPr>
        <w:keepNext/>
        <w:pBdr>
          <w:top w:val="nil"/>
          <w:left w:val="nil"/>
          <w:bottom w:val="nil"/>
          <w:right w:val="nil"/>
          <w:between w:val="nil"/>
        </w:pBdr>
        <w:spacing w:before="8" w:line="240" w:lineRule="auto"/>
        <w:ind w:left="0" w:right="0" w:firstLine="0"/>
        <w:rPr>
          <w:ins w:id="8291" w:author="MinhHieu" w:date="2024-12-20T11:41:00Z"/>
          <w:lang w:val="vi-VN"/>
          <w:rPrChange w:id="8292" w:author="MinhHieu" w:date="2024-12-20T11:41:00Z">
            <w:rPr>
              <w:ins w:id="8293" w:author="MinhHieu" w:date="2024-12-20T11:41:00Z"/>
            </w:rPr>
          </w:rPrChange>
        </w:rPr>
        <w:pPrChange w:id="8294" w:author="MinhHieu" w:date="2024-12-20T11:41:00Z">
          <w:pPr>
            <w:pBdr>
              <w:top w:val="nil"/>
              <w:left w:val="nil"/>
              <w:bottom w:val="nil"/>
              <w:right w:val="nil"/>
              <w:between w:val="nil"/>
            </w:pBdr>
            <w:spacing w:before="8" w:line="240" w:lineRule="auto"/>
            <w:ind w:left="0" w:right="0" w:firstLine="0"/>
          </w:pPr>
        </w:pPrChange>
      </w:pPr>
    </w:p>
    <w:p w14:paraId="38E488C4" w14:textId="54394B6D" w:rsidR="00A27D53" w:rsidRPr="00743906" w:rsidRDefault="00743906">
      <w:pPr>
        <w:pStyle w:val="Caption"/>
        <w:jc w:val="center"/>
        <w:rPr>
          <w:b/>
          <w:color w:val="auto"/>
          <w:sz w:val="26"/>
          <w:szCs w:val="26"/>
          <w:lang w:val="vi-VN"/>
          <w:rPrChange w:id="8295" w:author="MinhHieu" w:date="2024-12-20T11:41:00Z">
            <w:rPr>
              <w:b/>
              <w:color w:val="000000"/>
              <w:sz w:val="4"/>
              <w:szCs w:val="4"/>
            </w:rPr>
          </w:rPrChange>
        </w:rPr>
        <w:pPrChange w:id="8296" w:author="MinhHieu" w:date="2024-12-20T11:41:00Z">
          <w:pPr>
            <w:pBdr>
              <w:top w:val="nil"/>
              <w:left w:val="nil"/>
              <w:bottom w:val="nil"/>
              <w:right w:val="nil"/>
              <w:between w:val="nil"/>
            </w:pBdr>
            <w:spacing w:before="8" w:line="240" w:lineRule="auto"/>
            <w:ind w:left="0" w:right="0" w:firstLine="0"/>
          </w:pPr>
        </w:pPrChange>
      </w:pPr>
      <w:bookmarkStart w:id="8297" w:name="_Toc185587477"/>
      <w:bookmarkStart w:id="8298" w:name="_Toc185597657"/>
      <w:ins w:id="8299" w:author="MinhHieu" w:date="2024-12-20T11:41:00Z">
        <w:r w:rsidRPr="00743906">
          <w:rPr>
            <w:color w:val="auto"/>
            <w:sz w:val="26"/>
            <w:szCs w:val="26"/>
            <w:rPrChange w:id="8300" w:author="MinhHieu" w:date="2024-12-20T11:41:00Z">
              <w:rPr/>
            </w:rPrChange>
          </w:rPr>
          <w:t>Hình 3.</w:t>
        </w:r>
        <w:r w:rsidRPr="00743906">
          <w:rPr>
            <w:color w:val="auto"/>
            <w:sz w:val="26"/>
            <w:szCs w:val="26"/>
            <w:rPrChange w:id="8301" w:author="MinhHieu" w:date="2024-12-20T11:41:00Z">
              <w:rPr/>
            </w:rPrChange>
          </w:rPr>
          <w:fldChar w:fldCharType="begin"/>
        </w:r>
        <w:r w:rsidRPr="00743906">
          <w:rPr>
            <w:color w:val="auto"/>
            <w:sz w:val="26"/>
            <w:szCs w:val="26"/>
            <w:rPrChange w:id="8302" w:author="MinhHieu" w:date="2024-12-20T11:41:00Z">
              <w:rPr/>
            </w:rPrChange>
          </w:rPr>
          <w:instrText xml:space="preserve"> SEQ Hình_3. \* ARABIC </w:instrText>
        </w:r>
      </w:ins>
      <w:r w:rsidRPr="00743906">
        <w:rPr>
          <w:color w:val="auto"/>
          <w:sz w:val="26"/>
          <w:szCs w:val="26"/>
          <w:rPrChange w:id="8303" w:author="MinhHieu" w:date="2024-12-20T11:41:00Z">
            <w:rPr/>
          </w:rPrChange>
        </w:rPr>
        <w:fldChar w:fldCharType="separate"/>
      </w:r>
      <w:ins w:id="8304" w:author="MinhHieu" w:date="2024-12-20T11:41:00Z">
        <w:r>
          <w:rPr>
            <w:noProof/>
            <w:color w:val="auto"/>
            <w:sz w:val="26"/>
            <w:szCs w:val="26"/>
          </w:rPr>
          <w:t>1</w:t>
        </w:r>
        <w:r w:rsidRPr="00743906">
          <w:rPr>
            <w:color w:val="auto"/>
            <w:sz w:val="26"/>
            <w:szCs w:val="26"/>
            <w:rPrChange w:id="8305" w:author="MinhHieu" w:date="2024-12-20T11:41:00Z">
              <w:rPr/>
            </w:rPrChange>
          </w:rPr>
          <w:fldChar w:fldCharType="end"/>
        </w:r>
        <w:r w:rsidRPr="00743906">
          <w:rPr>
            <w:color w:val="auto"/>
            <w:sz w:val="26"/>
            <w:szCs w:val="26"/>
            <w:lang w:val="vi-VN"/>
            <w:rPrChange w:id="8306" w:author="MinhHieu" w:date="2024-12-20T11:41:00Z">
              <w:rPr>
                <w:lang w:val="vi-VN"/>
              </w:rPr>
            </w:rPrChange>
          </w:rPr>
          <w:t xml:space="preserve"> </w:t>
        </w:r>
        <w:r w:rsidRPr="00743906">
          <w:rPr>
            <w:color w:val="auto"/>
            <w:sz w:val="26"/>
            <w:szCs w:val="26"/>
            <w:rPrChange w:id="8307" w:author="MinhHieu" w:date="2024-12-20T11:41:00Z">
              <w:rPr>
                <w:i/>
              </w:rPr>
            </w:rPrChange>
          </w:rPr>
          <w:t>Giao diện trang chủ khách hàng</w:t>
        </w:r>
      </w:ins>
      <w:bookmarkEnd w:id="8297"/>
      <w:bookmarkEnd w:id="8298"/>
    </w:p>
    <w:p w14:paraId="325F9EDF" w14:textId="77777777" w:rsidR="00A27D53" w:rsidDel="00743906" w:rsidRDefault="00D33BC1">
      <w:pPr>
        <w:spacing w:before="24"/>
        <w:ind w:left="595" w:right="803" w:firstLine="0"/>
        <w:jc w:val="center"/>
        <w:rPr>
          <w:del w:id="8308" w:author="MinhHieu" w:date="2024-12-20T11:41:00Z"/>
          <w:color w:val="000000"/>
        </w:rPr>
        <w:sectPr w:rsidR="00A27D53" w:rsidDel="00743906">
          <w:headerReference w:type="default" r:id="rId82"/>
          <w:pgSz w:w="11910" w:h="16840"/>
          <w:pgMar w:top="1500" w:right="800" w:bottom="1340" w:left="1580" w:header="732" w:footer="1153" w:gutter="0"/>
          <w:cols w:space="720"/>
        </w:sectPr>
      </w:pPr>
      <w:bookmarkStart w:id="8309" w:name="_heading=h.2d51dmb" w:colFirst="0" w:colLast="0"/>
      <w:bookmarkEnd w:id="8309"/>
      <w:del w:id="8310" w:author="MinhHieu" w:date="2024-12-20T11:41:00Z">
        <w:r w:rsidDel="00743906">
          <w:rPr>
            <w:i/>
          </w:rPr>
          <w:delText>Hình 3.45 Giao diện trang chủ khách hàng</w:delText>
        </w:r>
        <w:r w:rsidDel="00743906">
          <w:rPr>
            <w:color w:val="000000"/>
          </w:rPr>
          <w:delText>.</w:delText>
        </w:r>
      </w:del>
    </w:p>
    <w:p w14:paraId="195E986C" w14:textId="77777777" w:rsidR="00A27D53" w:rsidRDefault="00A27D53">
      <w:pPr>
        <w:pBdr>
          <w:top w:val="nil"/>
          <w:left w:val="nil"/>
          <w:bottom w:val="nil"/>
          <w:right w:val="nil"/>
          <w:between w:val="nil"/>
        </w:pBdr>
        <w:spacing w:before="7" w:line="240" w:lineRule="auto"/>
        <w:ind w:left="0" w:right="0" w:firstLine="0"/>
        <w:rPr>
          <w:color w:val="000000"/>
          <w:sz w:val="8"/>
          <w:szCs w:val="8"/>
        </w:rPr>
      </w:pPr>
    </w:p>
    <w:p w14:paraId="1ACC0711" w14:textId="77777777" w:rsidR="00743906" w:rsidRDefault="00D33BC1" w:rsidP="00743906">
      <w:pPr>
        <w:keepNext/>
        <w:pBdr>
          <w:top w:val="nil"/>
          <w:left w:val="nil"/>
          <w:bottom w:val="nil"/>
          <w:right w:val="nil"/>
          <w:between w:val="nil"/>
        </w:pBdr>
        <w:spacing w:before="0" w:line="240" w:lineRule="auto"/>
        <w:ind w:left="443" w:right="0" w:firstLine="0"/>
        <w:jc w:val="center"/>
        <w:rPr>
          <w:ins w:id="8311" w:author="MinhHieu" w:date="2024-12-20T11:42:00Z"/>
          <w:color w:val="auto"/>
          <w:lang w:val="vi-VN"/>
        </w:rPr>
      </w:pPr>
      <w:r w:rsidRPr="00743906">
        <w:rPr>
          <w:noProof/>
          <w:color w:val="auto"/>
          <w:rPrChange w:id="8312" w:author="MinhHieu" w:date="2024-12-20T11:42:00Z">
            <w:rPr>
              <w:noProof/>
              <w:color w:val="000000"/>
              <w:sz w:val="20"/>
              <w:szCs w:val="20"/>
            </w:rPr>
          </w:rPrChange>
        </w:rPr>
        <w:drawing>
          <wp:inline distT="114300" distB="114300" distL="114300" distR="114300" wp14:anchorId="308E91C7" wp14:editId="34ECD667">
            <wp:extent cx="5464629" cy="2579915"/>
            <wp:effectExtent l="0" t="0" r="3175" b="0"/>
            <wp:docPr id="20250602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3"/>
                    <a:srcRect/>
                    <a:stretch>
                      <a:fillRect/>
                    </a:stretch>
                  </pic:blipFill>
                  <pic:spPr>
                    <a:xfrm>
                      <a:off x="0" y="0"/>
                      <a:ext cx="5479357" cy="2586868"/>
                    </a:xfrm>
                    <a:prstGeom prst="rect">
                      <a:avLst/>
                    </a:prstGeom>
                    <a:ln/>
                  </pic:spPr>
                </pic:pic>
              </a:graphicData>
            </a:graphic>
          </wp:inline>
        </w:drawing>
      </w:r>
    </w:p>
    <w:p w14:paraId="0D9A6C75" w14:textId="77777777" w:rsidR="00743906" w:rsidRPr="00743906" w:rsidRDefault="00743906">
      <w:pPr>
        <w:keepNext/>
        <w:pBdr>
          <w:top w:val="nil"/>
          <w:left w:val="nil"/>
          <w:bottom w:val="nil"/>
          <w:right w:val="nil"/>
          <w:between w:val="nil"/>
        </w:pBdr>
        <w:spacing w:before="0" w:line="240" w:lineRule="auto"/>
        <w:ind w:left="443" w:right="0" w:firstLine="0"/>
        <w:jc w:val="center"/>
        <w:rPr>
          <w:ins w:id="8313" w:author="MinhHieu" w:date="2024-12-20T11:41:00Z"/>
          <w:color w:val="auto"/>
          <w:lang w:val="vi-VN"/>
          <w:rPrChange w:id="8314" w:author="MinhHieu" w:date="2024-12-20T11:42:00Z">
            <w:rPr>
              <w:ins w:id="8315" w:author="MinhHieu" w:date="2024-12-20T11:41:00Z"/>
            </w:rPr>
          </w:rPrChange>
        </w:rPr>
        <w:pPrChange w:id="8316" w:author="MinhHieu" w:date="2024-12-20T11:42:00Z">
          <w:pPr>
            <w:pBdr>
              <w:top w:val="nil"/>
              <w:left w:val="nil"/>
              <w:bottom w:val="nil"/>
              <w:right w:val="nil"/>
              <w:between w:val="nil"/>
            </w:pBdr>
            <w:spacing w:before="0" w:line="240" w:lineRule="auto"/>
            <w:ind w:left="443" w:right="0" w:firstLine="0"/>
          </w:pPr>
        </w:pPrChange>
      </w:pPr>
    </w:p>
    <w:p w14:paraId="5D0A1EAE" w14:textId="6132897D" w:rsidR="00A27D53" w:rsidRPr="00743906" w:rsidRDefault="00743906">
      <w:pPr>
        <w:pStyle w:val="Caption"/>
        <w:jc w:val="center"/>
        <w:rPr>
          <w:color w:val="auto"/>
          <w:sz w:val="26"/>
          <w:szCs w:val="26"/>
          <w:lang w:val="vi-VN"/>
          <w:rPrChange w:id="8317" w:author="MinhHieu" w:date="2024-12-20T11:42:00Z">
            <w:rPr>
              <w:color w:val="000000"/>
              <w:sz w:val="20"/>
              <w:szCs w:val="20"/>
            </w:rPr>
          </w:rPrChange>
        </w:rPr>
        <w:pPrChange w:id="8318" w:author="MinhHieu" w:date="2024-12-20T11:42:00Z">
          <w:pPr>
            <w:pBdr>
              <w:top w:val="nil"/>
              <w:left w:val="nil"/>
              <w:bottom w:val="nil"/>
              <w:right w:val="nil"/>
              <w:between w:val="nil"/>
            </w:pBdr>
            <w:spacing w:before="0" w:line="240" w:lineRule="auto"/>
            <w:ind w:left="443" w:right="0" w:firstLine="0"/>
          </w:pPr>
        </w:pPrChange>
      </w:pPr>
      <w:bookmarkStart w:id="8319" w:name="_Toc185587478"/>
      <w:bookmarkStart w:id="8320" w:name="_Toc185597658"/>
      <w:ins w:id="8321" w:author="MinhHieu" w:date="2024-12-20T11:41:00Z">
        <w:r w:rsidRPr="00743906">
          <w:rPr>
            <w:color w:val="auto"/>
            <w:sz w:val="26"/>
            <w:szCs w:val="26"/>
            <w:rPrChange w:id="8322" w:author="MinhHieu" w:date="2024-12-20T11:42:00Z">
              <w:rPr/>
            </w:rPrChange>
          </w:rPr>
          <w:t>Hình 3.</w:t>
        </w:r>
        <w:r w:rsidRPr="00743906">
          <w:rPr>
            <w:color w:val="auto"/>
            <w:sz w:val="26"/>
            <w:szCs w:val="26"/>
            <w:rPrChange w:id="8323" w:author="MinhHieu" w:date="2024-12-20T11:42:00Z">
              <w:rPr/>
            </w:rPrChange>
          </w:rPr>
          <w:fldChar w:fldCharType="begin"/>
        </w:r>
        <w:r w:rsidRPr="00743906">
          <w:rPr>
            <w:color w:val="auto"/>
            <w:sz w:val="26"/>
            <w:szCs w:val="26"/>
            <w:rPrChange w:id="8324" w:author="MinhHieu" w:date="2024-12-20T11:42:00Z">
              <w:rPr/>
            </w:rPrChange>
          </w:rPr>
          <w:instrText xml:space="preserve"> SEQ Hình_3. \* ARABIC </w:instrText>
        </w:r>
      </w:ins>
      <w:r w:rsidRPr="00743906">
        <w:rPr>
          <w:color w:val="auto"/>
          <w:sz w:val="26"/>
          <w:szCs w:val="26"/>
          <w:rPrChange w:id="8325" w:author="MinhHieu" w:date="2024-12-20T11:42:00Z">
            <w:rPr/>
          </w:rPrChange>
        </w:rPr>
        <w:fldChar w:fldCharType="separate"/>
      </w:r>
      <w:ins w:id="8326" w:author="MinhHieu" w:date="2024-12-20T11:41:00Z">
        <w:r w:rsidRPr="00743906">
          <w:rPr>
            <w:noProof/>
            <w:color w:val="auto"/>
            <w:sz w:val="26"/>
            <w:szCs w:val="26"/>
            <w:rPrChange w:id="8327" w:author="MinhHieu" w:date="2024-12-20T11:42:00Z">
              <w:rPr>
                <w:noProof/>
              </w:rPr>
            </w:rPrChange>
          </w:rPr>
          <w:t>2</w:t>
        </w:r>
        <w:r w:rsidRPr="00743906">
          <w:rPr>
            <w:color w:val="auto"/>
            <w:sz w:val="26"/>
            <w:szCs w:val="26"/>
            <w:rPrChange w:id="8328" w:author="MinhHieu" w:date="2024-12-20T11:42:00Z">
              <w:rPr/>
            </w:rPrChange>
          </w:rPr>
          <w:fldChar w:fldCharType="end"/>
        </w:r>
      </w:ins>
      <w:ins w:id="8329" w:author="MinhHieu" w:date="2024-12-20T11:42:00Z">
        <w:r w:rsidRPr="00743906">
          <w:rPr>
            <w:color w:val="auto"/>
            <w:sz w:val="26"/>
            <w:szCs w:val="26"/>
            <w:lang w:val="vi-VN"/>
            <w:rPrChange w:id="8330" w:author="MinhHieu" w:date="2024-12-20T11:42:00Z">
              <w:rPr>
                <w:lang w:val="vi-VN"/>
              </w:rPr>
            </w:rPrChange>
          </w:rPr>
          <w:t xml:space="preserve"> </w:t>
        </w:r>
        <w:r w:rsidRPr="00743906">
          <w:rPr>
            <w:color w:val="auto"/>
            <w:sz w:val="26"/>
            <w:szCs w:val="26"/>
            <w:rPrChange w:id="8331" w:author="MinhHieu" w:date="2024-12-20T11:42:00Z">
              <w:rPr>
                <w:i/>
              </w:rPr>
            </w:rPrChange>
          </w:rPr>
          <w:t>Giao diện danh mục sản phẩm</w:t>
        </w:r>
      </w:ins>
      <w:bookmarkEnd w:id="8319"/>
      <w:bookmarkEnd w:id="8320"/>
    </w:p>
    <w:p w14:paraId="6847E2EF" w14:textId="77777777" w:rsidR="00A27D53" w:rsidDel="00743906" w:rsidRDefault="00D33BC1">
      <w:pPr>
        <w:spacing w:before="13"/>
        <w:ind w:left="595" w:right="803" w:firstLine="0"/>
        <w:jc w:val="center"/>
        <w:rPr>
          <w:del w:id="8332" w:author="MinhHieu" w:date="2024-12-20T11:41:00Z"/>
          <w:i/>
        </w:rPr>
      </w:pPr>
      <w:bookmarkStart w:id="8333" w:name="_heading=h.sabnu4" w:colFirst="0" w:colLast="0"/>
      <w:bookmarkEnd w:id="8333"/>
      <w:del w:id="8334" w:author="MinhHieu" w:date="2024-12-20T11:41:00Z">
        <w:r w:rsidDel="00743906">
          <w:rPr>
            <w:i/>
          </w:rPr>
          <w:delText>Hình 3.46 Giao diện danh mục sản phẩm</w:delText>
        </w:r>
      </w:del>
    </w:p>
    <w:p w14:paraId="28D9CFFB" w14:textId="77777777" w:rsidR="00A27D53" w:rsidRDefault="00A27D53">
      <w:pPr>
        <w:ind w:left="0" w:right="803" w:firstLine="0"/>
        <w:rPr>
          <w:i/>
        </w:rPr>
        <w:sectPr w:rsidR="00A27D53">
          <w:pgSz w:w="11910" w:h="16840"/>
          <w:pgMar w:top="1500" w:right="800" w:bottom="1340" w:left="1580" w:header="732" w:footer="1153" w:gutter="0"/>
          <w:cols w:space="720"/>
        </w:sectPr>
      </w:pPr>
      <w:bookmarkStart w:id="8335" w:name="_heading=h.3c9z6hx" w:colFirst="0" w:colLast="0"/>
      <w:bookmarkEnd w:id="8335"/>
    </w:p>
    <w:p w14:paraId="470C8BE7" w14:textId="77777777" w:rsidR="00A27D53" w:rsidRPr="00711A5B" w:rsidRDefault="00D33BC1">
      <w:pPr>
        <w:pStyle w:val="Heading2"/>
        <w:numPr>
          <w:ilvl w:val="2"/>
          <w:numId w:val="34"/>
        </w:numPr>
        <w:tabs>
          <w:tab w:val="left" w:pos="704"/>
        </w:tabs>
        <w:spacing w:before="101"/>
        <w:ind w:left="704" w:hanging="580"/>
        <w:rPr>
          <w:ins w:id="8336" w:author="MinhHieu" w:date="2024-12-20T11:35:00Z"/>
          <w:rPrChange w:id="8337" w:author="MinhHieu" w:date="2024-12-20T11:35:00Z">
            <w:rPr>
              <w:ins w:id="8338" w:author="MinhHieu" w:date="2024-12-20T11:35:00Z"/>
              <w:lang w:val="vi-VN"/>
            </w:rPr>
          </w:rPrChange>
        </w:rPr>
      </w:pPr>
      <w:bookmarkStart w:id="8339" w:name="_Toc185578221"/>
      <w:bookmarkStart w:id="8340" w:name="_Toc185579244"/>
      <w:bookmarkStart w:id="8341" w:name="_Toc185579348"/>
      <w:bookmarkStart w:id="8342" w:name="_Toc185587718"/>
      <w:bookmarkStart w:id="8343" w:name="_Toc185588764"/>
      <w:bookmarkStart w:id="8344" w:name="_Toc185597839"/>
      <w:bookmarkStart w:id="8345" w:name="_Toc185598020"/>
      <w:bookmarkStart w:id="8346" w:name="_Toc185598198"/>
      <w:bookmarkStart w:id="8347" w:name="_Toc185598375"/>
      <w:r>
        <w:lastRenderedPageBreak/>
        <w:t>Giao diện trang sản phẩm</w:t>
      </w:r>
      <w:bookmarkEnd w:id="8339"/>
      <w:bookmarkEnd w:id="8340"/>
      <w:bookmarkEnd w:id="8341"/>
      <w:bookmarkEnd w:id="8342"/>
      <w:bookmarkEnd w:id="8343"/>
      <w:bookmarkEnd w:id="8344"/>
      <w:bookmarkEnd w:id="8345"/>
      <w:bookmarkEnd w:id="8346"/>
      <w:bookmarkEnd w:id="8347"/>
    </w:p>
    <w:p w14:paraId="0B72A717" w14:textId="77777777" w:rsidR="00711A5B" w:rsidRDefault="00711A5B" w:rsidP="00711A5B">
      <w:pPr>
        <w:pStyle w:val="Heading2"/>
        <w:tabs>
          <w:tab w:val="left" w:pos="704"/>
        </w:tabs>
        <w:spacing w:before="101"/>
        <w:rPr>
          <w:ins w:id="8348" w:author="MinhHieu" w:date="2024-12-20T11:35:00Z"/>
          <w:lang w:val="vi-VN"/>
        </w:rPr>
      </w:pPr>
    </w:p>
    <w:p w14:paraId="4EBB6354" w14:textId="77777777" w:rsidR="00711A5B" w:rsidRDefault="00711A5B" w:rsidP="00711A5B">
      <w:pPr>
        <w:pStyle w:val="Heading2"/>
        <w:tabs>
          <w:tab w:val="left" w:pos="704"/>
        </w:tabs>
        <w:spacing w:before="101"/>
        <w:rPr>
          <w:ins w:id="8349" w:author="MinhHieu" w:date="2024-12-20T11:35:00Z"/>
          <w:lang w:val="vi-VN"/>
        </w:rPr>
      </w:pPr>
    </w:p>
    <w:p w14:paraId="43299D76" w14:textId="77777777" w:rsidR="00711A5B" w:rsidRDefault="00711A5B" w:rsidP="00711A5B">
      <w:pPr>
        <w:pStyle w:val="Heading2"/>
        <w:tabs>
          <w:tab w:val="left" w:pos="704"/>
        </w:tabs>
        <w:spacing w:before="101"/>
        <w:rPr>
          <w:ins w:id="8350" w:author="MinhHieu" w:date="2024-12-20T11:35:00Z"/>
          <w:lang w:val="vi-VN"/>
        </w:rPr>
      </w:pPr>
    </w:p>
    <w:p w14:paraId="12445E1D" w14:textId="77777777" w:rsidR="00711A5B" w:rsidRDefault="00711A5B" w:rsidP="00711A5B">
      <w:pPr>
        <w:pStyle w:val="Heading2"/>
        <w:tabs>
          <w:tab w:val="left" w:pos="704"/>
        </w:tabs>
        <w:spacing w:before="101"/>
        <w:rPr>
          <w:ins w:id="8351" w:author="MinhHieu" w:date="2024-12-20T11:35:00Z"/>
          <w:lang w:val="vi-VN"/>
        </w:rPr>
      </w:pPr>
    </w:p>
    <w:p w14:paraId="6CDDBA75" w14:textId="77777777" w:rsidR="00711A5B" w:rsidRDefault="00711A5B" w:rsidP="00711A5B">
      <w:pPr>
        <w:pStyle w:val="Heading2"/>
        <w:tabs>
          <w:tab w:val="left" w:pos="704"/>
        </w:tabs>
        <w:spacing w:before="101"/>
        <w:rPr>
          <w:ins w:id="8352" w:author="MinhHieu" w:date="2024-12-20T11:35:00Z"/>
          <w:lang w:val="vi-VN"/>
        </w:rPr>
      </w:pPr>
    </w:p>
    <w:p w14:paraId="4C515206" w14:textId="77777777" w:rsidR="00711A5B" w:rsidRDefault="00711A5B" w:rsidP="00711A5B">
      <w:pPr>
        <w:pStyle w:val="Heading2"/>
        <w:tabs>
          <w:tab w:val="left" w:pos="704"/>
        </w:tabs>
        <w:spacing w:before="101"/>
        <w:rPr>
          <w:ins w:id="8353" w:author="MinhHieu" w:date="2024-12-20T11:35:00Z"/>
          <w:lang w:val="vi-VN"/>
        </w:rPr>
      </w:pPr>
    </w:p>
    <w:p w14:paraId="1E48A3F9" w14:textId="77777777" w:rsidR="00711A5B" w:rsidRDefault="00711A5B" w:rsidP="00711A5B">
      <w:pPr>
        <w:pStyle w:val="Heading2"/>
        <w:tabs>
          <w:tab w:val="left" w:pos="704"/>
        </w:tabs>
        <w:spacing w:before="101"/>
        <w:rPr>
          <w:ins w:id="8354" w:author="MinhHieu" w:date="2024-12-20T11:35:00Z"/>
          <w:lang w:val="vi-VN"/>
        </w:rPr>
      </w:pPr>
    </w:p>
    <w:p w14:paraId="6DBC6E07" w14:textId="77777777" w:rsidR="00711A5B" w:rsidRDefault="00711A5B" w:rsidP="00711A5B">
      <w:pPr>
        <w:pStyle w:val="Heading2"/>
        <w:tabs>
          <w:tab w:val="left" w:pos="704"/>
        </w:tabs>
        <w:spacing w:before="101"/>
        <w:rPr>
          <w:ins w:id="8355" w:author="MinhHieu" w:date="2024-12-20T11:35:00Z"/>
          <w:lang w:val="vi-VN"/>
        </w:rPr>
      </w:pPr>
    </w:p>
    <w:p w14:paraId="5B00C47B" w14:textId="77777777" w:rsidR="00711A5B" w:rsidRDefault="00711A5B" w:rsidP="00711A5B">
      <w:pPr>
        <w:pStyle w:val="Heading2"/>
        <w:tabs>
          <w:tab w:val="left" w:pos="704"/>
        </w:tabs>
        <w:spacing w:before="101"/>
        <w:rPr>
          <w:ins w:id="8356" w:author="MinhHieu" w:date="2024-12-20T11:35:00Z"/>
          <w:lang w:val="vi-VN"/>
        </w:rPr>
      </w:pPr>
    </w:p>
    <w:p w14:paraId="5BC96359" w14:textId="77777777" w:rsidR="00711A5B" w:rsidRDefault="00711A5B" w:rsidP="00711A5B">
      <w:pPr>
        <w:pStyle w:val="Heading2"/>
        <w:tabs>
          <w:tab w:val="left" w:pos="704"/>
        </w:tabs>
        <w:spacing w:before="101"/>
        <w:rPr>
          <w:ins w:id="8357" w:author="MinhHieu" w:date="2024-12-20T11:35:00Z"/>
          <w:lang w:val="vi-VN"/>
        </w:rPr>
      </w:pPr>
    </w:p>
    <w:p w14:paraId="75F4B1BC" w14:textId="77777777" w:rsidR="00711A5B" w:rsidRDefault="00711A5B" w:rsidP="00711A5B">
      <w:pPr>
        <w:pStyle w:val="Heading2"/>
        <w:tabs>
          <w:tab w:val="left" w:pos="704"/>
        </w:tabs>
        <w:spacing w:before="101"/>
        <w:rPr>
          <w:ins w:id="8358" w:author="MinhHieu" w:date="2024-12-20T11:35:00Z"/>
          <w:lang w:val="vi-VN"/>
        </w:rPr>
      </w:pPr>
    </w:p>
    <w:p w14:paraId="6851F647" w14:textId="77777777" w:rsidR="00711A5B" w:rsidRDefault="00711A5B" w:rsidP="00711A5B">
      <w:pPr>
        <w:pStyle w:val="Heading2"/>
        <w:tabs>
          <w:tab w:val="left" w:pos="704"/>
        </w:tabs>
        <w:spacing w:before="101"/>
        <w:rPr>
          <w:ins w:id="8359" w:author="MinhHieu" w:date="2024-12-20T11:35:00Z"/>
          <w:lang w:val="vi-VN"/>
        </w:rPr>
      </w:pPr>
    </w:p>
    <w:p w14:paraId="6A1E835E" w14:textId="77777777" w:rsidR="00711A5B" w:rsidRDefault="00711A5B" w:rsidP="00711A5B">
      <w:pPr>
        <w:pStyle w:val="Heading2"/>
        <w:tabs>
          <w:tab w:val="left" w:pos="704"/>
        </w:tabs>
        <w:spacing w:before="101"/>
        <w:rPr>
          <w:ins w:id="8360" w:author="MinhHieu" w:date="2024-12-20T11:35:00Z"/>
          <w:lang w:val="vi-VN"/>
        </w:rPr>
      </w:pPr>
    </w:p>
    <w:p w14:paraId="0B4C30A0" w14:textId="77777777" w:rsidR="00711A5B" w:rsidRDefault="00711A5B" w:rsidP="00711A5B">
      <w:pPr>
        <w:pStyle w:val="Heading2"/>
        <w:tabs>
          <w:tab w:val="left" w:pos="704"/>
        </w:tabs>
        <w:spacing w:before="101"/>
        <w:rPr>
          <w:ins w:id="8361" w:author="MinhHieu" w:date="2024-12-20T11:35:00Z"/>
          <w:lang w:val="vi-VN"/>
        </w:rPr>
      </w:pPr>
    </w:p>
    <w:p w14:paraId="58DEFDAD" w14:textId="77777777" w:rsidR="00711A5B" w:rsidRDefault="00711A5B" w:rsidP="00711A5B">
      <w:pPr>
        <w:pStyle w:val="Heading2"/>
        <w:tabs>
          <w:tab w:val="left" w:pos="704"/>
        </w:tabs>
        <w:spacing w:before="101"/>
        <w:rPr>
          <w:ins w:id="8362" w:author="MinhHieu" w:date="2024-12-20T11:35:00Z"/>
          <w:lang w:val="vi-VN"/>
        </w:rPr>
      </w:pPr>
    </w:p>
    <w:p w14:paraId="64032A2B" w14:textId="77777777" w:rsidR="00711A5B" w:rsidRDefault="00711A5B" w:rsidP="00711A5B">
      <w:pPr>
        <w:pStyle w:val="Heading2"/>
        <w:tabs>
          <w:tab w:val="left" w:pos="704"/>
        </w:tabs>
        <w:spacing w:before="101"/>
        <w:rPr>
          <w:ins w:id="8363" w:author="MinhHieu" w:date="2024-12-20T11:35:00Z"/>
          <w:lang w:val="vi-VN"/>
        </w:rPr>
      </w:pPr>
    </w:p>
    <w:p w14:paraId="04419131" w14:textId="77777777" w:rsidR="00711A5B" w:rsidRDefault="00711A5B" w:rsidP="00711A5B">
      <w:pPr>
        <w:pStyle w:val="Heading2"/>
        <w:tabs>
          <w:tab w:val="left" w:pos="704"/>
        </w:tabs>
        <w:spacing w:before="101"/>
        <w:rPr>
          <w:ins w:id="8364" w:author="MinhHieu" w:date="2024-12-20T11:35:00Z"/>
          <w:lang w:val="vi-VN"/>
        </w:rPr>
      </w:pPr>
    </w:p>
    <w:p w14:paraId="073B8223" w14:textId="77777777" w:rsidR="00711A5B" w:rsidRDefault="00711A5B" w:rsidP="00711A5B">
      <w:pPr>
        <w:pStyle w:val="Heading2"/>
        <w:tabs>
          <w:tab w:val="left" w:pos="704"/>
        </w:tabs>
        <w:spacing w:before="101"/>
        <w:rPr>
          <w:ins w:id="8365" w:author="MinhHieu" w:date="2024-12-20T11:35:00Z"/>
          <w:lang w:val="vi-VN"/>
        </w:rPr>
      </w:pPr>
    </w:p>
    <w:p w14:paraId="379F49CC" w14:textId="77777777" w:rsidR="00711A5B" w:rsidRDefault="00711A5B" w:rsidP="00711A5B">
      <w:pPr>
        <w:pStyle w:val="Heading2"/>
        <w:tabs>
          <w:tab w:val="left" w:pos="704"/>
        </w:tabs>
        <w:spacing w:before="101"/>
        <w:rPr>
          <w:ins w:id="8366" w:author="MinhHieu" w:date="2024-12-20T11:35:00Z"/>
          <w:lang w:val="vi-VN"/>
        </w:rPr>
      </w:pPr>
    </w:p>
    <w:p w14:paraId="27CE6BF3" w14:textId="77777777" w:rsidR="00711A5B" w:rsidRDefault="00711A5B" w:rsidP="00711A5B">
      <w:pPr>
        <w:pStyle w:val="Heading2"/>
        <w:tabs>
          <w:tab w:val="left" w:pos="704"/>
        </w:tabs>
        <w:spacing w:before="101"/>
        <w:rPr>
          <w:ins w:id="8367" w:author="MinhHieu" w:date="2024-12-20T11:35:00Z"/>
          <w:lang w:val="vi-VN"/>
        </w:rPr>
      </w:pPr>
    </w:p>
    <w:p w14:paraId="47148816" w14:textId="77777777" w:rsidR="00711A5B" w:rsidRDefault="00711A5B" w:rsidP="00711A5B">
      <w:pPr>
        <w:pStyle w:val="Heading2"/>
        <w:tabs>
          <w:tab w:val="left" w:pos="704"/>
        </w:tabs>
        <w:spacing w:before="101"/>
        <w:rPr>
          <w:ins w:id="8368" w:author="MinhHieu" w:date="2024-12-20T11:35:00Z"/>
          <w:lang w:val="vi-VN"/>
        </w:rPr>
      </w:pPr>
    </w:p>
    <w:p w14:paraId="47761A60" w14:textId="77777777" w:rsidR="00711A5B" w:rsidRDefault="00711A5B" w:rsidP="00711A5B">
      <w:pPr>
        <w:pStyle w:val="Heading2"/>
        <w:tabs>
          <w:tab w:val="left" w:pos="704"/>
        </w:tabs>
        <w:spacing w:before="101"/>
        <w:rPr>
          <w:ins w:id="8369" w:author="MinhHieu" w:date="2024-12-20T11:35:00Z"/>
          <w:lang w:val="vi-VN"/>
        </w:rPr>
      </w:pPr>
    </w:p>
    <w:p w14:paraId="31E17427" w14:textId="77777777" w:rsidR="00711A5B" w:rsidRDefault="00711A5B" w:rsidP="00711A5B">
      <w:pPr>
        <w:pStyle w:val="Heading2"/>
        <w:tabs>
          <w:tab w:val="left" w:pos="704"/>
        </w:tabs>
        <w:spacing w:before="101"/>
        <w:rPr>
          <w:ins w:id="8370" w:author="MinhHieu" w:date="2024-12-20T11:35:00Z"/>
          <w:lang w:val="vi-VN"/>
        </w:rPr>
      </w:pPr>
    </w:p>
    <w:p w14:paraId="5FDA9D2C" w14:textId="77777777" w:rsidR="00711A5B" w:rsidRDefault="00711A5B" w:rsidP="00711A5B">
      <w:pPr>
        <w:pStyle w:val="Heading2"/>
        <w:tabs>
          <w:tab w:val="left" w:pos="704"/>
        </w:tabs>
        <w:spacing w:before="101"/>
        <w:rPr>
          <w:ins w:id="8371" w:author="MinhHieu" w:date="2024-12-20T11:35:00Z"/>
          <w:lang w:val="vi-VN"/>
        </w:rPr>
      </w:pPr>
    </w:p>
    <w:p w14:paraId="2334186D" w14:textId="77777777" w:rsidR="00711A5B" w:rsidRDefault="00711A5B" w:rsidP="00711A5B">
      <w:pPr>
        <w:pStyle w:val="Heading2"/>
        <w:tabs>
          <w:tab w:val="left" w:pos="704"/>
        </w:tabs>
        <w:spacing w:before="101"/>
        <w:rPr>
          <w:ins w:id="8372" w:author="MinhHieu" w:date="2024-12-20T11:35:00Z"/>
          <w:lang w:val="vi-VN"/>
        </w:rPr>
      </w:pPr>
    </w:p>
    <w:p w14:paraId="469EFB6B" w14:textId="77777777" w:rsidR="00711A5B" w:rsidRDefault="00711A5B" w:rsidP="00711A5B">
      <w:pPr>
        <w:pStyle w:val="Heading2"/>
        <w:tabs>
          <w:tab w:val="left" w:pos="704"/>
        </w:tabs>
        <w:spacing w:before="101"/>
        <w:rPr>
          <w:ins w:id="8373" w:author="MinhHieu" w:date="2024-12-20T11:35:00Z"/>
          <w:lang w:val="vi-VN"/>
        </w:rPr>
      </w:pPr>
    </w:p>
    <w:p w14:paraId="54B34C08" w14:textId="77777777" w:rsidR="00711A5B" w:rsidRDefault="00711A5B" w:rsidP="00711A5B">
      <w:pPr>
        <w:pStyle w:val="Heading2"/>
        <w:tabs>
          <w:tab w:val="left" w:pos="704"/>
        </w:tabs>
        <w:spacing w:before="101"/>
        <w:rPr>
          <w:ins w:id="8374" w:author="MinhHieu" w:date="2024-12-20T11:35:00Z"/>
          <w:lang w:val="vi-VN"/>
        </w:rPr>
      </w:pPr>
    </w:p>
    <w:p w14:paraId="18F438CD" w14:textId="77777777" w:rsidR="00711A5B" w:rsidRDefault="00711A5B" w:rsidP="00711A5B">
      <w:pPr>
        <w:pStyle w:val="Heading2"/>
        <w:tabs>
          <w:tab w:val="left" w:pos="704"/>
        </w:tabs>
        <w:spacing w:before="101"/>
        <w:rPr>
          <w:ins w:id="8375" w:author="MinhHieu" w:date="2024-12-20T11:35:00Z"/>
          <w:lang w:val="vi-VN"/>
        </w:rPr>
      </w:pPr>
    </w:p>
    <w:p w14:paraId="1D635FBD" w14:textId="77777777" w:rsidR="00711A5B" w:rsidRDefault="00711A5B" w:rsidP="00711A5B">
      <w:pPr>
        <w:pStyle w:val="Heading2"/>
        <w:tabs>
          <w:tab w:val="left" w:pos="704"/>
        </w:tabs>
        <w:spacing w:before="101"/>
        <w:rPr>
          <w:ins w:id="8376" w:author="MinhHieu" w:date="2024-12-20T11:35:00Z"/>
          <w:lang w:val="vi-VN"/>
        </w:rPr>
      </w:pPr>
    </w:p>
    <w:p w14:paraId="63A0B762" w14:textId="77777777" w:rsidR="00711A5B" w:rsidRDefault="00711A5B" w:rsidP="00711A5B">
      <w:pPr>
        <w:pStyle w:val="Heading2"/>
        <w:tabs>
          <w:tab w:val="left" w:pos="704"/>
        </w:tabs>
        <w:spacing w:before="101"/>
        <w:rPr>
          <w:ins w:id="8377" w:author="MinhHieu" w:date="2024-12-20T11:35:00Z"/>
          <w:lang w:val="vi-VN"/>
        </w:rPr>
      </w:pPr>
    </w:p>
    <w:p w14:paraId="4979C785" w14:textId="77777777" w:rsidR="00711A5B" w:rsidDel="00711A5B" w:rsidRDefault="00711A5B">
      <w:pPr>
        <w:pStyle w:val="Heading2"/>
        <w:tabs>
          <w:tab w:val="left" w:pos="704"/>
        </w:tabs>
        <w:spacing w:before="101"/>
        <w:rPr>
          <w:del w:id="8378" w:author="MinhHieu" w:date="2024-12-20T11:35:00Z"/>
        </w:rPr>
        <w:pPrChange w:id="8379" w:author="MinhHieu" w:date="2024-12-20T11:35:00Z">
          <w:pPr>
            <w:pStyle w:val="Heading2"/>
            <w:numPr>
              <w:ilvl w:val="2"/>
              <w:numId w:val="34"/>
            </w:numPr>
            <w:tabs>
              <w:tab w:val="left" w:pos="704"/>
            </w:tabs>
            <w:spacing w:before="101"/>
            <w:ind w:left="707" w:hanging="584"/>
          </w:pPr>
        </w:pPrChange>
      </w:pPr>
    </w:p>
    <w:p w14:paraId="475FEDD7" w14:textId="77777777" w:rsidR="00A27D53" w:rsidDel="00711A5B" w:rsidRDefault="00A27D53">
      <w:pPr>
        <w:pBdr>
          <w:top w:val="nil"/>
          <w:left w:val="nil"/>
          <w:bottom w:val="nil"/>
          <w:right w:val="nil"/>
          <w:between w:val="nil"/>
        </w:pBdr>
        <w:spacing w:before="8" w:line="240" w:lineRule="auto"/>
        <w:ind w:left="0" w:right="0" w:firstLine="0"/>
        <w:rPr>
          <w:del w:id="8380" w:author="MinhHieu" w:date="2024-12-20T11:35:00Z"/>
          <w:b/>
          <w:color w:val="000000"/>
          <w:sz w:val="4"/>
          <w:szCs w:val="4"/>
        </w:rPr>
      </w:pPr>
    </w:p>
    <w:p w14:paraId="4634318A" w14:textId="77777777" w:rsidR="00A27D53" w:rsidDel="00711A5B" w:rsidRDefault="00A27D53">
      <w:pPr>
        <w:pBdr>
          <w:top w:val="nil"/>
          <w:left w:val="nil"/>
          <w:bottom w:val="nil"/>
          <w:right w:val="nil"/>
          <w:between w:val="nil"/>
        </w:pBdr>
        <w:tabs>
          <w:tab w:val="left" w:pos="275"/>
        </w:tabs>
        <w:spacing w:before="118" w:line="240" w:lineRule="auto"/>
        <w:ind w:left="275" w:right="0" w:firstLine="0"/>
        <w:rPr>
          <w:del w:id="8381" w:author="MinhHieu" w:date="2024-12-20T11:35:00Z"/>
          <w:color w:val="000000"/>
        </w:rPr>
        <w:sectPr w:rsidR="00A27D53" w:rsidDel="00711A5B">
          <w:pgSz w:w="11910" w:h="16840"/>
          <w:pgMar w:top="1500" w:right="800" w:bottom="1340" w:left="1580" w:header="732" w:footer="1153" w:gutter="0"/>
          <w:cols w:space="720"/>
        </w:sectPr>
      </w:pPr>
    </w:p>
    <w:p w14:paraId="5B5D4C34" w14:textId="77777777" w:rsidR="00A27D53" w:rsidRDefault="00A27D53">
      <w:pPr>
        <w:pBdr>
          <w:top w:val="nil"/>
          <w:left w:val="nil"/>
          <w:bottom w:val="nil"/>
          <w:right w:val="nil"/>
          <w:between w:val="nil"/>
        </w:pBdr>
        <w:tabs>
          <w:tab w:val="left" w:pos="963"/>
        </w:tabs>
        <w:spacing w:before="149" w:line="240" w:lineRule="auto"/>
        <w:ind w:left="0" w:right="0" w:firstLine="0"/>
        <w:rPr>
          <w:color w:val="000000"/>
        </w:rPr>
        <w:sectPr w:rsidR="00A27D53">
          <w:pgSz w:w="11910" w:h="16840"/>
          <w:pgMar w:top="1500" w:right="800" w:bottom="1340" w:left="1580" w:header="732" w:footer="1153" w:gutter="0"/>
          <w:cols w:space="720"/>
        </w:sectPr>
      </w:pPr>
    </w:p>
    <w:p w14:paraId="25415543" w14:textId="77777777" w:rsidR="00A27D53" w:rsidRDefault="00A27D53">
      <w:pPr>
        <w:pBdr>
          <w:top w:val="nil"/>
          <w:left w:val="nil"/>
          <w:bottom w:val="nil"/>
          <w:right w:val="nil"/>
          <w:between w:val="nil"/>
        </w:pBdr>
        <w:spacing w:before="7" w:line="240" w:lineRule="auto"/>
        <w:ind w:left="0" w:right="0" w:firstLine="0"/>
        <w:rPr>
          <w:color w:val="000000"/>
          <w:sz w:val="8"/>
          <w:szCs w:val="8"/>
        </w:rPr>
      </w:pPr>
    </w:p>
    <w:p w14:paraId="5670B42B" w14:textId="77777777" w:rsidR="00A27D53" w:rsidRDefault="00A27D53">
      <w:pPr>
        <w:pBdr>
          <w:top w:val="nil"/>
          <w:left w:val="nil"/>
          <w:bottom w:val="nil"/>
          <w:right w:val="nil"/>
          <w:between w:val="nil"/>
        </w:pBdr>
        <w:tabs>
          <w:tab w:val="left" w:pos="275"/>
        </w:tabs>
        <w:spacing w:before="105" w:line="240" w:lineRule="auto"/>
        <w:ind w:left="0" w:right="0" w:firstLine="0"/>
        <w:rPr>
          <w:color w:val="000000"/>
        </w:rPr>
        <w:sectPr w:rsidR="00A27D53">
          <w:pgSz w:w="11910" w:h="16840"/>
          <w:pgMar w:top="1500" w:right="800" w:bottom="1340" w:left="1580" w:header="732" w:footer="1153" w:gutter="0"/>
          <w:cols w:space="720"/>
        </w:sectPr>
      </w:pPr>
    </w:p>
    <w:p w14:paraId="3CBCC4BE" w14:textId="77777777" w:rsidR="00A27D53" w:rsidRDefault="00A27D53">
      <w:pPr>
        <w:pBdr>
          <w:top w:val="nil"/>
          <w:left w:val="nil"/>
          <w:bottom w:val="nil"/>
          <w:right w:val="nil"/>
          <w:between w:val="nil"/>
        </w:pBdr>
        <w:spacing w:before="7" w:line="240" w:lineRule="auto"/>
        <w:ind w:left="0" w:right="0" w:firstLine="0"/>
        <w:rPr>
          <w:color w:val="000000"/>
          <w:sz w:val="8"/>
          <w:szCs w:val="8"/>
        </w:rPr>
      </w:pPr>
    </w:p>
    <w:p w14:paraId="30D46ED0" w14:textId="77777777" w:rsidR="00A27D53" w:rsidRDefault="00A27D53">
      <w:pPr>
        <w:pBdr>
          <w:top w:val="nil"/>
          <w:left w:val="nil"/>
          <w:bottom w:val="nil"/>
          <w:right w:val="nil"/>
          <w:between w:val="nil"/>
        </w:pBdr>
        <w:spacing w:before="0" w:line="240" w:lineRule="auto"/>
        <w:ind w:left="608" w:right="0" w:firstLine="0"/>
        <w:rPr>
          <w:color w:val="000000"/>
          <w:sz w:val="20"/>
          <w:szCs w:val="20"/>
        </w:rPr>
      </w:pPr>
    </w:p>
    <w:p w14:paraId="60ABE778" w14:textId="77777777" w:rsidR="00A27D53" w:rsidRDefault="00D33BC1">
      <w:pPr>
        <w:ind w:left="597" w:right="803" w:firstLine="0"/>
        <w:jc w:val="center"/>
        <w:rPr>
          <w:i/>
        </w:rPr>
      </w:pPr>
      <w:bookmarkStart w:id="8382" w:name="_heading=h.2i9l8ns" w:colFirst="0" w:colLast="0"/>
      <w:bookmarkEnd w:id="8382"/>
      <w:r>
        <w:rPr>
          <w:i/>
        </w:rPr>
        <w:t>Hình 3.54 Giao diện chi tiết đơn hàng đã đặt</w:t>
      </w:r>
    </w:p>
    <w:p w14:paraId="3DDBD27E" w14:textId="77777777" w:rsidR="00A27D53" w:rsidRDefault="00D33BC1">
      <w:pPr>
        <w:numPr>
          <w:ilvl w:val="3"/>
          <w:numId w:val="34"/>
        </w:numPr>
        <w:pBdr>
          <w:top w:val="nil"/>
          <w:left w:val="nil"/>
          <w:bottom w:val="nil"/>
          <w:right w:val="nil"/>
          <w:between w:val="nil"/>
        </w:pBdr>
        <w:tabs>
          <w:tab w:val="left" w:pos="151"/>
        </w:tabs>
        <w:spacing w:before="103" w:line="240" w:lineRule="auto"/>
        <w:ind w:left="151" w:right="1806" w:hanging="151"/>
        <w:jc w:val="center"/>
        <w:rPr>
          <w:color w:val="000000"/>
        </w:rPr>
      </w:pPr>
      <w:r>
        <w:rPr>
          <w:color w:val="000000"/>
        </w:rPr>
        <w:t>Khách hàng click Trạng thái đơn hàng để xem trạng thái của đơn hàng</w:t>
      </w:r>
    </w:p>
    <w:p w14:paraId="3526F4D4" w14:textId="77777777" w:rsidR="00A27D53" w:rsidRDefault="00A27D53">
      <w:pPr>
        <w:pBdr>
          <w:top w:val="nil"/>
          <w:left w:val="nil"/>
          <w:bottom w:val="nil"/>
          <w:right w:val="nil"/>
          <w:between w:val="nil"/>
        </w:pBdr>
        <w:spacing w:before="9" w:line="240" w:lineRule="auto"/>
        <w:ind w:left="0" w:right="0" w:firstLine="0"/>
        <w:rPr>
          <w:color w:val="000000"/>
          <w:sz w:val="10"/>
          <w:szCs w:val="10"/>
        </w:rPr>
      </w:pPr>
    </w:p>
    <w:p w14:paraId="328B46AD" w14:textId="77777777" w:rsidR="00A27D53" w:rsidRDefault="00D33BC1">
      <w:pPr>
        <w:spacing w:before="3"/>
        <w:ind w:left="96" w:firstLine="0"/>
        <w:jc w:val="center"/>
        <w:rPr>
          <w:i/>
        </w:rPr>
        <w:sectPr w:rsidR="00A27D53">
          <w:pgSz w:w="11910" w:h="16840"/>
          <w:pgMar w:top="1500" w:right="800" w:bottom="1340" w:left="1580" w:header="732" w:footer="1153" w:gutter="0"/>
          <w:cols w:space="720"/>
        </w:sectPr>
      </w:pPr>
      <w:bookmarkStart w:id="8383" w:name="_heading=h.xevivl" w:colFirst="0" w:colLast="0"/>
      <w:bookmarkEnd w:id="8383"/>
      <w:r>
        <w:rPr>
          <w:i/>
        </w:rPr>
        <w:t>Hình 3.55 Giao diện theo dõi trạng thái đơn hàng</w:t>
      </w:r>
    </w:p>
    <w:p w14:paraId="242336A3" w14:textId="77777777" w:rsidR="00A27D53" w:rsidRDefault="00D33BC1">
      <w:pPr>
        <w:pStyle w:val="Heading2"/>
        <w:numPr>
          <w:ilvl w:val="2"/>
          <w:numId w:val="34"/>
        </w:numPr>
        <w:tabs>
          <w:tab w:val="left" w:pos="704"/>
        </w:tabs>
        <w:spacing w:before="101"/>
        <w:ind w:left="704" w:hanging="580"/>
      </w:pPr>
      <w:bookmarkStart w:id="8384" w:name="bookmark=id.3hej1je" w:colFirst="0" w:colLast="0"/>
      <w:bookmarkStart w:id="8385" w:name="_Toc185578222"/>
      <w:bookmarkStart w:id="8386" w:name="_Toc185579245"/>
      <w:bookmarkStart w:id="8387" w:name="_Toc185579349"/>
      <w:bookmarkStart w:id="8388" w:name="_Toc185587719"/>
      <w:bookmarkStart w:id="8389" w:name="_Toc185588765"/>
      <w:bookmarkStart w:id="8390" w:name="_Toc185597840"/>
      <w:bookmarkStart w:id="8391" w:name="_Toc185598021"/>
      <w:bookmarkStart w:id="8392" w:name="_Toc185598199"/>
      <w:bookmarkStart w:id="8393" w:name="_Toc185598376"/>
      <w:bookmarkEnd w:id="8384"/>
      <w:r>
        <w:lastRenderedPageBreak/>
        <w:t xml:space="preserve">Chức năng quản lý </w:t>
      </w:r>
      <w:r>
        <w:t>bạn bè</w:t>
      </w:r>
      <w:bookmarkEnd w:id="8385"/>
      <w:bookmarkEnd w:id="8386"/>
      <w:bookmarkEnd w:id="8387"/>
      <w:bookmarkEnd w:id="8388"/>
      <w:bookmarkEnd w:id="8389"/>
      <w:bookmarkEnd w:id="8390"/>
      <w:bookmarkEnd w:id="8391"/>
      <w:bookmarkEnd w:id="8392"/>
      <w:bookmarkEnd w:id="8393"/>
    </w:p>
    <w:p w14:paraId="75F3D23E" w14:textId="77777777" w:rsidR="00A27D53" w:rsidRDefault="00A27D53">
      <w:pPr>
        <w:pBdr>
          <w:top w:val="nil"/>
          <w:left w:val="nil"/>
          <w:bottom w:val="nil"/>
          <w:right w:val="nil"/>
          <w:between w:val="nil"/>
        </w:pBdr>
        <w:spacing w:before="8" w:line="240" w:lineRule="auto"/>
        <w:ind w:left="0" w:right="0" w:firstLine="0"/>
        <w:rPr>
          <w:b/>
          <w:color w:val="000000"/>
          <w:sz w:val="4"/>
          <w:szCs w:val="4"/>
        </w:rPr>
      </w:pPr>
    </w:p>
    <w:p w14:paraId="25D59C38" w14:textId="77777777" w:rsidR="00A27D53" w:rsidRDefault="00D33BC1">
      <w:pPr>
        <w:ind w:left="595" w:right="803" w:firstLine="0"/>
        <w:jc w:val="center"/>
        <w:rPr>
          <w:i/>
        </w:rPr>
      </w:pPr>
      <w:bookmarkStart w:id="8394" w:name="_heading=h.4gjguf0" w:colFirst="0" w:colLast="0"/>
      <w:bookmarkEnd w:id="8394"/>
      <w:r>
        <w:rPr>
          <w:i/>
        </w:rPr>
        <w:t>Hình 3.56 Giao diện Quản lý bạn bè</w:t>
      </w:r>
    </w:p>
    <w:p w14:paraId="0ED6E863" w14:textId="77777777" w:rsidR="00A27D53" w:rsidRDefault="00D33BC1">
      <w:pPr>
        <w:numPr>
          <w:ilvl w:val="3"/>
          <w:numId w:val="34"/>
        </w:numPr>
        <w:pBdr>
          <w:top w:val="nil"/>
          <w:left w:val="nil"/>
          <w:bottom w:val="nil"/>
          <w:right w:val="nil"/>
          <w:between w:val="nil"/>
        </w:pBdr>
        <w:tabs>
          <w:tab w:val="left" w:pos="275"/>
        </w:tabs>
        <w:spacing w:before="199" w:line="240" w:lineRule="auto"/>
        <w:ind w:right="0" w:hanging="151"/>
        <w:rPr>
          <w:color w:val="000000"/>
        </w:rPr>
      </w:pPr>
      <w:r>
        <w:rPr>
          <w:color w:val="000000"/>
        </w:rPr>
        <w:t>Khách hàng click tab “Bạn bè”.</w:t>
      </w:r>
    </w:p>
    <w:p w14:paraId="659DE1D9" w14:textId="77777777" w:rsidR="00A27D53" w:rsidRDefault="00D33BC1">
      <w:pPr>
        <w:numPr>
          <w:ilvl w:val="3"/>
          <w:numId w:val="34"/>
        </w:numPr>
        <w:pBdr>
          <w:top w:val="nil"/>
          <w:left w:val="nil"/>
          <w:bottom w:val="nil"/>
          <w:right w:val="nil"/>
          <w:between w:val="nil"/>
        </w:pBdr>
        <w:tabs>
          <w:tab w:val="left" w:pos="275"/>
        </w:tabs>
        <w:spacing w:before="149" w:line="240" w:lineRule="auto"/>
        <w:ind w:right="0" w:hanging="151"/>
        <w:rPr>
          <w:color w:val="000000"/>
        </w:rPr>
      </w:pPr>
      <w:r>
        <w:rPr>
          <w:color w:val="000000"/>
        </w:rPr>
        <w:t>Hệ thống hiển thị giao diện bạn bè.</w:t>
      </w:r>
    </w:p>
    <w:p w14:paraId="74EE3166" w14:textId="77777777" w:rsidR="00A27D53" w:rsidRDefault="00D33BC1">
      <w:pPr>
        <w:numPr>
          <w:ilvl w:val="3"/>
          <w:numId w:val="34"/>
        </w:numPr>
        <w:pBdr>
          <w:top w:val="nil"/>
          <w:left w:val="nil"/>
          <w:bottom w:val="nil"/>
          <w:right w:val="nil"/>
          <w:between w:val="nil"/>
        </w:pBdr>
        <w:tabs>
          <w:tab w:val="left" w:pos="275"/>
        </w:tabs>
        <w:spacing w:before="149" w:line="240" w:lineRule="auto"/>
        <w:ind w:right="0" w:hanging="151"/>
        <w:rPr>
          <w:color w:val="000000"/>
        </w:rPr>
      </w:pPr>
      <w:r>
        <w:rPr>
          <w:color w:val="000000"/>
        </w:rPr>
        <w:t>Khách hàng click nút “Thêm bạn bè”.</w:t>
      </w:r>
    </w:p>
    <w:p w14:paraId="70EA01A6" w14:textId="77777777" w:rsidR="00A27D53" w:rsidRDefault="00D33BC1">
      <w:pPr>
        <w:numPr>
          <w:ilvl w:val="3"/>
          <w:numId w:val="34"/>
        </w:numPr>
        <w:pBdr>
          <w:top w:val="nil"/>
          <w:left w:val="nil"/>
          <w:bottom w:val="nil"/>
          <w:right w:val="nil"/>
          <w:between w:val="nil"/>
        </w:pBdr>
        <w:tabs>
          <w:tab w:val="left" w:pos="275"/>
        </w:tabs>
        <w:spacing w:before="149" w:line="240" w:lineRule="auto"/>
        <w:ind w:right="0" w:hanging="151"/>
        <w:rPr>
          <w:color w:val="000000"/>
        </w:rPr>
      </w:pPr>
      <w:r>
        <w:rPr>
          <w:color w:val="000000"/>
        </w:rPr>
        <w:t>Hệ thống hiển thị giao diện tìm kiếm bạn bè.</w:t>
      </w:r>
    </w:p>
    <w:p w14:paraId="5C4E3736" w14:textId="77777777" w:rsidR="00A27D53" w:rsidRDefault="00D33BC1">
      <w:pPr>
        <w:numPr>
          <w:ilvl w:val="3"/>
          <w:numId w:val="34"/>
        </w:numPr>
        <w:pBdr>
          <w:top w:val="nil"/>
          <w:left w:val="nil"/>
          <w:bottom w:val="nil"/>
          <w:right w:val="nil"/>
          <w:between w:val="nil"/>
        </w:pBdr>
        <w:tabs>
          <w:tab w:val="left" w:pos="275"/>
        </w:tabs>
        <w:spacing w:before="149" w:line="240" w:lineRule="auto"/>
        <w:ind w:right="0" w:hanging="151"/>
        <w:rPr>
          <w:color w:val="000000"/>
        </w:rPr>
      </w:pPr>
      <w:r>
        <w:rPr>
          <w:color w:val="000000"/>
        </w:rPr>
        <w:t>Khách hàng nhập tên bạn cần tìm, click icon tìm.</w:t>
      </w:r>
    </w:p>
    <w:p w14:paraId="3FA900D6" w14:textId="77777777" w:rsidR="00A27D53" w:rsidRDefault="00D33BC1">
      <w:pPr>
        <w:numPr>
          <w:ilvl w:val="3"/>
          <w:numId w:val="34"/>
        </w:numPr>
        <w:pBdr>
          <w:top w:val="nil"/>
          <w:left w:val="nil"/>
          <w:bottom w:val="nil"/>
          <w:right w:val="nil"/>
          <w:between w:val="nil"/>
        </w:pBdr>
        <w:tabs>
          <w:tab w:val="left" w:pos="275"/>
        </w:tabs>
        <w:spacing w:before="149" w:line="240" w:lineRule="auto"/>
        <w:ind w:right="0" w:hanging="151"/>
        <w:rPr>
          <w:color w:val="000000"/>
        </w:rPr>
      </w:pPr>
      <w:r>
        <w:rPr>
          <w:color w:val="000000"/>
        </w:rPr>
        <w:t xml:space="preserve">Hệ thống </w:t>
      </w:r>
      <w:r>
        <w:rPr>
          <w:color w:val="000000"/>
        </w:rPr>
        <w:t>hiển thị danh sách người dùng theo tên tìm được.</w:t>
      </w:r>
    </w:p>
    <w:p w14:paraId="5191F300" w14:textId="77777777" w:rsidR="00A27D53" w:rsidRDefault="00D33BC1">
      <w:pPr>
        <w:numPr>
          <w:ilvl w:val="3"/>
          <w:numId w:val="34"/>
        </w:numPr>
        <w:pBdr>
          <w:top w:val="nil"/>
          <w:left w:val="nil"/>
          <w:bottom w:val="nil"/>
          <w:right w:val="nil"/>
          <w:between w:val="nil"/>
        </w:pBdr>
        <w:tabs>
          <w:tab w:val="left" w:pos="275"/>
        </w:tabs>
        <w:spacing w:before="149" w:line="240" w:lineRule="auto"/>
        <w:ind w:right="0" w:hanging="151"/>
        <w:rPr>
          <w:color w:val="000000"/>
        </w:rPr>
      </w:pPr>
      <w:r>
        <w:rPr>
          <w:color w:val="000000"/>
        </w:rPr>
        <w:t>Khách hàng tìm người cần kết bạn và click “Kết bạn”.</w:t>
      </w:r>
    </w:p>
    <w:p w14:paraId="672417FF" w14:textId="77777777" w:rsidR="00A27D53" w:rsidRDefault="00A27D53">
      <w:pPr>
        <w:pBdr>
          <w:top w:val="nil"/>
          <w:left w:val="nil"/>
          <w:bottom w:val="nil"/>
          <w:right w:val="nil"/>
          <w:between w:val="nil"/>
        </w:pBdr>
        <w:spacing w:before="8" w:line="240" w:lineRule="auto"/>
        <w:ind w:left="0" w:right="0" w:firstLine="0"/>
        <w:rPr>
          <w:color w:val="000000"/>
          <w:sz w:val="10"/>
          <w:szCs w:val="10"/>
        </w:rPr>
      </w:pPr>
    </w:p>
    <w:p w14:paraId="6EB97909" w14:textId="77777777" w:rsidR="00A27D53" w:rsidRDefault="00D33BC1">
      <w:pPr>
        <w:spacing w:before="41"/>
        <w:ind w:left="595" w:right="803" w:firstLine="0"/>
        <w:jc w:val="center"/>
        <w:rPr>
          <w:i/>
        </w:rPr>
      </w:pPr>
      <w:bookmarkStart w:id="8395" w:name="_heading=h.2vor4mt" w:colFirst="0" w:colLast="0"/>
      <w:bookmarkEnd w:id="8395"/>
      <w:r>
        <w:rPr>
          <w:i/>
        </w:rPr>
        <w:t>Hình 3.57 Giao diện tặng voucher</w:t>
      </w:r>
    </w:p>
    <w:p w14:paraId="5C654195" w14:textId="77777777" w:rsidR="00A27D53" w:rsidRDefault="00D33BC1">
      <w:pPr>
        <w:numPr>
          <w:ilvl w:val="3"/>
          <w:numId w:val="34"/>
        </w:numPr>
        <w:pBdr>
          <w:top w:val="nil"/>
          <w:left w:val="nil"/>
          <w:bottom w:val="nil"/>
          <w:right w:val="nil"/>
          <w:between w:val="nil"/>
        </w:pBdr>
        <w:tabs>
          <w:tab w:val="left" w:pos="275"/>
        </w:tabs>
        <w:spacing w:before="199" w:line="240" w:lineRule="auto"/>
        <w:ind w:right="0" w:hanging="151"/>
        <w:rPr>
          <w:color w:val="000000"/>
        </w:rPr>
        <w:sectPr w:rsidR="00A27D53">
          <w:pgSz w:w="11910" w:h="16840"/>
          <w:pgMar w:top="1500" w:right="800" w:bottom="1340" w:left="1580" w:header="732" w:footer="1153" w:gutter="0"/>
          <w:cols w:space="720"/>
        </w:sectPr>
      </w:pPr>
      <w:r>
        <w:rPr>
          <w:color w:val="000000"/>
        </w:rPr>
        <w:t>Khách hàng click vào 1 bạn bè ở trong danh sách bạn bè.</w:t>
      </w:r>
    </w:p>
    <w:p w14:paraId="3391DFF3" w14:textId="77777777" w:rsidR="00A27D53" w:rsidRDefault="00D33BC1">
      <w:pPr>
        <w:numPr>
          <w:ilvl w:val="3"/>
          <w:numId w:val="34"/>
        </w:numPr>
        <w:pBdr>
          <w:top w:val="nil"/>
          <w:left w:val="nil"/>
          <w:bottom w:val="nil"/>
          <w:right w:val="nil"/>
          <w:between w:val="nil"/>
        </w:pBdr>
        <w:tabs>
          <w:tab w:val="left" w:pos="275"/>
        </w:tabs>
        <w:spacing w:before="101" w:line="240" w:lineRule="auto"/>
        <w:ind w:right="0" w:hanging="151"/>
        <w:rPr>
          <w:color w:val="000000"/>
        </w:rPr>
      </w:pPr>
      <w:r>
        <w:rPr>
          <w:color w:val="000000"/>
        </w:rPr>
        <w:lastRenderedPageBreak/>
        <w:t>Người dùng click tab “Quản lý sản phẩm”</w:t>
      </w:r>
    </w:p>
    <w:p w14:paraId="7E49398D" w14:textId="77777777" w:rsidR="00A27D53" w:rsidRDefault="00D33BC1">
      <w:pPr>
        <w:numPr>
          <w:ilvl w:val="3"/>
          <w:numId w:val="34"/>
        </w:numPr>
        <w:pBdr>
          <w:top w:val="nil"/>
          <w:left w:val="nil"/>
          <w:bottom w:val="nil"/>
          <w:right w:val="nil"/>
          <w:between w:val="nil"/>
        </w:pBdr>
        <w:tabs>
          <w:tab w:val="left" w:pos="275"/>
        </w:tabs>
        <w:spacing w:before="149" w:line="240" w:lineRule="auto"/>
        <w:ind w:right="0" w:hanging="151"/>
        <w:rPr>
          <w:color w:val="000000"/>
        </w:rPr>
      </w:pPr>
      <w:r>
        <w:rPr>
          <w:color w:val="000000"/>
        </w:rPr>
        <w:t xml:space="preserve">Hệ </w:t>
      </w:r>
      <w:r>
        <w:rPr>
          <w:color w:val="000000"/>
        </w:rPr>
        <w:t>thống hiển thị giao diện Quản lý sản phẩm</w:t>
      </w:r>
    </w:p>
    <w:p w14:paraId="5A31D2FA" w14:textId="77777777" w:rsidR="00A27D53" w:rsidRDefault="00A27D53">
      <w:pPr>
        <w:pBdr>
          <w:top w:val="nil"/>
          <w:left w:val="nil"/>
          <w:bottom w:val="nil"/>
          <w:right w:val="nil"/>
          <w:between w:val="nil"/>
        </w:pBdr>
        <w:spacing w:before="8" w:line="240" w:lineRule="auto"/>
        <w:ind w:left="0" w:right="0" w:firstLine="0"/>
        <w:rPr>
          <w:color w:val="000000"/>
          <w:sz w:val="10"/>
          <w:szCs w:val="10"/>
        </w:rPr>
      </w:pPr>
    </w:p>
    <w:p w14:paraId="4477AB4B" w14:textId="77777777" w:rsidR="00A27D53" w:rsidRDefault="00A27D53">
      <w:pPr>
        <w:pBdr>
          <w:top w:val="nil"/>
          <w:left w:val="nil"/>
          <w:bottom w:val="nil"/>
          <w:right w:val="nil"/>
          <w:between w:val="nil"/>
        </w:pBdr>
        <w:tabs>
          <w:tab w:val="left" w:pos="275"/>
        </w:tabs>
        <w:spacing w:before="149" w:line="240" w:lineRule="auto"/>
        <w:ind w:left="275" w:right="0" w:firstLine="0"/>
        <w:rPr>
          <w:color w:val="000000"/>
        </w:rPr>
      </w:pPr>
    </w:p>
    <w:p w14:paraId="3DF33A5B" w14:textId="77777777" w:rsidR="00A27D53" w:rsidRDefault="00A27D53">
      <w:pPr>
        <w:pBdr>
          <w:top w:val="nil"/>
          <w:left w:val="nil"/>
          <w:bottom w:val="nil"/>
          <w:right w:val="nil"/>
          <w:between w:val="nil"/>
        </w:pBdr>
        <w:spacing w:before="8" w:line="240" w:lineRule="auto"/>
        <w:ind w:left="0" w:right="0" w:firstLine="0"/>
        <w:rPr>
          <w:color w:val="000000"/>
          <w:sz w:val="10"/>
          <w:szCs w:val="10"/>
        </w:rPr>
      </w:pPr>
    </w:p>
    <w:p w14:paraId="3712944B" w14:textId="77777777" w:rsidR="00A27D53" w:rsidRDefault="00D33BC1">
      <w:pPr>
        <w:ind w:left="596" w:right="803" w:firstLine="0"/>
        <w:jc w:val="center"/>
        <w:rPr>
          <w:i/>
        </w:rPr>
      </w:pPr>
      <w:bookmarkStart w:id="8396" w:name="_heading=h.2ne53p9" w:colFirst="0" w:colLast="0"/>
      <w:bookmarkEnd w:id="8396"/>
      <w:r>
        <w:rPr>
          <w:i/>
        </w:rPr>
        <w:t>Hình 3.61 Giao diện Xóa sản phẩm</w:t>
      </w:r>
    </w:p>
    <w:p w14:paraId="5ECFD5EA" w14:textId="77777777" w:rsidR="00A27D53" w:rsidRDefault="00D33BC1">
      <w:pPr>
        <w:numPr>
          <w:ilvl w:val="3"/>
          <w:numId w:val="34"/>
        </w:numPr>
        <w:pBdr>
          <w:top w:val="nil"/>
          <w:left w:val="nil"/>
          <w:bottom w:val="nil"/>
          <w:right w:val="nil"/>
          <w:between w:val="nil"/>
        </w:pBdr>
        <w:tabs>
          <w:tab w:val="left" w:pos="275"/>
        </w:tabs>
        <w:spacing w:before="154" w:line="240" w:lineRule="auto"/>
        <w:ind w:right="0" w:hanging="151"/>
        <w:rPr>
          <w:color w:val="000000"/>
        </w:rPr>
      </w:pPr>
      <w:r>
        <w:rPr>
          <w:color w:val="000000"/>
        </w:rPr>
        <w:t>Người dùng click vào icon Xóa tương ứng với sản phẩm cần xóa</w:t>
      </w:r>
    </w:p>
    <w:p w14:paraId="664E5596" w14:textId="77777777" w:rsidR="00A27D53" w:rsidRDefault="00D33BC1">
      <w:pPr>
        <w:numPr>
          <w:ilvl w:val="3"/>
          <w:numId w:val="34"/>
        </w:numPr>
        <w:pBdr>
          <w:top w:val="nil"/>
          <w:left w:val="nil"/>
          <w:bottom w:val="nil"/>
          <w:right w:val="nil"/>
          <w:between w:val="nil"/>
        </w:pBdr>
        <w:tabs>
          <w:tab w:val="left" w:pos="275"/>
        </w:tabs>
        <w:spacing w:before="149" w:line="240" w:lineRule="auto"/>
        <w:ind w:right="0" w:hanging="151"/>
        <w:rPr>
          <w:color w:val="000000"/>
        </w:rPr>
      </w:pPr>
      <w:r>
        <w:rPr>
          <w:color w:val="000000"/>
        </w:rPr>
        <w:t>Hệ thống hiển thị giao diện xác nhận xóa.</w:t>
      </w:r>
    </w:p>
    <w:p w14:paraId="663644B1" w14:textId="77777777" w:rsidR="00A27D53" w:rsidRDefault="00D33BC1">
      <w:pPr>
        <w:numPr>
          <w:ilvl w:val="3"/>
          <w:numId w:val="34"/>
        </w:numPr>
        <w:pBdr>
          <w:top w:val="nil"/>
          <w:left w:val="nil"/>
          <w:bottom w:val="nil"/>
          <w:right w:val="nil"/>
          <w:between w:val="nil"/>
        </w:pBdr>
        <w:tabs>
          <w:tab w:val="left" w:pos="275"/>
        </w:tabs>
        <w:spacing w:before="149" w:line="240" w:lineRule="auto"/>
        <w:ind w:right="0" w:hanging="151"/>
        <w:rPr>
          <w:color w:val="000000"/>
        </w:rPr>
      </w:pPr>
      <w:r>
        <w:rPr>
          <w:color w:val="000000"/>
        </w:rPr>
        <w:t>Người dùng click “Có”.</w:t>
      </w:r>
    </w:p>
    <w:p w14:paraId="4AF6150A" w14:textId="77777777" w:rsidR="00A27D53" w:rsidRDefault="00D33BC1">
      <w:pPr>
        <w:numPr>
          <w:ilvl w:val="3"/>
          <w:numId w:val="34"/>
        </w:numPr>
        <w:pBdr>
          <w:top w:val="nil"/>
          <w:left w:val="nil"/>
          <w:bottom w:val="nil"/>
          <w:right w:val="nil"/>
          <w:between w:val="nil"/>
        </w:pBdr>
        <w:tabs>
          <w:tab w:val="left" w:pos="275"/>
        </w:tabs>
        <w:spacing w:before="149" w:line="240" w:lineRule="auto"/>
        <w:ind w:right="0" w:hanging="151"/>
        <w:rPr>
          <w:color w:val="000000"/>
        </w:rPr>
        <w:sectPr w:rsidR="00A27D53">
          <w:pgSz w:w="11910" w:h="16840"/>
          <w:pgMar w:top="1500" w:right="800" w:bottom="1340" w:left="1580" w:header="732" w:footer="1153" w:gutter="0"/>
          <w:cols w:space="720"/>
        </w:sectPr>
      </w:pPr>
      <w:r>
        <w:rPr>
          <w:color w:val="000000"/>
        </w:rPr>
        <w:t xml:space="preserve">Hệ thống hiển thị hông báo xóa </w:t>
      </w:r>
      <w:r>
        <w:rPr>
          <w:color w:val="000000"/>
        </w:rPr>
        <w:t>thành công.</w:t>
      </w:r>
    </w:p>
    <w:p w14:paraId="5D91F932" w14:textId="77777777" w:rsidR="00A27D53" w:rsidRDefault="00D33BC1">
      <w:pPr>
        <w:pStyle w:val="Heading2"/>
        <w:numPr>
          <w:ilvl w:val="2"/>
          <w:numId w:val="34"/>
        </w:numPr>
        <w:tabs>
          <w:tab w:val="left" w:pos="704"/>
        </w:tabs>
        <w:spacing w:before="101"/>
        <w:ind w:left="704" w:hanging="580"/>
      </w:pPr>
      <w:bookmarkStart w:id="8397" w:name="bookmark=id.12jfdx2" w:colFirst="0" w:colLast="0"/>
      <w:bookmarkStart w:id="8398" w:name="_Toc185578223"/>
      <w:bookmarkStart w:id="8399" w:name="_Toc185579246"/>
      <w:bookmarkStart w:id="8400" w:name="_Toc185579350"/>
      <w:bookmarkStart w:id="8401" w:name="_Toc185587720"/>
      <w:bookmarkStart w:id="8402" w:name="_Toc185588766"/>
      <w:bookmarkStart w:id="8403" w:name="_Toc185597841"/>
      <w:bookmarkStart w:id="8404" w:name="_Toc185598022"/>
      <w:bookmarkStart w:id="8405" w:name="_Toc185598200"/>
      <w:bookmarkStart w:id="8406" w:name="_Toc185598377"/>
      <w:bookmarkEnd w:id="8397"/>
      <w:r>
        <w:lastRenderedPageBreak/>
        <w:t>Chức năng quản lí danh mục</w:t>
      </w:r>
      <w:bookmarkEnd w:id="8398"/>
      <w:bookmarkEnd w:id="8399"/>
      <w:bookmarkEnd w:id="8400"/>
      <w:bookmarkEnd w:id="8401"/>
      <w:bookmarkEnd w:id="8402"/>
      <w:bookmarkEnd w:id="8403"/>
      <w:bookmarkEnd w:id="8404"/>
      <w:bookmarkEnd w:id="8405"/>
      <w:bookmarkEnd w:id="8406"/>
    </w:p>
    <w:p w14:paraId="4411E7D4" w14:textId="77777777" w:rsidR="00A27D53" w:rsidRDefault="00A27D53">
      <w:pPr>
        <w:pBdr>
          <w:top w:val="nil"/>
          <w:left w:val="nil"/>
          <w:bottom w:val="nil"/>
          <w:right w:val="nil"/>
          <w:between w:val="nil"/>
        </w:pBdr>
        <w:tabs>
          <w:tab w:val="left" w:pos="275"/>
        </w:tabs>
        <w:spacing w:before="129" w:line="240" w:lineRule="auto"/>
        <w:ind w:left="0" w:right="0" w:firstLine="0"/>
        <w:rPr>
          <w:color w:val="000000"/>
        </w:rPr>
        <w:sectPr w:rsidR="00A27D53">
          <w:pgSz w:w="11910" w:h="16840"/>
          <w:pgMar w:top="1500" w:right="800" w:bottom="1340" w:left="1580" w:header="732" w:footer="1153" w:gutter="0"/>
          <w:cols w:space="720"/>
        </w:sectPr>
      </w:pPr>
    </w:p>
    <w:p w14:paraId="7DF782BC" w14:textId="77777777" w:rsidR="00A27D53" w:rsidRDefault="00D33BC1">
      <w:pPr>
        <w:pStyle w:val="Heading2"/>
        <w:numPr>
          <w:ilvl w:val="2"/>
          <w:numId w:val="34"/>
        </w:numPr>
        <w:tabs>
          <w:tab w:val="left" w:pos="704"/>
        </w:tabs>
        <w:spacing w:before="101"/>
        <w:ind w:left="704" w:hanging="580"/>
        <w:sectPr w:rsidR="00A27D53">
          <w:pgSz w:w="11910" w:h="16840"/>
          <w:pgMar w:top="1500" w:right="800" w:bottom="1340" w:left="1580" w:header="732" w:footer="1153" w:gutter="0"/>
          <w:cols w:space="720"/>
        </w:sectPr>
      </w:pPr>
      <w:bookmarkStart w:id="8407" w:name="bookmark=id.30tazoa" w:colFirst="0" w:colLast="0"/>
      <w:bookmarkStart w:id="8408" w:name="_Toc185578224"/>
      <w:bookmarkStart w:id="8409" w:name="_Toc185579247"/>
      <w:bookmarkStart w:id="8410" w:name="_Toc185579351"/>
      <w:bookmarkStart w:id="8411" w:name="_Toc185587721"/>
      <w:bookmarkStart w:id="8412" w:name="_Toc185588767"/>
      <w:bookmarkStart w:id="8413" w:name="_Toc185597842"/>
      <w:bookmarkStart w:id="8414" w:name="_Toc185598023"/>
      <w:bookmarkStart w:id="8415" w:name="_Toc185598201"/>
      <w:bookmarkStart w:id="8416" w:name="_Toc185598378"/>
      <w:bookmarkEnd w:id="8407"/>
      <w:r>
        <w:lastRenderedPageBreak/>
        <w:t>Chức năng quản lí đơn hàng</w:t>
      </w:r>
      <w:bookmarkEnd w:id="8408"/>
      <w:bookmarkEnd w:id="8409"/>
      <w:bookmarkEnd w:id="8410"/>
      <w:bookmarkEnd w:id="8411"/>
      <w:bookmarkEnd w:id="8412"/>
      <w:bookmarkEnd w:id="8413"/>
      <w:bookmarkEnd w:id="8414"/>
      <w:bookmarkEnd w:id="8415"/>
      <w:bookmarkEnd w:id="8416"/>
    </w:p>
    <w:p w14:paraId="1B5F5485" w14:textId="77777777" w:rsidR="00A27D53" w:rsidRDefault="00A27D53">
      <w:pPr>
        <w:pBdr>
          <w:top w:val="nil"/>
          <w:left w:val="nil"/>
          <w:bottom w:val="nil"/>
          <w:right w:val="nil"/>
          <w:between w:val="nil"/>
        </w:pBdr>
        <w:tabs>
          <w:tab w:val="left" w:pos="275"/>
        </w:tabs>
        <w:spacing w:before="149" w:line="240" w:lineRule="auto"/>
        <w:ind w:left="0" w:right="0" w:firstLine="0"/>
        <w:rPr>
          <w:color w:val="000000"/>
        </w:rPr>
        <w:sectPr w:rsidR="00A27D53">
          <w:pgSz w:w="11910" w:h="16840"/>
          <w:pgMar w:top="1500" w:right="800" w:bottom="1340" w:left="1580" w:header="732" w:footer="1153" w:gutter="0"/>
          <w:cols w:space="720"/>
        </w:sectPr>
      </w:pPr>
    </w:p>
    <w:p w14:paraId="333A2D49" w14:textId="77777777" w:rsidR="00A27D53" w:rsidRDefault="00D33BC1">
      <w:pPr>
        <w:pStyle w:val="Heading2"/>
        <w:numPr>
          <w:ilvl w:val="2"/>
          <w:numId w:val="34"/>
        </w:numPr>
        <w:tabs>
          <w:tab w:val="left" w:pos="704"/>
        </w:tabs>
        <w:spacing w:before="101"/>
        <w:ind w:left="704" w:hanging="580"/>
      </w:pPr>
      <w:bookmarkStart w:id="8417" w:name="bookmark=id.1tdr5v4" w:colFirst="0" w:colLast="0"/>
      <w:bookmarkStart w:id="8418" w:name="_Toc185578225"/>
      <w:bookmarkStart w:id="8419" w:name="_Toc185579248"/>
      <w:bookmarkStart w:id="8420" w:name="_Toc185579352"/>
      <w:bookmarkStart w:id="8421" w:name="_Toc185587722"/>
      <w:bookmarkStart w:id="8422" w:name="_Toc185588768"/>
      <w:bookmarkStart w:id="8423" w:name="_Toc185597843"/>
      <w:bookmarkStart w:id="8424" w:name="_Toc185598024"/>
      <w:bookmarkStart w:id="8425" w:name="_Toc185598202"/>
      <w:bookmarkStart w:id="8426" w:name="_Toc185598379"/>
      <w:bookmarkEnd w:id="8417"/>
      <w:r>
        <w:lastRenderedPageBreak/>
        <w:t>Chức năng quản lý phiếu giảm giá</w:t>
      </w:r>
      <w:bookmarkEnd w:id="8418"/>
      <w:bookmarkEnd w:id="8419"/>
      <w:bookmarkEnd w:id="8420"/>
      <w:bookmarkEnd w:id="8421"/>
      <w:bookmarkEnd w:id="8422"/>
      <w:bookmarkEnd w:id="8423"/>
      <w:bookmarkEnd w:id="8424"/>
      <w:bookmarkEnd w:id="8425"/>
      <w:bookmarkEnd w:id="8426"/>
    </w:p>
    <w:p w14:paraId="59E8217C" w14:textId="77777777" w:rsidR="00A27D53" w:rsidRDefault="00A27D53">
      <w:pPr>
        <w:pBdr>
          <w:top w:val="nil"/>
          <w:left w:val="nil"/>
          <w:bottom w:val="nil"/>
          <w:right w:val="nil"/>
          <w:between w:val="nil"/>
        </w:pBdr>
        <w:spacing w:before="8" w:line="240" w:lineRule="auto"/>
        <w:ind w:left="0" w:right="0" w:firstLine="0"/>
        <w:rPr>
          <w:b/>
          <w:color w:val="000000"/>
          <w:sz w:val="4"/>
          <w:szCs w:val="4"/>
        </w:rPr>
      </w:pPr>
    </w:p>
    <w:p w14:paraId="39597554" w14:textId="77777777" w:rsidR="00A27D53" w:rsidRDefault="00A27D53">
      <w:pPr>
        <w:pBdr>
          <w:top w:val="nil"/>
          <w:left w:val="nil"/>
          <w:bottom w:val="nil"/>
          <w:right w:val="nil"/>
          <w:between w:val="nil"/>
        </w:pBdr>
        <w:spacing w:before="130" w:line="240" w:lineRule="auto"/>
        <w:ind w:left="0" w:right="0" w:firstLine="0"/>
        <w:rPr>
          <w:color w:val="000000"/>
        </w:rPr>
      </w:pPr>
    </w:p>
    <w:p w14:paraId="37F6E4D8" w14:textId="77777777" w:rsidR="00A27D53" w:rsidRDefault="00D33BC1">
      <w:pPr>
        <w:pStyle w:val="Heading2"/>
        <w:numPr>
          <w:ilvl w:val="2"/>
          <w:numId w:val="34"/>
        </w:numPr>
        <w:tabs>
          <w:tab w:val="left" w:pos="834"/>
        </w:tabs>
        <w:ind w:left="834" w:hanging="710"/>
        <w:sectPr w:rsidR="00A27D53">
          <w:pgSz w:w="11910" w:h="16840"/>
          <w:pgMar w:top="1500" w:right="800" w:bottom="1340" w:left="1580" w:header="732" w:footer="1153" w:gutter="0"/>
          <w:cols w:space="720"/>
        </w:sectPr>
      </w:pPr>
      <w:bookmarkStart w:id="8427" w:name="bookmark=id.17nz8yj" w:colFirst="0" w:colLast="0"/>
      <w:bookmarkStart w:id="8428" w:name="_Toc185578226"/>
      <w:bookmarkStart w:id="8429" w:name="_Toc185579249"/>
      <w:bookmarkStart w:id="8430" w:name="_Toc185579353"/>
      <w:bookmarkStart w:id="8431" w:name="_Toc185587723"/>
      <w:bookmarkStart w:id="8432" w:name="_Toc185588769"/>
      <w:bookmarkStart w:id="8433" w:name="_Toc185597844"/>
      <w:bookmarkStart w:id="8434" w:name="_Toc185598025"/>
      <w:bookmarkStart w:id="8435" w:name="_Toc185598203"/>
      <w:bookmarkStart w:id="8436" w:name="_Toc185598380"/>
      <w:bookmarkEnd w:id="8427"/>
      <w:r>
        <w:t>Chức năng trò chuyện</w:t>
      </w:r>
      <w:bookmarkEnd w:id="8428"/>
      <w:bookmarkEnd w:id="8429"/>
      <w:bookmarkEnd w:id="8430"/>
      <w:bookmarkEnd w:id="8431"/>
      <w:bookmarkEnd w:id="8432"/>
      <w:bookmarkEnd w:id="8433"/>
      <w:bookmarkEnd w:id="8434"/>
      <w:bookmarkEnd w:id="8435"/>
      <w:bookmarkEnd w:id="8436"/>
    </w:p>
    <w:p w14:paraId="15B5F755" w14:textId="77777777" w:rsidR="00A27D53" w:rsidRDefault="00A27D53">
      <w:pPr>
        <w:pBdr>
          <w:top w:val="nil"/>
          <w:left w:val="nil"/>
          <w:bottom w:val="nil"/>
          <w:right w:val="nil"/>
          <w:between w:val="nil"/>
        </w:pBdr>
        <w:spacing w:before="7" w:line="240" w:lineRule="auto"/>
        <w:ind w:left="0" w:right="0" w:firstLine="0"/>
        <w:rPr>
          <w:color w:val="000000"/>
          <w:sz w:val="8"/>
          <w:szCs w:val="8"/>
        </w:rPr>
      </w:pPr>
    </w:p>
    <w:p w14:paraId="00DE2896" w14:textId="77777777" w:rsidR="00A27D53" w:rsidRDefault="00A27D53">
      <w:pPr>
        <w:pBdr>
          <w:top w:val="nil"/>
          <w:left w:val="nil"/>
          <w:bottom w:val="nil"/>
          <w:right w:val="nil"/>
          <w:between w:val="nil"/>
        </w:pBdr>
        <w:spacing w:before="0" w:line="240" w:lineRule="auto"/>
        <w:ind w:left="361" w:right="0" w:firstLine="0"/>
        <w:rPr>
          <w:color w:val="000000"/>
          <w:sz w:val="20"/>
          <w:szCs w:val="20"/>
        </w:rPr>
      </w:pPr>
    </w:p>
    <w:p w14:paraId="65C7B883" w14:textId="77777777" w:rsidR="00A27D53" w:rsidRDefault="00D33BC1">
      <w:pPr>
        <w:ind w:left="96" w:firstLine="0"/>
        <w:jc w:val="center"/>
        <w:rPr>
          <w:i/>
        </w:rPr>
      </w:pPr>
      <w:bookmarkStart w:id="8437" w:name="_heading=h.ly7c1y" w:colFirst="0" w:colLast="0"/>
      <w:bookmarkEnd w:id="8437"/>
      <w:r>
        <w:rPr>
          <w:i/>
        </w:rPr>
        <w:t>Hình 3.70 Giao diện tìm người trò chuyện</w:t>
      </w:r>
    </w:p>
    <w:p w14:paraId="39FE785F" w14:textId="77777777" w:rsidR="00A27D53" w:rsidRDefault="00D33BC1">
      <w:pPr>
        <w:numPr>
          <w:ilvl w:val="3"/>
          <w:numId w:val="34"/>
        </w:numPr>
        <w:pBdr>
          <w:top w:val="nil"/>
          <w:left w:val="nil"/>
          <w:bottom w:val="nil"/>
          <w:right w:val="nil"/>
          <w:between w:val="nil"/>
        </w:pBdr>
        <w:tabs>
          <w:tab w:val="left" w:pos="275"/>
        </w:tabs>
        <w:spacing w:before="117" w:line="240" w:lineRule="auto"/>
        <w:ind w:right="0" w:hanging="151"/>
        <w:rPr>
          <w:color w:val="000000"/>
        </w:rPr>
      </w:pPr>
      <w:r>
        <w:rPr>
          <w:color w:val="000000"/>
        </w:rPr>
        <w:t xml:space="preserve">Người dùng thực </w:t>
      </w:r>
      <w:r>
        <w:rPr>
          <w:color w:val="000000"/>
        </w:rPr>
        <w:t>hiện nhập tên người muốn trò chuyện và tìm kiếm</w:t>
      </w:r>
    </w:p>
    <w:p w14:paraId="725CA056" w14:textId="77777777" w:rsidR="00A27D53" w:rsidRDefault="00A27D53">
      <w:pPr>
        <w:pBdr>
          <w:top w:val="nil"/>
          <w:left w:val="nil"/>
          <w:bottom w:val="nil"/>
          <w:right w:val="nil"/>
          <w:between w:val="nil"/>
        </w:pBdr>
        <w:spacing w:before="130" w:line="240" w:lineRule="auto"/>
        <w:ind w:left="0" w:right="0" w:firstLine="0"/>
        <w:rPr>
          <w:color w:val="000000"/>
        </w:rPr>
      </w:pPr>
    </w:p>
    <w:p w14:paraId="667FFC8D" w14:textId="77777777" w:rsidR="00A27D53" w:rsidRDefault="00D33BC1">
      <w:pPr>
        <w:pStyle w:val="Heading2"/>
        <w:numPr>
          <w:ilvl w:val="2"/>
          <w:numId w:val="34"/>
        </w:numPr>
        <w:tabs>
          <w:tab w:val="left" w:pos="834"/>
        </w:tabs>
        <w:ind w:left="834" w:hanging="710"/>
      </w:pPr>
      <w:bookmarkStart w:id="8438" w:name="bookmark=id.35xuupr" w:colFirst="0" w:colLast="0"/>
      <w:bookmarkStart w:id="8439" w:name="_Toc185578227"/>
      <w:bookmarkStart w:id="8440" w:name="_Toc185579250"/>
      <w:bookmarkStart w:id="8441" w:name="_Toc185579354"/>
      <w:bookmarkStart w:id="8442" w:name="_Toc185587724"/>
      <w:bookmarkStart w:id="8443" w:name="_Toc185588770"/>
      <w:bookmarkStart w:id="8444" w:name="_Toc185597845"/>
      <w:bookmarkStart w:id="8445" w:name="_Toc185598026"/>
      <w:bookmarkStart w:id="8446" w:name="_Toc185598204"/>
      <w:bookmarkStart w:id="8447" w:name="_Toc185598381"/>
      <w:bookmarkEnd w:id="8438"/>
      <w:r>
        <w:t>Chức năng đăng ký tài khoản</w:t>
      </w:r>
      <w:bookmarkEnd w:id="8439"/>
      <w:bookmarkEnd w:id="8440"/>
      <w:bookmarkEnd w:id="8441"/>
      <w:bookmarkEnd w:id="8442"/>
      <w:bookmarkEnd w:id="8443"/>
      <w:bookmarkEnd w:id="8444"/>
      <w:bookmarkEnd w:id="8445"/>
      <w:bookmarkEnd w:id="8446"/>
      <w:bookmarkEnd w:id="8447"/>
    </w:p>
    <w:p w14:paraId="57088A0F" w14:textId="77777777" w:rsidR="00A27D53" w:rsidRDefault="00A27D53">
      <w:pPr>
        <w:pBdr>
          <w:top w:val="nil"/>
          <w:left w:val="nil"/>
          <w:bottom w:val="nil"/>
          <w:right w:val="nil"/>
          <w:between w:val="nil"/>
        </w:pBdr>
        <w:spacing w:before="9" w:line="240" w:lineRule="auto"/>
        <w:ind w:left="0" w:right="0" w:firstLine="0"/>
        <w:rPr>
          <w:b/>
          <w:color w:val="000000"/>
          <w:sz w:val="4"/>
          <w:szCs w:val="4"/>
        </w:rPr>
      </w:pPr>
    </w:p>
    <w:p w14:paraId="7DA53D4F" w14:textId="77777777" w:rsidR="00A27D53" w:rsidRDefault="00A27D53">
      <w:pPr>
        <w:spacing w:before="18"/>
        <w:ind w:left="597" w:right="803" w:firstLine="0"/>
        <w:jc w:val="center"/>
        <w:rPr>
          <w:color w:val="000000"/>
        </w:rPr>
        <w:sectPr w:rsidR="00A27D53">
          <w:pgSz w:w="11910" w:h="16840"/>
          <w:pgMar w:top="1500" w:right="800" w:bottom="1340" w:left="1580" w:header="732" w:footer="1153" w:gutter="0"/>
          <w:cols w:space="720"/>
        </w:sectPr>
      </w:pPr>
      <w:bookmarkStart w:id="8448" w:name="_heading=h.452snld" w:colFirst="0" w:colLast="0"/>
      <w:bookmarkEnd w:id="8448"/>
    </w:p>
    <w:p w14:paraId="472DF410" w14:textId="77777777" w:rsidR="00A27D53" w:rsidRDefault="00A27D53">
      <w:pPr>
        <w:pBdr>
          <w:top w:val="nil"/>
          <w:left w:val="nil"/>
          <w:bottom w:val="nil"/>
          <w:right w:val="nil"/>
          <w:between w:val="nil"/>
        </w:pBdr>
        <w:tabs>
          <w:tab w:val="left" w:pos="275"/>
        </w:tabs>
        <w:spacing w:before="149" w:line="240" w:lineRule="auto"/>
        <w:ind w:left="0" w:right="0" w:firstLine="0"/>
        <w:rPr>
          <w:color w:val="000000"/>
        </w:rPr>
      </w:pPr>
    </w:p>
    <w:p w14:paraId="48F8E719" w14:textId="77777777" w:rsidR="00A27D53" w:rsidRDefault="00D33BC1">
      <w:pPr>
        <w:pStyle w:val="Heading2"/>
        <w:numPr>
          <w:ilvl w:val="1"/>
          <w:numId w:val="14"/>
        </w:numPr>
        <w:tabs>
          <w:tab w:val="left" w:pos="511"/>
        </w:tabs>
        <w:spacing w:before="149"/>
        <w:ind w:left="511" w:hanging="387"/>
      </w:pPr>
      <w:bookmarkStart w:id="8449" w:name="bookmark=id.zdd80z" w:colFirst="0" w:colLast="0"/>
      <w:bookmarkStart w:id="8450" w:name="_Toc185578228"/>
      <w:bookmarkStart w:id="8451" w:name="_Toc185579251"/>
      <w:bookmarkStart w:id="8452" w:name="_Toc185579355"/>
      <w:bookmarkStart w:id="8453" w:name="_Toc185587725"/>
      <w:bookmarkStart w:id="8454" w:name="_Toc185588771"/>
      <w:bookmarkStart w:id="8455" w:name="_Toc185597846"/>
      <w:bookmarkStart w:id="8456" w:name="_Toc185598027"/>
      <w:bookmarkStart w:id="8457" w:name="_Toc185598205"/>
      <w:bookmarkStart w:id="8458" w:name="_Toc185598382"/>
      <w:bookmarkEnd w:id="8449"/>
      <w:r>
        <w:t>Kết luận chương</w:t>
      </w:r>
      <w:bookmarkEnd w:id="8450"/>
      <w:bookmarkEnd w:id="8451"/>
      <w:bookmarkEnd w:id="8452"/>
      <w:bookmarkEnd w:id="8453"/>
      <w:bookmarkEnd w:id="8454"/>
      <w:bookmarkEnd w:id="8455"/>
      <w:bookmarkEnd w:id="8456"/>
      <w:bookmarkEnd w:id="8457"/>
      <w:bookmarkEnd w:id="8458"/>
    </w:p>
    <w:p w14:paraId="0FC68965" w14:textId="77777777" w:rsidR="00A27D53" w:rsidRDefault="00D33BC1">
      <w:pPr>
        <w:spacing w:line="360" w:lineRule="auto"/>
        <w:ind w:left="124" w:right="330" w:firstLine="720"/>
        <w:rPr>
          <w:sz w:val="25"/>
          <w:szCs w:val="25"/>
        </w:rPr>
        <w:sectPr w:rsidR="00A27D53">
          <w:pgSz w:w="11910" w:h="16840"/>
          <w:pgMar w:top="1500" w:right="800" w:bottom="1340" w:left="1580" w:header="732" w:footer="1153" w:gutter="0"/>
          <w:cols w:space="720"/>
        </w:sectPr>
      </w:pPr>
      <w:r>
        <w:rPr>
          <w:sz w:val="25"/>
          <w:szCs w:val="25"/>
        </w:rPr>
        <w:t xml:space="preserve">Nội dung chương 3 của đồ án đã trình bày những nội dung quan trọng trong quá trình xây dựng ứng dụng, trình bày các chức </w:t>
      </w:r>
      <w:r>
        <w:rPr>
          <w:sz w:val="25"/>
          <w:szCs w:val="25"/>
        </w:rPr>
        <w:t>năng và kết quả cài đặt sử dụng các nội dung phân tích thiết kế hệ thống và công nghệ đã trình bày trong chương 1 và chương 2.</w:t>
      </w:r>
    </w:p>
    <w:p w14:paraId="4E919CF7" w14:textId="77777777" w:rsidR="00A27D53" w:rsidRDefault="00D33BC1">
      <w:pPr>
        <w:pStyle w:val="Heading1"/>
        <w:ind w:left="596" w:right="803" w:firstLine="0"/>
      </w:pPr>
      <w:bookmarkStart w:id="8459" w:name="bookmark=id.1yib0wl" w:colFirst="0" w:colLast="0"/>
      <w:bookmarkStart w:id="8460" w:name="_Toc185578229"/>
      <w:bookmarkStart w:id="8461" w:name="_Toc185579252"/>
      <w:bookmarkStart w:id="8462" w:name="_Toc185579356"/>
      <w:bookmarkStart w:id="8463" w:name="_Toc185587726"/>
      <w:bookmarkStart w:id="8464" w:name="_Toc185588772"/>
      <w:bookmarkStart w:id="8465" w:name="_Toc185597847"/>
      <w:bookmarkStart w:id="8466" w:name="_Toc185598028"/>
      <w:bookmarkStart w:id="8467" w:name="_Toc185598206"/>
      <w:bookmarkStart w:id="8468" w:name="_Toc185598383"/>
      <w:bookmarkEnd w:id="8459"/>
      <w:r>
        <w:lastRenderedPageBreak/>
        <w:t>KẾT LUẬN</w:t>
      </w:r>
      <w:bookmarkEnd w:id="8460"/>
      <w:bookmarkEnd w:id="8461"/>
      <w:bookmarkEnd w:id="8462"/>
      <w:bookmarkEnd w:id="8463"/>
      <w:bookmarkEnd w:id="8464"/>
      <w:bookmarkEnd w:id="8465"/>
      <w:bookmarkEnd w:id="8466"/>
      <w:bookmarkEnd w:id="8467"/>
      <w:bookmarkEnd w:id="8468"/>
    </w:p>
    <w:p w14:paraId="433F8F30" w14:textId="77777777" w:rsidR="00A27D53" w:rsidRDefault="00D33BC1">
      <w:pPr>
        <w:pStyle w:val="Heading2"/>
        <w:spacing w:before="149"/>
        <w:ind w:left="124" w:firstLine="0"/>
      </w:pPr>
      <w:bookmarkStart w:id="8469" w:name="_Toc185578230"/>
      <w:bookmarkStart w:id="8470" w:name="_Toc185579253"/>
      <w:bookmarkStart w:id="8471" w:name="_Toc185579357"/>
      <w:bookmarkStart w:id="8472" w:name="_Toc185587727"/>
      <w:bookmarkStart w:id="8473" w:name="_Toc185588773"/>
      <w:bookmarkStart w:id="8474" w:name="_Toc185597848"/>
      <w:bookmarkStart w:id="8475" w:name="_Toc185598029"/>
      <w:bookmarkStart w:id="8476" w:name="_Toc185598207"/>
      <w:bookmarkStart w:id="8477" w:name="_Toc185598384"/>
      <w:r>
        <w:t>Kết quả đạt được:</w:t>
      </w:r>
      <w:bookmarkEnd w:id="8469"/>
      <w:bookmarkEnd w:id="8470"/>
      <w:bookmarkEnd w:id="8471"/>
      <w:bookmarkEnd w:id="8472"/>
      <w:bookmarkEnd w:id="8473"/>
      <w:bookmarkEnd w:id="8474"/>
      <w:bookmarkEnd w:id="8475"/>
      <w:bookmarkEnd w:id="8476"/>
      <w:bookmarkEnd w:id="8477"/>
    </w:p>
    <w:p w14:paraId="78650E02" w14:textId="77777777" w:rsidR="00A27D53" w:rsidRDefault="00D33BC1">
      <w:pPr>
        <w:pBdr>
          <w:top w:val="nil"/>
          <w:left w:val="nil"/>
          <w:bottom w:val="nil"/>
          <w:right w:val="nil"/>
          <w:between w:val="nil"/>
        </w:pBdr>
        <w:spacing w:before="0" w:line="299" w:lineRule="auto"/>
        <w:ind w:left="844" w:right="0" w:firstLine="0"/>
        <w:rPr>
          <w:color w:val="000000"/>
        </w:rPr>
      </w:pPr>
      <w:r>
        <w:rPr>
          <w:color w:val="000000"/>
        </w:rPr>
        <w:t>Qua quá trình xây dựng đồ án, đạt được những kết quả:</w:t>
      </w:r>
    </w:p>
    <w:p w14:paraId="57D7604E" w14:textId="77777777" w:rsidR="00A27D53" w:rsidRDefault="00D33BC1">
      <w:pPr>
        <w:numPr>
          <w:ilvl w:val="2"/>
          <w:numId w:val="14"/>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 xml:space="preserve">Hiểu biết thêm về ngôn ngữ lập trình </w:t>
      </w:r>
      <w:r>
        <w:rPr>
          <w:color w:val="000000"/>
        </w:rPr>
        <w:t>backend Expressjs</w:t>
      </w:r>
    </w:p>
    <w:p w14:paraId="7C967AA8" w14:textId="77777777" w:rsidR="00A27D53" w:rsidRDefault="00D33BC1">
      <w:pPr>
        <w:numPr>
          <w:ilvl w:val="2"/>
          <w:numId w:val="14"/>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Hiểu biết về cài đặt môi trường phía backend và frontend</w:t>
      </w:r>
    </w:p>
    <w:p w14:paraId="33EC7592" w14:textId="77777777" w:rsidR="00A27D53" w:rsidRDefault="00D33BC1">
      <w:pPr>
        <w:numPr>
          <w:ilvl w:val="2"/>
          <w:numId w:val="14"/>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Sử dụng các thư viện bên thứ 3 để hỗ trợ xử lý nhanh hơn</w:t>
      </w:r>
    </w:p>
    <w:p w14:paraId="1167234E" w14:textId="77777777" w:rsidR="00A27D53" w:rsidRDefault="00D33BC1">
      <w:pPr>
        <w:numPr>
          <w:ilvl w:val="2"/>
          <w:numId w:val="14"/>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Tìm hiểu thêm được về mail, cách upload ảnh, thao tác với Firebase</w:t>
      </w:r>
    </w:p>
    <w:p w14:paraId="3CC222D4" w14:textId="77777777" w:rsidR="00A27D53" w:rsidRDefault="00D33BC1">
      <w:pPr>
        <w:numPr>
          <w:ilvl w:val="2"/>
          <w:numId w:val="14"/>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Nâng cao kỹ năng phân tích thiết kế hướng đối tượng với U</w:t>
      </w:r>
      <w:r>
        <w:rPr>
          <w:color w:val="000000"/>
        </w:rPr>
        <w:t>ML</w:t>
      </w:r>
    </w:p>
    <w:p w14:paraId="7EBF0165" w14:textId="77777777" w:rsidR="00A27D53" w:rsidRDefault="00D33BC1">
      <w:pPr>
        <w:numPr>
          <w:ilvl w:val="2"/>
          <w:numId w:val="14"/>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Cách tổ chức thư mục code</w:t>
      </w:r>
    </w:p>
    <w:p w14:paraId="00A56C7E" w14:textId="77777777" w:rsidR="00A27D53" w:rsidRDefault="00D33BC1">
      <w:pPr>
        <w:numPr>
          <w:ilvl w:val="2"/>
          <w:numId w:val="14"/>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Các kỹ năng xử lý, về middleware, quản lý store với redux toolkit</w:t>
      </w:r>
    </w:p>
    <w:p w14:paraId="653FC75B" w14:textId="77777777" w:rsidR="00A27D53" w:rsidRDefault="00D33BC1">
      <w:pPr>
        <w:numPr>
          <w:ilvl w:val="2"/>
          <w:numId w:val="14"/>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Nắm bắt cơ bản kỹ năng debug code</w:t>
      </w:r>
    </w:p>
    <w:p w14:paraId="5ACFE6FE" w14:textId="77777777" w:rsidR="00A27D53" w:rsidRDefault="00A27D53">
      <w:pPr>
        <w:pBdr>
          <w:top w:val="nil"/>
          <w:left w:val="nil"/>
          <w:bottom w:val="nil"/>
          <w:right w:val="nil"/>
          <w:between w:val="nil"/>
        </w:pBdr>
        <w:tabs>
          <w:tab w:val="left" w:pos="961"/>
        </w:tabs>
        <w:spacing w:before="149" w:line="240" w:lineRule="auto"/>
        <w:ind w:left="962" w:right="0" w:firstLine="0"/>
        <w:rPr>
          <w:color w:val="000000"/>
        </w:rPr>
      </w:pPr>
    </w:p>
    <w:p w14:paraId="74DD8A04" w14:textId="77777777" w:rsidR="00A27D53" w:rsidRDefault="00D33BC1">
      <w:pPr>
        <w:pStyle w:val="Heading2"/>
        <w:spacing w:before="149"/>
        <w:ind w:left="124" w:firstLine="0"/>
      </w:pPr>
      <w:bookmarkStart w:id="8478" w:name="_Toc185578231"/>
      <w:bookmarkStart w:id="8479" w:name="_Toc185579254"/>
      <w:bookmarkStart w:id="8480" w:name="_Toc185579358"/>
      <w:bookmarkStart w:id="8481" w:name="_Toc185587728"/>
      <w:bookmarkStart w:id="8482" w:name="_Toc185588774"/>
      <w:bookmarkStart w:id="8483" w:name="_Toc185597849"/>
      <w:bookmarkStart w:id="8484" w:name="_Toc185598030"/>
      <w:bookmarkStart w:id="8485" w:name="_Toc185598208"/>
      <w:bookmarkStart w:id="8486" w:name="_Toc185598385"/>
      <w:r>
        <w:t>Hướng phát triển:</w:t>
      </w:r>
      <w:bookmarkEnd w:id="8478"/>
      <w:bookmarkEnd w:id="8479"/>
      <w:bookmarkEnd w:id="8480"/>
      <w:bookmarkEnd w:id="8481"/>
      <w:bookmarkEnd w:id="8482"/>
      <w:bookmarkEnd w:id="8483"/>
      <w:bookmarkEnd w:id="8484"/>
      <w:bookmarkEnd w:id="8485"/>
      <w:bookmarkEnd w:id="8486"/>
    </w:p>
    <w:p w14:paraId="7204C34C" w14:textId="77777777" w:rsidR="00A27D53" w:rsidRDefault="00D33BC1">
      <w:pPr>
        <w:numPr>
          <w:ilvl w:val="2"/>
          <w:numId w:val="14"/>
        </w:numPr>
        <w:pBdr>
          <w:top w:val="nil"/>
          <w:left w:val="nil"/>
          <w:bottom w:val="nil"/>
          <w:right w:val="nil"/>
          <w:between w:val="nil"/>
        </w:pBdr>
        <w:tabs>
          <w:tab w:val="left" w:pos="961"/>
        </w:tabs>
        <w:spacing w:before="149" w:line="360" w:lineRule="auto"/>
        <w:ind w:left="961" w:right="344"/>
        <w:jc w:val="both"/>
        <w:rPr>
          <w:rFonts w:ascii="Noto Sans Symbols" w:eastAsia="Noto Sans Symbols" w:hAnsi="Noto Sans Symbols" w:cs="Noto Sans Symbols"/>
          <w:color w:val="000000"/>
          <w:sz w:val="18"/>
          <w:szCs w:val="18"/>
        </w:rPr>
      </w:pPr>
      <w:r>
        <w:rPr>
          <w:color w:val="000000"/>
        </w:rPr>
        <w:t xml:space="preserve">Phát triển những tính năng còn thiếu như: cho phép người dùng chọn địa chỉ trên google map, khuyến mãi </w:t>
      </w:r>
      <w:r>
        <w:rPr>
          <w:color w:val="000000"/>
        </w:rPr>
        <w:t>khi mua nhiều sản phẩm, giảm giá khi thường xuyên mua đồ, …</w:t>
      </w:r>
    </w:p>
    <w:p w14:paraId="3BC52096" w14:textId="77777777" w:rsidR="00A27D53" w:rsidRDefault="00D33BC1">
      <w:pPr>
        <w:numPr>
          <w:ilvl w:val="2"/>
          <w:numId w:val="14"/>
        </w:numPr>
        <w:pBdr>
          <w:top w:val="nil"/>
          <w:left w:val="nil"/>
          <w:bottom w:val="nil"/>
          <w:right w:val="nil"/>
          <w:between w:val="nil"/>
        </w:pBdr>
        <w:tabs>
          <w:tab w:val="left" w:pos="962"/>
        </w:tabs>
        <w:spacing w:before="0" w:line="298" w:lineRule="auto"/>
        <w:ind w:right="0"/>
        <w:jc w:val="both"/>
        <w:rPr>
          <w:rFonts w:ascii="Noto Sans Symbols" w:eastAsia="Noto Sans Symbols" w:hAnsi="Noto Sans Symbols" w:cs="Noto Sans Symbols"/>
          <w:color w:val="000000"/>
          <w:sz w:val="18"/>
          <w:szCs w:val="18"/>
        </w:rPr>
      </w:pPr>
      <w:r>
        <w:rPr>
          <w:color w:val="000000"/>
        </w:rPr>
        <w:t>Phát triển được các giao diện ở màn hình khác nhau.</w:t>
      </w:r>
    </w:p>
    <w:p w14:paraId="147FFC94" w14:textId="77777777" w:rsidR="00A27D53" w:rsidRDefault="00D33BC1">
      <w:pPr>
        <w:numPr>
          <w:ilvl w:val="2"/>
          <w:numId w:val="14"/>
        </w:numPr>
        <w:pBdr>
          <w:top w:val="nil"/>
          <w:left w:val="nil"/>
          <w:bottom w:val="nil"/>
          <w:right w:val="nil"/>
          <w:between w:val="nil"/>
        </w:pBdr>
        <w:tabs>
          <w:tab w:val="left" w:pos="962"/>
        </w:tabs>
        <w:spacing w:before="149" w:line="240" w:lineRule="auto"/>
        <w:ind w:right="0"/>
        <w:jc w:val="both"/>
        <w:rPr>
          <w:rFonts w:ascii="Noto Sans Symbols" w:eastAsia="Noto Sans Symbols" w:hAnsi="Noto Sans Symbols" w:cs="Noto Sans Symbols"/>
          <w:color w:val="000000"/>
          <w:sz w:val="18"/>
          <w:szCs w:val="18"/>
        </w:rPr>
      </w:pPr>
      <w:r>
        <w:rPr>
          <w:color w:val="000000"/>
        </w:rPr>
        <w:t>Phát triển trên thiết bị di động để dễ dàng thuận tiện hơn.</w:t>
      </w:r>
    </w:p>
    <w:p w14:paraId="0D096454" w14:textId="77777777" w:rsidR="00A27D53" w:rsidRDefault="00D33BC1">
      <w:pPr>
        <w:numPr>
          <w:ilvl w:val="2"/>
          <w:numId w:val="14"/>
        </w:numPr>
        <w:pBdr>
          <w:top w:val="nil"/>
          <w:left w:val="nil"/>
          <w:bottom w:val="nil"/>
          <w:right w:val="nil"/>
          <w:between w:val="nil"/>
        </w:pBdr>
        <w:tabs>
          <w:tab w:val="left" w:pos="962"/>
        </w:tabs>
        <w:spacing w:before="149" w:line="240" w:lineRule="auto"/>
        <w:ind w:right="0"/>
        <w:jc w:val="both"/>
        <w:rPr>
          <w:rFonts w:ascii="Noto Sans Symbols" w:eastAsia="Noto Sans Symbols" w:hAnsi="Noto Sans Symbols" w:cs="Noto Sans Symbols"/>
          <w:color w:val="000000"/>
          <w:sz w:val="18"/>
          <w:szCs w:val="18"/>
        </w:rPr>
        <w:sectPr w:rsidR="00A27D53">
          <w:pgSz w:w="11910" w:h="16840"/>
          <w:pgMar w:top="1500" w:right="800" w:bottom="1340" w:left="1580" w:header="732" w:footer="1153" w:gutter="0"/>
          <w:cols w:space="720"/>
        </w:sectPr>
      </w:pPr>
      <w:r>
        <w:rPr>
          <w:color w:val="000000"/>
        </w:rPr>
        <w:t xml:space="preserve">Ứng dụng kỹ thuật đề xuất các sản phẩm tương tự mà người dùng </w:t>
      </w:r>
      <w:r>
        <w:rPr>
          <w:color w:val="000000"/>
        </w:rPr>
        <w:t>quan tâm</w:t>
      </w:r>
    </w:p>
    <w:p w14:paraId="3C5AA496" w14:textId="77777777" w:rsidR="00A27D53" w:rsidRDefault="00D33BC1">
      <w:pPr>
        <w:pStyle w:val="Heading1"/>
        <w:ind w:right="804" w:firstLine="593"/>
        <w:jc w:val="center"/>
      </w:pPr>
      <w:bookmarkStart w:id="8487" w:name="bookmark=id.3ws6mnt" w:colFirst="0" w:colLast="0"/>
      <w:bookmarkStart w:id="8488" w:name="_Toc185578232"/>
      <w:bookmarkStart w:id="8489" w:name="_Toc185579255"/>
      <w:bookmarkStart w:id="8490" w:name="_Toc185579359"/>
      <w:bookmarkStart w:id="8491" w:name="_Toc185587729"/>
      <w:bookmarkStart w:id="8492" w:name="_Toc185588775"/>
      <w:bookmarkStart w:id="8493" w:name="_Toc185597850"/>
      <w:bookmarkStart w:id="8494" w:name="_Toc185598031"/>
      <w:bookmarkStart w:id="8495" w:name="_Toc185598209"/>
      <w:bookmarkStart w:id="8496" w:name="_Toc185598386"/>
      <w:bookmarkEnd w:id="8487"/>
      <w:r>
        <w:lastRenderedPageBreak/>
        <w:t>TÀI LIỆU THAM KHẢO</w:t>
      </w:r>
      <w:bookmarkEnd w:id="8488"/>
      <w:bookmarkEnd w:id="8489"/>
      <w:bookmarkEnd w:id="8490"/>
      <w:bookmarkEnd w:id="8491"/>
      <w:bookmarkEnd w:id="8492"/>
      <w:bookmarkEnd w:id="8493"/>
      <w:bookmarkEnd w:id="8494"/>
      <w:bookmarkEnd w:id="8495"/>
      <w:bookmarkEnd w:id="8496"/>
    </w:p>
    <w:p w14:paraId="7C68DF90" w14:textId="77777777" w:rsidR="00A27D53" w:rsidRDefault="00A27D53">
      <w:pPr>
        <w:pBdr>
          <w:top w:val="nil"/>
          <w:left w:val="nil"/>
          <w:bottom w:val="nil"/>
          <w:right w:val="nil"/>
          <w:between w:val="nil"/>
        </w:pBdr>
        <w:spacing w:before="0" w:line="240" w:lineRule="auto"/>
        <w:ind w:left="0" w:right="0" w:firstLine="0"/>
        <w:rPr>
          <w:b/>
          <w:color w:val="000000"/>
        </w:rPr>
      </w:pPr>
    </w:p>
    <w:p w14:paraId="5E5585AE" w14:textId="77777777" w:rsidR="00A27D53" w:rsidRDefault="00D33BC1">
      <w:pPr>
        <w:numPr>
          <w:ilvl w:val="0"/>
          <w:numId w:val="4"/>
        </w:numPr>
        <w:pBdr>
          <w:top w:val="nil"/>
          <w:left w:val="nil"/>
          <w:bottom w:val="nil"/>
          <w:right w:val="nil"/>
          <w:between w:val="nil"/>
        </w:pBdr>
        <w:tabs>
          <w:tab w:val="left" w:pos="843"/>
        </w:tabs>
        <w:spacing w:before="0" w:line="240" w:lineRule="auto"/>
        <w:ind w:left="843" w:right="0" w:hanging="719"/>
        <w:rPr>
          <w:color w:val="000000"/>
        </w:rPr>
      </w:pPr>
      <w:hyperlink r:id="rId84">
        <w:r w:rsidR="00A27D53">
          <w:rPr>
            <w:color w:val="7F007F"/>
            <w:u w:val="single"/>
          </w:rPr>
          <w:t>https://react.dev</w:t>
        </w:r>
      </w:hyperlink>
    </w:p>
    <w:p w14:paraId="11F6537C" w14:textId="77777777" w:rsidR="00A27D53" w:rsidRDefault="00A27D53">
      <w:pPr>
        <w:pBdr>
          <w:top w:val="nil"/>
          <w:left w:val="nil"/>
          <w:bottom w:val="nil"/>
          <w:right w:val="nil"/>
          <w:between w:val="nil"/>
        </w:pBdr>
        <w:spacing w:before="0" w:line="240" w:lineRule="auto"/>
        <w:ind w:left="0" w:right="0" w:firstLine="0"/>
        <w:rPr>
          <w:color w:val="000000"/>
        </w:rPr>
      </w:pPr>
    </w:p>
    <w:p w14:paraId="31ED6569" w14:textId="77777777" w:rsidR="00A27D53" w:rsidRDefault="00D33BC1">
      <w:pPr>
        <w:numPr>
          <w:ilvl w:val="0"/>
          <w:numId w:val="4"/>
        </w:numPr>
        <w:pBdr>
          <w:top w:val="nil"/>
          <w:left w:val="nil"/>
          <w:bottom w:val="nil"/>
          <w:right w:val="nil"/>
          <w:between w:val="nil"/>
        </w:pBdr>
        <w:tabs>
          <w:tab w:val="left" w:pos="843"/>
        </w:tabs>
        <w:spacing w:before="0" w:line="240" w:lineRule="auto"/>
        <w:ind w:left="843" w:right="0" w:hanging="719"/>
        <w:rPr>
          <w:color w:val="000000"/>
        </w:rPr>
      </w:pPr>
      <w:hyperlink r:id="rId85">
        <w:r w:rsidR="00A27D53">
          <w:rPr>
            <w:color w:val="000000"/>
          </w:rPr>
          <w:t>https://expressjs.com</w:t>
        </w:r>
      </w:hyperlink>
    </w:p>
    <w:p w14:paraId="7B582ACF" w14:textId="77777777" w:rsidR="00A27D53" w:rsidRDefault="00A27D53">
      <w:pPr>
        <w:pBdr>
          <w:top w:val="nil"/>
          <w:left w:val="nil"/>
          <w:bottom w:val="nil"/>
          <w:right w:val="nil"/>
          <w:between w:val="nil"/>
        </w:pBdr>
        <w:spacing w:before="0" w:line="240" w:lineRule="auto"/>
        <w:ind w:left="0" w:right="0" w:firstLine="0"/>
        <w:rPr>
          <w:color w:val="000000"/>
        </w:rPr>
      </w:pPr>
    </w:p>
    <w:p w14:paraId="006F33D9" w14:textId="77777777" w:rsidR="00A27D53" w:rsidRDefault="00D33BC1">
      <w:pPr>
        <w:numPr>
          <w:ilvl w:val="0"/>
          <w:numId w:val="4"/>
        </w:numPr>
        <w:pBdr>
          <w:top w:val="nil"/>
          <w:left w:val="nil"/>
          <w:bottom w:val="nil"/>
          <w:right w:val="nil"/>
          <w:between w:val="nil"/>
        </w:pBdr>
        <w:tabs>
          <w:tab w:val="left" w:pos="843"/>
        </w:tabs>
        <w:spacing w:before="0" w:line="240" w:lineRule="auto"/>
        <w:ind w:left="843" w:right="0" w:hanging="719"/>
        <w:rPr>
          <w:color w:val="000000"/>
        </w:rPr>
      </w:pPr>
      <w:hyperlink r:id="rId86">
        <w:r w:rsidR="00A27D53">
          <w:rPr>
            <w:color w:val="000000"/>
          </w:rPr>
          <w:t>https://redux-toolkit.js.org</w:t>
        </w:r>
      </w:hyperlink>
    </w:p>
    <w:p w14:paraId="4524CDFE" w14:textId="77777777" w:rsidR="00A27D53" w:rsidRDefault="00A27D53">
      <w:pPr>
        <w:pBdr>
          <w:top w:val="nil"/>
          <w:left w:val="nil"/>
          <w:bottom w:val="nil"/>
          <w:right w:val="nil"/>
          <w:between w:val="nil"/>
        </w:pBdr>
        <w:spacing w:before="0" w:line="240" w:lineRule="auto"/>
        <w:ind w:left="0" w:right="0" w:firstLine="0"/>
        <w:rPr>
          <w:color w:val="000000"/>
        </w:rPr>
      </w:pPr>
    </w:p>
    <w:p w14:paraId="2FFF7207" w14:textId="77777777" w:rsidR="00A27D53" w:rsidRDefault="00D33BC1">
      <w:pPr>
        <w:numPr>
          <w:ilvl w:val="0"/>
          <w:numId w:val="4"/>
        </w:numPr>
        <w:pBdr>
          <w:top w:val="nil"/>
          <w:left w:val="nil"/>
          <w:bottom w:val="nil"/>
          <w:right w:val="nil"/>
          <w:between w:val="nil"/>
        </w:pBdr>
        <w:tabs>
          <w:tab w:val="left" w:pos="843"/>
        </w:tabs>
        <w:spacing w:before="0" w:line="240" w:lineRule="auto"/>
        <w:ind w:left="843" w:right="0" w:hanging="719"/>
        <w:rPr>
          <w:color w:val="000000"/>
        </w:rPr>
      </w:pPr>
      <w:hyperlink r:id="rId87">
        <w:r w:rsidR="00A27D53">
          <w:rPr>
            <w:color w:val="000000"/>
          </w:rPr>
          <w:t>https://www.w3schools.com/nodejs/nodejs_intro.asp</w:t>
        </w:r>
      </w:hyperlink>
    </w:p>
    <w:p w14:paraId="75C632EF" w14:textId="77777777" w:rsidR="00A27D53" w:rsidRDefault="00A27D53">
      <w:pPr>
        <w:pBdr>
          <w:top w:val="nil"/>
          <w:left w:val="nil"/>
          <w:bottom w:val="nil"/>
          <w:right w:val="nil"/>
          <w:between w:val="nil"/>
        </w:pBdr>
        <w:spacing w:before="0" w:line="240" w:lineRule="auto"/>
        <w:ind w:left="0" w:right="0" w:firstLine="0"/>
        <w:rPr>
          <w:color w:val="000000"/>
        </w:rPr>
      </w:pPr>
    </w:p>
    <w:p w14:paraId="4F9CE419" w14:textId="77777777" w:rsidR="00A27D53" w:rsidRDefault="00D33BC1">
      <w:pPr>
        <w:numPr>
          <w:ilvl w:val="0"/>
          <w:numId w:val="4"/>
        </w:numPr>
        <w:pBdr>
          <w:top w:val="nil"/>
          <w:left w:val="nil"/>
          <w:bottom w:val="nil"/>
          <w:right w:val="nil"/>
          <w:between w:val="nil"/>
        </w:pBdr>
        <w:tabs>
          <w:tab w:val="left" w:pos="843"/>
        </w:tabs>
        <w:spacing w:before="0" w:line="240" w:lineRule="auto"/>
        <w:ind w:left="843" w:right="0" w:hanging="719"/>
        <w:rPr>
          <w:color w:val="000000"/>
        </w:rPr>
      </w:pPr>
      <w:hyperlink r:id="rId88">
        <w:r w:rsidR="00A27D53">
          <w:rPr>
            <w:color w:val="000000"/>
          </w:rPr>
          <w:t>https://developer.mozilla.org/en-US/docs/Web/JavaScript</w:t>
        </w:r>
      </w:hyperlink>
    </w:p>
    <w:p w14:paraId="50E774DD" w14:textId="77777777" w:rsidR="00A27D53" w:rsidRDefault="00A27D53">
      <w:pPr>
        <w:pBdr>
          <w:top w:val="nil"/>
          <w:left w:val="nil"/>
          <w:bottom w:val="nil"/>
          <w:right w:val="nil"/>
          <w:between w:val="nil"/>
        </w:pBdr>
        <w:spacing w:before="0" w:line="240" w:lineRule="auto"/>
        <w:ind w:left="0" w:right="0" w:firstLine="0"/>
        <w:rPr>
          <w:color w:val="000000"/>
        </w:rPr>
      </w:pPr>
    </w:p>
    <w:p w14:paraId="5A7B1DB2" w14:textId="77777777" w:rsidR="00A27D53" w:rsidRDefault="00D33BC1">
      <w:pPr>
        <w:numPr>
          <w:ilvl w:val="0"/>
          <w:numId w:val="4"/>
        </w:numPr>
        <w:pBdr>
          <w:top w:val="nil"/>
          <w:left w:val="nil"/>
          <w:bottom w:val="nil"/>
          <w:right w:val="nil"/>
          <w:between w:val="nil"/>
        </w:pBdr>
        <w:tabs>
          <w:tab w:val="left" w:pos="843"/>
        </w:tabs>
        <w:spacing w:before="0" w:line="240" w:lineRule="auto"/>
        <w:ind w:left="843" w:right="0" w:hanging="719"/>
        <w:rPr>
          <w:color w:val="000000"/>
        </w:rPr>
      </w:pPr>
      <w:hyperlink r:id="rId89">
        <w:r w:rsidR="00A27D53">
          <w:rPr>
            <w:color w:val="000000"/>
          </w:rPr>
          <w:t>https://cloudinary.com/documentation/image_upload_api_reference</w:t>
        </w:r>
      </w:hyperlink>
    </w:p>
    <w:sectPr w:rsidR="00A27D53">
      <w:pgSz w:w="11910" w:h="16840"/>
      <w:pgMar w:top="1500" w:right="800" w:bottom="1340" w:left="1580" w:header="732" w:footer="115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FA7239" w14:textId="77777777" w:rsidR="00D33BC1" w:rsidRDefault="00D33BC1">
      <w:pPr>
        <w:spacing w:before="0" w:line="240" w:lineRule="auto"/>
      </w:pPr>
      <w:r>
        <w:separator/>
      </w:r>
    </w:p>
  </w:endnote>
  <w:endnote w:type="continuationSeparator" w:id="0">
    <w:p w14:paraId="4BE335AC" w14:textId="77777777" w:rsidR="00D33BC1" w:rsidRDefault="00D33BC1">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Verdana">
    <w:panose1 w:val="020B0604030504040204"/>
    <w:charset w:val="A3"/>
    <w:family w:val="swiss"/>
    <w:pitch w:val="variable"/>
    <w:sig w:usb0="A00006FF" w:usb1="4000205B" w:usb2="00000010" w:usb3="00000000" w:csb0="0000019F" w:csb1="00000000"/>
    <w:embedRegular r:id="rId1" w:fontKey="{2C2C58F4-9E3D-42FC-A744-86F5DA7C088D}"/>
  </w:font>
  <w:font w:name="OpenSymbol">
    <w:altName w:val="Calibri"/>
    <w:charset w:val="00"/>
    <w:family w:val="auto"/>
    <w:pitch w:val="variable"/>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jaVu Sans">
    <w:altName w:val="Verdana"/>
    <w:charset w:val="00"/>
    <w:family w:val="swiss"/>
    <w:pitch w:val="variable"/>
  </w:font>
  <w:font w:name="Nimbus Roman">
    <w:altName w:val="Calibri"/>
    <w:charset w:val="00"/>
    <w:family w:val="auto"/>
    <w:pitch w:val="variable"/>
  </w:font>
  <w:font w:name="Noto Sans Symbols">
    <w:charset w:val="00"/>
    <w:family w:val="auto"/>
    <w:pitch w:val="default"/>
    <w:embedRegular r:id="rId2" w:fontKey="{39F7E89A-C921-46D5-8CBA-88DE4AF48FCB}"/>
  </w:font>
  <w:font w:name="Arial">
    <w:panose1 w:val="020B0604020202020204"/>
    <w:charset w:val="A3"/>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4BF8E88F-83D7-4177-A1BC-413A51402BF5}"/>
    <w:embedItalic r:id="rId4" w:fontKey="{A3A83E82-932D-4CC9-9214-113776C86EC0}"/>
  </w:font>
  <w:font w:name="Cambria">
    <w:panose1 w:val="02040503050406030204"/>
    <w:charset w:val="A3"/>
    <w:family w:val="roman"/>
    <w:pitch w:val="variable"/>
    <w:sig w:usb0="E00006FF" w:usb1="420024FF" w:usb2="02000000" w:usb3="00000000" w:csb0="0000019F" w:csb1="00000000"/>
    <w:embedRegular r:id="rId5" w:fontKey="{F18C28BE-E1B3-40D2-B6EF-93600FFD06E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EF9C5" w14:textId="77777777" w:rsidR="00660082" w:rsidRDefault="00660082">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3645" w:author="MinhHieu" w:date="2024-12-20T13:39:00Z"/>
  <w:sdt>
    <w:sdtPr>
      <w:id w:val="1120955662"/>
      <w:docPartObj>
        <w:docPartGallery w:val="Page Numbers (Bottom of Page)"/>
        <w:docPartUnique/>
      </w:docPartObj>
    </w:sdtPr>
    <w:sdtEndPr/>
    <w:sdtContent>
      <w:customXmlInsRangeEnd w:id="3645"/>
      <w:p w14:paraId="0BA875DE" w14:textId="74BA1298" w:rsidR="0055254C" w:rsidRDefault="0055254C">
        <w:pPr>
          <w:pStyle w:val="Footer"/>
          <w:jc w:val="right"/>
          <w:rPr>
            <w:ins w:id="3646" w:author="MinhHieu" w:date="2024-12-20T13:39:00Z"/>
          </w:rPr>
        </w:pPr>
        <w:ins w:id="3647" w:author="MinhHieu" w:date="2024-12-20T13:39:00Z">
          <w:r>
            <w:fldChar w:fldCharType="begin"/>
          </w:r>
          <w:r>
            <w:instrText>PAGE   \* MERGEFORMAT</w:instrText>
          </w:r>
          <w:r>
            <w:fldChar w:fldCharType="separate"/>
          </w:r>
          <w:r>
            <w:rPr>
              <w:lang w:val="vi-VN"/>
            </w:rPr>
            <w:t>2</w:t>
          </w:r>
          <w:r>
            <w:fldChar w:fldCharType="end"/>
          </w:r>
        </w:ins>
      </w:p>
      <w:customXmlInsRangeStart w:id="3648" w:author="MinhHieu" w:date="2024-12-20T13:39:00Z"/>
    </w:sdtContent>
  </w:sdt>
  <w:customXmlInsRangeEnd w:id="3648"/>
  <w:p w14:paraId="6DF10236" w14:textId="77777777" w:rsidR="008B58D0" w:rsidRPr="008A2A97" w:rsidRDefault="008B58D0">
    <w:pPr>
      <w:pBdr>
        <w:top w:val="nil"/>
        <w:left w:val="nil"/>
        <w:bottom w:val="nil"/>
        <w:right w:val="nil"/>
        <w:between w:val="nil"/>
      </w:pBdr>
      <w:spacing w:before="0" w:line="14" w:lineRule="auto"/>
      <w:ind w:left="0" w:right="458" w:firstLine="0"/>
      <w:jc w:val="right"/>
      <w:rPr>
        <w:color w:val="000000"/>
        <w:sz w:val="20"/>
        <w:szCs w:val="20"/>
        <w:lang w:val="vi-VN"/>
      </w:rPr>
      <w:pPrChange w:id="3649" w:author="MinhHieu" w:date="2024-12-20T12:16:00Z">
        <w:pPr>
          <w:pBdr>
            <w:top w:val="nil"/>
            <w:left w:val="nil"/>
            <w:bottom w:val="nil"/>
            <w:right w:val="nil"/>
            <w:between w:val="nil"/>
          </w:pBdr>
          <w:spacing w:before="0" w:line="14" w:lineRule="auto"/>
          <w:ind w:left="0" w:right="174" w:firstLine="0"/>
          <w:jc w:val="right"/>
        </w:pPr>
      </w:pPrChange>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3650" w:author="MinhHieu" w:date="2024-12-20T12:32:00Z"/>
  <w:sdt>
    <w:sdtPr>
      <w:id w:val="-1772774868"/>
      <w:docPartObj>
        <w:docPartGallery w:val="Page Numbers (Bottom of Page)"/>
        <w:docPartUnique/>
      </w:docPartObj>
    </w:sdtPr>
    <w:sdtEndPr/>
    <w:sdtContent>
      <w:customXmlInsRangeEnd w:id="3650"/>
      <w:p w14:paraId="1CAE4A02" w14:textId="1FB057F5" w:rsidR="008B58D0" w:rsidRDefault="008B58D0">
        <w:pPr>
          <w:pStyle w:val="Footer"/>
          <w:jc w:val="right"/>
          <w:rPr>
            <w:ins w:id="3651" w:author="MinhHieu" w:date="2024-12-20T12:32:00Z"/>
          </w:rPr>
        </w:pPr>
        <w:ins w:id="3652" w:author="MinhHieu" w:date="2024-12-20T12:32:00Z">
          <w:r>
            <w:fldChar w:fldCharType="begin"/>
          </w:r>
          <w:r>
            <w:instrText>PAGE   \* MERGEFORMAT</w:instrText>
          </w:r>
          <w:r>
            <w:fldChar w:fldCharType="separate"/>
          </w:r>
          <w:r>
            <w:rPr>
              <w:lang w:val="vi-VN"/>
            </w:rPr>
            <w:t>2</w:t>
          </w:r>
          <w:r>
            <w:fldChar w:fldCharType="end"/>
          </w:r>
        </w:ins>
      </w:p>
      <w:customXmlInsRangeStart w:id="3653" w:author="MinhHieu" w:date="2024-12-20T12:32:00Z"/>
    </w:sdtContent>
  </w:sdt>
  <w:customXmlInsRangeEnd w:id="3653"/>
  <w:p w14:paraId="57724497" w14:textId="52803CEE" w:rsidR="00A27D53" w:rsidRDefault="00A27D5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623EDB" w14:textId="77777777" w:rsidR="00660082" w:rsidRDefault="0066008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45" w:author="MinhHieu" w:date="2024-12-20T14:30:00Z"/>
  <w:sdt>
    <w:sdtPr>
      <w:id w:val="-1198842552"/>
      <w:docPartObj>
        <w:docPartGallery w:val="Page Numbers (Bottom of Page)"/>
        <w:docPartUnique/>
      </w:docPartObj>
    </w:sdtPr>
    <w:sdtEndPr/>
    <w:sdtContent>
      <w:customXmlInsRangeEnd w:id="45"/>
      <w:p w14:paraId="1070AA0B" w14:textId="477B3252" w:rsidR="00DD03AB" w:rsidRDefault="00DD03AB">
        <w:pPr>
          <w:pStyle w:val="Footer"/>
          <w:jc w:val="right"/>
          <w:rPr>
            <w:ins w:id="46" w:author="MinhHieu" w:date="2024-12-20T14:30:00Z"/>
          </w:rPr>
        </w:pPr>
        <w:ins w:id="47" w:author="MinhHieu" w:date="2024-12-20T14:30:00Z">
          <w:r>
            <w:fldChar w:fldCharType="begin"/>
          </w:r>
          <w:r>
            <w:instrText>PAGE   \* MERGEFORMAT</w:instrText>
          </w:r>
          <w:r>
            <w:fldChar w:fldCharType="separate"/>
          </w:r>
          <w:r>
            <w:rPr>
              <w:lang w:val="vi-VN"/>
            </w:rPr>
            <w:t>2</w:t>
          </w:r>
          <w:r>
            <w:fldChar w:fldCharType="end"/>
          </w:r>
        </w:ins>
      </w:p>
      <w:customXmlInsRangeStart w:id="48" w:author="MinhHieu" w:date="2024-12-20T14:30:00Z"/>
    </w:sdtContent>
  </w:sdt>
  <w:customXmlInsRangeEnd w:id="48"/>
  <w:p w14:paraId="6746567B" w14:textId="77777777" w:rsidR="00DD03AB" w:rsidRDefault="00DD03A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113B7" w14:textId="77777777" w:rsidR="00D07FBB" w:rsidRDefault="00D07FBB">
    <w:pPr>
      <w:pStyle w:val="BodyText"/>
      <w:spacing w:before="0" w:line="14" w:lineRule="auto"/>
      <w:rPr>
        <w:sz w:val="20"/>
      </w:rPr>
    </w:pPr>
    <w:r>
      <w:rPr>
        <w:noProof/>
      </w:rPr>
      <mc:AlternateContent>
        <mc:Choice Requires="wps">
          <w:drawing>
            <wp:anchor distT="0" distB="0" distL="0" distR="0" simplePos="0" relativeHeight="251716608" behindDoc="1" locked="0" layoutInCell="1" allowOverlap="1" wp14:anchorId="1E0B6FF3" wp14:editId="37D26E35">
              <wp:simplePos x="0" y="0"/>
              <wp:positionH relativeFrom="page">
                <wp:posOffset>1069339</wp:posOffset>
              </wp:positionH>
              <wp:positionV relativeFrom="page">
                <wp:posOffset>10039560</wp:posOffset>
              </wp:positionV>
              <wp:extent cx="2613025" cy="208279"/>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13025" cy="208279"/>
                      </a:xfrm>
                      <a:prstGeom prst="rect">
                        <a:avLst/>
                      </a:prstGeom>
                    </wps:spPr>
                    <wps:txbx>
                      <w:txbxContent>
                        <w:p w14:paraId="244A5CFD" w14:textId="704F778E" w:rsidR="00D07FBB" w:rsidRPr="006B3FD1" w:rsidDel="00D07FBB" w:rsidRDefault="00D07FBB" w:rsidP="008D310E">
                          <w:pPr>
                            <w:pStyle w:val="BodyText"/>
                            <w:spacing w:before="9"/>
                            <w:ind w:left="20"/>
                            <w:rPr>
                              <w:del w:id="129" w:author="MinhHieu" w:date="2024-12-20T14:23:00Z"/>
                              <w:lang w:val="en-US"/>
                            </w:rPr>
                          </w:pPr>
                          <w:del w:id="130" w:author="MinhHieu" w:date="2024-12-20T14:23:00Z">
                            <w:r w:rsidDel="00D07FBB">
                              <w:delText>Nguyễn</w:delText>
                            </w:r>
                            <w:r w:rsidDel="00D07FBB">
                              <w:rPr>
                                <w:spacing w:val="-2"/>
                              </w:rPr>
                              <w:delText xml:space="preserve"> </w:delText>
                            </w:r>
                            <w:r w:rsidDel="00D07FBB">
                              <w:rPr>
                                <w:lang w:val="en-US"/>
                              </w:rPr>
                              <w:delText>Minh Hiếu – Lê Quang Nhật</w:delText>
                            </w:r>
                          </w:del>
                        </w:p>
                        <w:p w14:paraId="53DE24F5" w14:textId="77777777" w:rsidR="00D07FBB" w:rsidRPr="006B3FD1" w:rsidRDefault="00D07FBB">
                          <w:pPr>
                            <w:pStyle w:val="BodyText"/>
                            <w:spacing w:before="9"/>
                            <w:ind w:left="20"/>
                            <w:rPr>
                              <w:lang w:val="en-US"/>
                            </w:rPr>
                          </w:pPr>
                        </w:p>
                      </w:txbxContent>
                    </wps:txbx>
                    <wps:bodyPr wrap="square" lIns="0" tIns="0" rIns="0" bIns="0" rtlCol="0">
                      <a:noAutofit/>
                    </wps:bodyPr>
                  </wps:wsp>
                </a:graphicData>
              </a:graphic>
            </wp:anchor>
          </w:drawing>
        </mc:Choice>
        <mc:Fallback xmlns:w16du="http://schemas.microsoft.com/office/word/2023/wordml/word16du" xmlns:oel="http://schemas.microsoft.com/office/2019/extlst">
          <w:pict>
            <v:shapetype w14:anchorId="1E0B6FF3" id="_x0000_t202" coordsize="21600,21600" o:spt="202" path="m,l,21600r21600,l21600,xe">
              <v:stroke joinstyle="miter"/>
              <v:path gradientshapeok="t" o:connecttype="rect"/>
            </v:shapetype>
            <v:shape id="Textbox 8" o:spid="_x0000_s1040" type="#_x0000_t202" style="position:absolute;left:0;text-align:left;margin-left:84.2pt;margin-top:790.5pt;width:205.75pt;height:16.4pt;z-index:-251599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" filled="f" stroked="f">
              <v:textbox inset="0,0,0,0">
                <w:txbxContent>
                  <w:p w14:paraId="244A5CFD" w14:textId="704F778E" w:rsidR="00D07FBB" w:rsidRPr="006B3FD1" w:rsidDel="00D07FBB" w:rsidRDefault="00D07FBB" w:rsidP="008D310E">
                    <w:pPr>
                      <w:pStyle w:val="ThnVnban"/>
                      <w:spacing w:before="9"/>
                      <w:ind w:left="20"/>
                      <w:rPr>
                        <w:del w:id="132" w:author="MinhHieu" w:date="2024-12-20T14:23:00Z" w16du:dateUtc="2024-12-20T07:23:00Z"/>
                        <w:lang w:val="en-US"/>
                      </w:rPr>
                    </w:pPr>
                    <w:del w:id="133" w:author="MinhHieu" w:date="2024-12-20T14:23:00Z" w16du:dateUtc="2024-12-20T07:23:00Z">
                      <w:r w:rsidDel="00D07FBB">
                        <w:delText>Nguyễn</w:delText>
                      </w:r>
                      <w:r w:rsidDel="00D07FBB">
                        <w:rPr>
                          <w:spacing w:val="-2"/>
                        </w:rPr>
                        <w:delText xml:space="preserve"> </w:delText>
                      </w:r>
                      <w:r w:rsidDel="00D07FBB">
                        <w:rPr>
                          <w:lang w:val="en-US"/>
                        </w:rPr>
                        <w:delText>Minh Hiếu – Lê Quang Nhật</w:delText>
                      </w:r>
                    </w:del>
                  </w:p>
                  <w:p w14:paraId="53DE24F5" w14:textId="77777777" w:rsidR="00D07FBB" w:rsidRPr="006B3FD1" w:rsidRDefault="00D07FBB">
                    <w:pPr>
                      <w:pStyle w:val="ThnVnban"/>
                      <w:spacing w:before="9"/>
                      <w:ind w:left="20"/>
                      <w:rPr>
                        <w:lang w:val="en-US"/>
                      </w:rPr>
                    </w:pP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228" w:author="MinhHieu" w:date="2024-12-20T14:28:00Z"/>
  <w:sdt>
    <w:sdtPr>
      <w:id w:val="909811463"/>
      <w:docPartObj>
        <w:docPartGallery w:val="Page Numbers (Bottom of Page)"/>
        <w:docPartUnique/>
      </w:docPartObj>
    </w:sdtPr>
    <w:sdtEndPr/>
    <w:sdtContent>
      <w:customXmlInsRangeEnd w:id="228"/>
      <w:p w14:paraId="7CF79BFD" w14:textId="5AB63508" w:rsidR="00DD03AB" w:rsidRDefault="00DD03AB">
        <w:pPr>
          <w:pStyle w:val="Footer"/>
          <w:jc w:val="right"/>
          <w:rPr>
            <w:ins w:id="229" w:author="MinhHieu" w:date="2024-12-20T14:28:00Z"/>
          </w:rPr>
        </w:pPr>
        <w:ins w:id="230" w:author="MinhHieu" w:date="2024-12-20T14:28:00Z">
          <w:r>
            <w:fldChar w:fldCharType="begin"/>
          </w:r>
          <w:r>
            <w:instrText>PAGE   \* MERGEFORMAT</w:instrText>
          </w:r>
          <w:r>
            <w:fldChar w:fldCharType="separate"/>
          </w:r>
          <w:r>
            <w:rPr>
              <w:lang w:val="vi-VN"/>
            </w:rPr>
            <w:t>2</w:t>
          </w:r>
          <w:r>
            <w:fldChar w:fldCharType="end"/>
          </w:r>
        </w:ins>
      </w:p>
      <w:customXmlInsRangeStart w:id="231" w:author="MinhHieu" w:date="2024-12-20T14:28:00Z"/>
    </w:sdtContent>
  </w:sdt>
  <w:customXmlInsRangeEnd w:id="231"/>
  <w:p w14:paraId="768C0E17" w14:textId="4BB86B42" w:rsidR="00D07FBB" w:rsidRDefault="00D07FBB" w:rsidP="008D310E">
    <w:pPr>
      <w:pStyle w:val="BodyText"/>
      <w:spacing w:before="0" w:line="14" w:lineRule="auto"/>
      <w:ind w:right="32"/>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5D7EB" w14:textId="5EBBE5DB" w:rsidR="00A27D53" w:rsidRDefault="00D33BC1">
    <w:pPr>
      <w:jc w:val="right"/>
    </w:pPr>
    <w:r>
      <w:fldChar w:fldCharType="begin"/>
    </w:r>
    <w:r>
      <w:instrText>PAGE</w:instrText>
    </w:r>
    <w:r>
      <w:fldChar w:fldCharType="separate"/>
    </w:r>
    <w:r w:rsidR="00143EC7">
      <w:rPr>
        <w:noProof/>
      </w:rPr>
      <w:t>1</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193543" w14:textId="77777777" w:rsidR="00A27D53" w:rsidRDefault="00D33BC1">
    <w:pPr>
      <w:pBdr>
        <w:top w:val="nil"/>
        <w:left w:val="nil"/>
        <w:bottom w:val="nil"/>
        <w:right w:val="nil"/>
        <w:between w:val="nil"/>
      </w:pBdr>
      <w:spacing w:before="0" w:line="14" w:lineRule="auto"/>
      <w:ind w:left="0" w:right="0" w:firstLine="0"/>
      <w:rPr>
        <w:color w:val="000000"/>
        <w:sz w:val="20"/>
        <w:szCs w:val="20"/>
      </w:rPr>
    </w:pPr>
    <w:r>
      <w:rPr>
        <w:noProof/>
      </w:rPr>
      <mc:AlternateContent>
        <mc:Choice Requires="wps">
          <w:drawing>
            <wp:anchor distT="0" distB="0" distL="0" distR="0" simplePos="0" relativeHeight="251660288" behindDoc="1" locked="0" layoutInCell="1" hidden="0" allowOverlap="1" wp14:anchorId="4746710A" wp14:editId="746B5BE7">
              <wp:simplePos x="0" y="0"/>
              <wp:positionH relativeFrom="column">
                <wp:posOffset>50800</wp:posOffset>
              </wp:positionH>
              <wp:positionV relativeFrom="paragraph">
                <wp:posOffset>10033000</wp:posOffset>
              </wp:positionV>
              <wp:extent cx="2622550" cy="217804"/>
              <wp:effectExtent l="0" t="0" r="0" b="0"/>
              <wp:wrapNone/>
              <wp:docPr id="2025060221" name="Hình chữ nhật 2025060221"/>
              <wp:cNvGraphicFramePr/>
              <a:graphic xmlns:a="http://schemas.openxmlformats.org/drawingml/2006/main">
                <a:graphicData uri="http://schemas.microsoft.com/office/word/2010/wordprocessingShape">
                  <wps:wsp>
                    <wps:cNvSpPr/>
                    <wps:spPr>
                      <a:xfrm>
                        <a:off x="4039488" y="3675861"/>
                        <a:ext cx="2613025" cy="208279"/>
                      </a:xfrm>
                      <a:prstGeom prst="rect">
                        <a:avLst/>
                      </a:prstGeom>
                      <a:noFill/>
                      <a:ln>
                        <a:noFill/>
                      </a:ln>
                    </wps:spPr>
                    <wps:txbx>
                      <w:txbxContent>
                        <w:p w14:paraId="0131BF8C" w14:textId="77777777" w:rsidR="00A27D53" w:rsidRDefault="00D33BC1">
                          <w:pPr>
                            <w:spacing w:before="8" w:line="240" w:lineRule="auto"/>
                            <w:ind w:left="20" w:right="0" w:firstLine="0"/>
                            <w:textDirection w:val="btLr"/>
                          </w:pPr>
                          <w:r>
                            <w:rPr>
                              <w:color w:val="000000"/>
                            </w:rPr>
                            <w:t xml:space="preserve">Nguyễn </w:t>
                          </w:r>
                          <w:r>
                            <w:rPr>
                              <w:color w:val="000000"/>
                            </w:rPr>
                            <w:t>Minh Hiếu – Lê Minh Nhật</w:t>
                          </w:r>
                        </w:p>
                        <w:p w14:paraId="6C8E032C" w14:textId="77777777" w:rsidR="00A27D53" w:rsidRDefault="00A27D53">
                          <w:pPr>
                            <w:spacing w:before="8" w:line="240" w:lineRule="auto"/>
                            <w:ind w:left="20" w:right="0" w:firstLine="0"/>
                            <w:textDirection w:val="btLr"/>
                          </w:pPr>
                        </w:p>
                      </w:txbxContent>
                    </wps:txbx>
                    <wps:bodyPr spcFirstLastPara="1" wrap="square" lIns="0" tIns="0" rIns="0" bIns="0" anchor="t" anchorCtr="0">
                      <a:noAutofit/>
                    </wps:bodyPr>
                  </wps:wsp>
                </a:graphicData>
              </a:graphic>
            </wp:anchor>
          </w:drawing>
        </mc:Choice>
        <mc:Fallback xmlns:w16du="http://schemas.microsoft.com/office/word/2023/wordml/word16du" xmlns:oel="http://schemas.microsoft.com/office/2019/extlst">
          <w:pict>
            <v:rect w14:anchorId="4746710A" id="Hình chữ nhật 2025060221" o:spid="_x0000_s1044" style="position:absolute;margin-left:4pt;margin-top:790pt;width:206.5pt;height:17.15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" filled="f" stroked="f">
              <v:textbox inset="0,0,0,0">
                <w:txbxContent>
                  <w:p w14:paraId="0131BF8C" w14:textId="77777777" w:rsidR="00A27D53" w:rsidRDefault="00000000">
                    <w:pPr>
                      <w:spacing w:before="8" w:line="240" w:lineRule="auto"/>
                      <w:ind w:left="20" w:right="0" w:firstLine="0"/>
                      <w:textDirection w:val="btLr"/>
                    </w:pPr>
                    <w:r>
                      <w:rPr>
                        <w:color w:val="000000"/>
                      </w:rPr>
                      <w:t>Nguyễn Minh Hiếu – Lê Minh Nhật</w:t>
                    </w:r>
                  </w:p>
                  <w:p w14:paraId="6C8E032C" w14:textId="77777777" w:rsidR="00A27D53" w:rsidRDefault="00A27D53">
                    <w:pPr>
                      <w:spacing w:before="8" w:line="240" w:lineRule="auto"/>
                      <w:ind w:left="20" w:right="0" w:firstLine="0"/>
                      <w:textDirection w:val="btLr"/>
                    </w:pPr>
                  </w:p>
                </w:txbxContent>
              </v:textbox>
            </v:rect>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2943" w:author="MinhHieu" w:date="2024-12-20T13:38:00Z"/>
  <w:sdt>
    <w:sdtPr>
      <w:id w:val="774448611"/>
      <w:docPartObj>
        <w:docPartGallery w:val="Page Numbers (Bottom of Page)"/>
        <w:docPartUnique/>
      </w:docPartObj>
    </w:sdtPr>
    <w:sdtEndPr/>
    <w:sdtContent>
      <w:customXmlInsRangeEnd w:id="2943"/>
      <w:p w14:paraId="262CB8B5" w14:textId="4E8BD474" w:rsidR="00876D1B" w:rsidRPr="00876D1B" w:rsidRDefault="00D07FBB" w:rsidP="00876D1B">
        <w:pPr>
          <w:pBdr>
            <w:top w:val="nil"/>
            <w:left w:val="nil"/>
            <w:bottom w:val="nil"/>
            <w:right w:val="nil"/>
            <w:between w:val="nil"/>
          </w:pBdr>
          <w:spacing w:before="0" w:line="14" w:lineRule="auto"/>
          <w:ind w:left="0" w:right="0" w:firstLine="0"/>
          <w:rPr>
            <w:ins w:id="2944" w:author="MinhHieu" w:date="2024-12-20T14:06:00Z"/>
            <w:color w:val="000000"/>
            <w:sz w:val="20"/>
            <w:szCs w:val="20"/>
            <w:lang w:val="vi-VN"/>
            <w:rPrChange w:id="2945" w:author="MinhHieu" w:date="2024-12-20T14:07:00Z">
              <w:rPr>
                <w:ins w:id="2946" w:author="MinhHieu" w:date="2024-12-20T14:06:00Z"/>
                <w:color w:val="000000"/>
                <w:sz w:val="20"/>
                <w:szCs w:val="20"/>
              </w:rPr>
            </w:rPrChange>
          </w:rPr>
        </w:pPr>
        <w:ins w:id="2947" w:author="MinhHieu" w:date="2024-12-20T14:07:00Z">
          <w:r>
            <w:rPr>
              <w:noProof/>
              <w:color w:val="000000"/>
            </w:rPr>
            <mc:AlternateContent>
              <mc:Choice Requires="wps">
                <w:drawing>
                  <wp:anchor distT="0" distB="0" distL="0" distR="0" simplePos="0" relativeHeight="251707392" behindDoc="1" locked="0" layoutInCell="1" hidden="0" allowOverlap="1" wp14:anchorId="20589316" wp14:editId="310E8B1D">
                    <wp:simplePos x="0" y="0"/>
                    <wp:positionH relativeFrom="page">
                      <wp:posOffset>1002665</wp:posOffset>
                    </wp:positionH>
                    <wp:positionV relativeFrom="page">
                      <wp:posOffset>9647555</wp:posOffset>
                    </wp:positionV>
                    <wp:extent cx="5768340" cy="67310"/>
                    <wp:effectExtent l="0" t="0" r="0" b="0"/>
                    <wp:wrapNone/>
                    <wp:docPr id="2011495720" name="Hình tự do: Hình 2011495720"/>
                    <wp:cNvGraphicFramePr/>
                    <a:graphic xmlns:a="http://schemas.openxmlformats.org/drawingml/2006/main">
                      <a:graphicData uri="http://schemas.microsoft.com/office/word/2010/wordprocessingShape">
                        <wps:wsp>
                          <wps:cNvSpPr/>
                          <wps:spPr>
                            <a:xfrm>
                              <a:off x="0" y="0"/>
                              <a:ext cx="5768340" cy="67310"/>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w16du="http://schemas.microsoft.com/office/word/2023/wordml/word16du" xmlns:oel="http://schemas.microsoft.com/office/2019/extlst">
                <w:pict>
                  <v:shape w14:anchorId="09748DD5" id="Hình tự do: Hình 2011495720" o:spid="_x0000_s1026" style="position:absolute;margin-left:78.95pt;margin-top:759.65pt;width:454.2pt;height:5.3pt;z-index:-251609088;visibility:visible;mso-wrap-style:square;mso-wrap-distance-left:0;mso-wrap-distance-top:0;mso-wrap-distance-right:0;mso-wrap-distance-bottom:0;mso-position-horizontal:absolute;mso-position-horizontal-relative:page;mso-position-vertical:absolute;mso-position-vertical-relative:page;v-text-anchor:middle"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" path="m5758815,43180l,43180,,57785r5758815,l5758815,43180xem5758815,l,,,28575r5758815,l5758815,xe" fillcolor="black" stroked="f">
                    <v:path arrowok="t" o:extrusionok="f"/>
                    <w10:wrap anchorx="page" anchory="page"/>
                  </v:shape>
                </w:pict>
              </mc:Fallback>
            </mc:AlternateContent>
          </w:r>
        </w:ins>
        <w:ins w:id="2948" w:author="MinhHieu" w:date="2024-12-20T14:06:00Z">
          <w:r w:rsidR="00876D1B">
            <w:rPr>
              <w:noProof/>
              <w:color w:val="000000"/>
            </w:rPr>
            <mc:AlternateContent>
              <mc:Choice Requires="wps">
                <w:drawing>
                  <wp:anchor distT="0" distB="0" distL="0" distR="0" simplePos="0" relativeHeight="251699200" behindDoc="1" locked="0" layoutInCell="1" hidden="0" allowOverlap="1" wp14:anchorId="28607643" wp14:editId="4ED923FB">
                    <wp:simplePos x="0" y="0"/>
                    <wp:positionH relativeFrom="page">
                      <wp:posOffset>1076008</wp:posOffset>
                    </wp:positionH>
                    <wp:positionV relativeFrom="page">
                      <wp:posOffset>654697</wp:posOffset>
                    </wp:positionV>
                    <wp:extent cx="5768340" cy="67310"/>
                    <wp:effectExtent l="0" t="0" r="0" b="0"/>
                    <wp:wrapNone/>
                    <wp:docPr id="436563939" name="Hình tự do: Hình 436563939"/>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w16du="http://schemas.microsoft.com/office/word/2023/wordml/word16du" xmlns:oel="http://schemas.microsoft.com/office/2019/extlst">
                <w:pict>
                  <v:shape w14:anchorId="31FE6B7E" id="Hình tự do: Hình 436563939" o:spid="_x0000_s1026" style="position:absolute;margin-left:84.75pt;margin-top:51.55pt;width:454.2pt;height:5.3pt;z-index:-251617280;visibility:visible;mso-wrap-style:square;mso-wrap-distance-left:0;mso-wrap-distance-top:0;mso-wrap-distance-right:0;mso-wrap-distance-bottom:0;mso-position-horizontal:absolute;mso-position-horizontal-relative:page;mso-position-vertical:absolute;mso-position-vertical-relative:page;v-text-anchor:middle"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" path="m5758815,43180l,43180,,57785r5758815,l5758815,43180xem5758815,l,,,28575r5758815,l5758815,xe" fillcolor="black" stroked="f">
                    <v:path arrowok="t" o:extrusionok="f"/>
                    <w10:wrap anchorx="page" anchory="page"/>
                  </v:shape>
                </w:pict>
              </mc:Fallback>
            </mc:AlternateContent>
          </w:r>
        </w:ins>
        <w:ins w:id="2949" w:author="MinhHieu" w:date="2024-12-20T14:07:00Z">
          <w:r w:rsidR="00876D1B">
            <w:rPr>
              <w:lang w:val="vi-VN"/>
            </w:rPr>
            <w:t xml:space="preserve"> </w:t>
          </w:r>
          <w:r w:rsidR="00876D1B">
            <w:rPr>
              <w:lang w:val="vi-VN"/>
            </w:rPr>
            <w:t>Cm</w:t>
          </w:r>
        </w:ins>
      </w:p>
      <w:p w14:paraId="077C4AC6" w14:textId="4D965F39" w:rsidR="00876D1B" w:rsidRDefault="00876D1B" w:rsidP="00876D1B">
        <w:pPr>
          <w:pBdr>
            <w:top w:val="nil"/>
            <w:left w:val="nil"/>
            <w:bottom w:val="nil"/>
            <w:right w:val="nil"/>
            <w:between w:val="nil"/>
          </w:pBdr>
          <w:spacing w:before="0" w:line="14" w:lineRule="auto"/>
          <w:ind w:left="0" w:right="0" w:firstLine="0"/>
          <w:rPr>
            <w:ins w:id="2950" w:author="MinhHieu" w:date="2024-12-20T14:06:00Z"/>
            <w:color w:val="000000"/>
            <w:sz w:val="20"/>
            <w:szCs w:val="20"/>
          </w:rPr>
        </w:pPr>
        <w:ins w:id="2951" w:author="MinhHieu" w:date="2024-12-20T14:06:00Z">
          <w:r>
            <w:rPr>
              <w:noProof/>
              <w:color w:val="000000"/>
            </w:rPr>
            <mc:AlternateContent>
              <mc:Choice Requires="wps">
                <w:drawing>
                  <wp:anchor distT="0" distB="0" distL="0" distR="0" simplePos="0" relativeHeight="251701248" behindDoc="1" locked="0" layoutInCell="1" hidden="0" allowOverlap="1" wp14:anchorId="464D3A23" wp14:editId="1BBC3100">
                    <wp:simplePos x="0" y="0"/>
                    <wp:positionH relativeFrom="page">
                      <wp:posOffset>1076008</wp:posOffset>
                    </wp:positionH>
                    <wp:positionV relativeFrom="page">
                      <wp:posOffset>654697</wp:posOffset>
                    </wp:positionV>
                    <wp:extent cx="5768340" cy="67310"/>
                    <wp:effectExtent l="0" t="0" r="0" b="0"/>
                    <wp:wrapNone/>
                    <wp:docPr id="1169602810" name="Hình tự do: Hình 1169602810"/>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w16du="http://schemas.microsoft.com/office/word/2023/wordml/word16du" xmlns:oel="http://schemas.microsoft.com/office/2019/extlst">
                <w:pict>
                  <v:shape w14:anchorId="4FBDC9FA" id="Hình tự do: Hình 1169602810" o:spid="_x0000_s1026" style="position:absolute;margin-left:84.75pt;margin-top:51.55pt;width:454.2pt;height:5.3pt;z-index:-251615232;visibility:visible;mso-wrap-style:square;mso-wrap-distance-left:0;mso-wrap-distance-top:0;mso-wrap-distance-right:0;mso-wrap-distance-bottom:0;mso-position-horizontal:absolute;mso-position-horizontal-relative:page;mso-position-vertical:absolute;mso-position-vertical-relative:page;v-text-anchor:middle"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" path="m5758815,43180l,43180,,57785r5758815,l5758815,43180xem5758815,l,,,28575r5758815,l5758815,xe" fillcolor="black" stroked="f">
                    <v:path arrowok="t" o:extrusionok="f"/>
                    <w10:wrap anchorx="page" anchory="page"/>
                  </v:shape>
                </w:pict>
              </mc:Fallback>
            </mc:AlternateContent>
          </w:r>
        </w:ins>
      </w:p>
      <w:p w14:paraId="0B7057C5" w14:textId="3622E0A2" w:rsidR="00876D1B" w:rsidRDefault="00876D1B" w:rsidP="00876D1B">
        <w:pPr>
          <w:pBdr>
            <w:top w:val="nil"/>
            <w:left w:val="nil"/>
            <w:bottom w:val="nil"/>
            <w:right w:val="nil"/>
            <w:between w:val="nil"/>
          </w:pBdr>
          <w:spacing w:before="0" w:line="14" w:lineRule="auto"/>
          <w:ind w:left="0" w:right="0" w:firstLine="0"/>
          <w:rPr>
            <w:ins w:id="2952" w:author="MinhHieu" w:date="2024-12-20T14:06:00Z"/>
            <w:color w:val="000000"/>
            <w:sz w:val="20"/>
            <w:szCs w:val="20"/>
          </w:rPr>
        </w:pPr>
        <w:ins w:id="2953" w:author="MinhHieu" w:date="2024-12-20T14:06:00Z">
          <w:r>
            <w:rPr>
              <w:noProof/>
              <w:color w:val="000000"/>
            </w:rPr>
            <mc:AlternateContent>
              <mc:Choice Requires="wps">
                <w:drawing>
                  <wp:anchor distT="0" distB="0" distL="0" distR="0" simplePos="0" relativeHeight="251703296" behindDoc="1" locked="0" layoutInCell="1" hidden="0" allowOverlap="1" wp14:anchorId="6FE3C9C6" wp14:editId="59B8C865">
                    <wp:simplePos x="0" y="0"/>
                    <wp:positionH relativeFrom="page">
                      <wp:posOffset>1076008</wp:posOffset>
                    </wp:positionH>
                    <wp:positionV relativeFrom="page">
                      <wp:posOffset>654697</wp:posOffset>
                    </wp:positionV>
                    <wp:extent cx="5768340" cy="67310"/>
                    <wp:effectExtent l="0" t="0" r="0" b="0"/>
                    <wp:wrapNone/>
                    <wp:docPr id="567178488" name="Hình tự do: Hình 567178488"/>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w16du="http://schemas.microsoft.com/office/word/2023/wordml/word16du" xmlns:oel="http://schemas.microsoft.com/office/2019/extlst">
                <w:pict>
                  <v:shape w14:anchorId="628DF62C" id="Hình tự do: Hình 567178488" o:spid="_x0000_s1026" style="position:absolute;margin-left:84.75pt;margin-top:51.55pt;width:454.2pt;height:5.3pt;z-index:-251613184;visibility:visible;mso-wrap-style:square;mso-wrap-distance-left:0;mso-wrap-distance-top:0;mso-wrap-distance-right:0;mso-wrap-distance-bottom:0;mso-position-horizontal:absolute;mso-position-horizontal-relative:page;mso-position-vertical:absolute;mso-position-vertical-relative:page;v-text-anchor:middle"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" path="m5758815,43180l,43180,,57785r5758815,l5758815,43180xem5758815,l,,,28575r5758815,l5758815,xe" fillcolor="black" stroked="f">
                    <v:path arrowok="t" o:extrusionok="f"/>
                    <w10:wrap anchorx="page" anchory="page"/>
                  </v:shape>
                </w:pict>
              </mc:Fallback>
            </mc:AlternateContent>
          </w:r>
        </w:ins>
      </w:p>
      <w:p w14:paraId="6C3BC47F" w14:textId="02E8C1B7" w:rsidR="00876D1B" w:rsidRDefault="00876D1B" w:rsidP="00876D1B">
        <w:pPr>
          <w:pBdr>
            <w:top w:val="nil"/>
            <w:left w:val="nil"/>
            <w:bottom w:val="nil"/>
            <w:right w:val="nil"/>
            <w:between w:val="nil"/>
          </w:pBdr>
          <w:spacing w:before="0" w:line="14" w:lineRule="auto"/>
          <w:ind w:left="0" w:right="0" w:firstLine="0"/>
          <w:rPr>
            <w:ins w:id="2954" w:author="MinhHieu" w:date="2024-12-20T14:06:00Z"/>
            <w:color w:val="000000"/>
            <w:sz w:val="20"/>
            <w:szCs w:val="20"/>
          </w:rPr>
        </w:pPr>
        <w:ins w:id="2955" w:author="MinhHieu" w:date="2024-12-20T14:06:00Z">
          <w:r>
            <w:rPr>
              <w:noProof/>
              <w:color w:val="000000"/>
            </w:rPr>
            <mc:AlternateContent>
              <mc:Choice Requires="wps">
                <w:drawing>
                  <wp:anchor distT="0" distB="0" distL="0" distR="0" simplePos="0" relativeHeight="251705344" behindDoc="1" locked="0" layoutInCell="1" hidden="0" allowOverlap="1" wp14:anchorId="4BEE2423" wp14:editId="75BEFEC7">
                    <wp:simplePos x="0" y="0"/>
                    <wp:positionH relativeFrom="page">
                      <wp:posOffset>1076008</wp:posOffset>
                    </wp:positionH>
                    <wp:positionV relativeFrom="page">
                      <wp:posOffset>654697</wp:posOffset>
                    </wp:positionV>
                    <wp:extent cx="5768340" cy="67310"/>
                    <wp:effectExtent l="0" t="0" r="0" b="0"/>
                    <wp:wrapNone/>
                    <wp:docPr id="1989380313" name="Hình tự do: Hình 1989380313"/>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w16du="http://schemas.microsoft.com/office/word/2023/wordml/word16du" xmlns:oel="http://schemas.microsoft.com/office/2019/extlst">
                <w:pict>
                  <v:shape w14:anchorId="1D1F3D88" id="Hình tự do: Hình 1989380313" o:spid="_x0000_s1026" style="position:absolute;margin-left:84.75pt;margin-top:51.55pt;width:454.2pt;height:5.3pt;z-index:-251611136;visibility:visible;mso-wrap-style:square;mso-wrap-distance-left:0;mso-wrap-distance-top:0;mso-wrap-distance-right:0;mso-wrap-distance-bottom:0;mso-position-horizontal:absolute;mso-position-horizontal-relative:page;mso-position-vertical:absolute;mso-position-vertical-relative:page;v-text-anchor:middle"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" path="m5758815,43180l,43180,,57785r5758815,l5758815,43180xem5758815,l,,,28575r5758815,l5758815,xe" fillcolor="black" stroked="f">
                    <v:path arrowok="t" o:extrusionok="f"/>
                    <w10:wrap anchorx="page" anchory="page"/>
                  </v:shape>
                </w:pict>
              </mc:Fallback>
            </mc:AlternateContent>
          </w:r>
        </w:ins>
      </w:p>
      <w:p w14:paraId="5193BA11" w14:textId="1FF67FA6" w:rsidR="0055254C" w:rsidRDefault="00876D1B">
        <w:pPr>
          <w:pStyle w:val="Footer"/>
          <w:tabs>
            <w:tab w:val="right" w:pos="9225"/>
          </w:tabs>
          <w:rPr>
            <w:ins w:id="2956" w:author="MinhHieu" w:date="2024-12-20T13:38:00Z"/>
          </w:rPr>
          <w:pPrChange w:id="2957" w:author="MinhHieu" w:date="2024-12-20T14:06:00Z">
            <w:pPr>
              <w:pStyle w:val="Footer"/>
              <w:jc w:val="right"/>
            </w:pPr>
          </w:pPrChange>
        </w:pPr>
        <w:ins w:id="2958" w:author="MinhHieu" w:date="2024-12-20T14:06:00Z">
          <w:r>
            <w:tab/>
          </w:r>
          <w:r>
            <w:tab/>
          </w:r>
          <w:r>
            <w:tab/>
          </w:r>
          <w:r>
            <w:tab/>
          </w:r>
        </w:ins>
        <w:ins w:id="2959" w:author="MinhHieu" w:date="2024-12-20T13:38:00Z">
          <w:r w:rsidR="0055254C">
            <w:fldChar w:fldCharType="begin"/>
          </w:r>
          <w:r w:rsidR="0055254C">
            <w:instrText>PAGE   \* MERGEFORMAT</w:instrText>
          </w:r>
          <w:r w:rsidR="0055254C">
            <w:fldChar w:fldCharType="separate"/>
          </w:r>
          <w:r w:rsidR="0055254C">
            <w:rPr>
              <w:lang w:val="vi-VN"/>
            </w:rPr>
            <w:t>2</w:t>
          </w:r>
          <w:r w:rsidR="0055254C">
            <w:fldChar w:fldCharType="end"/>
          </w:r>
        </w:ins>
      </w:p>
      <w:customXmlInsRangeStart w:id="2960" w:author="MinhHieu" w:date="2024-12-20T13:38:00Z"/>
    </w:sdtContent>
  </w:sdt>
  <w:customXmlInsRangeEnd w:id="2960"/>
  <w:p w14:paraId="514BAF45" w14:textId="489C7243" w:rsidR="008A2A97" w:rsidRPr="008A2A97" w:rsidRDefault="008A2A97">
    <w:pPr>
      <w:pBdr>
        <w:top w:val="nil"/>
        <w:left w:val="nil"/>
        <w:bottom w:val="nil"/>
        <w:right w:val="nil"/>
        <w:between w:val="nil"/>
      </w:pBdr>
      <w:spacing w:before="0" w:line="14" w:lineRule="auto"/>
      <w:ind w:left="0" w:right="458" w:firstLine="0"/>
      <w:jc w:val="right"/>
      <w:rPr>
        <w:color w:val="000000"/>
        <w:sz w:val="20"/>
        <w:szCs w:val="20"/>
        <w:lang w:val="vi-VN"/>
      </w:rPr>
      <w:pPrChange w:id="2961" w:author="MinhHieu" w:date="2024-12-20T12:16:00Z">
        <w:pPr>
          <w:pBdr>
            <w:top w:val="nil"/>
            <w:left w:val="nil"/>
            <w:bottom w:val="nil"/>
            <w:right w:val="nil"/>
            <w:between w:val="nil"/>
          </w:pBdr>
          <w:spacing w:before="0" w:line="14" w:lineRule="auto"/>
          <w:ind w:left="0" w:right="174" w:firstLine="0"/>
          <w:jc w:val="right"/>
        </w:pPr>
      </w:pPrChang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9CDF8" w14:textId="6F9DC5FF" w:rsidR="00143EC7" w:rsidRDefault="00143EC7">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2EF005" w14:textId="77777777" w:rsidR="00D33BC1" w:rsidRDefault="00D33BC1">
      <w:pPr>
        <w:spacing w:before="0" w:line="240" w:lineRule="auto"/>
      </w:pPr>
      <w:r>
        <w:separator/>
      </w:r>
    </w:p>
  </w:footnote>
  <w:footnote w:type="continuationSeparator" w:id="0">
    <w:p w14:paraId="0F1A514D" w14:textId="77777777" w:rsidR="00D33BC1" w:rsidRDefault="00D33BC1">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5AC19" w14:textId="77777777" w:rsidR="00660082" w:rsidRDefault="0066008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230BF" w14:textId="77777777" w:rsidR="00A27D53" w:rsidRDefault="00D33BC1">
    <w:pPr>
      <w:pBdr>
        <w:top w:val="nil"/>
        <w:left w:val="nil"/>
        <w:bottom w:val="nil"/>
        <w:right w:val="nil"/>
        <w:between w:val="nil"/>
      </w:pBdr>
      <w:spacing w:before="0" w:line="14" w:lineRule="auto"/>
      <w:ind w:left="0" w:right="0" w:firstLine="0"/>
      <w:rPr>
        <w:color w:val="000000"/>
        <w:sz w:val="20"/>
        <w:szCs w:val="20"/>
      </w:rPr>
    </w:pPr>
    <w:r>
      <w:rPr>
        <w:noProof/>
        <w:color w:val="000000"/>
      </w:rPr>
      <mc:AlternateContent>
        <mc:Choice Requires="wpg">
          <w:drawing>
            <wp:anchor distT="0" distB="0" distL="0" distR="0" simplePos="0" relativeHeight="251672576" behindDoc="1" locked="0" layoutInCell="1" hidden="0" allowOverlap="1" wp14:anchorId="06101A81" wp14:editId="32D57266">
              <wp:simplePos x="0" y="0"/>
              <wp:positionH relativeFrom="page">
                <wp:posOffset>1076008</wp:posOffset>
              </wp:positionH>
              <wp:positionV relativeFrom="page">
                <wp:posOffset>654697</wp:posOffset>
              </wp:positionV>
              <wp:extent cx="5768340" cy="67310"/>
              <wp:effectExtent l="0" t="0" r="0" b="0"/>
              <wp:wrapNone/>
              <wp:docPr id="2025060232" name="Hình tự do: Hình 2025060232"/>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16du="http://schemas.microsoft.com/office/word/2023/wordml/word16du" xmlns:oel="http://schemas.microsoft.com/office/2019/extlst">
          <w:drawing>
            <wp:anchor allowOverlap="1" behindDoc="1" distB="0" distT="0" distL="0" distR="0" hidden="0" layoutInCell="1" locked="0" relativeHeight="0" simplePos="0">
              <wp:simplePos x="0" y="0"/>
              <wp:positionH relativeFrom="page">
                <wp:posOffset>1076008</wp:posOffset>
              </wp:positionH>
              <wp:positionV relativeFrom="page">
                <wp:posOffset>654697</wp:posOffset>
              </wp:positionV>
              <wp:extent cx="5768340" cy="67310"/>
              <wp:effectExtent b="0" l="0" r="0" t="0"/>
              <wp:wrapNone/>
              <wp:docPr id="2025060232" name="image57.png"/>
              <a:graphic>
                <a:graphicData uri="http://schemas.openxmlformats.org/drawingml/2006/picture">
                  <pic:pic>
                    <pic:nvPicPr>
                      <pic:cNvPr id="0" name="image57.png"/>
                      <pic:cNvPicPr preferRelativeResize="0"/>
                    </pic:nvPicPr>
                    <pic:blipFill>
                      <a:blip r:embed="rId1"/>
                      <a:srcRect/>
                      <a:stretch>
                        <a:fillRect/>
                      </a:stretch>
                    </pic:blipFill>
                    <pic:spPr>
                      <a:xfrm>
                        <a:off x="0" y="0"/>
                        <a:ext cx="5768340" cy="67310"/>
                      </a:xfrm>
                      <a:prstGeom prst="rect"/>
                      <a:ln/>
                    </pic:spPr>
                  </pic:pic>
                </a:graphicData>
              </a:graphic>
            </wp:anchor>
          </w:drawing>
        </mc:Fallback>
      </mc:AlternateContent>
    </w:r>
    <w:r>
      <w:rPr>
        <w:noProof/>
        <w:color w:val="000000"/>
      </w:rPr>
      <mc:AlternateContent>
        <mc:Choice Requires="wps">
          <w:drawing>
            <wp:anchor distT="0" distB="0" distL="0" distR="0" simplePos="0" relativeHeight="251673600" behindDoc="1" locked="0" layoutInCell="1" hidden="0" allowOverlap="1" wp14:anchorId="41927AFC" wp14:editId="2B84FDC6">
              <wp:simplePos x="0" y="0"/>
              <wp:positionH relativeFrom="page">
                <wp:posOffset>1064577</wp:posOffset>
              </wp:positionH>
              <wp:positionV relativeFrom="page">
                <wp:posOffset>447568</wp:posOffset>
              </wp:positionV>
              <wp:extent cx="1139190" cy="217804"/>
              <wp:effectExtent l="0" t="0" r="0" b="0"/>
              <wp:wrapNone/>
              <wp:docPr id="2025060242" name="Hình chữ nhật 2025060242"/>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591D4241" w14:textId="77777777" w:rsidR="00A27D53" w:rsidRDefault="00D33BC1">
                          <w:pPr>
                            <w:spacing w:before="8" w:line="240" w:lineRule="auto"/>
                            <w:ind w:left="20" w:right="0" w:firstLine="0"/>
                            <w:textDirection w:val="btLr"/>
                          </w:pPr>
                          <w:r>
                            <w:rPr>
                              <w:color w:val="000000"/>
                            </w:rPr>
                            <w:t xml:space="preserve">Đồ </w:t>
                          </w:r>
                          <w:r>
                            <w:rPr>
                              <w:color w:val="000000"/>
                            </w:rPr>
                            <w:t>án tốt nghiệp</w:t>
                          </w:r>
                        </w:p>
                      </w:txbxContent>
                    </wps:txbx>
                    <wps:bodyPr spcFirstLastPara="1" wrap="square" lIns="0" tIns="0" rIns="0" bIns="0" anchor="t" anchorCtr="0">
                      <a:noAutofit/>
                    </wps:bodyPr>
                  </wps:wsp>
                </a:graphicData>
              </a:graphic>
            </wp:anchor>
          </w:drawing>
        </mc:Choice>
        <mc:Fallback xmlns:w16du="http://schemas.microsoft.com/office/word/2023/wordml/word16du" xmlns:oel="http://schemas.microsoft.com/office/2019/extlst">
          <w:pict>
            <v:rect w14:anchorId="41927AFC" id="Hình chữ nhật 2025060242" o:spid="_x0000_s1047" style="position:absolute;margin-left:83.8pt;margin-top:35.25pt;width:89.7pt;height:17.15pt;z-index:-251642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" filled="f" stroked="f">
              <v:textbox inset="0,0,0,0">
                <w:txbxContent>
                  <w:p w14:paraId="591D4241" w14:textId="77777777" w:rsidR="00A27D53" w:rsidRDefault="00000000">
                    <w:pPr>
                      <w:spacing w:before="8" w:line="240" w:lineRule="auto"/>
                      <w:ind w:left="20" w:right="0" w:firstLine="0"/>
                      <w:textDirection w:val="btLr"/>
                    </w:pPr>
                    <w:r>
                      <w:rPr>
                        <w:color w:val="000000"/>
                      </w:rPr>
                      <w:t>Đồ án tốt nghiệp</w:t>
                    </w:r>
                  </w:p>
                </w:txbxContent>
              </v:textbox>
              <w10:wrap anchorx="page" anchory="page"/>
            </v:rect>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F8379" w14:textId="77777777" w:rsidR="0022138B" w:rsidRDefault="0022138B" w:rsidP="0022138B">
    <w:pPr>
      <w:pBdr>
        <w:top w:val="nil"/>
        <w:left w:val="nil"/>
        <w:bottom w:val="nil"/>
        <w:right w:val="nil"/>
        <w:between w:val="nil"/>
      </w:pBdr>
      <w:spacing w:before="0" w:line="14" w:lineRule="auto"/>
      <w:ind w:left="0" w:right="0" w:firstLine="0"/>
      <w:rPr>
        <w:ins w:id="3641" w:author="MinhHieu" w:date="2024-12-20T13:36:00Z"/>
        <w:color w:val="000000"/>
        <w:sz w:val="20"/>
        <w:szCs w:val="20"/>
      </w:rPr>
    </w:pPr>
    <w:ins w:id="3642" w:author="MinhHieu" w:date="2024-12-20T13:36:00Z">
      <w:r>
        <w:rPr>
          <w:noProof/>
          <w:color w:val="000000"/>
        </w:rPr>
        <mc:AlternateContent>
          <mc:Choice Requires="wps">
            <w:drawing>
              <wp:anchor distT="0" distB="0" distL="0" distR="0" simplePos="0" relativeHeight="251686912" behindDoc="1" locked="0" layoutInCell="1" hidden="0" allowOverlap="1" wp14:anchorId="7DCD4676" wp14:editId="471529CF">
                <wp:simplePos x="0" y="0"/>
                <wp:positionH relativeFrom="page">
                  <wp:posOffset>6154965</wp:posOffset>
                </wp:positionH>
                <wp:positionV relativeFrom="page">
                  <wp:posOffset>447040</wp:posOffset>
                </wp:positionV>
                <wp:extent cx="693420" cy="217804"/>
                <wp:effectExtent l="0" t="0" r="0" b="0"/>
                <wp:wrapNone/>
                <wp:docPr id="2025060235" name="Hình chữ nhật 2025060235"/>
                <wp:cNvGraphicFramePr/>
                <a:graphic xmlns:a="http://schemas.openxmlformats.org/drawingml/2006/main">
                  <a:graphicData uri="http://schemas.microsoft.com/office/word/2010/wordprocessingShape">
                    <wps:wsp>
                      <wps:cNvSpPr/>
                      <wps:spPr>
                        <a:xfrm>
                          <a:off x="0" y="0"/>
                          <a:ext cx="693420" cy="217804"/>
                        </a:xfrm>
                        <a:prstGeom prst="rect">
                          <a:avLst/>
                        </a:prstGeom>
                        <a:noFill/>
                        <a:ln>
                          <a:noFill/>
                        </a:ln>
                      </wps:spPr>
                      <wps:txbx>
                        <w:txbxContent>
                          <w:p w14:paraId="6F668BC0" w14:textId="77777777" w:rsidR="0022138B" w:rsidRPr="00FC6CDC" w:rsidRDefault="0022138B" w:rsidP="0022138B">
                            <w:pPr>
                              <w:spacing w:before="8" w:line="240" w:lineRule="auto"/>
                              <w:ind w:left="20" w:right="0" w:firstLine="0"/>
                              <w:textDirection w:val="btLr"/>
                              <w:rPr>
                                <w:lang w:val="vi-VN"/>
                              </w:rPr>
                            </w:pPr>
                            <w:r>
                              <w:rPr>
                                <w:color w:val="000000"/>
                              </w:rPr>
                              <w:t xml:space="preserve">Chương </w:t>
                            </w:r>
                            <w:r>
                              <w:rPr>
                                <w:color w:val="000000"/>
                              </w:rPr>
                              <w:t>1</w:t>
                            </w:r>
                          </w:p>
                          <w:p w14:paraId="4C0C3D4F" w14:textId="77777777" w:rsidR="0022138B" w:rsidRPr="00FC6CDC" w:rsidRDefault="0022138B" w:rsidP="0022138B">
                            <w:pPr>
                              <w:spacing w:before="8" w:line="240" w:lineRule="auto"/>
                              <w:ind w:left="20" w:right="0" w:firstLine="0"/>
                              <w:textDirection w:val="btLr"/>
                              <w:rPr>
                                <w:lang w:val="vi-VN"/>
                              </w:rPr>
                            </w:pPr>
                          </w:p>
                        </w:txbxContent>
                      </wps:txbx>
                      <wps:bodyPr spcFirstLastPara="1" wrap="square" lIns="0" tIns="0" rIns="0" bIns="0" anchor="t" anchorCtr="0">
                        <a:noAutofit/>
                      </wps:bodyPr>
                    </wps:wsp>
                  </a:graphicData>
                </a:graphic>
              </wp:anchor>
            </w:drawing>
          </mc:Choice>
          <mc:Fallback xmlns:w16du="http://schemas.microsoft.com/office/word/2023/wordml/word16du" xmlns:oel="http://schemas.microsoft.com/office/2019/extlst">
            <w:pict>
              <v:rect w14:anchorId="7DCD4676" id="Hình chữ nhật 2025060235" o:spid="_x0000_s1048" style="position:absolute;margin-left:484.65pt;margin-top:35.2pt;width:54.6pt;height:17.15pt;z-index:-251629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" filled="f" stroked="f">
                <v:textbox inset="0,0,0,0">
                  <w:txbxContent>
                    <w:p w14:paraId="6F668BC0" w14:textId="77777777" w:rsidR="0022138B" w:rsidRPr="00FC6CDC" w:rsidRDefault="0022138B" w:rsidP="0022138B">
                      <w:pPr>
                        <w:spacing w:before="8" w:line="240" w:lineRule="auto"/>
                        <w:ind w:left="20" w:right="0" w:firstLine="0"/>
                        <w:textDirection w:val="btLr"/>
                        <w:rPr>
                          <w:lang w:val="vi-VN"/>
                        </w:rPr>
                      </w:pPr>
                      <w:r>
                        <w:rPr>
                          <w:color w:val="000000"/>
                        </w:rPr>
                        <w:t>Chương 1</w:t>
                      </w:r>
                    </w:p>
                    <w:p w14:paraId="4C0C3D4F" w14:textId="77777777" w:rsidR="0022138B" w:rsidRPr="00FC6CDC" w:rsidRDefault="0022138B" w:rsidP="0022138B">
                      <w:pPr>
                        <w:spacing w:before="8" w:line="240" w:lineRule="auto"/>
                        <w:ind w:left="20" w:right="0" w:firstLine="0"/>
                        <w:textDirection w:val="btLr"/>
                        <w:rPr>
                          <w:lang w:val="vi-VN"/>
                        </w:rPr>
                      </w:pPr>
                    </w:p>
                  </w:txbxContent>
                </v:textbox>
                <w10:wrap anchorx="page" anchory="page"/>
              </v:rect>
            </w:pict>
          </mc:Fallback>
        </mc:AlternateContent>
      </w:r>
      <w:r>
        <w:rPr>
          <w:noProof/>
          <w:color w:val="000000"/>
        </w:rPr>
        <mc:AlternateContent>
          <mc:Choice Requires="wps">
            <w:drawing>
              <wp:anchor distT="0" distB="0" distL="0" distR="0" simplePos="0" relativeHeight="251684864" behindDoc="1" locked="0" layoutInCell="1" hidden="0" allowOverlap="1" wp14:anchorId="11F1B74E" wp14:editId="0111DB4B">
                <wp:simplePos x="0" y="0"/>
                <wp:positionH relativeFrom="page">
                  <wp:posOffset>1076008</wp:posOffset>
                </wp:positionH>
                <wp:positionV relativeFrom="page">
                  <wp:posOffset>654697</wp:posOffset>
                </wp:positionV>
                <wp:extent cx="5768340" cy="67310"/>
                <wp:effectExtent l="0" t="0" r="0" b="0"/>
                <wp:wrapNone/>
                <wp:docPr id="2025060229" name="Hình tự do: Hình 2025060229"/>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w16du="http://schemas.microsoft.com/office/word/2023/wordml/word16du" xmlns:oel="http://schemas.microsoft.com/office/2019/extlst">
            <w:pict>
              <v:shape w14:anchorId="6BAA7732" id="Hình tự do: Hình 2025060229" o:spid="_x0000_s1026" style="position:absolute;margin-left:84.75pt;margin-top:51.55pt;width:454.2pt;height:5.3pt;z-index:-251631616;visibility:visible;mso-wrap-style:square;mso-wrap-distance-left:0;mso-wrap-distance-top:0;mso-wrap-distance-right:0;mso-wrap-distance-bottom:0;mso-position-horizontal:absolute;mso-position-horizontal-relative:page;mso-position-vertical:absolute;mso-position-vertical-relative:page;v-text-anchor:middle"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" path="m5758815,43180l,43180,,57785r5758815,l5758815,43180xem5758815,l,,,28575r5758815,l5758815,xe" fillcolor="black" stroked="f">
                <v:path arrowok="t" o:extrusionok="f"/>
                <w10:wrap anchorx="page" anchory="page"/>
              </v:shape>
            </w:pict>
          </mc:Fallback>
        </mc:AlternateContent>
      </w:r>
      <w:r>
        <w:rPr>
          <w:noProof/>
          <w:color w:val="000000"/>
        </w:rPr>
        <mc:AlternateContent>
          <mc:Choice Requires="wps">
            <w:drawing>
              <wp:anchor distT="0" distB="0" distL="0" distR="0" simplePos="0" relativeHeight="251685888" behindDoc="1" locked="0" layoutInCell="1" hidden="0" allowOverlap="1" wp14:anchorId="25168951" wp14:editId="6C9E9D53">
                <wp:simplePos x="0" y="0"/>
                <wp:positionH relativeFrom="page">
                  <wp:posOffset>1064577</wp:posOffset>
                </wp:positionH>
                <wp:positionV relativeFrom="page">
                  <wp:posOffset>447568</wp:posOffset>
                </wp:positionV>
                <wp:extent cx="1139190" cy="217804"/>
                <wp:effectExtent l="0" t="0" r="0" b="0"/>
                <wp:wrapNone/>
                <wp:docPr id="2025060216" name="Hình chữ nhật 2025060216"/>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0C98E395" w14:textId="77777777" w:rsidR="0022138B" w:rsidRDefault="0022138B" w:rsidP="0022138B">
                            <w:pPr>
                              <w:spacing w:before="8" w:line="240" w:lineRule="auto"/>
                              <w:ind w:left="20" w:right="0" w:firstLine="0"/>
                              <w:textDirection w:val="btLr"/>
                            </w:pPr>
                            <w:r>
                              <w:rPr>
                                <w:color w:val="000000"/>
                              </w:rPr>
                              <w:t xml:space="preserve">Đồ </w:t>
                            </w:r>
                            <w:r>
                              <w:rPr>
                                <w:color w:val="000000"/>
                              </w:rPr>
                              <w:t>án tốt nghiệp</w:t>
                            </w:r>
                          </w:p>
                        </w:txbxContent>
                      </wps:txbx>
                      <wps:bodyPr spcFirstLastPara="1" wrap="square" lIns="0" tIns="0" rIns="0" bIns="0" anchor="t" anchorCtr="0">
                        <a:noAutofit/>
                      </wps:bodyPr>
                    </wps:wsp>
                  </a:graphicData>
                </a:graphic>
              </wp:anchor>
            </w:drawing>
          </mc:Choice>
          <mc:Fallback xmlns:w16du="http://schemas.microsoft.com/office/word/2023/wordml/word16du" xmlns:oel="http://schemas.microsoft.com/office/2019/extlst">
            <w:pict>
              <v:rect w14:anchorId="25168951" id="Hình chữ nhật 2025060216" o:spid="_x0000_s1049" style="position:absolute;margin-left:83.8pt;margin-top:35.25pt;width:89.7pt;height:17.15pt;z-index:-251630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" filled="f" stroked="f">
                <v:textbox inset="0,0,0,0">
                  <w:txbxContent>
                    <w:p w14:paraId="0C98E395" w14:textId="77777777" w:rsidR="0022138B" w:rsidRDefault="0022138B" w:rsidP="0022138B">
                      <w:pPr>
                        <w:spacing w:before="8" w:line="240" w:lineRule="auto"/>
                        <w:ind w:left="20" w:right="0" w:firstLine="0"/>
                        <w:textDirection w:val="btLr"/>
                      </w:pPr>
                      <w:r>
                        <w:rPr>
                          <w:color w:val="000000"/>
                        </w:rPr>
                        <w:t>Đồ án tốt nghiệp</w:t>
                      </w:r>
                    </w:p>
                  </w:txbxContent>
                </v:textbox>
                <w10:wrap anchorx="page" anchory="page"/>
              </v:rect>
            </w:pict>
          </mc:Fallback>
        </mc:AlternateContent>
      </w:r>
    </w:ins>
  </w:p>
  <w:p w14:paraId="4B43A993" w14:textId="77777777" w:rsidR="0022138B" w:rsidRDefault="0022138B">
    <w:pPr>
      <w:jc w:val="center"/>
      <w:rPr>
        <w:ins w:id="3643" w:author="MinhHieu" w:date="2024-12-20T13:36:00Z"/>
        <w:lang w:val="vi-VN"/>
      </w:rPr>
      <w:pPrChange w:id="3644" w:author="MinhHieu" w:date="2024-12-20T13:37:00Z">
        <w:pPr/>
      </w:pPrChange>
    </w:pPr>
  </w:p>
  <w:p w14:paraId="31EFF3D8" w14:textId="06903F86" w:rsidR="00A27D53" w:rsidRDefault="00A27D53">
    <w:pPr>
      <w:pBdr>
        <w:top w:val="nil"/>
        <w:left w:val="nil"/>
        <w:bottom w:val="nil"/>
        <w:right w:val="nil"/>
        <w:between w:val="nil"/>
      </w:pBdr>
      <w:spacing w:before="0" w:line="14" w:lineRule="auto"/>
      <w:ind w:left="0" w:right="0" w:firstLine="0"/>
      <w:rPr>
        <w:color w:val="000000"/>
        <w:sz w:val="20"/>
        <w:szCs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79FE6" w14:textId="77777777" w:rsidR="00E141ED" w:rsidRDefault="00D33BC1">
    <w:r>
      <w:cr/>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961E69" w14:textId="77777777" w:rsidR="00AB7166" w:rsidRPr="00C34898" w:rsidRDefault="00AB7166" w:rsidP="00AB7166">
    <w:pPr>
      <w:pBdr>
        <w:top w:val="nil"/>
        <w:left w:val="nil"/>
        <w:bottom w:val="nil"/>
        <w:right w:val="nil"/>
        <w:between w:val="nil"/>
      </w:pBdr>
      <w:spacing w:before="0" w:line="14" w:lineRule="auto"/>
      <w:ind w:left="0" w:right="0" w:firstLine="0"/>
      <w:rPr>
        <w:ins w:id="4806" w:author="MinhHieu" w:date="2024-12-20T14:01:00Z"/>
        <w:color w:val="000000"/>
        <w:sz w:val="20"/>
        <w:szCs w:val="20"/>
        <w:lang w:val="vi-VN"/>
      </w:rPr>
    </w:pPr>
    <w:ins w:id="4807" w:author="MinhHieu" w:date="2024-12-20T14:01:00Z">
      <w:r>
        <w:rPr>
          <w:noProof/>
          <w:color w:val="000000"/>
        </w:rPr>
        <mc:AlternateContent>
          <mc:Choice Requires="wps">
            <w:drawing>
              <wp:anchor distT="0" distB="0" distL="0" distR="0" simplePos="0" relativeHeight="251694080" behindDoc="1" locked="0" layoutInCell="1" hidden="0" allowOverlap="1" wp14:anchorId="42573CFA" wp14:editId="27CB1B9D">
                <wp:simplePos x="0" y="0"/>
                <wp:positionH relativeFrom="page">
                  <wp:posOffset>6154965</wp:posOffset>
                </wp:positionH>
                <wp:positionV relativeFrom="page">
                  <wp:posOffset>447040</wp:posOffset>
                </wp:positionV>
                <wp:extent cx="693420" cy="217804"/>
                <wp:effectExtent l="0" t="0" r="0" b="0"/>
                <wp:wrapNone/>
                <wp:docPr id="1497561418" name="Hình chữ nhật 1497561418"/>
                <wp:cNvGraphicFramePr/>
                <a:graphic xmlns:a="http://schemas.openxmlformats.org/drawingml/2006/main">
                  <a:graphicData uri="http://schemas.microsoft.com/office/word/2010/wordprocessingShape">
                    <wps:wsp>
                      <wps:cNvSpPr/>
                      <wps:spPr>
                        <a:xfrm>
                          <a:off x="0" y="0"/>
                          <a:ext cx="693420" cy="217804"/>
                        </a:xfrm>
                        <a:prstGeom prst="rect">
                          <a:avLst/>
                        </a:prstGeom>
                        <a:noFill/>
                        <a:ln>
                          <a:noFill/>
                        </a:ln>
                      </wps:spPr>
                      <wps:txbx>
                        <w:txbxContent>
                          <w:p w14:paraId="584E31C7" w14:textId="77777777" w:rsidR="00AB7166" w:rsidRPr="00FC6CDC" w:rsidRDefault="00AB7166" w:rsidP="00AB7166">
                            <w:pPr>
                              <w:spacing w:before="8" w:line="240" w:lineRule="auto"/>
                              <w:ind w:left="20" w:right="0" w:firstLine="0"/>
                              <w:textDirection w:val="btLr"/>
                              <w:rPr>
                                <w:lang w:val="vi-VN"/>
                              </w:rPr>
                            </w:pPr>
                            <w:r>
                              <w:rPr>
                                <w:color w:val="000000"/>
                              </w:rPr>
                              <w:t xml:space="preserve">Chương </w:t>
                            </w:r>
                            <w:r>
                              <w:rPr>
                                <w:color w:val="000000"/>
                              </w:rPr>
                              <w:t>1</w:t>
                            </w:r>
                          </w:p>
                          <w:p w14:paraId="4AD89348" w14:textId="77777777" w:rsidR="00AB7166" w:rsidRPr="00FC6CDC" w:rsidRDefault="00AB7166" w:rsidP="00AB7166">
                            <w:pPr>
                              <w:spacing w:before="8" w:line="240" w:lineRule="auto"/>
                              <w:ind w:left="20" w:right="0" w:firstLine="0"/>
                              <w:textDirection w:val="btLr"/>
                              <w:rPr>
                                <w:lang w:val="vi-VN"/>
                              </w:rPr>
                            </w:pPr>
                          </w:p>
                        </w:txbxContent>
                      </wps:txbx>
                      <wps:bodyPr spcFirstLastPara="1" wrap="square" lIns="0" tIns="0" rIns="0" bIns="0" anchor="t" anchorCtr="0">
                        <a:noAutofit/>
                      </wps:bodyPr>
                    </wps:wsp>
                  </a:graphicData>
                </a:graphic>
              </wp:anchor>
            </w:drawing>
          </mc:Choice>
          <mc:Fallback xmlns:w16du="http://schemas.microsoft.com/office/word/2023/wordml/word16du" xmlns:oel="http://schemas.microsoft.com/office/2019/extlst">
            <w:pict>
              <v:rect w14:anchorId="42573CFA" id="Hình chữ nhật 1497561418" o:spid="_x0000_s1050" style="position:absolute;margin-left:484.65pt;margin-top:35.2pt;width:54.6pt;height:17.15pt;z-index:-251622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" filled="f" stroked="f">
                <v:textbox inset="0,0,0,0">
                  <w:txbxContent>
                    <w:p w14:paraId="584E31C7" w14:textId="77777777" w:rsidR="00AB7166" w:rsidRPr="00FC6CDC" w:rsidRDefault="00AB7166" w:rsidP="00AB7166">
                      <w:pPr>
                        <w:spacing w:before="8" w:line="240" w:lineRule="auto"/>
                        <w:ind w:left="20" w:right="0" w:firstLine="0"/>
                        <w:textDirection w:val="btLr"/>
                        <w:rPr>
                          <w:lang w:val="vi-VN"/>
                        </w:rPr>
                      </w:pPr>
                      <w:r>
                        <w:rPr>
                          <w:color w:val="000000"/>
                        </w:rPr>
                        <w:t>Chương 1</w:t>
                      </w:r>
                    </w:p>
                    <w:p w14:paraId="4AD89348" w14:textId="77777777" w:rsidR="00AB7166" w:rsidRPr="00FC6CDC" w:rsidRDefault="00AB7166" w:rsidP="00AB7166">
                      <w:pPr>
                        <w:spacing w:before="8" w:line="240" w:lineRule="auto"/>
                        <w:ind w:left="20" w:right="0" w:firstLine="0"/>
                        <w:textDirection w:val="btLr"/>
                        <w:rPr>
                          <w:lang w:val="vi-VN"/>
                        </w:rPr>
                      </w:pPr>
                    </w:p>
                  </w:txbxContent>
                </v:textbox>
                <w10:wrap anchorx="page" anchory="page"/>
              </v:rect>
            </w:pict>
          </mc:Fallback>
        </mc:AlternateContent>
      </w:r>
      <w:r>
        <w:rPr>
          <w:noProof/>
          <w:color w:val="000000"/>
        </w:rPr>
        <mc:AlternateContent>
          <mc:Choice Requires="wps">
            <w:drawing>
              <wp:anchor distT="0" distB="0" distL="0" distR="0" simplePos="0" relativeHeight="251692032" behindDoc="1" locked="0" layoutInCell="1" hidden="0" allowOverlap="1" wp14:anchorId="35EF12E1" wp14:editId="2FB40819">
                <wp:simplePos x="0" y="0"/>
                <wp:positionH relativeFrom="page">
                  <wp:posOffset>1076008</wp:posOffset>
                </wp:positionH>
                <wp:positionV relativeFrom="page">
                  <wp:posOffset>654697</wp:posOffset>
                </wp:positionV>
                <wp:extent cx="5768340" cy="67310"/>
                <wp:effectExtent l="0" t="0" r="0" b="0"/>
                <wp:wrapNone/>
                <wp:docPr id="111097778" name="Hình tự do: Hình 111097778"/>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w16du="http://schemas.microsoft.com/office/word/2023/wordml/word16du" xmlns:oel="http://schemas.microsoft.com/office/2019/extlst">
            <w:pict>
              <v:shape w14:anchorId="7BEA9EB9" id="Hình tự do: Hình 111097778" o:spid="_x0000_s1026" style="position:absolute;margin-left:84.75pt;margin-top:51.55pt;width:454.2pt;height:5.3pt;z-index:-251624448;visibility:visible;mso-wrap-style:square;mso-wrap-distance-left:0;mso-wrap-distance-top:0;mso-wrap-distance-right:0;mso-wrap-distance-bottom:0;mso-position-horizontal:absolute;mso-position-horizontal-relative:page;mso-position-vertical:absolute;mso-position-vertical-relative:page;v-text-anchor:middle"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" path="m5758815,43180l,43180,,57785r5758815,l5758815,43180xem5758815,l,,,28575r5758815,l5758815,xe" fillcolor="black" stroked="f">
                <v:path arrowok="t" o:extrusionok="f"/>
                <w10:wrap anchorx="page" anchory="page"/>
              </v:shape>
            </w:pict>
          </mc:Fallback>
        </mc:AlternateContent>
      </w:r>
      <w:r>
        <w:rPr>
          <w:noProof/>
          <w:color w:val="000000"/>
        </w:rPr>
        <mc:AlternateContent>
          <mc:Choice Requires="wps">
            <w:drawing>
              <wp:anchor distT="0" distB="0" distL="0" distR="0" simplePos="0" relativeHeight="251693056" behindDoc="1" locked="0" layoutInCell="1" hidden="0" allowOverlap="1" wp14:anchorId="28A77010" wp14:editId="3A82EC81">
                <wp:simplePos x="0" y="0"/>
                <wp:positionH relativeFrom="page">
                  <wp:posOffset>1064577</wp:posOffset>
                </wp:positionH>
                <wp:positionV relativeFrom="page">
                  <wp:posOffset>447568</wp:posOffset>
                </wp:positionV>
                <wp:extent cx="1139190" cy="217804"/>
                <wp:effectExtent l="0" t="0" r="0" b="0"/>
                <wp:wrapNone/>
                <wp:docPr id="1652463285" name="Hình chữ nhật 1652463285"/>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719711E3" w14:textId="77777777" w:rsidR="00AB7166" w:rsidRDefault="00AB7166" w:rsidP="00AB7166">
                            <w:pPr>
                              <w:spacing w:before="8" w:line="240" w:lineRule="auto"/>
                              <w:ind w:left="20" w:right="0" w:firstLine="0"/>
                              <w:textDirection w:val="btLr"/>
                            </w:pPr>
                            <w:r>
                              <w:rPr>
                                <w:color w:val="000000"/>
                              </w:rPr>
                              <w:t xml:space="preserve">Đồ </w:t>
                            </w:r>
                            <w:r>
                              <w:rPr>
                                <w:color w:val="000000"/>
                              </w:rPr>
                              <w:t>án tốt nghiệp</w:t>
                            </w:r>
                          </w:p>
                        </w:txbxContent>
                      </wps:txbx>
                      <wps:bodyPr spcFirstLastPara="1" wrap="square" lIns="0" tIns="0" rIns="0" bIns="0" anchor="t" anchorCtr="0">
                        <a:noAutofit/>
                      </wps:bodyPr>
                    </wps:wsp>
                  </a:graphicData>
                </a:graphic>
              </wp:anchor>
            </w:drawing>
          </mc:Choice>
          <mc:Fallback xmlns:w16du="http://schemas.microsoft.com/office/word/2023/wordml/word16du" xmlns:oel="http://schemas.microsoft.com/office/2019/extlst">
            <w:pict>
              <v:rect w14:anchorId="28A77010" id="Hình chữ nhật 1652463285" o:spid="_x0000_s1051" style="position:absolute;margin-left:83.8pt;margin-top:35.25pt;width:89.7pt;height:17.15pt;z-index:-251623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" filled="f" stroked="f">
                <v:textbox inset="0,0,0,0">
                  <w:txbxContent>
                    <w:p w14:paraId="719711E3" w14:textId="77777777" w:rsidR="00AB7166" w:rsidRDefault="00AB7166" w:rsidP="00AB7166">
                      <w:pPr>
                        <w:spacing w:before="8" w:line="240" w:lineRule="auto"/>
                        <w:ind w:left="20" w:right="0" w:firstLine="0"/>
                        <w:textDirection w:val="btLr"/>
                      </w:pPr>
                      <w:r>
                        <w:rPr>
                          <w:color w:val="000000"/>
                        </w:rPr>
                        <w:t>Đồ án tốt nghiệp</w:t>
                      </w:r>
                    </w:p>
                  </w:txbxContent>
                </v:textbox>
                <w10:wrap anchorx="page" anchory="page"/>
              </v:rect>
            </w:pict>
          </mc:Fallback>
        </mc:AlternateContent>
      </w:r>
    </w:ins>
  </w:p>
  <w:p w14:paraId="5919802E" w14:textId="77777777" w:rsidR="00AB7166" w:rsidRDefault="00AB7166" w:rsidP="00AB7166">
    <w:pPr>
      <w:rPr>
        <w:ins w:id="4808" w:author="MinhHieu" w:date="2024-12-20T14:01:00Z"/>
        <w:lang w:val="vi-VN"/>
      </w:rPr>
    </w:pPr>
  </w:p>
  <w:p w14:paraId="71BDCD1A" w14:textId="77777777" w:rsidR="00464B7C" w:rsidRDefault="00464B7C">
    <w:pPr>
      <w:pBdr>
        <w:top w:val="nil"/>
        <w:left w:val="nil"/>
        <w:bottom w:val="nil"/>
        <w:right w:val="nil"/>
        <w:between w:val="nil"/>
      </w:pBdr>
      <w:spacing w:before="0" w:line="14" w:lineRule="auto"/>
      <w:ind w:left="0" w:right="0" w:firstLine="0"/>
      <w:rPr>
        <w:color w:val="000000"/>
        <w:sz w:val="20"/>
        <w:szCs w:val="2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3589A" w14:textId="77777777" w:rsidR="00A27D53" w:rsidRDefault="00D33BC1">
    <w:pPr>
      <w:pBdr>
        <w:top w:val="nil"/>
        <w:left w:val="nil"/>
        <w:bottom w:val="nil"/>
        <w:right w:val="nil"/>
        <w:between w:val="nil"/>
      </w:pBdr>
      <w:spacing w:before="0" w:line="14" w:lineRule="auto"/>
      <w:ind w:left="0" w:right="0" w:firstLine="0"/>
      <w:rPr>
        <w:color w:val="000000"/>
        <w:sz w:val="20"/>
        <w:szCs w:val="20"/>
      </w:rPr>
    </w:pPr>
    <w:r>
      <w:rPr>
        <w:noProof/>
        <w:color w:val="000000"/>
      </w:rPr>
      <mc:AlternateContent>
        <mc:Choice Requires="wpg">
          <w:drawing>
            <wp:anchor distT="0" distB="0" distL="0" distR="0" simplePos="0" relativeHeight="251677696" behindDoc="1" locked="0" layoutInCell="1" hidden="0" allowOverlap="1" wp14:anchorId="383F8FBB" wp14:editId="7979DB3D">
              <wp:simplePos x="0" y="0"/>
              <wp:positionH relativeFrom="page">
                <wp:posOffset>1076008</wp:posOffset>
              </wp:positionH>
              <wp:positionV relativeFrom="page">
                <wp:posOffset>654697</wp:posOffset>
              </wp:positionV>
              <wp:extent cx="5768340" cy="67310"/>
              <wp:effectExtent l="0" t="0" r="0" b="0"/>
              <wp:wrapNone/>
              <wp:docPr id="2025060218" name="Hình tự do: Hình 2025060218"/>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16du="http://schemas.microsoft.com/office/word/2023/wordml/word16du" xmlns:oel="http://schemas.microsoft.com/office/2019/extlst">
          <w:drawing>
            <wp:anchor allowOverlap="1" behindDoc="1" distB="0" distT="0" distL="0" distR="0" hidden="0" layoutInCell="1" locked="0" relativeHeight="0" simplePos="0">
              <wp:simplePos x="0" y="0"/>
              <wp:positionH relativeFrom="page">
                <wp:posOffset>1076008</wp:posOffset>
              </wp:positionH>
              <wp:positionV relativeFrom="page">
                <wp:posOffset>654697</wp:posOffset>
              </wp:positionV>
              <wp:extent cx="5768340" cy="67310"/>
              <wp:effectExtent b="0" l="0" r="0" t="0"/>
              <wp:wrapNone/>
              <wp:docPr id="2025060218" name="image23.png"/>
              <a:graphic>
                <a:graphicData uri="http://schemas.openxmlformats.org/drawingml/2006/picture">
                  <pic:pic>
                    <pic:nvPicPr>
                      <pic:cNvPr id="0" name="image23.png"/>
                      <pic:cNvPicPr preferRelativeResize="0"/>
                    </pic:nvPicPr>
                    <pic:blipFill>
                      <a:blip r:embed="rId1"/>
                      <a:srcRect/>
                      <a:stretch>
                        <a:fillRect/>
                      </a:stretch>
                    </pic:blipFill>
                    <pic:spPr>
                      <a:xfrm>
                        <a:off x="0" y="0"/>
                        <a:ext cx="5768340" cy="67310"/>
                      </a:xfrm>
                      <a:prstGeom prst="rect"/>
                      <a:ln/>
                    </pic:spPr>
                  </pic:pic>
                </a:graphicData>
              </a:graphic>
            </wp:anchor>
          </w:drawing>
        </mc:Fallback>
      </mc:AlternateContent>
    </w:r>
    <w:r>
      <w:rPr>
        <w:noProof/>
        <w:color w:val="000000"/>
      </w:rPr>
      <mc:AlternateContent>
        <mc:Choice Requires="wps">
          <w:drawing>
            <wp:anchor distT="0" distB="0" distL="0" distR="0" simplePos="0" relativeHeight="251678720" behindDoc="1" locked="0" layoutInCell="1" hidden="0" allowOverlap="1" wp14:anchorId="52DCA760" wp14:editId="760DDD39">
              <wp:simplePos x="0" y="0"/>
              <wp:positionH relativeFrom="page">
                <wp:posOffset>1064577</wp:posOffset>
              </wp:positionH>
              <wp:positionV relativeFrom="page">
                <wp:posOffset>447568</wp:posOffset>
              </wp:positionV>
              <wp:extent cx="1139190" cy="217804"/>
              <wp:effectExtent l="0" t="0" r="0" b="0"/>
              <wp:wrapNone/>
              <wp:docPr id="2025060239" name="Hình chữ nhật 2025060239"/>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47D723C6" w14:textId="77777777" w:rsidR="00A27D53" w:rsidRDefault="00D33BC1">
                          <w:pPr>
                            <w:spacing w:before="8" w:line="240" w:lineRule="auto"/>
                            <w:ind w:left="20" w:right="0" w:firstLine="0"/>
                            <w:textDirection w:val="btLr"/>
                          </w:pPr>
                          <w:r>
                            <w:rPr>
                              <w:color w:val="000000"/>
                            </w:rPr>
                            <w:t xml:space="preserve">Đồ </w:t>
                          </w:r>
                          <w:r>
                            <w:rPr>
                              <w:color w:val="000000"/>
                            </w:rPr>
                            <w:t>án tốt nghiệp</w:t>
                          </w:r>
                        </w:p>
                      </w:txbxContent>
                    </wps:txbx>
                    <wps:bodyPr spcFirstLastPara="1" wrap="square" lIns="0" tIns="0" rIns="0" bIns="0" anchor="t" anchorCtr="0">
                      <a:noAutofit/>
                    </wps:bodyPr>
                  </wps:wsp>
                </a:graphicData>
              </a:graphic>
            </wp:anchor>
          </w:drawing>
        </mc:Choice>
        <mc:Fallback xmlns:w16du="http://schemas.microsoft.com/office/word/2023/wordml/word16du" xmlns:oel="http://schemas.microsoft.com/office/2019/extlst">
          <w:pict>
            <v:rect w14:anchorId="52DCA760" id="Hình chữ nhật 2025060239" o:spid="_x0000_s1052" style="position:absolute;margin-left:83.8pt;margin-top:35.25pt;width:89.7pt;height:17.15pt;z-index:-251637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" filled="f" stroked="f">
              <v:textbox inset="0,0,0,0">
                <w:txbxContent>
                  <w:p w14:paraId="47D723C6" w14:textId="77777777" w:rsidR="00A27D53" w:rsidRDefault="00000000">
                    <w:pPr>
                      <w:spacing w:before="8" w:line="240" w:lineRule="auto"/>
                      <w:ind w:left="20" w:right="0" w:firstLine="0"/>
                      <w:textDirection w:val="btLr"/>
                    </w:pPr>
                    <w:r>
                      <w:rPr>
                        <w:color w:val="000000"/>
                      </w:rPr>
                      <w:t>Đồ án tốt nghiệp</w:t>
                    </w:r>
                  </w:p>
                </w:txbxContent>
              </v:textbox>
              <w10:wrap anchorx="page" anchory="page"/>
            </v:rect>
          </w:pict>
        </mc:Fallback>
      </mc:AlternateContent>
    </w:r>
    <w:r>
      <w:rPr>
        <w:noProof/>
        <w:color w:val="000000"/>
      </w:rPr>
      <mc:AlternateContent>
        <mc:Choice Requires="wps">
          <w:drawing>
            <wp:anchor distT="0" distB="0" distL="0" distR="0" simplePos="0" relativeHeight="251679744" behindDoc="1" locked="0" layoutInCell="1" hidden="0" allowOverlap="1" wp14:anchorId="0CECBB43" wp14:editId="70D8AE03">
              <wp:simplePos x="0" y="0"/>
              <wp:positionH relativeFrom="page">
                <wp:posOffset>6349047</wp:posOffset>
              </wp:positionH>
              <wp:positionV relativeFrom="page">
                <wp:posOffset>447568</wp:posOffset>
              </wp:positionV>
              <wp:extent cx="693420" cy="217804"/>
              <wp:effectExtent l="0" t="0" r="0" b="0"/>
              <wp:wrapNone/>
              <wp:docPr id="2025060223" name="Hình chữ nhật 2025060223"/>
              <wp:cNvGraphicFramePr/>
              <a:graphic xmlns:a="http://schemas.openxmlformats.org/drawingml/2006/main">
                <a:graphicData uri="http://schemas.microsoft.com/office/word/2010/wordprocessingShape">
                  <wps:wsp>
                    <wps:cNvSpPr/>
                    <wps:spPr>
                      <a:xfrm>
                        <a:off x="5004053" y="3675861"/>
                        <a:ext cx="683895" cy="208279"/>
                      </a:xfrm>
                      <a:prstGeom prst="rect">
                        <a:avLst/>
                      </a:prstGeom>
                      <a:noFill/>
                      <a:ln>
                        <a:noFill/>
                      </a:ln>
                    </wps:spPr>
                    <wps:txbx>
                      <w:txbxContent>
                        <w:p w14:paraId="215037EF" w14:textId="77777777" w:rsidR="00A27D53" w:rsidRDefault="00D33BC1">
                          <w:pPr>
                            <w:spacing w:before="8" w:line="240" w:lineRule="auto"/>
                            <w:ind w:left="20" w:right="0" w:firstLine="0"/>
                            <w:textDirection w:val="btLr"/>
                          </w:pPr>
                          <w:r>
                            <w:rPr>
                              <w:color w:val="000000"/>
                            </w:rPr>
                            <w:t xml:space="preserve">Chương </w:t>
                          </w:r>
                          <w:r>
                            <w:rPr>
                              <w:color w:val="000000"/>
                            </w:rPr>
                            <w:t>2</w:t>
                          </w:r>
                        </w:p>
                      </w:txbxContent>
                    </wps:txbx>
                    <wps:bodyPr spcFirstLastPara="1" wrap="square" lIns="0" tIns="0" rIns="0" bIns="0" anchor="t" anchorCtr="0">
                      <a:noAutofit/>
                    </wps:bodyPr>
                  </wps:wsp>
                </a:graphicData>
              </a:graphic>
            </wp:anchor>
          </w:drawing>
        </mc:Choice>
        <mc:Fallback xmlns:w16du="http://schemas.microsoft.com/office/word/2023/wordml/word16du" xmlns:oel="http://schemas.microsoft.com/office/2019/extlst">
          <w:pict>
            <v:rect w14:anchorId="0CECBB43" id="Hình chữ nhật 2025060223" o:spid="_x0000_s1053" style="position:absolute;margin-left:499.9pt;margin-top:35.25pt;width:54.6pt;height:17.15pt;z-index:-251636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" filled="f" stroked="f">
              <v:textbox inset="0,0,0,0">
                <w:txbxContent>
                  <w:p w14:paraId="215037EF" w14:textId="77777777" w:rsidR="00A27D53" w:rsidRDefault="00000000">
                    <w:pPr>
                      <w:spacing w:before="8" w:line="240" w:lineRule="auto"/>
                      <w:ind w:left="20" w:right="0" w:firstLine="0"/>
                      <w:textDirection w:val="btLr"/>
                    </w:pPr>
                    <w:r>
                      <w:rPr>
                        <w:color w:val="000000"/>
                      </w:rPr>
                      <w:t>Chương 2</w:t>
                    </w:r>
                  </w:p>
                </w:txbxContent>
              </v:textbox>
              <w10:wrap anchorx="page" anchory="page"/>
            </v:rect>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EDE62" w14:textId="77777777" w:rsidR="00A27D53" w:rsidRDefault="00D33BC1">
    <w:pPr>
      <w:pBdr>
        <w:top w:val="nil"/>
        <w:left w:val="nil"/>
        <w:bottom w:val="nil"/>
        <w:right w:val="nil"/>
        <w:between w:val="nil"/>
      </w:pBdr>
      <w:spacing w:before="0" w:line="14" w:lineRule="auto"/>
      <w:ind w:left="0" w:right="0" w:firstLine="0"/>
      <w:rPr>
        <w:color w:val="000000"/>
        <w:sz w:val="20"/>
        <w:szCs w:val="20"/>
      </w:rPr>
    </w:pPr>
    <w:r>
      <w:rPr>
        <w:noProof/>
        <w:color w:val="000000"/>
      </w:rPr>
      <mc:AlternateContent>
        <mc:Choice Requires="wpg">
          <w:drawing>
            <wp:anchor distT="0" distB="0" distL="0" distR="0" simplePos="0" relativeHeight="251680768" behindDoc="1" locked="0" layoutInCell="1" hidden="0" allowOverlap="1" wp14:anchorId="43989D87" wp14:editId="50E0285F">
              <wp:simplePos x="0" y="0"/>
              <wp:positionH relativeFrom="page">
                <wp:posOffset>1076008</wp:posOffset>
              </wp:positionH>
              <wp:positionV relativeFrom="page">
                <wp:posOffset>654697</wp:posOffset>
              </wp:positionV>
              <wp:extent cx="5768340" cy="67310"/>
              <wp:effectExtent l="0" t="0" r="0" b="0"/>
              <wp:wrapNone/>
              <wp:docPr id="2025060241" name="Hình tự do: Hình 2025060241"/>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16du="http://schemas.microsoft.com/office/word/2023/wordml/word16du" xmlns:oel="http://schemas.microsoft.com/office/2019/extlst">
          <w:drawing>
            <wp:anchor allowOverlap="1" behindDoc="1" distB="0" distT="0" distL="0" distR="0" hidden="0" layoutInCell="1" locked="0" relativeHeight="0" simplePos="0">
              <wp:simplePos x="0" y="0"/>
              <wp:positionH relativeFrom="page">
                <wp:posOffset>1076008</wp:posOffset>
              </wp:positionH>
              <wp:positionV relativeFrom="page">
                <wp:posOffset>654697</wp:posOffset>
              </wp:positionV>
              <wp:extent cx="5768340" cy="67310"/>
              <wp:effectExtent b="0" l="0" r="0" t="0"/>
              <wp:wrapNone/>
              <wp:docPr id="2025060241" name="image66.png"/>
              <a:graphic>
                <a:graphicData uri="http://schemas.openxmlformats.org/drawingml/2006/picture">
                  <pic:pic>
                    <pic:nvPicPr>
                      <pic:cNvPr id="0" name="image66.png"/>
                      <pic:cNvPicPr preferRelativeResize="0"/>
                    </pic:nvPicPr>
                    <pic:blipFill>
                      <a:blip r:embed="rId1"/>
                      <a:srcRect/>
                      <a:stretch>
                        <a:fillRect/>
                      </a:stretch>
                    </pic:blipFill>
                    <pic:spPr>
                      <a:xfrm>
                        <a:off x="0" y="0"/>
                        <a:ext cx="5768340" cy="67310"/>
                      </a:xfrm>
                      <a:prstGeom prst="rect"/>
                      <a:ln/>
                    </pic:spPr>
                  </pic:pic>
                </a:graphicData>
              </a:graphic>
            </wp:anchor>
          </w:drawing>
        </mc:Fallback>
      </mc:AlternateContent>
    </w:r>
    <w:r>
      <w:rPr>
        <w:noProof/>
        <w:color w:val="000000"/>
      </w:rPr>
      <mc:AlternateContent>
        <mc:Choice Requires="wps">
          <w:drawing>
            <wp:anchor distT="0" distB="0" distL="0" distR="0" simplePos="0" relativeHeight="251681792" behindDoc="1" locked="0" layoutInCell="1" hidden="0" allowOverlap="1" wp14:anchorId="4279A6AB" wp14:editId="4FFBC603">
              <wp:simplePos x="0" y="0"/>
              <wp:positionH relativeFrom="page">
                <wp:posOffset>1064577</wp:posOffset>
              </wp:positionH>
              <wp:positionV relativeFrom="page">
                <wp:posOffset>447568</wp:posOffset>
              </wp:positionV>
              <wp:extent cx="1139190" cy="217804"/>
              <wp:effectExtent l="0" t="0" r="0" b="0"/>
              <wp:wrapNone/>
              <wp:docPr id="2025060238" name="Hình chữ nhật 2025060238"/>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19E93302" w14:textId="77777777" w:rsidR="00A27D53" w:rsidRDefault="00D33BC1">
                          <w:pPr>
                            <w:spacing w:before="8" w:line="240" w:lineRule="auto"/>
                            <w:ind w:left="20" w:right="0" w:firstLine="0"/>
                            <w:textDirection w:val="btLr"/>
                          </w:pPr>
                          <w:r>
                            <w:rPr>
                              <w:color w:val="000000"/>
                            </w:rPr>
                            <w:t xml:space="preserve">Đồ </w:t>
                          </w:r>
                          <w:r>
                            <w:rPr>
                              <w:color w:val="000000"/>
                            </w:rPr>
                            <w:t>án tốt nghiệp</w:t>
                          </w:r>
                        </w:p>
                      </w:txbxContent>
                    </wps:txbx>
                    <wps:bodyPr spcFirstLastPara="1" wrap="square" lIns="0" tIns="0" rIns="0" bIns="0" anchor="t" anchorCtr="0">
                      <a:noAutofit/>
                    </wps:bodyPr>
                  </wps:wsp>
                </a:graphicData>
              </a:graphic>
            </wp:anchor>
          </w:drawing>
        </mc:Choice>
        <mc:Fallback xmlns:w16du="http://schemas.microsoft.com/office/word/2023/wordml/word16du" xmlns:oel="http://schemas.microsoft.com/office/2019/extlst">
          <w:pict>
            <v:rect w14:anchorId="4279A6AB" id="Hình chữ nhật 2025060238" o:spid="_x0000_s1054" style="position:absolute;margin-left:83.8pt;margin-top:35.25pt;width:89.7pt;height:17.15pt;z-index:-251634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" filled="f" stroked="f">
              <v:textbox inset="0,0,0,0">
                <w:txbxContent>
                  <w:p w14:paraId="19E93302" w14:textId="77777777" w:rsidR="00A27D53" w:rsidRDefault="00000000">
                    <w:pPr>
                      <w:spacing w:before="8" w:line="240" w:lineRule="auto"/>
                      <w:ind w:left="20" w:right="0" w:firstLine="0"/>
                      <w:textDirection w:val="btLr"/>
                    </w:pPr>
                    <w:r>
                      <w:rPr>
                        <w:color w:val="000000"/>
                      </w:rPr>
                      <w:t>Đồ án tốt nghiệp</w:t>
                    </w:r>
                  </w:p>
                </w:txbxContent>
              </v:textbox>
              <w10:wrap anchorx="page" anchory="page"/>
            </v:rect>
          </w:pict>
        </mc:Fallback>
      </mc:AlternateContent>
    </w:r>
    <w:r>
      <w:rPr>
        <w:noProof/>
        <w:color w:val="000000"/>
      </w:rPr>
      <mc:AlternateContent>
        <mc:Choice Requires="wps">
          <w:drawing>
            <wp:anchor distT="0" distB="0" distL="0" distR="0" simplePos="0" relativeHeight="251682816" behindDoc="1" locked="0" layoutInCell="1" hidden="0" allowOverlap="1" wp14:anchorId="08E83D68" wp14:editId="508869DD">
              <wp:simplePos x="0" y="0"/>
              <wp:positionH relativeFrom="page">
                <wp:posOffset>6349047</wp:posOffset>
              </wp:positionH>
              <wp:positionV relativeFrom="page">
                <wp:posOffset>447568</wp:posOffset>
              </wp:positionV>
              <wp:extent cx="693420" cy="217804"/>
              <wp:effectExtent l="0" t="0" r="0" b="0"/>
              <wp:wrapNone/>
              <wp:docPr id="2025060217" name="Hình chữ nhật 2025060217"/>
              <wp:cNvGraphicFramePr/>
              <a:graphic xmlns:a="http://schemas.openxmlformats.org/drawingml/2006/main">
                <a:graphicData uri="http://schemas.microsoft.com/office/word/2010/wordprocessingShape">
                  <wps:wsp>
                    <wps:cNvSpPr/>
                    <wps:spPr>
                      <a:xfrm>
                        <a:off x="5004053" y="3675861"/>
                        <a:ext cx="683895" cy="208279"/>
                      </a:xfrm>
                      <a:prstGeom prst="rect">
                        <a:avLst/>
                      </a:prstGeom>
                      <a:noFill/>
                      <a:ln>
                        <a:noFill/>
                      </a:ln>
                    </wps:spPr>
                    <wps:txbx>
                      <w:txbxContent>
                        <w:p w14:paraId="6E65125A" w14:textId="77777777" w:rsidR="00A27D53" w:rsidRDefault="00D33BC1">
                          <w:pPr>
                            <w:spacing w:before="8" w:line="240" w:lineRule="auto"/>
                            <w:ind w:left="20" w:right="0" w:firstLine="0"/>
                            <w:textDirection w:val="btLr"/>
                          </w:pPr>
                          <w:r>
                            <w:rPr>
                              <w:color w:val="000000"/>
                            </w:rPr>
                            <w:t xml:space="preserve">Chương </w:t>
                          </w:r>
                          <w:r>
                            <w:rPr>
                              <w:color w:val="000000"/>
                            </w:rPr>
                            <w:t>3</w:t>
                          </w:r>
                        </w:p>
                      </w:txbxContent>
                    </wps:txbx>
                    <wps:bodyPr spcFirstLastPara="1" wrap="square" lIns="0" tIns="0" rIns="0" bIns="0" anchor="t" anchorCtr="0">
                      <a:noAutofit/>
                    </wps:bodyPr>
                  </wps:wsp>
                </a:graphicData>
              </a:graphic>
            </wp:anchor>
          </w:drawing>
        </mc:Choice>
        <mc:Fallback xmlns:w16du="http://schemas.microsoft.com/office/word/2023/wordml/word16du" xmlns:oel="http://schemas.microsoft.com/office/2019/extlst">
          <w:pict>
            <v:rect w14:anchorId="08E83D68" id="Hình chữ nhật 2025060217" o:spid="_x0000_s1055" style="position:absolute;margin-left:499.9pt;margin-top:35.25pt;width:54.6pt;height:17.15pt;z-index:-251633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" filled="f" stroked="f">
              <v:textbox inset="0,0,0,0">
                <w:txbxContent>
                  <w:p w14:paraId="6E65125A" w14:textId="77777777" w:rsidR="00A27D53" w:rsidRDefault="00000000">
                    <w:pPr>
                      <w:spacing w:before="8" w:line="240" w:lineRule="auto"/>
                      <w:ind w:left="20" w:right="0" w:firstLine="0"/>
                      <w:textDirection w:val="btLr"/>
                    </w:pPr>
                    <w:r>
                      <w:rPr>
                        <w:color w:val="000000"/>
                      </w:rPr>
                      <w:t>Chương 3</w:t>
                    </w: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14578D" w14:textId="77777777" w:rsidR="00660082" w:rsidRDefault="0066008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35BB9" w14:textId="77777777" w:rsidR="00660082" w:rsidRPr="00C34898" w:rsidRDefault="00660082" w:rsidP="00660082">
    <w:pPr>
      <w:pBdr>
        <w:top w:val="nil"/>
        <w:left w:val="nil"/>
        <w:bottom w:val="nil"/>
        <w:right w:val="nil"/>
        <w:between w:val="nil"/>
      </w:pBdr>
      <w:spacing w:before="0" w:line="14" w:lineRule="auto"/>
      <w:ind w:left="0" w:right="0" w:firstLine="0"/>
      <w:rPr>
        <w:ins w:id="43" w:author="MinhHieu" w:date="2024-12-20T14:47:00Z"/>
        <w:color w:val="000000"/>
        <w:sz w:val="20"/>
        <w:szCs w:val="20"/>
        <w:lang w:val="vi-VN"/>
      </w:rPr>
    </w:pPr>
    <w:ins w:id="44" w:author="MinhHieu" w:date="2024-12-20T14:47:00Z">
      <w:r>
        <w:rPr>
          <w:noProof/>
          <w:color w:val="000000"/>
        </w:rPr>
        <mc:AlternateContent>
          <mc:Choice Requires="wps">
            <w:drawing>
              <wp:anchor distT="0" distB="0" distL="0" distR="0" simplePos="0" relativeHeight="251720704" behindDoc="1" locked="0" layoutInCell="1" hidden="0" allowOverlap="1" wp14:anchorId="0862AA71" wp14:editId="4C31698C">
                <wp:simplePos x="0" y="0"/>
                <wp:positionH relativeFrom="page">
                  <wp:posOffset>6154965</wp:posOffset>
                </wp:positionH>
                <wp:positionV relativeFrom="page">
                  <wp:posOffset>447040</wp:posOffset>
                </wp:positionV>
                <wp:extent cx="693420" cy="217804"/>
                <wp:effectExtent l="0" t="0" r="0" b="0"/>
                <wp:wrapNone/>
                <wp:docPr id="338310304" name="Hình chữ nhật 338310304"/>
                <wp:cNvGraphicFramePr/>
                <a:graphic xmlns:a="http://schemas.openxmlformats.org/drawingml/2006/main">
                  <a:graphicData uri="http://schemas.microsoft.com/office/word/2010/wordprocessingShape">
                    <wps:wsp>
                      <wps:cNvSpPr/>
                      <wps:spPr>
                        <a:xfrm>
                          <a:off x="0" y="0"/>
                          <a:ext cx="693420" cy="217804"/>
                        </a:xfrm>
                        <a:prstGeom prst="rect">
                          <a:avLst/>
                        </a:prstGeom>
                        <a:noFill/>
                        <a:ln>
                          <a:noFill/>
                        </a:ln>
                      </wps:spPr>
                      <wps:txbx>
                        <w:txbxContent>
                          <w:p w14:paraId="018E53F7" w14:textId="77777777" w:rsidR="00660082" w:rsidRPr="00FC6CDC" w:rsidRDefault="00660082" w:rsidP="00660082">
                            <w:pPr>
                              <w:spacing w:before="8" w:line="240" w:lineRule="auto"/>
                              <w:ind w:left="20" w:right="0" w:firstLine="0"/>
                              <w:textDirection w:val="btLr"/>
                              <w:rPr>
                                <w:lang w:val="vi-VN"/>
                              </w:rPr>
                            </w:pPr>
                            <w:r>
                              <w:rPr>
                                <w:color w:val="000000"/>
                              </w:rPr>
                              <w:t>Chương 1</w:t>
                            </w:r>
                          </w:p>
                          <w:p w14:paraId="4C37D1EB" w14:textId="77777777" w:rsidR="00660082" w:rsidRPr="00FC6CDC" w:rsidRDefault="00660082" w:rsidP="00660082">
                            <w:pPr>
                              <w:spacing w:before="8" w:line="240" w:lineRule="auto"/>
                              <w:ind w:left="20" w:right="0" w:firstLine="0"/>
                              <w:textDirection w:val="btLr"/>
                              <w:rPr>
                                <w:lang w:val="vi-VN"/>
                              </w:rPr>
                            </w:pPr>
                          </w:p>
                        </w:txbxContent>
                      </wps:txbx>
                      <wps:bodyPr spcFirstLastPara="1" wrap="square" lIns="0" tIns="0" rIns="0" bIns="0" anchor="t" anchorCtr="0">
                        <a:noAutofit/>
                      </wps:bodyPr>
                    </wps:wsp>
                  </a:graphicData>
                </a:graphic>
              </wp:anchor>
            </w:drawing>
          </mc:Choice>
          <mc:Fallback xmlns:w16du="http://schemas.microsoft.com/office/word/2023/wordml/word16du" xmlns:oel="http://schemas.microsoft.com/office/2019/extlst">
            <w:pict>
              <v:rect w14:anchorId="0862AA71" id="Hình chữ nhật 338310304" o:spid="_x0000_s1037" style="position:absolute;margin-left:484.65pt;margin-top:35.2pt;width:54.6pt;height:17.15pt;z-index:-251595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" filled="f" stroked="f">
                <v:textbox inset="0,0,0,0">
                  <w:txbxContent>
                    <w:p w14:paraId="018E53F7" w14:textId="77777777" w:rsidR="00660082" w:rsidRPr="00FC6CDC" w:rsidRDefault="00660082" w:rsidP="00660082">
                      <w:pPr>
                        <w:spacing w:before="8" w:line="240" w:lineRule="auto"/>
                        <w:ind w:left="20" w:right="0" w:firstLine="0"/>
                        <w:textDirection w:val="btLr"/>
                        <w:rPr>
                          <w:lang w:val="vi-VN"/>
                        </w:rPr>
                      </w:pPr>
                      <w:r>
                        <w:rPr>
                          <w:color w:val="000000"/>
                        </w:rPr>
                        <w:t>Chương 1</w:t>
                      </w:r>
                    </w:p>
                    <w:p w14:paraId="4C37D1EB" w14:textId="77777777" w:rsidR="00660082" w:rsidRPr="00FC6CDC" w:rsidRDefault="00660082" w:rsidP="00660082">
                      <w:pPr>
                        <w:spacing w:before="8" w:line="240" w:lineRule="auto"/>
                        <w:ind w:left="20" w:right="0" w:firstLine="0"/>
                        <w:textDirection w:val="btLr"/>
                        <w:rPr>
                          <w:lang w:val="vi-VN"/>
                        </w:rPr>
                      </w:pPr>
                    </w:p>
                  </w:txbxContent>
                </v:textbox>
                <w10:wrap anchorx="page" anchory="page"/>
              </v:rect>
            </w:pict>
          </mc:Fallback>
        </mc:AlternateContent>
      </w:r>
      <w:r>
        <w:rPr>
          <w:noProof/>
          <w:color w:val="000000"/>
        </w:rPr>
        <mc:AlternateContent>
          <mc:Choice Requires="wps">
            <w:drawing>
              <wp:anchor distT="0" distB="0" distL="0" distR="0" simplePos="0" relativeHeight="251718656" behindDoc="1" locked="0" layoutInCell="1" hidden="0" allowOverlap="1" wp14:anchorId="1EAAF80D" wp14:editId="1FFADC8C">
                <wp:simplePos x="0" y="0"/>
                <wp:positionH relativeFrom="page">
                  <wp:posOffset>1076008</wp:posOffset>
                </wp:positionH>
                <wp:positionV relativeFrom="page">
                  <wp:posOffset>654697</wp:posOffset>
                </wp:positionV>
                <wp:extent cx="5768340" cy="67310"/>
                <wp:effectExtent l="0" t="0" r="0" b="0"/>
                <wp:wrapNone/>
                <wp:docPr id="801735493" name="Hình tự do: Hình 801735493"/>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w16du="http://schemas.microsoft.com/office/word/2023/wordml/word16du" xmlns:oel="http://schemas.microsoft.com/office/2019/extlst">
            <w:pict>
              <v:shape w14:anchorId="7D353FBE" id="Hình tự do: Hình 801735493" o:spid="_x0000_s1026" style="position:absolute;margin-left:84.75pt;margin-top:51.55pt;width:454.2pt;height:5.3pt;z-index:-251597824;visibility:visible;mso-wrap-style:square;mso-wrap-distance-left:0;mso-wrap-distance-top:0;mso-wrap-distance-right:0;mso-wrap-distance-bottom:0;mso-position-horizontal:absolute;mso-position-horizontal-relative:page;mso-position-vertical:absolute;mso-position-vertical-relative:page;v-text-anchor:middle"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" path="m5758815,43180l,43180,,57785r5758815,l5758815,43180xem5758815,l,,,28575r5758815,l5758815,xe" fillcolor="black" stroked="f">
                <v:path arrowok="t" o:extrusionok="f"/>
                <w10:wrap anchorx="page" anchory="page"/>
              </v:shape>
            </w:pict>
          </mc:Fallback>
        </mc:AlternateContent>
      </w:r>
      <w:r>
        <w:rPr>
          <w:noProof/>
          <w:color w:val="000000"/>
        </w:rPr>
        <mc:AlternateContent>
          <mc:Choice Requires="wps">
            <w:drawing>
              <wp:anchor distT="0" distB="0" distL="0" distR="0" simplePos="0" relativeHeight="251719680" behindDoc="1" locked="0" layoutInCell="1" hidden="0" allowOverlap="1" wp14:anchorId="75EBA7D2" wp14:editId="6C920FA2">
                <wp:simplePos x="0" y="0"/>
                <wp:positionH relativeFrom="page">
                  <wp:posOffset>1064577</wp:posOffset>
                </wp:positionH>
                <wp:positionV relativeFrom="page">
                  <wp:posOffset>447568</wp:posOffset>
                </wp:positionV>
                <wp:extent cx="1139190" cy="217804"/>
                <wp:effectExtent l="0" t="0" r="0" b="0"/>
                <wp:wrapNone/>
                <wp:docPr id="937220383" name="Hình chữ nhật 937220383"/>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1A2E5AE3" w14:textId="77777777" w:rsidR="00660082" w:rsidRDefault="00660082" w:rsidP="00660082">
                            <w:pPr>
                              <w:spacing w:before="8" w:line="240" w:lineRule="auto"/>
                              <w:ind w:left="20" w:right="0" w:firstLine="0"/>
                              <w:textDirection w:val="btLr"/>
                            </w:pPr>
                            <w:r>
                              <w:rPr>
                                <w:color w:val="000000"/>
                              </w:rPr>
                              <w:t xml:space="preserve">Đồ </w:t>
                            </w:r>
                            <w:r>
                              <w:rPr>
                                <w:color w:val="000000"/>
                              </w:rPr>
                              <w:t>án tốt nghiệp</w:t>
                            </w:r>
                          </w:p>
                        </w:txbxContent>
                      </wps:txbx>
                      <wps:bodyPr spcFirstLastPara="1" wrap="square" lIns="0" tIns="0" rIns="0" bIns="0" anchor="t" anchorCtr="0">
                        <a:noAutofit/>
                      </wps:bodyPr>
                    </wps:wsp>
                  </a:graphicData>
                </a:graphic>
              </wp:anchor>
            </w:drawing>
          </mc:Choice>
          <mc:Fallback xmlns:w16du="http://schemas.microsoft.com/office/word/2023/wordml/word16du" xmlns:oel="http://schemas.microsoft.com/office/2019/extlst">
            <w:pict>
              <v:rect w14:anchorId="75EBA7D2" id="Hình chữ nhật 937220383" o:spid="_x0000_s1038" style="position:absolute;margin-left:83.8pt;margin-top:35.25pt;width:89.7pt;height:17.15pt;z-index:-251596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" filled="f" stroked="f">
                <v:textbox inset="0,0,0,0">
                  <w:txbxContent>
                    <w:p w14:paraId="1A2E5AE3" w14:textId="77777777" w:rsidR="00660082" w:rsidRDefault="00660082" w:rsidP="00660082">
                      <w:pPr>
                        <w:spacing w:before="8" w:line="240" w:lineRule="auto"/>
                        <w:ind w:left="20" w:right="0" w:firstLine="0"/>
                        <w:textDirection w:val="btLr"/>
                      </w:pPr>
                      <w:r>
                        <w:rPr>
                          <w:color w:val="000000"/>
                        </w:rPr>
                        <w:t>Đồ án tốt nghiệp</w:t>
                      </w:r>
                    </w:p>
                  </w:txbxContent>
                </v:textbox>
                <w10:wrap anchorx="page" anchory="page"/>
              </v:rect>
            </w:pict>
          </mc:Fallback>
        </mc:AlternateContent>
      </w:r>
    </w:ins>
  </w:p>
  <w:p w14:paraId="65D3A337" w14:textId="77777777" w:rsidR="00660082" w:rsidRDefault="0066008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7040D" w14:textId="77777777" w:rsidR="00D07FBB" w:rsidRDefault="00D07FBB">
    <w:pPr>
      <w:pStyle w:val="BodyText"/>
      <w:spacing w:before="0" w:line="14" w:lineRule="auto"/>
      <w:rPr>
        <w:sz w:val="20"/>
      </w:rPr>
    </w:pPr>
    <w:r>
      <w:rPr>
        <w:noProof/>
      </w:rPr>
      <mc:AlternateContent>
        <mc:Choice Requires="wps">
          <w:drawing>
            <wp:anchor distT="0" distB="0" distL="0" distR="0" simplePos="0" relativeHeight="251713536" behindDoc="1" locked="0" layoutInCell="1" allowOverlap="1" wp14:anchorId="379B44D8" wp14:editId="5AACF1C7">
              <wp:simplePos x="0" y="0"/>
              <wp:positionH relativeFrom="page">
                <wp:posOffset>1080770</wp:posOffset>
              </wp:positionH>
              <wp:positionV relativeFrom="page">
                <wp:posOffset>659459</wp:posOffset>
              </wp:positionV>
              <wp:extent cx="5758815" cy="57785"/>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57785"/>
                      </a:xfrm>
                      <a:custGeom>
                        <a:avLst/>
                        <a:gdLst/>
                        <a:ahLst/>
                        <a:cxnLst/>
                        <a:rect l="l" t="t" r="r" b="b"/>
                        <a:pathLst>
                          <a:path w="5758815" h="57785">
                            <a:moveTo>
                              <a:pt x="5758815" y="43180"/>
                            </a:moveTo>
                            <a:lnTo>
                              <a:pt x="0" y="43180"/>
                            </a:lnTo>
                            <a:lnTo>
                              <a:pt x="0" y="57785"/>
                            </a:lnTo>
                            <a:lnTo>
                              <a:pt x="5758815" y="57785"/>
                            </a:lnTo>
                            <a:lnTo>
                              <a:pt x="5758815" y="43180"/>
                            </a:lnTo>
                            <a:close/>
                          </a:path>
                          <a:path w="5758815" h="57785">
                            <a:moveTo>
                              <a:pt x="5758815" y="0"/>
                            </a:moveTo>
                            <a:lnTo>
                              <a:pt x="0" y="0"/>
                            </a:lnTo>
                            <a:lnTo>
                              <a:pt x="0" y="28575"/>
                            </a:lnTo>
                            <a:lnTo>
                              <a:pt x="5758815" y="28575"/>
                            </a:lnTo>
                            <a:lnTo>
                              <a:pt x="575881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xmlns:oel="http://schemas.microsoft.com/office/2019/extlst">
          <w:pict>
            <v:shape w14:anchorId="3E3BD602" id="Graphic 6" o:spid="_x0000_s1026" style="position:absolute;margin-left:85.1pt;margin-top:51.95pt;width:453.45pt;height:4.55pt;z-index:-251602944;visibility:visible;mso-wrap-style:square;mso-wrap-distance-left:0;mso-wrap-distance-top:0;mso-wrap-distance-right:0;mso-wrap-distance-bottom:0;mso-position-horizontal:absolute;mso-position-horizontal-relative:page;mso-position-vertical:absolute;mso-position-vertical-relative:page;v-text-anchor:top"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" path="m5758815,43180l,43180,,57785r5758815,l5758815,43180xem5758815,l,,,28575r5758815,l5758815,xe" fillcolor="black" stroked="f">
              <v:path arrowok="t"/>
              <w10:wrap anchorx="page" anchory="page"/>
            </v:shape>
          </w:pict>
        </mc:Fallback>
      </mc:AlternateContent>
    </w:r>
    <w:r>
      <w:rPr>
        <w:noProof/>
      </w:rPr>
      <mc:AlternateContent>
        <mc:Choice Requires="wps">
          <w:drawing>
            <wp:anchor distT="0" distB="0" distL="0" distR="0" simplePos="0" relativeHeight="251714560" behindDoc="1" locked="0" layoutInCell="1" allowOverlap="1" wp14:anchorId="37C43AEE" wp14:editId="7E159BEB">
              <wp:simplePos x="0" y="0"/>
              <wp:positionH relativeFrom="page">
                <wp:posOffset>1069339</wp:posOffset>
              </wp:positionH>
              <wp:positionV relativeFrom="page">
                <wp:posOffset>452330</wp:posOffset>
              </wp:positionV>
              <wp:extent cx="1129665" cy="208279"/>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29665" cy="208279"/>
                      </a:xfrm>
                      <a:prstGeom prst="rect">
                        <a:avLst/>
                      </a:prstGeom>
                    </wps:spPr>
                    <wps:txbx>
                      <w:txbxContent>
                        <w:p w14:paraId="736C7ED3" w14:textId="77777777" w:rsidR="00D07FBB" w:rsidRDefault="00D07FBB">
                          <w:pPr>
                            <w:pStyle w:val="BodyText"/>
                            <w:spacing w:before="9"/>
                            <w:ind w:left="20" w:right="-209" w:hanging="20"/>
                            <w:pPrChange w:id="128" w:author="MinhHieu" w:date="2024-12-20T14:23:00Z">
                              <w:pPr>
                                <w:pStyle w:val="BodyText"/>
                                <w:spacing w:before="9"/>
                                <w:ind w:left="20"/>
                              </w:pPr>
                            </w:pPrChange>
                          </w:pPr>
                          <w:r>
                            <w:t>Đồ</w:t>
                          </w:r>
                          <w:r>
                            <w:rPr>
                              <w:spacing w:val="-5"/>
                            </w:rPr>
                            <w:t xml:space="preserve"> </w:t>
                          </w:r>
                          <w:r>
                            <w:t>án</w:t>
                          </w:r>
                          <w:r>
                            <w:rPr>
                              <w:spacing w:val="-3"/>
                            </w:rPr>
                            <w:t xml:space="preserve"> </w:t>
                          </w:r>
                          <w:r>
                            <w:t xml:space="preserve">tốt </w:t>
                          </w:r>
                          <w:r>
                            <w:rPr>
                              <w:spacing w:val="-2"/>
                            </w:rPr>
                            <w:t>nghiệp</w:t>
                          </w:r>
                        </w:p>
                      </w:txbxContent>
                    </wps:txbx>
                    <wps:bodyPr wrap="square" lIns="0" tIns="0" rIns="0" bIns="0" rtlCol="0">
                      <a:noAutofit/>
                    </wps:bodyPr>
                  </wps:wsp>
                </a:graphicData>
              </a:graphic>
            </wp:anchor>
          </w:drawing>
        </mc:Choice>
        <mc:Fallback xmlns:w16du="http://schemas.microsoft.com/office/word/2023/wordml/word16du" xmlns:oel="http://schemas.microsoft.com/office/2019/extlst">
          <w:pict>
            <v:shapetype w14:anchorId="37C43AEE" id="_x0000_t202" coordsize="21600,21600" o:spt="202" path="m,l,21600r21600,l21600,xe">
              <v:stroke joinstyle="miter"/>
              <v:path gradientshapeok="t" o:connecttype="rect"/>
            </v:shapetype>
            <v:shape id="Textbox 7" o:spid="_x0000_s1039" type="#_x0000_t202" style="position:absolute;left:0;text-align:left;margin-left:84.2pt;margin-top:35.6pt;width:88.95pt;height:16.4pt;z-index:-251601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" filled="f" stroked="f">
              <v:textbox inset="0,0,0,0">
                <w:txbxContent>
                  <w:p w14:paraId="736C7ED3" w14:textId="77777777" w:rsidR="00D07FBB" w:rsidRDefault="00D07FBB">
                    <w:pPr>
                      <w:pStyle w:val="ThnVnban"/>
                      <w:spacing w:before="9"/>
                      <w:ind w:left="20" w:right="-209" w:hanging="20"/>
                      <w:pPrChange w:id="129" w:author="MinhHieu" w:date="2024-12-20T14:23:00Z" w16du:dateUtc="2024-12-20T07:23:00Z">
                        <w:pPr>
                          <w:pStyle w:val="ThnVnban"/>
                          <w:spacing w:before="9"/>
                          <w:ind w:left="20"/>
                        </w:pPr>
                      </w:pPrChange>
                    </w:pPr>
                    <w:r>
                      <w:t>Đồ</w:t>
                    </w:r>
                    <w:r>
                      <w:rPr>
                        <w:spacing w:val="-5"/>
                      </w:rPr>
                      <w:t xml:space="preserve"> </w:t>
                    </w:r>
                    <w:r>
                      <w:t>án</w:t>
                    </w:r>
                    <w:r>
                      <w:rPr>
                        <w:spacing w:val="-3"/>
                      </w:rPr>
                      <w:t xml:space="preserve"> </w:t>
                    </w:r>
                    <w:r>
                      <w:t xml:space="preserve">tốt </w:t>
                    </w:r>
                    <w:r>
                      <w:rPr>
                        <w:spacing w:val="-2"/>
                      </w:rPr>
                      <w:t>nghiệp</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82CD9" w14:textId="77777777" w:rsidR="00D07FBB" w:rsidRDefault="00D07FBB">
    <w:pPr>
      <w:pStyle w:val="BodyText"/>
      <w:spacing w:before="0" w:line="14" w:lineRule="auto"/>
      <w:rPr>
        <w:sz w:val="20"/>
      </w:rPr>
    </w:pPr>
    <w:r>
      <w:rPr>
        <w:noProof/>
      </w:rPr>
      <mc:AlternateContent>
        <mc:Choice Requires="wps">
          <w:drawing>
            <wp:anchor distT="0" distB="0" distL="0" distR="0" simplePos="0" relativeHeight="251709440" behindDoc="1" locked="0" layoutInCell="1" allowOverlap="1" wp14:anchorId="1EDAB22F" wp14:editId="46F28120">
              <wp:simplePos x="0" y="0"/>
              <wp:positionH relativeFrom="page">
                <wp:posOffset>1080770</wp:posOffset>
              </wp:positionH>
              <wp:positionV relativeFrom="page">
                <wp:posOffset>659459</wp:posOffset>
              </wp:positionV>
              <wp:extent cx="5758815" cy="57785"/>
              <wp:effectExtent l="0" t="0" r="0" b="0"/>
              <wp:wrapNone/>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57785"/>
                      </a:xfrm>
                      <a:custGeom>
                        <a:avLst/>
                        <a:gdLst/>
                        <a:ahLst/>
                        <a:cxnLst/>
                        <a:rect l="l" t="t" r="r" b="b"/>
                        <a:pathLst>
                          <a:path w="5758815" h="57785">
                            <a:moveTo>
                              <a:pt x="5758815" y="43180"/>
                            </a:moveTo>
                            <a:lnTo>
                              <a:pt x="0" y="43180"/>
                            </a:lnTo>
                            <a:lnTo>
                              <a:pt x="0" y="57785"/>
                            </a:lnTo>
                            <a:lnTo>
                              <a:pt x="5758815" y="57785"/>
                            </a:lnTo>
                            <a:lnTo>
                              <a:pt x="5758815" y="43180"/>
                            </a:lnTo>
                            <a:close/>
                          </a:path>
                          <a:path w="5758815" h="57785">
                            <a:moveTo>
                              <a:pt x="5758815" y="0"/>
                            </a:moveTo>
                            <a:lnTo>
                              <a:pt x="0" y="0"/>
                            </a:lnTo>
                            <a:lnTo>
                              <a:pt x="0" y="28575"/>
                            </a:lnTo>
                            <a:lnTo>
                              <a:pt x="5758815" y="28575"/>
                            </a:lnTo>
                            <a:lnTo>
                              <a:pt x="575881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xmlns:oel="http://schemas.microsoft.com/office/2019/extlst">
          <w:pict>
            <v:shape w14:anchorId="1FD8BC85" id="Graphic 11" o:spid="_x0000_s1026" style="position:absolute;margin-left:85.1pt;margin-top:51.95pt;width:453.45pt;height:4.55pt;z-index:-251607040;visibility:visible;mso-wrap-style:square;mso-wrap-distance-left:0;mso-wrap-distance-top:0;mso-wrap-distance-right:0;mso-wrap-distance-bottom:0;mso-position-horizontal:absolute;mso-position-horizontal-relative:page;mso-position-vertical:absolute;mso-position-vertical-relative:page;v-text-anchor:top"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" path="m5758815,43180l,43180,,57785r5758815,l5758815,43180xem5758815,l,,,28575r5758815,l5758815,xe" fillcolor="black" stroked="f">
              <v:path arrowok="t"/>
              <w10:wrap anchorx="page" anchory="page"/>
            </v:shape>
          </w:pict>
        </mc:Fallback>
      </mc:AlternateContent>
    </w:r>
    <w:r>
      <w:rPr>
        <w:noProof/>
      </w:rPr>
      <mc:AlternateContent>
        <mc:Choice Requires="wps">
          <w:drawing>
            <wp:anchor distT="0" distB="0" distL="0" distR="0" simplePos="0" relativeHeight="251710464" behindDoc="1" locked="0" layoutInCell="1" allowOverlap="1" wp14:anchorId="60509079" wp14:editId="0DC368B9">
              <wp:simplePos x="0" y="0"/>
              <wp:positionH relativeFrom="page">
                <wp:posOffset>1069339</wp:posOffset>
              </wp:positionH>
              <wp:positionV relativeFrom="page">
                <wp:posOffset>452330</wp:posOffset>
              </wp:positionV>
              <wp:extent cx="1129665" cy="208279"/>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29665" cy="208279"/>
                      </a:xfrm>
                      <a:prstGeom prst="rect">
                        <a:avLst/>
                      </a:prstGeom>
                    </wps:spPr>
                    <wps:txbx>
                      <w:txbxContent>
                        <w:p w14:paraId="112D3A5F" w14:textId="77777777" w:rsidR="00D07FBB" w:rsidRDefault="00D07FBB">
                          <w:pPr>
                            <w:pStyle w:val="BodyText"/>
                            <w:spacing w:before="9"/>
                            <w:ind w:left="20" w:right="-209" w:hanging="20"/>
                            <w:pPrChange w:id="225" w:author="MinhHieu" w:date="2024-12-20T14:29:00Z">
                              <w:pPr>
                                <w:pStyle w:val="BodyText"/>
                                <w:spacing w:before="9"/>
                                <w:ind w:left="20"/>
                              </w:pPr>
                            </w:pPrChange>
                          </w:pPr>
                          <w:r>
                            <w:t>Đồ</w:t>
                          </w:r>
                          <w:r>
                            <w:rPr>
                              <w:spacing w:val="-5"/>
                            </w:rPr>
                            <w:t xml:space="preserve"> </w:t>
                          </w:r>
                          <w:r>
                            <w:t>án</w:t>
                          </w:r>
                          <w:r>
                            <w:rPr>
                              <w:spacing w:val="-3"/>
                            </w:rPr>
                            <w:t xml:space="preserve"> </w:t>
                          </w:r>
                          <w:r>
                            <w:t xml:space="preserve">tốt </w:t>
                          </w:r>
                          <w:r>
                            <w:rPr>
                              <w:spacing w:val="-2"/>
                            </w:rPr>
                            <w:t>nghiệp</w:t>
                          </w:r>
                        </w:p>
                      </w:txbxContent>
                    </wps:txbx>
                    <wps:bodyPr wrap="square" lIns="0" tIns="0" rIns="0" bIns="0" rtlCol="0">
                      <a:noAutofit/>
                    </wps:bodyPr>
                  </wps:wsp>
                </a:graphicData>
              </a:graphic>
            </wp:anchor>
          </w:drawing>
        </mc:Choice>
        <mc:Fallback xmlns:w16du="http://schemas.microsoft.com/office/word/2023/wordml/word16du" xmlns:oel="http://schemas.microsoft.com/office/2019/extlst">
          <w:pict>
            <v:shapetype w14:anchorId="60509079" id="_x0000_t202" coordsize="21600,21600" o:spt="202" path="m,l,21600r21600,l21600,xe">
              <v:stroke joinstyle="miter"/>
              <v:path gradientshapeok="t" o:connecttype="rect"/>
            </v:shapetype>
            <v:shape id="Textbox 12" o:spid="_x0000_s1041" type="#_x0000_t202" style="position:absolute;left:0;text-align:left;margin-left:84.2pt;margin-top:35.6pt;width:88.95pt;height:16.4pt;z-index:-251606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" filled="f" stroked="f">
              <v:textbox inset="0,0,0,0">
                <w:txbxContent>
                  <w:p w14:paraId="112D3A5F" w14:textId="77777777" w:rsidR="00D07FBB" w:rsidRDefault="00D07FBB">
                    <w:pPr>
                      <w:pStyle w:val="ThnVnban"/>
                      <w:spacing w:before="9"/>
                      <w:ind w:left="20" w:right="-209" w:hanging="20"/>
                      <w:pPrChange w:id="230" w:author="MinhHieu" w:date="2024-12-20T14:29:00Z" w16du:dateUtc="2024-12-20T07:29:00Z">
                        <w:pPr>
                          <w:pStyle w:val="ThnVnban"/>
                          <w:spacing w:before="9"/>
                          <w:ind w:left="20"/>
                        </w:pPr>
                      </w:pPrChange>
                    </w:pPr>
                    <w:r>
                      <w:t>Đồ</w:t>
                    </w:r>
                    <w:r>
                      <w:rPr>
                        <w:spacing w:val="-5"/>
                      </w:rPr>
                      <w:t xml:space="preserve"> </w:t>
                    </w:r>
                    <w:r>
                      <w:t>án</w:t>
                    </w:r>
                    <w:r>
                      <w:rPr>
                        <w:spacing w:val="-3"/>
                      </w:rPr>
                      <w:t xml:space="preserve"> </w:t>
                    </w:r>
                    <w:r>
                      <w:t xml:space="preserve">tốt </w:t>
                    </w:r>
                    <w:r>
                      <w:rPr>
                        <w:spacing w:val="-2"/>
                      </w:rPr>
                      <w:t>nghiệp</w:t>
                    </w:r>
                  </w:p>
                </w:txbxContent>
              </v:textbox>
              <w10:wrap anchorx="page" anchory="page"/>
            </v:shape>
          </w:pict>
        </mc:Fallback>
      </mc:AlternateContent>
    </w:r>
    <w:r>
      <w:rPr>
        <w:noProof/>
      </w:rPr>
      <mc:AlternateContent>
        <mc:Choice Requires="wps">
          <w:drawing>
            <wp:anchor distT="0" distB="0" distL="0" distR="0" simplePos="0" relativeHeight="251711488" behindDoc="1" locked="0" layoutInCell="1" allowOverlap="1" wp14:anchorId="1C9530DD" wp14:editId="228055D8">
              <wp:simplePos x="0" y="0"/>
              <wp:positionH relativeFrom="page">
                <wp:posOffset>6250940</wp:posOffset>
              </wp:positionH>
              <wp:positionV relativeFrom="page">
                <wp:posOffset>452330</wp:posOffset>
              </wp:positionV>
              <wp:extent cx="786765" cy="208279"/>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6765" cy="208279"/>
                      </a:xfrm>
                      <a:prstGeom prst="rect">
                        <a:avLst/>
                      </a:prstGeom>
                    </wps:spPr>
                    <wps:txbx>
                      <w:txbxContent>
                        <w:p w14:paraId="1B766551" w14:textId="77777777" w:rsidR="00D07FBB" w:rsidRPr="00DD03AB" w:rsidRDefault="00D07FBB">
                          <w:pPr>
                            <w:pStyle w:val="BodyText"/>
                            <w:spacing w:before="9"/>
                            <w:ind w:left="20"/>
                            <w:rPr>
                              <w:lang w:val="en-US"/>
                              <w:rPrChange w:id="226" w:author="MinhHieu" w:date="2024-12-20T14:29:00Z">
                                <w:rPr/>
                              </w:rPrChange>
                            </w:rPr>
                          </w:pPr>
                          <w:r>
                            <w:t>Lời</w:t>
                          </w:r>
                          <w:r>
                            <w:rPr>
                              <w:spacing w:val="-2"/>
                            </w:rPr>
                            <w:t xml:space="preserve"> </w:t>
                          </w:r>
                          <w:del w:id="227" w:author="MinhHieu" w:date="2024-12-20T14:29:00Z">
                            <w:r w:rsidDel="00DD03AB">
                              <w:delText>cảm</w:delText>
                            </w:r>
                            <w:r w:rsidDel="00DD03AB">
                              <w:rPr>
                                <w:spacing w:val="-1"/>
                              </w:rPr>
                              <w:delText xml:space="preserve"> </w:delText>
                            </w:r>
                            <w:r w:rsidDel="00DD03AB">
                              <w:rPr>
                                <w:spacing w:val="-5"/>
                              </w:rPr>
                              <w:delText>ơn</w:delText>
                            </w:r>
                          </w:del>
                        </w:p>
                      </w:txbxContent>
                    </wps:txbx>
                    <wps:bodyPr wrap="square" lIns="0" tIns="0" rIns="0" bIns="0" rtlCol="0">
                      <a:noAutofit/>
                    </wps:bodyPr>
                  </wps:wsp>
                </a:graphicData>
              </a:graphic>
            </wp:anchor>
          </w:drawing>
        </mc:Choice>
        <mc:Fallback xmlns:w16du="http://schemas.microsoft.com/office/word/2023/wordml/word16du" xmlns:oel="http://schemas.microsoft.com/office/2019/extlst">
          <w:pict>
            <v:shape w14:anchorId="1C9530DD" id="Textbox 13" o:spid="_x0000_s1042" type="#_x0000_t202" style="position:absolute;left:0;text-align:left;margin-left:492.2pt;margin-top:35.6pt;width:61.95pt;height:16.4pt;z-index:-251604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" filled="f" stroked="f">
              <v:textbox inset="0,0,0,0">
                <w:txbxContent>
                  <w:p w14:paraId="1B766551" w14:textId="77777777" w:rsidR="00D07FBB" w:rsidRPr="00DD03AB" w:rsidRDefault="00D07FBB">
                    <w:pPr>
                      <w:pStyle w:val="ThnVnban"/>
                      <w:spacing w:before="9"/>
                      <w:ind w:left="20"/>
                      <w:rPr>
                        <w:lang w:val="en-US"/>
                        <w:rPrChange w:id="233" w:author="MinhHieu" w:date="2024-12-20T14:29:00Z" w16du:dateUtc="2024-12-20T07:29:00Z">
                          <w:rPr/>
                        </w:rPrChange>
                      </w:rPr>
                    </w:pPr>
                    <w:r>
                      <w:t>Lời</w:t>
                    </w:r>
                    <w:r>
                      <w:rPr>
                        <w:spacing w:val="-2"/>
                      </w:rPr>
                      <w:t xml:space="preserve"> </w:t>
                    </w:r>
                    <w:del w:id="234" w:author="MinhHieu" w:date="2024-12-20T14:29:00Z" w16du:dateUtc="2024-12-20T07:29:00Z">
                      <w:r w:rsidDel="00DD03AB">
                        <w:delText>cảm</w:delText>
                      </w:r>
                      <w:r w:rsidDel="00DD03AB">
                        <w:rPr>
                          <w:spacing w:val="-1"/>
                        </w:rPr>
                        <w:delText xml:space="preserve"> </w:delText>
                      </w:r>
                      <w:r w:rsidDel="00DD03AB">
                        <w:rPr>
                          <w:spacing w:val="-5"/>
                        </w:rPr>
                        <w:delText>ơn</w:delText>
                      </w:r>
                    </w:del>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DF1B3" w14:textId="77777777" w:rsidR="00A27D53" w:rsidRDefault="00D33BC1">
    <w:pPr>
      <w:pBdr>
        <w:top w:val="nil"/>
        <w:left w:val="nil"/>
        <w:bottom w:val="nil"/>
        <w:right w:val="nil"/>
        <w:between w:val="nil"/>
      </w:pBdr>
      <w:spacing w:before="0" w:line="14" w:lineRule="auto"/>
      <w:ind w:left="0" w:right="0" w:firstLine="0"/>
      <w:rPr>
        <w:color w:val="000000"/>
        <w:sz w:val="20"/>
        <w:szCs w:val="20"/>
      </w:rPr>
    </w:pPr>
    <w:r>
      <w:rPr>
        <w:noProof/>
        <w:color w:val="000000"/>
      </w:rPr>
      <mc:AlternateContent>
        <mc:Choice Requires="wpg">
          <w:drawing>
            <wp:anchor distT="0" distB="0" distL="0" distR="0" simplePos="0" relativeHeight="251658240" behindDoc="1" locked="0" layoutInCell="1" hidden="0" allowOverlap="1" wp14:anchorId="4E293246" wp14:editId="1D7A7955">
              <wp:simplePos x="0" y="0"/>
              <wp:positionH relativeFrom="page">
                <wp:posOffset>1076008</wp:posOffset>
              </wp:positionH>
              <wp:positionV relativeFrom="page">
                <wp:posOffset>654697</wp:posOffset>
              </wp:positionV>
              <wp:extent cx="5768340" cy="67310"/>
              <wp:effectExtent l="0" t="0" r="0" b="0"/>
              <wp:wrapNone/>
              <wp:docPr id="2025060234" name="Hình tự do: Hình 2025060234"/>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16du="http://schemas.microsoft.com/office/word/2023/wordml/word16du" xmlns:oel="http://schemas.microsoft.com/office/2019/extlst">
          <w:drawing>
            <wp:anchor allowOverlap="1" behindDoc="1" distB="0" distT="0" distL="0" distR="0" hidden="0" layoutInCell="1" locked="0" relativeHeight="0" simplePos="0">
              <wp:simplePos x="0" y="0"/>
              <wp:positionH relativeFrom="page">
                <wp:posOffset>1076008</wp:posOffset>
              </wp:positionH>
              <wp:positionV relativeFrom="page">
                <wp:posOffset>654697</wp:posOffset>
              </wp:positionV>
              <wp:extent cx="5768340" cy="67310"/>
              <wp:effectExtent b="0" l="0" r="0" t="0"/>
              <wp:wrapNone/>
              <wp:docPr id="2025060234" name="image59.png"/>
              <a:graphic>
                <a:graphicData uri="http://schemas.openxmlformats.org/drawingml/2006/picture">
                  <pic:pic>
                    <pic:nvPicPr>
                      <pic:cNvPr id="0" name="image59.png"/>
                      <pic:cNvPicPr preferRelativeResize="0"/>
                    </pic:nvPicPr>
                    <pic:blipFill>
                      <a:blip r:embed="rId1"/>
                      <a:srcRect/>
                      <a:stretch>
                        <a:fillRect/>
                      </a:stretch>
                    </pic:blipFill>
                    <pic:spPr>
                      <a:xfrm>
                        <a:off x="0" y="0"/>
                        <a:ext cx="5768340" cy="67310"/>
                      </a:xfrm>
                      <a:prstGeom prst="rect"/>
                      <a:ln/>
                    </pic:spPr>
                  </pic:pic>
                </a:graphicData>
              </a:graphic>
            </wp:anchor>
          </w:drawing>
        </mc:Fallback>
      </mc:AlternateContent>
    </w:r>
    <w:r>
      <w:rPr>
        <w:noProof/>
        <w:color w:val="000000"/>
      </w:rPr>
      <mc:AlternateContent>
        <mc:Choice Requires="wps">
          <w:drawing>
            <wp:anchor distT="0" distB="0" distL="0" distR="0" simplePos="0" relativeHeight="251659264" behindDoc="1" locked="0" layoutInCell="1" hidden="0" allowOverlap="1" wp14:anchorId="7E8D6A72" wp14:editId="12399CF0">
              <wp:simplePos x="0" y="0"/>
              <wp:positionH relativeFrom="page">
                <wp:posOffset>1064577</wp:posOffset>
              </wp:positionH>
              <wp:positionV relativeFrom="page">
                <wp:posOffset>447568</wp:posOffset>
              </wp:positionV>
              <wp:extent cx="1139190" cy="217804"/>
              <wp:effectExtent l="0" t="0" r="0" b="0"/>
              <wp:wrapNone/>
              <wp:docPr id="2025060227" name="Hình chữ nhật 2025060227"/>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7893EB40" w14:textId="77777777" w:rsidR="00A27D53" w:rsidRDefault="00D33BC1">
                          <w:pPr>
                            <w:spacing w:before="8" w:line="240" w:lineRule="auto"/>
                            <w:ind w:left="20" w:right="0" w:firstLine="0"/>
                            <w:textDirection w:val="btLr"/>
                          </w:pPr>
                          <w:r>
                            <w:rPr>
                              <w:color w:val="000000"/>
                            </w:rPr>
                            <w:t>Đồ án tốt nghiệp</w:t>
                          </w:r>
                        </w:p>
                      </w:txbxContent>
                    </wps:txbx>
                    <wps:bodyPr spcFirstLastPara="1" wrap="square" lIns="0" tIns="0" rIns="0" bIns="0" anchor="t" anchorCtr="0">
                      <a:noAutofit/>
                    </wps:bodyPr>
                  </wps:wsp>
                </a:graphicData>
              </a:graphic>
            </wp:anchor>
          </w:drawing>
        </mc:Choice>
        <mc:Fallback xmlns:w16du="http://schemas.microsoft.com/office/word/2023/wordml/word16du" xmlns:oel="http://schemas.microsoft.com/office/2019/extlst">
          <w:pict>
            <v:rect w14:anchorId="7E8D6A72" id="Hình chữ nhật 2025060227" o:spid="_x0000_s1043" style="position:absolute;margin-left:83.8pt;margin-top:35.25pt;width:89.7pt;height:17.1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" filled="f" stroked="f">
              <v:textbox inset="0,0,0,0">
                <w:txbxContent>
                  <w:p w14:paraId="7893EB40" w14:textId="77777777" w:rsidR="00A27D53" w:rsidRDefault="00000000">
                    <w:pPr>
                      <w:spacing w:before="8" w:line="240" w:lineRule="auto"/>
                      <w:ind w:left="20" w:right="0" w:firstLine="0"/>
                      <w:textDirection w:val="btLr"/>
                    </w:pPr>
                    <w:r>
                      <w:rPr>
                        <w:color w:val="000000"/>
                      </w:rPr>
                      <w:t>Đồ án tốt nghiệp</w:t>
                    </w:r>
                  </w:p>
                </w:txbxContent>
              </v:textbox>
              <w10:wrap anchorx="page" anchory="page"/>
            </v:rect>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2DDDF" w14:textId="27ACCF02" w:rsidR="00A27D53" w:rsidRPr="00AB7166" w:rsidRDefault="00A27D53">
    <w:pPr>
      <w:pStyle w:val="Header"/>
      <w:rPr>
        <w:rPrChange w:id="2941" w:author="MinhHieu" w:date="2024-12-20T14:02:00Z">
          <w:rPr>
            <w:color w:val="000000"/>
            <w:sz w:val="20"/>
            <w:szCs w:val="20"/>
          </w:rPr>
        </w:rPrChange>
      </w:rPr>
      <w:pPrChange w:id="2942" w:author="MinhHieu" w:date="2024-12-20T14:02:00Z">
        <w:pPr>
          <w:pBdr>
            <w:top w:val="nil"/>
            <w:left w:val="nil"/>
            <w:bottom w:val="nil"/>
            <w:right w:val="nil"/>
            <w:between w:val="nil"/>
          </w:pBdr>
          <w:spacing w:before="0" w:line="14" w:lineRule="auto"/>
          <w:ind w:left="0" w:right="0" w:firstLine="0"/>
        </w:pPr>
      </w:pPrChang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C1CA4" w14:textId="7B883169" w:rsidR="00AB7166" w:rsidRDefault="00AB7166" w:rsidP="00AB7166">
    <w:pPr>
      <w:pBdr>
        <w:top w:val="nil"/>
        <w:left w:val="nil"/>
        <w:bottom w:val="nil"/>
        <w:right w:val="nil"/>
        <w:between w:val="nil"/>
      </w:pBdr>
      <w:spacing w:before="0" w:line="14" w:lineRule="auto"/>
      <w:ind w:left="0" w:right="0" w:firstLine="0"/>
      <w:rPr>
        <w:ins w:id="2962" w:author="MinhHieu" w:date="2024-12-20T14:04:00Z"/>
        <w:color w:val="000000"/>
        <w:sz w:val="20"/>
        <w:szCs w:val="20"/>
      </w:rPr>
    </w:pPr>
    <w:ins w:id="2963" w:author="MinhHieu" w:date="2024-12-20T14:04:00Z">
      <w:r>
        <w:rPr>
          <w:noProof/>
          <w:color w:val="000000"/>
        </w:rPr>
        <mc:AlternateContent>
          <mc:Choice Requires="wps">
            <w:drawing>
              <wp:anchor distT="0" distB="0" distL="0" distR="0" simplePos="0" relativeHeight="251696128" behindDoc="1" locked="0" layoutInCell="1" hidden="0" allowOverlap="1" wp14:anchorId="64B3A734" wp14:editId="79104457">
                <wp:simplePos x="0" y="0"/>
                <wp:positionH relativeFrom="page">
                  <wp:posOffset>1076008</wp:posOffset>
                </wp:positionH>
                <wp:positionV relativeFrom="page">
                  <wp:posOffset>654697</wp:posOffset>
                </wp:positionV>
                <wp:extent cx="5768340" cy="67310"/>
                <wp:effectExtent l="0" t="0" r="0" b="0"/>
                <wp:wrapNone/>
                <wp:docPr id="1720816207" name="Hình tự do: Hình 1720816207"/>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w16du="http://schemas.microsoft.com/office/word/2023/wordml/word16du" xmlns:oel="http://schemas.microsoft.com/office/2019/extlst">
            <w:pict>
              <v:shape w14:anchorId="7FB77AB9" id="Hình tự do: Hình 1720816207" o:spid="_x0000_s1026" style="position:absolute;margin-left:84.75pt;margin-top:51.55pt;width:454.2pt;height:5.3pt;z-index:-251620352;visibility:visible;mso-wrap-style:square;mso-wrap-distance-left:0;mso-wrap-distance-top:0;mso-wrap-distance-right:0;mso-wrap-distance-bottom:0;mso-position-horizontal:absolute;mso-position-horizontal-relative:page;mso-position-vertical:absolute;mso-position-vertical-relative:page;v-text-anchor:middle"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" path="m5758815,43180l,43180,,57785r5758815,l5758815,43180xem5758815,l,,,28575r5758815,l5758815,xe" fillcolor="black" stroked="f">
                <v:path arrowok="t" o:extrusionok="f"/>
                <w10:wrap anchorx="page" anchory="page"/>
              </v:shape>
            </w:pict>
          </mc:Fallback>
        </mc:AlternateContent>
      </w:r>
      <w:r>
        <w:rPr>
          <w:noProof/>
          <w:color w:val="000000"/>
        </w:rPr>
        <mc:AlternateContent>
          <mc:Choice Requires="wps">
            <w:drawing>
              <wp:anchor distT="0" distB="0" distL="0" distR="0" simplePos="0" relativeHeight="251697152" behindDoc="1" locked="0" layoutInCell="1" hidden="0" allowOverlap="1" wp14:anchorId="4F8D1CC4" wp14:editId="739577FF">
                <wp:simplePos x="0" y="0"/>
                <wp:positionH relativeFrom="page">
                  <wp:posOffset>1064577</wp:posOffset>
                </wp:positionH>
                <wp:positionV relativeFrom="page">
                  <wp:posOffset>447568</wp:posOffset>
                </wp:positionV>
                <wp:extent cx="1139190" cy="217804"/>
                <wp:effectExtent l="0" t="0" r="0" b="0"/>
                <wp:wrapNone/>
                <wp:docPr id="1016657097" name="Hình chữ nhật 1016657097"/>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7EF9B7C6" w14:textId="77777777" w:rsidR="00AB7166" w:rsidRDefault="00AB7166" w:rsidP="00AB7166">
                            <w:pPr>
                              <w:spacing w:before="8" w:line="240" w:lineRule="auto"/>
                              <w:ind w:left="20" w:right="0" w:firstLine="0"/>
                              <w:textDirection w:val="btLr"/>
                            </w:pPr>
                            <w:r>
                              <w:rPr>
                                <w:color w:val="000000"/>
                              </w:rPr>
                              <w:t xml:space="preserve">Đồ </w:t>
                            </w:r>
                            <w:r>
                              <w:rPr>
                                <w:color w:val="000000"/>
                              </w:rPr>
                              <w:t>án tốt nghiệp</w:t>
                            </w:r>
                          </w:p>
                        </w:txbxContent>
                      </wps:txbx>
                      <wps:bodyPr spcFirstLastPara="1" wrap="square" lIns="0" tIns="0" rIns="0" bIns="0" anchor="t" anchorCtr="0">
                        <a:noAutofit/>
                      </wps:bodyPr>
                    </wps:wsp>
                  </a:graphicData>
                </a:graphic>
              </wp:anchor>
            </w:drawing>
          </mc:Choice>
          <mc:Fallback xmlns:w16du="http://schemas.microsoft.com/office/word/2023/wordml/word16du" xmlns:oel="http://schemas.microsoft.com/office/2019/extlst">
            <w:pict>
              <v:rect w14:anchorId="4F8D1CC4" id="Hình chữ nhật 1016657097" o:spid="_x0000_s1045" style="position:absolute;margin-left:83.8pt;margin-top:35.25pt;width:89.7pt;height:17.15pt;z-index:-251619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" filled="f" stroked="f">
                <v:textbox inset="0,0,0,0">
                  <w:txbxContent>
                    <w:p w14:paraId="7EF9B7C6" w14:textId="77777777" w:rsidR="00AB7166" w:rsidRDefault="00AB7166" w:rsidP="00AB7166">
                      <w:pPr>
                        <w:spacing w:before="8" w:line="240" w:lineRule="auto"/>
                        <w:ind w:left="20" w:right="0" w:firstLine="0"/>
                        <w:textDirection w:val="btLr"/>
                      </w:pPr>
                      <w:r>
                        <w:rPr>
                          <w:color w:val="000000"/>
                        </w:rPr>
                        <w:t>Đồ án tốt nghiệp</w:t>
                      </w:r>
                    </w:p>
                  </w:txbxContent>
                </v:textbox>
                <w10:wrap anchorx="page" anchory="page"/>
              </v:rect>
            </w:pict>
          </mc:Fallback>
        </mc:AlternateContent>
      </w:r>
    </w:ins>
  </w:p>
  <w:p w14:paraId="573BEDEC" w14:textId="0CDBE3D6" w:rsidR="007269D5" w:rsidRDefault="007269D5">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17F7B" w14:textId="77777777" w:rsidR="0022138B" w:rsidRDefault="0022138B" w:rsidP="0022138B">
    <w:pPr>
      <w:pBdr>
        <w:top w:val="nil"/>
        <w:left w:val="nil"/>
        <w:bottom w:val="nil"/>
        <w:right w:val="nil"/>
        <w:between w:val="nil"/>
      </w:pBdr>
      <w:spacing w:before="0" w:line="14" w:lineRule="auto"/>
      <w:ind w:left="0" w:right="0" w:firstLine="0"/>
      <w:rPr>
        <w:ins w:id="3023" w:author="MinhHieu" w:date="2024-12-20T13:37:00Z"/>
        <w:color w:val="000000"/>
        <w:sz w:val="20"/>
        <w:szCs w:val="20"/>
      </w:rPr>
    </w:pPr>
    <w:ins w:id="3024" w:author="MinhHieu" w:date="2024-12-20T13:37:00Z">
      <w:r>
        <w:rPr>
          <w:noProof/>
          <w:color w:val="000000"/>
        </w:rPr>
        <mc:AlternateContent>
          <mc:Choice Requires="wps">
            <w:drawing>
              <wp:anchor distT="0" distB="0" distL="0" distR="0" simplePos="0" relativeHeight="251688960" behindDoc="1" locked="0" layoutInCell="1" hidden="0" allowOverlap="1" wp14:anchorId="50046215" wp14:editId="533395A5">
                <wp:simplePos x="0" y="0"/>
                <wp:positionH relativeFrom="page">
                  <wp:posOffset>1076008</wp:posOffset>
                </wp:positionH>
                <wp:positionV relativeFrom="page">
                  <wp:posOffset>654697</wp:posOffset>
                </wp:positionV>
                <wp:extent cx="5768340" cy="67310"/>
                <wp:effectExtent l="0" t="0" r="0" b="0"/>
                <wp:wrapNone/>
                <wp:docPr id="2025060219" name="Hình tự do: Hình 2025060219"/>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w16du="http://schemas.microsoft.com/office/word/2023/wordml/word16du" xmlns:oel="http://schemas.microsoft.com/office/2019/extlst">
            <w:pict>
              <v:shape w14:anchorId="1B6E9099" id="Hình tự do: Hình 2025060219" o:spid="_x0000_s1026" style="position:absolute;margin-left:84.75pt;margin-top:51.55pt;width:454.2pt;height:5.3pt;z-index:-251627520;visibility:visible;mso-wrap-style:square;mso-wrap-distance-left:0;mso-wrap-distance-top:0;mso-wrap-distance-right:0;mso-wrap-distance-bottom:0;mso-position-horizontal:absolute;mso-position-horizontal-relative:page;mso-position-vertical:absolute;mso-position-vertical-relative:page;v-text-anchor:middle"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" path="m5758815,43180l,43180,,57785r5758815,l5758815,43180xem5758815,l,,,28575r5758815,l5758815,xe" fillcolor="black" stroked="f">
                <v:path arrowok="t" o:extrusionok="f"/>
                <w10:wrap anchorx="page" anchory="page"/>
              </v:shape>
            </w:pict>
          </mc:Fallback>
        </mc:AlternateContent>
      </w:r>
      <w:r>
        <w:rPr>
          <w:noProof/>
          <w:color w:val="000000"/>
        </w:rPr>
        <mc:AlternateContent>
          <mc:Choice Requires="wps">
            <w:drawing>
              <wp:anchor distT="0" distB="0" distL="0" distR="0" simplePos="0" relativeHeight="251689984" behindDoc="1" locked="0" layoutInCell="1" hidden="0" allowOverlap="1" wp14:anchorId="7D00C8DC" wp14:editId="22268BAC">
                <wp:simplePos x="0" y="0"/>
                <wp:positionH relativeFrom="page">
                  <wp:posOffset>1064577</wp:posOffset>
                </wp:positionH>
                <wp:positionV relativeFrom="page">
                  <wp:posOffset>447568</wp:posOffset>
                </wp:positionV>
                <wp:extent cx="1139190" cy="217804"/>
                <wp:effectExtent l="0" t="0" r="0" b="0"/>
                <wp:wrapNone/>
                <wp:docPr id="2025060240" name="Hình chữ nhật 2025060240"/>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78D22926" w14:textId="77777777" w:rsidR="0022138B" w:rsidRDefault="0022138B" w:rsidP="0022138B">
                            <w:pPr>
                              <w:spacing w:before="8" w:line="240" w:lineRule="auto"/>
                              <w:ind w:left="20" w:right="0" w:firstLine="0"/>
                              <w:textDirection w:val="btLr"/>
                            </w:pPr>
                            <w:r>
                              <w:rPr>
                                <w:color w:val="000000"/>
                              </w:rPr>
                              <w:t xml:space="preserve">Đồ </w:t>
                            </w:r>
                            <w:r>
                              <w:rPr>
                                <w:color w:val="000000"/>
                              </w:rPr>
                              <w:t>án tốt nghiệp</w:t>
                            </w:r>
                          </w:p>
                        </w:txbxContent>
                      </wps:txbx>
                      <wps:bodyPr spcFirstLastPara="1" wrap="square" lIns="0" tIns="0" rIns="0" bIns="0" anchor="t" anchorCtr="0">
                        <a:noAutofit/>
                      </wps:bodyPr>
                    </wps:wsp>
                  </a:graphicData>
                </a:graphic>
              </wp:anchor>
            </w:drawing>
          </mc:Choice>
          <mc:Fallback xmlns:w16du="http://schemas.microsoft.com/office/word/2023/wordml/word16du" xmlns:oel="http://schemas.microsoft.com/office/2019/extlst">
            <w:pict>
              <v:rect w14:anchorId="7D00C8DC" id="Hình chữ nhật 2025060240" o:spid="_x0000_s1046" style="position:absolute;margin-left:83.8pt;margin-top:35.25pt;width:89.7pt;height:17.15pt;z-index:-251626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" filled="f" stroked="f">
                <v:textbox inset="0,0,0,0">
                  <w:txbxContent>
                    <w:p w14:paraId="78D22926" w14:textId="77777777" w:rsidR="0022138B" w:rsidRDefault="0022138B" w:rsidP="0022138B">
                      <w:pPr>
                        <w:spacing w:before="8" w:line="240" w:lineRule="auto"/>
                        <w:ind w:left="20" w:right="0" w:firstLine="0"/>
                        <w:textDirection w:val="btLr"/>
                      </w:pPr>
                      <w:r>
                        <w:rPr>
                          <w:color w:val="000000"/>
                        </w:rPr>
                        <w:t>Đồ án tốt nghiệp</w:t>
                      </w:r>
                    </w:p>
                  </w:txbxContent>
                </v:textbox>
                <w10:wrap anchorx="page" anchory="page"/>
              </v:rect>
            </w:pict>
          </mc:Fallback>
        </mc:AlternateContent>
      </w:r>
    </w:ins>
  </w:p>
  <w:p w14:paraId="6A230D8E" w14:textId="24457DFA" w:rsidR="00A27D53" w:rsidRDefault="00A27D53">
    <w:pPr>
      <w:pBdr>
        <w:top w:val="nil"/>
        <w:left w:val="nil"/>
        <w:bottom w:val="nil"/>
        <w:right w:val="nil"/>
        <w:between w:val="nil"/>
      </w:pBdr>
      <w:spacing w:before="0" w:line="14" w:lineRule="auto"/>
      <w:ind w:left="0" w:right="0" w:firstLine="0"/>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9545F"/>
    <w:multiLevelType w:val="hybridMultilevel"/>
    <w:tmpl w:val="FB00D1A0"/>
    <w:lvl w:ilvl="0" w:tplc="6EDC4886">
      <w:start w:val="1"/>
      <w:numFmt w:val="decimal"/>
      <w:lvlText w:val="%1."/>
      <w:lvlJc w:val="left"/>
      <w:pPr>
        <w:ind w:left="548" w:hanging="424"/>
      </w:pPr>
      <w:rPr>
        <w:rFonts w:ascii="Times New Roman" w:eastAsia="Times New Roman" w:hAnsi="Times New Roman" w:cs="Times New Roman" w:hint="default"/>
        <w:b/>
        <w:bCs/>
        <w:i w:val="0"/>
        <w:iCs w:val="0"/>
        <w:spacing w:val="-3"/>
        <w:w w:val="100"/>
        <w:sz w:val="26"/>
        <w:szCs w:val="26"/>
        <w:lang w:val="vi" w:eastAsia="en-US" w:bidi="ar-SA"/>
      </w:rPr>
    </w:lvl>
    <w:lvl w:ilvl="1" w:tplc="B5446C3E">
      <w:numFmt w:val="bullet"/>
      <w:lvlText w:val="•"/>
      <w:lvlJc w:val="left"/>
      <w:pPr>
        <w:ind w:left="1438" w:hanging="424"/>
      </w:pPr>
      <w:rPr>
        <w:rFonts w:hint="default"/>
        <w:lang w:val="vi" w:eastAsia="en-US" w:bidi="ar-SA"/>
      </w:rPr>
    </w:lvl>
    <w:lvl w:ilvl="2" w:tplc="EAE4C122">
      <w:numFmt w:val="bullet"/>
      <w:lvlText w:val="•"/>
      <w:lvlJc w:val="left"/>
      <w:pPr>
        <w:ind w:left="2337" w:hanging="424"/>
      </w:pPr>
      <w:rPr>
        <w:rFonts w:hint="default"/>
        <w:lang w:val="vi" w:eastAsia="en-US" w:bidi="ar-SA"/>
      </w:rPr>
    </w:lvl>
    <w:lvl w:ilvl="3" w:tplc="E9FADF20">
      <w:numFmt w:val="bullet"/>
      <w:lvlText w:val="•"/>
      <w:lvlJc w:val="left"/>
      <w:pPr>
        <w:ind w:left="3235" w:hanging="424"/>
      </w:pPr>
      <w:rPr>
        <w:rFonts w:hint="default"/>
        <w:lang w:val="vi" w:eastAsia="en-US" w:bidi="ar-SA"/>
      </w:rPr>
    </w:lvl>
    <w:lvl w:ilvl="4" w:tplc="4D02C678">
      <w:numFmt w:val="bullet"/>
      <w:lvlText w:val="•"/>
      <w:lvlJc w:val="left"/>
      <w:pPr>
        <w:ind w:left="4134" w:hanging="424"/>
      </w:pPr>
      <w:rPr>
        <w:rFonts w:hint="default"/>
        <w:lang w:val="vi" w:eastAsia="en-US" w:bidi="ar-SA"/>
      </w:rPr>
    </w:lvl>
    <w:lvl w:ilvl="5" w:tplc="94B67F38">
      <w:numFmt w:val="bullet"/>
      <w:lvlText w:val="•"/>
      <w:lvlJc w:val="left"/>
      <w:pPr>
        <w:ind w:left="5033" w:hanging="424"/>
      </w:pPr>
      <w:rPr>
        <w:rFonts w:hint="default"/>
        <w:lang w:val="vi" w:eastAsia="en-US" w:bidi="ar-SA"/>
      </w:rPr>
    </w:lvl>
    <w:lvl w:ilvl="6" w:tplc="FFA0424C">
      <w:numFmt w:val="bullet"/>
      <w:lvlText w:val="•"/>
      <w:lvlJc w:val="left"/>
      <w:pPr>
        <w:ind w:left="5931" w:hanging="424"/>
      </w:pPr>
      <w:rPr>
        <w:rFonts w:hint="default"/>
        <w:lang w:val="vi" w:eastAsia="en-US" w:bidi="ar-SA"/>
      </w:rPr>
    </w:lvl>
    <w:lvl w:ilvl="7" w:tplc="C06CA286">
      <w:numFmt w:val="bullet"/>
      <w:lvlText w:val="•"/>
      <w:lvlJc w:val="left"/>
      <w:pPr>
        <w:ind w:left="6830" w:hanging="424"/>
      </w:pPr>
      <w:rPr>
        <w:rFonts w:hint="default"/>
        <w:lang w:val="vi" w:eastAsia="en-US" w:bidi="ar-SA"/>
      </w:rPr>
    </w:lvl>
    <w:lvl w:ilvl="8" w:tplc="6BC62422">
      <w:numFmt w:val="bullet"/>
      <w:lvlText w:val="•"/>
      <w:lvlJc w:val="left"/>
      <w:pPr>
        <w:ind w:left="7728" w:hanging="424"/>
      </w:pPr>
      <w:rPr>
        <w:rFonts w:hint="default"/>
        <w:lang w:val="vi" w:eastAsia="en-US" w:bidi="ar-SA"/>
      </w:rPr>
    </w:lvl>
  </w:abstractNum>
  <w:abstractNum w:abstractNumId="1" w15:restartNumberingAfterBreak="0">
    <w:nsid w:val="03550A16"/>
    <w:multiLevelType w:val="multilevel"/>
    <w:tmpl w:val="29D893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52E7308"/>
    <w:multiLevelType w:val="multilevel"/>
    <w:tmpl w:val="7FF65E60"/>
    <w:lvl w:ilvl="0">
      <w:numFmt w:val="bullet"/>
      <w:lvlText w:val="●"/>
      <w:lvlJc w:val="left"/>
      <w:pPr>
        <w:ind w:left="544" w:hanging="418"/>
      </w:pPr>
      <w:rPr>
        <w:rFonts w:ascii="Verdana" w:eastAsia="Verdana" w:hAnsi="Verdana" w:cs="Verdana"/>
        <w:b w:val="0"/>
        <w:i w:val="0"/>
        <w:sz w:val="16"/>
        <w:szCs w:val="16"/>
      </w:rPr>
    </w:lvl>
    <w:lvl w:ilvl="1">
      <w:numFmt w:val="bullet"/>
      <w:lvlText w:val="■"/>
      <w:lvlJc w:val="left"/>
      <w:pPr>
        <w:ind w:left="964" w:hanging="417"/>
      </w:pPr>
      <w:rPr>
        <w:rFonts w:ascii="Verdana" w:eastAsia="Verdana" w:hAnsi="Verdana" w:cs="Verdana"/>
        <w:b w:val="0"/>
        <w:i w:val="0"/>
        <w:sz w:val="14"/>
        <w:szCs w:val="14"/>
      </w:rPr>
    </w:lvl>
    <w:lvl w:ilvl="2">
      <w:numFmt w:val="bullet"/>
      <w:lvlText w:val="•"/>
      <w:lvlJc w:val="left"/>
      <w:pPr>
        <w:ind w:left="1911" w:hanging="418"/>
      </w:pPr>
    </w:lvl>
    <w:lvl w:ilvl="3">
      <w:numFmt w:val="bullet"/>
      <w:lvlText w:val="•"/>
      <w:lvlJc w:val="left"/>
      <w:pPr>
        <w:ind w:left="2863" w:hanging="418"/>
      </w:pPr>
    </w:lvl>
    <w:lvl w:ilvl="4">
      <w:numFmt w:val="bullet"/>
      <w:lvlText w:val="•"/>
      <w:lvlJc w:val="left"/>
      <w:pPr>
        <w:ind w:left="3815" w:hanging="418"/>
      </w:pPr>
    </w:lvl>
    <w:lvl w:ilvl="5">
      <w:numFmt w:val="bullet"/>
      <w:lvlText w:val="•"/>
      <w:lvlJc w:val="left"/>
      <w:pPr>
        <w:ind w:left="4767" w:hanging="418"/>
      </w:pPr>
    </w:lvl>
    <w:lvl w:ilvl="6">
      <w:numFmt w:val="bullet"/>
      <w:lvlText w:val="•"/>
      <w:lvlJc w:val="left"/>
      <w:pPr>
        <w:ind w:left="5718" w:hanging="418"/>
      </w:pPr>
    </w:lvl>
    <w:lvl w:ilvl="7">
      <w:numFmt w:val="bullet"/>
      <w:lvlText w:val="•"/>
      <w:lvlJc w:val="left"/>
      <w:pPr>
        <w:ind w:left="6670" w:hanging="418"/>
      </w:pPr>
    </w:lvl>
    <w:lvl w:ilvl="8">
      <w:numFmt w:val="bullet"/>
      <w:lvlText w:val="•"/>
      <w:lvlJc w:val="left"/>
      <w:pPr>
        <w:ind w:left="7622" w:hanging="417"/>
      </w:pPr>
    </w:lvl>
  </w:abstractNum>
  <w:abstractNum w:abstractNumId="3" w15:restartNumberingAfterBreak="0">
    <w:nsid w:val="05467ADD"/>
    <w:multiLevelType w:val="multilevel"/>
    <w:tmpl w:val="69F6769C"/>
    <w:lvl w:ilvl="0">
      <w:start w:val="3"/>
      <w:numFmt w:val="decimal"/>
      <w:lvlText w:val="%1"/>
      <w:lvlJc w:val="left"/>
      <w:pPr>
        <w:ind w:left="513" w:hanging="390"/>
      </w:pPr>
      <w:rPr>
        <w:rFonts w:hint="default"/>
        <w:lang w:val="vi" w:eastAsia="en-US" w:bidi="ar-SA"/>
      </w:rPr>
    </w:lvl>
    <w:lvl w:ilvl="1">
      <w:start w:val="3"/>
      <w:numFmt w:val="decimal"/>
      <w:lvlText w:val="%1.%2"/>
      <w:lvlJc w:val="left"/>
      <w:pPr>
        <w:ind w:left="513" w:hanging="390"/>
      </w:pPr>
      <w:rPr>
        <w:rFonts w:ascii="Times New Roman" w:eastAsia="Times New Roman" w:hAnsi="Times New Roman" w:cs="Times New Roman" w:hint="default"/>
        <w:b/>
        <w:bCs/>
        <w:i w:val="0"/>
        <w:iCs w:val="0"/>
        <w:spacing w:val="-3"/>
        <w:w w:val="100"/>
        <w:sz w:val="26"/>
        <w:szCs w:val="26"/>
        <w:lang w:val="vi" w:eastAsia="en-US" w:bidi="ar-SA"/>
      </w:rPr>
    </w:lvl>
    <w:lvl w:ilvl="2">
      <w:numFmt w:val="bullet"/>
      <w:lvlText w:val="●"/>
      <w:lvlJc w:val="left"/>
      <w:pPr>
        <w:ind w:left="962" w:hanging="418"/>
      </w:pPr>
      <w:rPr>
        <w:rFonts w:ascii="OpenSymbol" w:eastAsia="OpenSymbol" w:hAnsi="OpenSymbol" w:cs="OpenSymbol" w:hint="default"/>
        <w:spacing w:val="0"/>
        <w:w w:val="125"/>
        <w:lang w:val="vi" w:eastAsia="en-US" w:bidi="ar-SA"/>
      </w:rPr>
    </w:lvl>
    <w:lvl w:ilvl="3">
      <w:numFmt w:val="bullet"/>
      <w:lvlText w:val="•"/>
      <w:lvlJc w:val="left"/>
      <w:pPr>
        <w:ind w:left="2863" w:hanging="418"/>
      </w:pPr>
      <w:rPr>
        <w:rFonts w:hint="default"/>
        <w:lang w:val="vi" w:eastAsia="en-US" w:bidi="ar-SA"/>
      </w:rPr>
    </w:lvl>
    <w:lvl w:ilvl="4">
      <w:numFmt w:val="bullet"/>
      <w:lvlText w:val="•"/>
      <w:lvlJc w:val="left"/>
      <w:pPr>
        <w:ind w:left="3815" w:hanging="418"/>
      </w:pPr>
      <w:rPr>
        <w:rFonts w:hint="default"/>
        <w:lang w:val="vi" w:eastAsia="en-US" w:bidi="ar-SA"/>
      </w:rPr>
    </w:lvl>
    <w:lvl w:ilvl="5">
      <w:numFmt w:val="bullet"/>
      <w:lvlText w:val="•"/>
      <w:lvlJc w:val="left"/>
      <w:pPr>
        <w:ind w:left="4767" w:hanging="418"/>
      </w:pPr>
      <w:rPr>
        <w:rFonts w:hint="default"/>
        <w:lang w:val="vi" w:eastAsia="en-US" w:bidi="ar-SA"/>
      </w:rPr>
    </w:lvl>
    <w:lvl w:ilvl="6">
      <w:numFmt w:val="bullet"/>
      <w:lvlText w:val="•"/>
      <w:lvlJc w:val="left"/>
      <w:pPr>
        <w:ind w:left="5718" w:hanging="418"/>
      </w:pPr>
      <w:rPr>
        <w:rFonts w:hint="default"/>
        <w:lang w:val="vi" w:eastAsia="en-US" w:bidi="ar-SA"/>
      </w:rPr>
    </w:lvl>
    <w:lvl w:ilvl="7">
      <w:numFmt w:val="bullet"/>
      <w:lvlText w:val="•"/>
      <w:lvlJc w:val="left"/>
      <w:pPr>
        <w:ind w:left="6670" w:hanging="418"/>
      </w:pPr>
      <w:rPr>
        <w:rFonts w:hint="default"/>
        <w:lang w:val="vi" w:eastAsia="en-US" w:bidi="ar-SA"/>
      </w:rPr>
    </w:lvl>
    <w:lvl w:ilvl="8">
      <w:numFmt w:val="bullet"/>
      <w:lvlText w:val="•"/>
      <w:lvlJc w:val="left"/>
      <w:pPr>
        <w:ind w:left="7622" w:hanging="418"/>
      </w:pPr>
      <w:rPr>
        <w:rFonts w:hint="default"/>
        <w:lang w:val="vi" w:eastAsia="en-US" w:bidi="ar-SA"/>
      </w:rPr>
    </w:lvl>
  </w:abstractNum>
  <w:abstractNum w:abstractNumId="4" w15:restartNumberingAfterBreak="0">
    <w:nsid w:val="056D5FE2"/>
    <w:multiLevelType w:val="multilevel"/>
    <w:tmpl w:val="4364E704"/>
    <w:lvl w:ilvl="0">
      <w:start w:val="1"/>
      <w:numFmt w:val="upperRoman"/>
      <w:lvlText w:val="%1."/>
      <w:lvlJc w:val="left"/>
      <w:pPr>
        <w:ind w:left="339" w:hanging="216"/>
      </w:pPr>
      <w:rPr>
        <w:rFonts w:ascii="Times New Roman" w:eastAsia="Times New Roman" w:hAnsi="Times New Roman" w:cs="Times New Roman"/>
        <w:b w:val="0"/>
        <w:i w:val="0"/>
        <w:sz w:val="26"/>
        <w:szCs w:val="26"/>
      </w:rPr>
    </w:lvl>
    <w:lvl w:ilvl="1">
      <w:numFmt w:val="bullet"/>
      <w:lvlText w:val="•"/>
      <w:lvlJc w:val="left"/>
      <w:pPr>
        <w:ind w:left="1258" w:hanging="216"/>
      </w:pPr>
    </w:lvl>
    <w:lvl w:ilvl="2">
      <w:numFmt w:val="bullet"/>
      <w:lvlText w:val="•"/>
      <w:lvlJc w:val="left"/>
      <w:pPr>
        <w:ind w:left="2177" w:hanging="216"/>
      </w:pPr>
    </w:lvl>
    <w:lvl w:ilvl="3">
      <w:numFmt w:val="bullet"/>
      <w:lvlText w:val="•"/>
      <w:lvlJc w:val="left"/>
      <w:pPr>
        <w:ind w:left="3095" w:hanging="216"/>
      </w:pPr>
    </w:lvl>
    <w:lvl w:ilvl="4">
      <w:numFmt w:val="bullet"/>
      <w:lvlText w:val="•"/>
      <w:lvlJc w:val="left"/>
      <w:pPr>
        <w:ind w:left="4014" w:hanging="216"/>
      </w:pPr>
    </w:lvl>
    <w:lvl w:ilvl="5">
      <w:numFmt w:val="bullet"/>
      <w:lvlText w:val="•"/>
      <w:lvlJc w:val="left"/>
      <w:pPr>
        <w:ind w:left="4933" w:hanging="216"/>
      </w:pPr>
    </w:lvl>
    <w:lvl w:ilvl="6">
      <w:numFmt w:val="bullet"/>
      <w:lvlText w:val="•"/>
      <w:lvlJc w:val="left"/>
      <w:pPr>
        <w:ind w:left="5851" w:hanging="216"/>
      </w:pPr>
    </w:lvl>
    <w:lvl w:ilvl="7">
      <w:numFmt w:val="bullet"/>
      <w:lvlText w:val="•"/>
      <w:lvlJc w:val="left"/>
      <w:pPr>
        <w:ind w:left="6770" w:hanging="216"/>
      </w:pPr>
    </w:lvl>
    <w:lvl w:ilvl="8">
      <w:numFmt w:val="bullet"/>
      <w:lvlText w:val="•"/>
      <w:lvlJc w:val="left"/>
      <w:pPr>
        <w:ind w:left="7688" w:hanging="216"/>
      </w:pPr>
    </w:lvl>
  </w:abstractNum>
  <w:abstractNum w:abstractNumId="5" w15:restartNumberingAfterBreak="0">
    <w:nsid w:val="057B7F18"/>
    <w:multiLevelType w:val="hybridMultilevel"/>
    <w:tmpl w:val="1A60394C"/>
    <w:lvl w:ilvl="0" w:tplc="B090071A">
      <w:numFmt w:val="bullet"/>
      <w:lvlText w:val="-"/>
      <w:lvlJc w:val="left"/>
      <w:pPr>
        <w:ind w:left="720"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74C187A"/>
    <w:multiLevelType w:val="multilevel"/>
    <w:tmpl w:val="52CCCE28"/>
    <w:lvl w:ilvl="0">
      <w:start w:val="3"/>
      <w:numFmt w:val="decimal"/>
      <w:lvlText w:val="%1."/>
      <w:lvlJc w:val="left"/>
      <w:pPr>
        <w:ind w:left="364"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start w:val="1"/>
      <w:numFmt w:val="decimal"/>
      <w:lvlText w:val="%1.%2"/>
      <w:lvlJc w:val="left"/>
      <w:pPr>
        <w:ind w:left="494" w:hanging="390"/>
      </w:pPr>
      <w:rPr>
        <w:rFonts w:ascii="Times New Roman" w:eastAsia="Times New Roman" w:hAnsi="Times New Roman" w:cs="Times New Roman" w:hint="default"/>
        <w:b w:val="0"/>
        <w:bCs w:val="0"/>
        <w:i w:val="0"/>
        <w:iCs w:val="0"/>
        <w:spacing w:val="-3"/>
        <w:w w:val="100"/>
        <w:sz w:val="26"/>
        <w:szCs w:val="26"/>
        <w:lang w:val="vi" w:eastAsia="en-US" w:bidi="ar-SA"/>
      </w:rPr>
    </w:lvl>
    <w:lvl w:ilvl="2">
      <w:numFmt w:val="bullet"/>
      <w:lvlText w:val="•"/>
      <w:lvlJc w:val="left"/>
      <w:pPr>
        <w:ind w:left="1390" w:hanging="390"/>
      </w:pPr>
      <w:rPr>
        <w:rFonts w:hint="default"/>
        <w:lang w:val="vi" w:eastAsia="en-US" w:bidi="ar-SA"/>
      </w:rPr>
    </w:lvl>
    <w:lvl w:ilvl="3">
      <w:numFmt w:val="bullet"/>
      <w:lvlText w:val="•"/>
      <w:lvlJc w:val="left"/>
      <w:pPr>
        <w:ind w:left="2280" w:hanging="390"/>
      </w:pPr>
      <w:rPr>
        <w:rFonts w:hint="default"/>
        <w:lang w:val="vi" w:eastAsia="en-US" w:bidi="ar-SA"/>
      </w:rPr>
    </w:lvl>
    <w:lvl w:ilvl="4">
      <w:numFmt w:val="bullet"/>
      <w:lvlText w:val="•"/>
      <w:lvlJc w:val="left"/>
      <w:pPr>
        <w:ind w:left="3170" w:hanging="390"/>
      </w:pPr>
      <w:rPr>
        <w:rFonts w:hint="default"/>
        <w:lang w:val="vi" w:eastAsia="en-US" w:bidi="ar-SA"/>
      </w:rPr>
    </w:lvl>
    <w:lvl w:ilvl="5">
      <w:numFmt w:val="bullet"/>
      <w:lvlText w:val="•"/>
      <w:lvlJc w:val="left"/>
      <w:pPr>
        <w:ind w:left="4060" w:hanging="390"/>
      </w:pPr>
      <w:rPr>
        <w:rFonts w:hint="default"/>
        <w:lang w:val="vi" w:eastAsia="en-US" w:bidi="ar-SA"/>
      </w:rPr>
    </w:lvl>
    <w:lvl w:ilvl="6">
      <w:numFmt w:val="bullet"/>
      <w:lvlText w:val="•"/>
      <w:lvlJc w:val="left"/>
      <w:pPr>
        <w:ind w:left="4951" w:hanging="390"/>
      </w:pPr>
      <w:rPr>
        <w:rFonts w:hint="default"/>
        <w:lang w:val="vi" w:eastAsia="en-US" w:bidi="ar-SA"/>
      </w:rPr>
    </w:lvl>
    <w:lvl w:ilvl="7">
      <w:numFmt w:val="bullet"/>
      <w:lvlText w:val="•"/>
      <w:lvlJc w:val="left"/>
      <w:pPr>
        <w:ind w:left="5841" w:hanging="390"/>
      </w:pPr>
      <w:rPr>
        <w:rFonts w:hint="default"/>
        <w:lang w:val="vi" w:eastAsia="en-US" w:bidi="ar-SA"/>
      </w:rPr>
    </w:lvl>
    <w:lvl w:ilvl="8">
      <w:numFmt w:val="bullet"/>
      <w:lvlText w:val="•"/>
      <w:lvlJc w:val="left"/>
      <w:pPr>
        <w:ind w:left="6731" w:hanging="390"/>
      </w:pPr>
      <w:rPr>
        <w:rFonts w:hint="default"/>
        <w:lang w:val="vi" w:eastAsia="en-US" w:bidi="ar-SA"/>
      </w:rPr>
    </w:lvl>
  </w:abstractNum>
  <w:abstractNum w:abstractNumId="7" w15:restartNumberingAfterBreak="0">
    <w:nsid w:val="07A203C0"/>
    <w:multiLevelType w:val="hybridMultilevel"/>
    <w:tmpl w:val="25D6E2BE"/>
    <w:lvl w:ilvl="0" w:tplc="10EA4F7E">
      <w:start w:val="1"/>
      <w:numFmt w:val="decimal"/>
      <w:lvlText w:val="%1."/>
      <w:lvlJc w:val="left"/>
      <w:pPr>
        <w:ind w:left="370"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1B5018CE">
      <w:numFmt w:val="bullet"/>
      <w:lvlText w:val="•"/>
      <w:lvlJc w:val="left"/>
      <w:pPr>
        <w:ind w:left="1193" w:hanging="260"/>
      </w:pPr>
      <w:rPr>
        <w:rFonts w:hint="default"/>
        <w:lang w:val="vi" w:eastAsia="en-US" w:bidi="ar-SA"/>
      </w:rPr>
    </w:lvl>
    <w:lvl w:ilvl="2" w:tplc="10807A4C">
      <w:numFmt w:val="bullet"/>
      <w:lvlText w:val="•"/>
      <w:lvlJc w:val="left"/>
      <w:pPr>
        <w:ind w:left="2006" w:hanging="260"/>
      </w:pPr>
      <w:rPr>
        <w:rFonts w:hint="default"/>
        <w:lang w:val="vi" w:eastAsia="en-US" w:bidi="ar-SA"/>
      </w:rPr>
    </w:lvl>
    <w:lvl w:ilvl="3" w:tplc="3962D51A">
      <w:numFmt w:val="bullet"/>
      <w:lvlText w:val="•"/>
      <w:lvlJc w:val="left"/>
      <w:pPr>
        <w:ind w:left="2819" w:hanging="260"/>
      </w:pPr>
      <w:rPr>
        <w:rFonts w:hint="default"/>
        <w:lang w:val="vi" w:eastAsia="en-US" w:bidi="ar-SA"/>
      </w:rPr>
    </w:lvl>
    <w:lvl w:ilvl="4" w:tplc="F5A67CF2">
      <w:numFmt w:val="bullet"/>
      <w:lvlText w:val="•"/>
      <w:lvlJc w:val="left"/>
      <w:pPr>
        <w:ind w:left="3632" w:hanging="260"/>
      </w:pPr>
      <w:rPr>
        <w:rFonts w:hint="default"/>
        <w:lang w:val="vi" w:eastAsia="en-US" w:bidi="ar-SA"/>
      </w:rPr>
    </w:lvl>
    <w:lvl w:ilvl="5" w:tplc="B03A1C66">
      <w:numFmt w:val="bullet"/>
      <w:lvlText w:val="•"/>
      <w:lvlJc w:val="left"/>
      <w:pPr>
        <w:ind w:left="4446" w:hanging="260"/>
      </w:pPr>
      <w:rPr>
        <w:rFonts w:hint="default"/>
        <w:lang w:val="vi" w:eastAsia="en-US" w:bidi="ar-SA"/>
      </w:rPr>
    </w:lvl>
    <w:lvl w:ilvl="6" w:tplc="F814E3F2">
      <w:numFmt w:val="bullet"/>
      <w:lvlText w:val="•"/>
      <w:lvlJc w:val="left"/>
      <w:pPr>
        <w:ind w:left="5259" w:hanging="260"/>
      </w:pPr>
      <w:rPr>
        <w:rFonts w:hint="default"/>
        <w:lang w:val="vi" w:eastAsia="en-US" w:bidi="ar-SA"/>
      </w:rPr>
    </w:lvl>
    <w:lvl w:ilvl="7" w:tplc="56B6D652">
      <w:numFmt w:val="bullet"/>
      <w:lvlText w:val="•"/>
      <w:lvlJc w:val="left"/>
      <w:pPr>
        <w:ind w:left="6072" w:hanging="260"/>
      </w:pPr>
      <w:rPr>
        <w:rFonts w:hint="default"/>
        <w:lang w:val="vi" w:eastAsia="en-US" w:bidi="ar-SA"/>
      </w:rPr>
    </w:lvl>
    <w:lvl w:ilvl="8" w:tplc="C04C9518">
      <w:numFmt w:val="bullet"/>
      <w:lvlText w:val="•"/>
      <w:lvlJc w:val="left"/>
      <w:pPr>
        <w:ind w:left="6885" w:hanging="260"/>
      </w:pPr>
      <w:rPr>
        <w:rFonts w:hint="default"/>
        <w:lang w:val="vi" w:eastAsia="en-US" w:bidi="ar-SA"/>
      </w:rPr>
    </w:lvl>
  </w:abstractNum>
  <w:abstractNum w:abstractNumId="8" w15:restartNumberingAfterBreak="0">
    <w:nsid w:val="08E9059D"/>
    <w:multiLevelType w:val="hybridMultilevel"/>
    <w:tmpl w:val="1804B55E"/>
    <w:lvl w:ilvl="0" w:tplc="6BC4DDCA">
      <w:numFmt w:val="bullet"/>
      <w:lvlText w:val="●"/>
      <w:lvlJc w:val="left"/>
      <w:pPr>
        <w:ind w:left="544" w:hanging="420"/>
      </w:pPr>
      <w:rPr>
        <w:rFonts w:ascii="DejaVu Sans" w:eastAsia="DejaVu Sans" w:hAnsi="DejaVu Sans" w:cs="DejaVu Sans" w:hint="default"/>
        <w:b w:val="0"/>
        <w:bCs w:val="0"/>
        <w:i w:val="0"/>
        <w:iCs w:val="0"/>
        <w:spacing w:val="0"/>
        <w:w w:val="100"/>
        <w:sz w:val="16"/>
        <w:szCs w:val="16"/>
        <w:lang w:val="vi" w:eastAsia="en-US" w:bidi="ar-SA"/>
      </w:rPr>
    </w:lvl>
    <w:lvl w:ilvl="1" w:tplc="2FC629A0">
      <w:numFmt w:val="bullet"/>
      <w:lvlText w:val="◆"/>
      <w:lvlJc w:val="left"/>
      <w:pPr>
        <w:ind w:left="964" w:hanging="420"/>
      </w:pPr>
      <w:rPr>
        <w:rFonts w:ascii="Nimbus Roman" w:eastAsia="Nimbus Roman" w:hAnsi="Nimbus Roman" w:cs="Nimbus Roman" w:hint="default"/>
        <w:b w:val="0"/>
        <w:bCs w:val="0"/>
        <w:i w:val="0"/>
        <w:iCs w:val="0"/>
        <w:spacing w:val="0"/>
        <w:w w:val="100"/>
        <w:sz w:val="16"/>
        <w:szCs w:val="16"/>
        <w:lang w:val="vi" w:eastAsia="en-US" w:bidi="ar-SA"/>
      </w:rPr>
    </w:lvl>
    <w:lvl w:ilvl="2" w:tplc="2F068620">
      <w:numFmt w:val="bullet"/>
      <w:lvlText w:val="•"/>
      <w:lvlJc w:val="left"/>
      <w:pPr>
        <w:ind w:left="1911" w:hanging="420"/>
      </w:pPr>
      <w:rPr>
        <w:rFonts w:hint="default"/>
        <w:lang w:val="vi" w:eastAsia="en-US" w:bidi="ar-SA"/>
      </w:rPr>
    </w:lvl>
    <w:lvl w:ilvl="3" w:tplc="D9BCBDF2">
      <w:numFmt w:val="bullet"/>
      <w:lvlText w:val="•"/>
      <w:lvlJc w:val="left"/>
      <w:pPr>
        <w:ind w:left="2863" w:hanging="420"/>
      </w:pPr>
      <w:rPr>
        <w:rFonts w:hint="default"/>
        <w:lang w:val="vi" w:eastAsia="en-US" w:bidi="ar-SA"/>
      </w:rPr>
    </w:lvl>
    <w:lvl w:ilvl="4" w:tplc="5F2EF770">
      <w:numFmt w:val="bullet"/>
      <w:lvlText w:val="•"/>
      <w:lvlJc w:val="left"/>
      <w:pPr>
        <w:ind w:left="3815" w:hanging="420"/>
      </w:pPr>
      <w:rPr>
        <w:rFonts w:hint="default"/>
        <w:lang w:val="vi" w:eastAsia="en-US" w:bidi="ar-SA"/>
      </w:rPr>
    </w:lvl>
    <w:lvl w:ilvl="5" w:tplc="165C4D16">
      <w:numFmt w:val="bullet"/>
      <w:lvlText w:val="•"/>
      <w:lvlJc w:val="left"/>
      <w:pPr>
        <w:ind w:left="4767" w:hanging="420"/>
      </w:pPr>
      <w:rPr>
        <w:rFonts w:hint="default"/>
        <w:lang w:val="vi" w:eastAsia="en-US" w:bidi="ar-SA"/>
      </w:rPr>
    </w:lvl>
    <w:lvl w:ilvl="6" w:tplc="B4FE1F4A">
      <w:numFmt w:val="bullet"/>
      <w:lvlText w:val="•"/>
      <w:lvlJc w:val="left"/>
      <w:pPr>
        <w:ind w:left="5718" w:hanging="420"/>
      </w:pPr>
      <w:rPr>
        <w:rFonts w:hint="default"/>
        <w:lang w:val="vi" w:eastAsia="en-US" w:bidi="ar-SA"/>
      </w:rPr>
    </w:lvl>
    <w:lvl w:ilvl="7" w:tplc="DD303EF0">
      <w:numFmt w:val="bullet"/>
      <w:lvlText w:val="•"/>
      <w:lvlJc w:val="left"/>
      <w:pPr>
        <w:ind w:left="6670" w:hanging="420"/>
      </w:pPr>
      <w:rPr>
        <w:rFonts w:hint="default"/>
        <w:lang w:val="vi" w:eastAsia="en-US" w:bidi="ar-SA"/>
      </w:rPr>
    </w:lvl>
    <w:lvl w:ilvl="8" w:tplc="C65EBDFC">
      <w:numFmt w:val="bullet"/>
      <w:lvlText w:val="•"/>
      <w:lvlJc w:val="left"/>
      <w:pPr>
        <w:ind w:left="7622" w:hanging="420"/>
      </w:pPr>
      <w:rPr>
        <w:rFonts w:hint="default"/>
        <w:lang w:val="vi" w:eastAsia="en-US" w:bidi="ar-SA"/>
      </w:rPr>
    </w:lvl>
  </w:abstractNum>
  <w:abstractNum w:abstractNumId="9" w15:restartNumberingAfterBreak="0">
    <w:nsid w:val="090826EF"/>
    <w:multiLevelType w:val="multilevel"/>
    <w:tmpl w:val="BD3637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09C445F7"/>
    <w:multiLevelType w:val="hybridMultilevel"/>
    <w:tmpl w:val="C64CFDFC"/>
    <w:lvl w:ilvl="0" w:tplc="41AE29F8">
      <w:start w:val="5"/>
      <w:numFmt w:val="decimal"/>
      <w:lvlText w:val="%1."/>
      <w:lvlJc w:val="left"/>
      <w:pPr>
        <w:ind w:left="365"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8EC0D230">
      <w:numFmt w:val="bullet"/>
      <w:lvlText w:val="•"/>
      <w:lvlJc w:val="left"/>
      <w:pPr>
        <w:ind w:left="1175" w:hanging="260"/>
      </w:pPr>
      <w:rPr>
        <w:rFonts w:hint="default"/>
        <w:lang w:val="vi" w:eastAsia="en-US" w:bidi="ar-SA"/>
      </w:rPr>
    </w:lvl>
    <w:lvl w:ilvl="2" w:tplc="28084760">
      <w:numFmt w:val="bullet"/>
      <w:lvlText w:val="•"/>
      <w:lvlJc w:val="left"/>
      <w:pPr>
        <w:ind w:left="1990" w:hanging="260"/>
      </w:pPr>
      <w:rPr>
        <w:rFonts w:hint="default"/>
        <w:lang w:val="vi" w:eastAsia="en-US" w:bidi="ar-SA"/>
      </w:rPr>
    </w:lvl>
    <w:lvl w:ilvl="3" w:tplc="A706FEFE">
      <w:numFmt w:val="bullet"/>
      <w:lvlText w:val="•"/>
      <w:lvlJc w:val="left"/>
      <w:pPr>
        <w:ind w:left="2805" w:hanging="260"/>
      </w:pPr>
      <w:rPr>
        <w:rFonts w:hint="default"/>
        <w:lang w:val="vi" w:eastAsia="en-US" w:bidi="ar-SA"/>
      </w:rPr>
    </w:lvl>
    <w:lvl w:ilvl="4" w:tplc="2540594C">
      <w:numFmt w:val="bullet"/>
      <w:lvlText w:val="•"/>
      <w:lvlJc w:val="left"/>
      <w:pPr>
        <w:ind w:left="3620" w:hanging="260"/>
      </w:pPr>
      <w:rPr>
        <w:rFonts w:hint="default"/>
        <w:lang w:val="vi" w:eastAsia="en-US" w:bidi="ar-SA"/>
      </w:rPr>
    </w:lvl>
    <w:lvl w:ilvl="5" w:tplc="1D269FBA">
      <w:numFmt w:val="bullet"/>
      <w:lvlText w:val="•"/>
      <w:lvlJc w:val="left"/>
      <w:pPr>
        <w:ind w:left="4436" w:hanging="260"/>
      </w:pPr>
      <w:rPr>
        <w:rFonts w:hint="default"/>
        <w:lang w:val="vi" w:eastAsia="en-US" w:bidi="ar-SA"/>
      </w:rPr>
    </w:lvl>
    <w:lvl w:ilvl="6" w:tplc="1B4A66BA">
      <w:numFmt w:val="bullet"/>
      <w:lvlText w:val="•"/>
      <w:lvlJc w:val="left"/>
      <w:pPr>
        <w:ind w:left="5251" w:hanging="260"/>
      </w:pPr>
      <w:rPr>
        <w:rFonts w:hint="default"/>
        <w:lang w:val="vi" w:eastAsia="en-US" w:bidi="ar-SA"/>
      </w:rPr>
    </w:lvl>
    <w:lvl w:ilvl="7" w:tplc="5CC6AC78">
      <w:numFmt w:val="bullet"/>
      <w:lvlText w:val="•"/>
      <w:lvlJc w:val="left"/>
      <w:pPr>
        <w:ind w:left="6066" w:hanging="260"/>
      </w:pPr>
      <w:rPr>
        <w:rFonts w:hint="default"/>
        <w:lang w:val="vi" w:eastAsia="en-US" w:bidi="ar-SA"/>
      </w:rPr>
    </w:lvl>
    <w:lvl w:ilvl="8" w:tplc="1278F656">
      <w:numFmt w:val="bullet"/>
      <w:lvlText w:val="•"/>
      <w:lvlJc w:val="left"/>
      <w:pPr>
        <w:ind w:left="6881" w:hanging="260"/>
      </w:pPr>
      <w:rPr>
        <w:rFonts w:hint="default"/>
        <w:lang w:val="vi" w:eastAsia="en-US" w:bidi="ar-SA"/>
      </w:rPr>
    </w:lvl>
  </w:abstractNum>
  <w:abstractNum w:abstractNumId="11" w15:restartNumberingAfterBreak="0">
    <w:nsid w:val="0A157A13"/>
    <w:multiLevelType w:val="multilevel"/>
    <w:tmpl w:val="E3A49926"/>
    <w:lvl w:ilvl="0">
      <w:start w:val="1"/>
      <w:numFmt w:val="decimal"/>
      <w:lvlText w:val="%1"/>
      <w:lvlJc w:val="left"/>
      <w:pPr>
        <w:ind w:left="907" w:hanging="784"/>
      </w:pPr>
      <w:rPr>
        <w:rFonts w:hint="default"/>
        <w:lang w:val="vi" w:eastAsia="en-US" w:bidi="ar-SA"/>
      </w:rPr>
    </w:lvl>
    <w:lvl w:ilvl="1">
      <w:start w:val="1"/>
      <w:numFmt w:val="decimal"/>
      <w:lvlText w:val="%1.%2"/>
      <w:lvlJc w:val="left"/>
      <w:pPr>
        <w:ind w:left="907" w:hanging="784"/>
      </w:pPr>
      <w:rPr>
        <w:rFonts w:ascii="Times New Roman" w:eastAsia="Times New Roman" w:hAnsi="Times New Roman" w:cs="Times New Roman" w:hint="default"/>
        <w:b/>
        <w:bCs/>
        <w:i w:val="0"/>
        <w:iCs w:val="0"/>
        <w:spacing w:val="-3"/>
        <w:w w:val="100"/>
        <w:sz w:val="26"/>
        <w:szCs w:val="26"/>
        <w:lang w:val="vi" w:eastAsia="en-US" w:bidi="ar-SA"/>
      </w:rPr>
    </w:lvl>
    <w:lvl w:ilvl="2">
      <w:start w:val="1"/>
      <w:numFmt w:val="decimal"/>
      <w:lvlText w:val="%1.%2.%3"/>
      <w:lvlJc w:val="left"/>
      <w:pPr>
        <w:ind w:left="907" w:hanging="784"/>
      </w:pPr>
      <w:rPr>
        <w:rFonts w:ascii="Times New Roman" w:eastAsia="Times New Roman" w:hAnsi="Times New Roman" w:cs="Times New Roman" w:hint="default"/>
        <w:b/>
        <w:bCs/>
        <w:i w:val="0"/>
        <w:iCs w:val="0"/>
        <w:spacing w:val="-3"/>
        <w:w w:val="100"/>
        <w:sz w:val="26"/>
        <w:szCs w:val="26"/>
        <w:lang w:val="vi" w:eastAsia="en-US" w:bidi="ar-SA"/>
      </w:rPr>
    </w:lvl>
    <w:lvl w:ilvl="3">
      <w:start w:val="1"/>
      <w:numFmt w:val="decimal"/>
      <w:lvlText w:val="%1.%2.%3.%4"/>
      <w:lvlJc w:val="left"/>
      <w:pPr>
        <w:ind w:left="907" w:hanging="784"/>
      </w:pPr>
      <w:rPr>
        <w:rFonts w:ascii="Times New Roman" w:eastAsia="Times New Roman" w:hAnsi="Times New Roman" w:cs="Times New Roman" w:hint="default"/>
        <w:b/>
        <w:bCs/>
        <w:i w:val="0"/>
        <w:iCs w:val="0"/>
        <w:spacing w:val="-3"/>
        <w:w w:val="100"/>
        <w:sz w:val="26"/>
        <w:szCs w:val="26"/>
        <w:lang w:val="vi" w:eastAsia="en-US" w:bidi="ar-SA"/>
      </w:rPr>
    </w:lvl>
    <w:lvl w:ilvl="4">
      <w:numFmt w:val="bullet"/>
      <w:lvlText w:val="●"/>
      <w:lvlJc w:val="left"/>
      <w:pPr>
        <w:ind w:left="544" w:hanging="420"/>
      </w:pPr>
      <w:rPr>
        <w:rFonts w:ascii="DejaVu Sans" w:eastAsia="DejaVu Sans" w:hAnsi="DejaVu Sans" w:cs="DejaVu Sans" w:hint="default"/>
        <w:spacing w:val="0"/>
        <w:w w:val="100"/>
        <w:lang w:val="vi" w:eastAsia="en-US" w:bidi="ar-SA"/>
      </w:rPr>
    </w:lvl>
    <w:lvl w:ilvl="5">
      <w:numFmt w:val="bullet"/>
      <w:lvlText w:val="■"/>
      <w:lvlJc w:val="left"/>
      <w:pPr>
        <w:ind w:left="964" w:hanging="420"/>
      </w:pPr>
      <w:rPr>
        <w:rFonts w:ascii="DejaVu Sans" w:eastAsia="DejaVu Sans" w:hAnsi="DejaVu Sans" w:cs="DejaVu Sans" w:hint="default"/>
        <w:b w:val="0"/>
        <w:bCs w:val="0"/>
        <w:i w:val="0"/>
        <w:iCs w:val="0"/>
        <w:spacing w:val="0"/>
        <w:w w:val="100"/>
        <w:sz w:val="14"/>
        <w:szCs w:val="14"/>
        <w:lang w:val="vi" w:eastAsia="en-US" w:bidi="ar-SA"/>
      </w:rPr>
    </w:lvl>
    <w:lvl w:ilvl="6">
      <w:numFmt w:val="bullet"/>
      <w:lvlText w:val="•"/>
      <w:lvlJc w:val="left"/>
      <w:pPr>
        <w:ind w:left="5243" w:hanging="420"/>
      </w:pPr>
      <w:rPr>
        <w:rFonts w:hint="default"/>
        <w:lang w:val="vi" w:eastAsia="en-US" w:bidi="ar-SA"/>
      </w:rPr>
    </w:lvl>
    <w:lvl w:ilvl="7">
      <w:numFmt w:val="bullet"/>
      <w:lvlText w:val="•"/>
      <w:lvlJc w:val="left"/>
      <w:pPr>
        <w:ind w:left="6313" w:hanging="420"/>
      </w:pPr>
      <w:rPr>
        <w:rFonts w:hint="default"/>
        <w:lang w:val="vi" w:eastAsia="en-US" w:bidi="ar-SA"/>
      </w:rPr>
    </w:lvl>
    <w:lvl w:ilvl="8">
      <w:numFmt w:val="bullet"/>
      <w:lvlText w:val="•"/>
      <w:lvlJc w:val="left"/>
      <w:pPr>
        <w:ind w:left="7384" w:hanging="420"/>
      </w:pPr>
      <w:rPr>
        <w:rFonts w:hint="default"/>
        <w:lang w:val="vi" w:eastAsia="en-US" w:bidi="ar-SA"/>
      </w:rPr>
    </w:lvl>
  </w:abstractNum>
  <w:abstractNum w:abstractNumId="12" w15:restartNumberingAfterBreak="0">
    <w:nsid w:val="0A773217"/>
    <w:multiLevelType w:val="multilevel"/>
    <w:tmpl w:val="A0A8F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B1438E5"/>
    <w:multiLevelType w:val="multilevel"/>
    <w:tmpl w:val="D4185672"/>
    <w:lvl w:ilvl="0">
      <w:numFmt w:val="bullet"/>
      <w:lvlText w:val="■"/>
      <w:lvlJc w:val="left"/>
      <w:pPr>
        <w:ind w:left="544" w:hanging="420"/>
      </w:pPr>
      <w:rPr>
        <w:rFonts w:ascii="Verdana" w:eastAsia="Verdana" w:hAnsi="Verdana" w:cs="Verdana"/>
        <w:b w:val="0"/>
        <w:i w:val="0"/>
        <w:sz w:val="14"/>
        <w:szCs w:val="14"/>
      </w:rPr>
    </w:lvl>
    <w:lvl w:ilvl="1">
      <w:numFmt w:val="bullet"/>
      <w:lvlText w:val="•"/>
      <w:lvlJc w:val="left"/>
      <w:pPr>
        <w:ind w:left="1438" w:hanging="419"/>
      </w:pPr>
    </w:lvl>
    <w:lvl w:ilvl="2">
      <w:numFmt w:val="bullet"/>
      <w:lvlText w:val="•"/>
      <w:lvlJc w:val="left"/>
      <w:pPr>
        <w:ind w:left="2337" w:hanging="420"/>
      </w:pPr>
    </w:lvl>
    <w:lvl w:ilvl="3">
      <w:numFmt w:val="bullet"/>
      <w:lvlText w:val="•"/>
      <w:lvlJc w:val="left"/>
      <w:pPr>
        <w:ind w:left="3235" w:hanging="420"/>
      </w:pPr>
    </w:lvl>
    <w:lvl w:ilvl="4">
      <w:numFmt w:val="bullet"/>
      <w:lvlText w:val="•"/>
      <w:lvlJc w:val="left"/>
      <w:pPr>
        <w:ind w:left="4134" w:hanging="420"/>
      </w:pPr>
    </w:lvl>
    <w:lvl w:ilvl="5">
      <w:numFmt w:val="bullet"/>
      <w:lvlText w:val="•"/>
      <w:lvlJc w:val="left"/>
      <w:pPr>
        <w:ind w:left="5033" w:hanging="420"/>
      </w:pPr>
    </w:lvl>
    <w:lvl w:ilvl="6">
      <w:numFmt w:val="bullet"/>
      <w:lvlText w:val="•"/>
      <w:lvlJc w:val="left"/>
      <w:pPr>
        <w:ind w:left="5931" w:hanging="420"/>
      </w:pPr>
    </w:lvl>
    <w:lvl w:ilvl="7">
      <w:numFmt w:val="bullet"/>
      <w:lvlText w:val="•"/>
      <w:lvlJc w:val="left"/>
      <w:pPr>
        <w:ind w:left="6830" w:hanging="420"/>
      </w:pPr>
    </w:lvl>
    <w:lvl w:ilvl="8">
      <w:numFmt w:val="bullet"/>
      <w:lvlText w:val="•"/>
      <w:lvlJc w:val="left"/>
      <w:pPr>
        <w:ind w:left="7728" w:hanging="420"/>
      </w:pPr>
    </w:lvl>
  </w:abstractNum>
  <w:abstractNum w:abstractNumId="14" w15:restartNumberingAfterBreak="0">
    <w:nsid w:val="0CC641D5"/>
    <w:multiLevelType w:val="hybridMultilevel"/>
    <w:tmpl w:val="76FAF3F8"/>
    <w:lvl w:ilvl="0" w:tplc="04C2D1AC">
      <w:numFmt w:val="bullet"/>
      <w:lvlText w:val="●"/>
      <w:lvlJc w:val="left"/>
      <w:pPr>
        <w:ind w:left="544" w:hanging="420"/>
      </w:pPr>
      <w:rPr>
        <w:rFonts w:ascii="DejaVu Sans" w:eastAsia="DejaVu Sans" w:hAnsi="DejaVu Sans" w:cs="DejaVu Sans" w:hint="default"/>
        <w:b w:val="0"/>
        <w:bCs w:val="0"/>
        <w:i w:val="0"/>
        <w:iCs w:val="0"/>
        <w:spacing w:val="0"/>
        <w:w w:val="100"/>
        <w:sz w:val="16"/>
        <w:szCs w:val="16"/>
        <w:lang w:val="vi" w:eastAsia="en-US" w:bidi="ar-SA"/>
      </w:rPr>
    </w:lvl>
    <w:lvl w:ilvl="1" w:tplc="6F5E0BE0">
      <w:numFmt w:val="bullet"/>
      <w:lvlText w:val="■"/>
      <w:lvlJc w:val="left"/>
      <w:pPr>
        <w:ind w:left="964" w:hanging="420"/>
      </w:pPr>
      <w:rPr>
        <w:rFonts w:ascii="DejaVu Sans" w:eastAsia="DejaVu Sans" w:hAnsi="DejaVu Sans" w:cs="DejaVu Sans" w:hint="default"/>
        <w:b w:val="0"/>
        <w:bCs w:val="0"/>
        <w:i w:val="0"/>
        <w:iCs w:val="0"/>
        <w:spacing w:val="0"/>
        <w:w w:val="100"/>
        <w:sz w:val="14"/>
        <w:szCs w:val="14"/>
        <w:lang w:val="vi" w:eastAsia="en-US" w:bidi="ar-SA"/>
      </w:rPr>
    </w:lvl>
    <w:lvl w:ilvl="2" w:tplc="0E9E032E">
      <w:numFmt w:val="bullet"/>
      <w:lvlText w:val="•"/>
      <w:lvlJc w:val="left"/>
      <w:pPr>
        <w:ind w:left="1911" w:hanging="420"/>
      </w:pPr>
      <w:rPr>
        <w:rFonts w:hint="default"/>
        <w:lang w:val="vi" w:eastAsia="en-US" w:bidi="ar-SA"/>
      </w:rPr>
    </w:lvl>
    <w:lvl w:ilvl="3" w:tplc="35FA4510">
      <w:numFmt w:val="bullet"/>
      <w:lvlText w:val="•"/>
      <w:lvlJc w:val="left"/>
      <w:pPr>
        <w:ind w:left="2863" w:hanging="420"/>
      </w:pPr>
      <w:rPr>
        <w:rFonts w:hint="default"/>
        <w:lang w:val="vi" w:eastAsia="en-US" w:bidi="ar-SA"/>
      </w:rPr>
    </w:lvl>
    <w:lvl w:ilvl="4" w:tplc="F5902362">
      <w:numFmt w:val="bullet"/>
      <w:lvlText w:val="•"/>
      <w:lvlJc w:val="left"/>
      <w:pPr>
        <w:ind w:left="3815" w:hanging="420"/>
      </w:pPr>
      <w:rPr>
        <w:rFonts w:hint="default"/>
        <w:lang w:val="vi" w:eastAsia="en-US" w:bidi="ar-SA"/>
      </w:rPr>
    </w:lvl>
    <w:lvl w:ilvl="5" w:tplc="E2F8C7DE">
      <w:numFmt w:val="bullet"/>
      <w:lvlText w:val="•"/>
      <w:lvlJc w:val="left"/>
      <w:pPr>
        <w:ind w:left="4767" w:hanging="420"/>
      </w:pPr>
      <w:rPr>
        <w:rFonts w:hint="default"/>
        <w:lang w:val="vi" w:eastAsia="en-US" w:bidi="ar-SA"/>
      </w:rPr>
    </w:lvl>
    <w:lvl w:ilvl="6" w:tplc="26B2C10A">
      <w:numFmt w:val="bullet"/>
      <w:lvlText w:val="•"/>
      <w:lvlJc w:val="left"/>
      <w:pPr>
        <w:ind w:left="5718" w:hanging="420"/>
      </w:pPr>
      <w:rPr>
        <w:rFonts w:hint="default"/>
        <w:lang w:val="vi" w:eastAsia="en-US" w:bidi="ar-SA"/>
      </w:rPr>
    </w:lvl>
    <w:lvl w:ilvl="7" w:tplc="158AD0EE">
      <w:numFmt w:val="bullet"/>
      <w:lvlText w:val="•"/>
      <w:lvlJc w:val="left"/>
      <w:pPr>
        <w:ind w:left="6670" w:hanging="420"/>
      </w:pPr>
      <w:rPr>
        <w:rFonts w:hint="default"/>
        <w:lang w:val="vi" w:eastAsia="en-US" w:bidi="ar-SA"/>
      </w:rPr>
    </w:lvl>
    <w:lvl w:ilvl="8" w:tplc="CAA0F56E">
      <w:numFmt w:val="bullet"/>
      <w:lvlText w:val="•"/>
      <w:lvlJc w:val="left"/>
      <w:pPr>
        <w:ind w:left="7622" w:hanging="420"/>
      </w:pPr>
      <w:rPr>
        <w:rFonts w:hint="default"/>
        <w:lang w:val="vi" w:eastAsia="en-US" w:bidi="ar-SA"/>
      </w:rPr>
    </w:lvl>
  </w:abstractNum>
  <w:abstractNum w:abstractNumId="15" w15:restartNumberingAfterBreak="0">
    <w:nsid w:val="0E905555"/>
    <w:multiLevelType w:val="multilevel"/>
    <w:tmpl w:val="A7E46E02"/>
    <w:lvl w:ilvl="0">
      <w:start w:val="5"/>
      <w:numFmt w:val="decimal"/>
      <w:lvlText w:val="%1."/>
      <w:lvlJc w:val="left"/>
      <w:pPr>
        <w:ind w:left="369"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start w:val="1"/>
      <w:numFmt w:val="decimal"/>
      <w:lvlText w:val="%1.%2"/>
      <w:lvlJc w:val="left"/>
      <w:pPr>
        <w:ind w:left="499" w:hanging="390"/>
      </w:pPr>
      <w:rPr>
        <w:rFonts w:ascii="Times New Roman" w:eastAsia="Times New Roman" w:hAnsi="Times New Roman" w:cs="Times New Roman" w:hint="default"/>
        <w:b w:val="0"/>
        <w:bCs w:val="0"/>
        <w:i w:val="0"/>
        <w:iCs w:val="0"/>
        <w:spacing w:val="-3"/>
        <w:w w:val="100"/>
        <w:sz w:val="26"/>
        <w:szCs w:val="26"/>
        <w:lang w:val="vi" w:eastAsia="en-US" w:bidi="ar-SA"/>
      </w:rPr>
    </w:lvl>
    <w:lvl w:ilvl="2">
      <w:numFmt w:val="bullet"/>
      <w:lvlText w:val="•"/>
      <w:lvlJc w:val="left"/>
      <w:pPr>
        <w:ind w:left="1390" w:hanging="390"/>
      </w:pPr>
      <w:rPr>
        <w:rFonts w:hint="default"/>
        <w:lang w:val="vi" w:eastAsia="en-US" w:bidi="ar-SA"/>
      </w:rPr>
    </w:lvl>
    <w:lvl w:ilvl="3">
      <w:numFmt w:val="bullet"/>
      <w:lvlText w:val="•"/>
      <w:lvlJc w:val="left"/>
      <w:pPr>
        <w:ind w:left="2280" w:hanging="390"/>
      </w:pPr>
      <w:rPr>
        <w:rFonts w:hint="default"/>
        <w:lang w:val="vi" w:eastAsia="en-US" w:bidi="ar-SA"/>
      </w:rPr>
    </w:lvl>
    <w:lvl w:ilvl="4">
      <w:numFmt w:val="bullet"/>
      <w:lvlText w:val="•"/>
      <w:lvlJc w:val="left"/>
      <w:pPr>
        <w:ind w:left="3170" w:hanging="390"/>
      </w:pPr>
      <w:rPr>
        <w:rFonts w:hint="default"/>
        <w:lang w:val="vi" w:eastAsia="en-US" w:bidi="ar-SA"/>
      </w:rPr>
    </w:lvl>
    <w:lvl w:ilvl="5">
      <w:numFmt w:val="bullet"/>
      <w:lvlText w:val="•"/>
      <w:lvlJc w:val="left"/>
      <w:pPr>
        <w:ind w:left="4060" w:hanging="390"/>
      </w:pPr>
      <w:rPr>
        <w:rFonts w:hint="default"/>
        <w:lang w:val="vi" w:eastAsia="en-US" w:bidi="ar-SA"/>
      </w:rPr>
    </w:lvl>
    <w:lvl w:ilvl="6">
      <w:numFmt w:val="bullet"/>
      <w:lvlText w:val="•"/>
      <w:lvlJc w:val="left"/>
      <w:pPr>
        <w:ind w:left="4951" w:hanging="390"/>
      </w:pPr>
      <w:rPr>
        <w:rFonts w:hint="default"/>
        <w:lang w:val="vi" w:eastAsia="en-US" w:bidi="ar-SA"/>
      </w:rPr>
    </w:lvl>
    <w:lvl w:ilvl="7">
      <w:numFmt w:val="bullet"/>
      <w:lvlText w:val="•"/>
      <w:lvlJc w:val="left"/>
      <w:pPr>
        <w:ind w:left="5841" w:hanging="390"/>
      </w:pPr>
      <w:rPr>
        <w:rFonts w:hint="default"/>
        <w:lang w:val="vi" w:eastAsia="en-US" w:bidi="ar-SA"/>
      </w:rPr>
    </w:lvl>
    <w:lvl w:ilvl="8">
      <w:numFmt w:val="bullet"/>
      <w:lvlText w:val="•"/>
      <w:lvlJc w:val="left"/>
      <w:pPr>
        <w:ind w:left="6731" w:hanging="390"/>
      </w:pPr>
      <w:rPr>
        <w:rFonts w:hint="default"/>
        <w:lang w:val="vi" w:eastAsia="en-US" w:bidi="ar-SA"/>
      </w:rPr>
    </w:lvl>
  </w:abstractNum>
  <w:abstractNum w:abstractNumId="16" w15:restartNumberingAfterBreak="0">
    <w:nsid w:val="0F160460"/>
    <w:multiLevelType w:val="multilevel"/>
    <w:tmpl w:val="0CE4F2E2"/>
    <w:lvl w:ilvl="0">
      <w:start w:val="1"/>
      <w:numFmt w:val="decimal"/>
      <w:lvlText w:val="[%1]"/>
      <w:lvlJc w:val="left"/>
      <w:pPr>
        <w:ind w:left="844" w:hanging="720"/>
      </w:pPr>
      <w:rPr>
        <w:rFonts w:ascii="Times New Roman" w:eastAsia="Times New Roman" w:hAnsi="Times New Roman" w:cs="Times New Roman"/>
        <w:b w:val="0"/>
        <w:i w:val="0"/>
        <w:sz w:val="26"/>
        <w:szCs w:val="26"/>
      </w:rPr>
    </w:lvl>
    <w:lvl w:ilvl="1">
      <w:numFmt w:val="bullet"/>
      <w:lvlText w:val="•"/>
      <w:lvlJc w:val="left"/>
      <w:pPr>
        <w:ind w:left="1708" w:hanging="719"/>
      </w:pPr>
    </w:lvl>
    <w:lvl w:ilvl="2">
      <w:numFmt w:val="bullet"/>
      <w:lvlText w:val="•"/>
      <w:lvlJc w:val="left"/>
      <w:pPr>
        <w:ind w:left="2577" w:hanging="720"/>
      </w:pPr>
    </w:lvl>
    <w:lvl w:ilvl="3">
      <w:numFmt w:val="bullet"/>
      <w:lvlText w:val="•"/>
      <w:lvlJc w:val="left"/>
      <w:pPr>
        <w:ind w:left="3445" w:hanging="720"/>
      </w:pPr>
    </w:lvl>
    <w:lvl w:ilvl="4">
      <w:numFmt w:val="bullet"/>
      <w:lvlText w:val="•"/>
      <w:lvlJc w:val="left"/>
      <w:pPr>
        <w:ind w:left="4314" w:hanging="720"/>
      </w:pPr>
    </w:lvl>
    <w:lvl w:ilvl="5">
      <w:numFmt w:val="bullet"/>
      <w:lvlText w:val="•"/>
      <w:lvlJc w:val="left"/>
      <w:pPr>
        <w:ind w:left="5183" w:hanging="720"/>
      </w:pPr>
    </w:lvl>
    <w:lvl w:ilvl="6">
      <w:numFmt w:val="bullet"/>
      <w:lvlText w:val="•"/>
      <w:lvlJc w:val="left"/>
      <w:pPr>
        <w:ind w:left="6051" w:hanging="720"/>
      </w:pPr>
    </w:lvl>
    <w:lvl w:ilvl="7">
      <w:numFmt w:val="bullet"/>
      <w:lvlText w:val="•"/>
      <w:lvlJc w:val="left"/>
      <w:pPr>
        <w:ind w:left="6920" w:hanging="720"/>
      </w:pPr>
    </w:lvl>
    <w:lvl w:ilvl="8">
      <w:numFmt w:val="bullet"/>
      <w:lvlText w:val="•"/>
      <w:lvlJc w:val="left"/>
      <w:pPr>
        <w:ind w:left="7788" w:hanging="720"/>
      </w:pPr>
    </w:lvl>
  </w:abstractNum>
  <w:abstractNum w:abstractNumId="17" w15:restartNumberingAfterBreak="0">
    <w:nsid w:val="0F711BBA"/>
    <w:multiLevelType w:val="multilevel"/>
    <w:tmpl w:val="DF8471BA"/>
    <w:lvl w:ilvl="0">
      <w:start w:val="3"/>
      <w:numFmt w:val="decimal"/>
      <w:lvlText w:val="%1"/>
      <w:lvlJc w:val="left"/>
      <w:pPr>
        <w:ind w:left="844" w:hanging="720"/>
      </w:pPr>
    </w:lvl>
    <w:lvl w:ilvl="1">
      <w:start w:val="1"/>
      <w:numFmt w:val="decimal"/>
      <w:lvlText w:val="%1.%2"/>
      <w:lvlJc w:val="left"/>
      <w:pPr>
        <w:ind w:left="844" w:hanging="72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275" w:hanging="152"/>
      </w:pPr>
      <w:rPr>
        <w:rFonts w:ascii="Times New Roman" w:eastAsia="Times New Roman" w:hAnsi="Times New Roman" w:cs="Times New Roman"/>
        <w:b w:val="0"/>
        <w:i w:val="0"/>
        <w:sz w:val="26"/>
        <w:szCs w:val="26"/>
      </w:rPr>
    </w:lvl>
    <w:lvl w:ilvl="4">
      <w:numFmt w:val="bullet"/>
      <w:lvlText w:val="●"/>
      <w:lvlJc w:val="left"/>
      <w:pPr>
        <w:ind w:left="964" w:hanging="420"/>
      </w:pPr>
      <w:rPr>
        <w:rFonts w:ascii="Noto Sans Symbols" w:eastAsia="Noto Sans Symbols" w:hAnsi="Noto Sans Symbols" w:cs="Noto Sans Symbols"/>
        <w:b w:val="0"/>
        <w:i w:val="0"/>
        <w:sz w:val="16"/>
        <w:szCs w:val="16"/>
      </w:rPr>
    </w:lvl>
    <w:lvl w:ilvl="5">
      <w:numFmt w:val="bullet"/>
      <w:lvlText w:val="•"/>
      <w:lvlJc w:val="left"/>
      <w:pPr>
        <w:ind w:left="2387" w:hanging="420"/>
      </w:pPr>
    </w:lvl>
    <w:lvl w:ilvl="6">
      <w:numFmt w:val="bullet"/>
      <w:lvlText w:val="•"/>
      <w:lvlJc w:val="left"/>
      <w:pPr>
        <w:ind w:left="3815" w:hanging="420"/>
      </w:pPr>
    </w:lvl>
    <w:lvl w:ilvl="7">
      <w:numFmt w:val="bullet"/>
      <w:lvlText w:val="•"/>
      <w:lvlJc w:val="left"/>
      <w:pPr>
        <w:ind w:left="5243" w:hanging="420"/>
      </w:pPr>
    </w:lvl>
    <w:lvl w:ilvl="8">
      <w:numFmt w:val="bullet"/>
      <w:lvlText w:val="•"/>
      <w:lvlJc w:val="left"/>
      <w:pPr>
        <w:ind w:left="6670" w:hanging="420"/>
      </w:pPr>
    </w:lvl>
  </w:abstractNum>
  <w:abstractNum w:abstractNumId="18" w15:restartNumberingAfterBreak="0">
    <w:nsid w:val="151B5CB0"/>
    <w:multiLevelType w:val="multilevel"/>
    <w:tmpl w:val="1276776A"/>
    <w:lvl w:ilvl="0">
      <w:start w:val="2"/>
      <w:numFmt w:val="decimal"/>
      <w:lvlText w:val="%1"/>
      <w:lvlJc w:val="left"/>
      <w:pPr>
        <w:ind w:left="909" w:hanging="390"/>
      </w:pPr>
      <w:rPr>
        <w:rFonts w:hint="default"/>
        <w:lang w:val="vi" w:eastAsia="en-US" w:bidi="ar-SA"/>
      </w:rPr>
    </w:lvl>
    <w:lvl w:ilvl="1">
      <w:start w:val="1"/>
      <w:numFmt w:val="decimal"/>
      <w:lvlText w:val="%1.%2"/>
      <w:lvlJc w:val="left"/>
      <w:pPr>
        <w:ind w:left="909" w:hanging="390"/>
      </w:pPr>
      <w:rPr>
        <w:rFonts w:ascii="Times New Roman" w:eastAsia="Times New Roman" w:hAnsi="Times New Roman" w:cs="Times New Roman" w:hint="default"/>
        <w:b w:val="0"/>
        <w:bCs w:val="0"/>
        <w:i w:val="0"/>
        <w:iCs w:val="0"/>
        <w:spacing w:val="-3"/>
        <w:w w:val="100"/>
        <w:sz w:val="26"/>
        <w:szCs w:val="26"/>
        <w:lang w:val="vi" w:eastAsia="en-US" w:bidi="ar-SA"/>
      </w:rPr>
    </w:lvl>
    <w:lvl w:ilvl="2">
      <w:start w:val="1"/>
      <w:numFmt w:val="decimal"/>
      <w:lvlText w:val="%1.%2.%3"/>
      <w:lvlJc w:val="left"/>
      <w:pPr>
        <w:ind w:left="1507" w:hanging="586"/>
      </w:pPr>
      <w:rPr>
        <w:rFonts w:ascii="Times New Roman" w:eastAsia="Times New Roman" w:hAnsi="Times New Roman" w:cs="Times New Roman" w:hint="default"/>
        <w:b w:val="0"/>
        <w:bCs w:val="0"/>
        <w:i w:val="0"/>
        <w:iCs w:val="0"/>
        <w:spacing w:val="-3"/>
        <w:w w:val="100"/>
        <w:sz w:val="26"/>
        <w:szCs w:val="26"/>
        <w:lang w:val="vi" w:eastAsia="en-US" w:bidi="ar-SA"/>
      </w:rPr>
    </w:lvl>
    <w:lvl w:ilvl="3">
      <w:numFmt w:val="bullet"/>
      <w:lvlText w:val="•"/>
      <w:lvlJc w:val="left"/>
      <w:pPr>
        <w:ind w:left="3283" w:hanging="586"/>
      </w:pPr>
      <w:rPr>
        <w:rFonts w:hint="default"/>
        <w:lang w:val="vi" w:eastAsia="en-US" w:bidi="ar-SA"/>
      </w:rPr>
    </w:lvl>
    <w:lvl w:ilvl="4">
      <w:numFmt w:val="bullet"/>
      <w:lvlText w:val="•"/>
      <w:lvlJc w:val="left"/>
      <w:pPr>
        <w:ind w:left="4175" w:hanging="586"/>
      </w:pPr>
      <w:rPr>
        <w:rFonts w:hint="default"/>
        <w:lang w:val="vi" w:eastAsia="en-US" w:bidi="ar-SA"/>
      </w:rPr>
    </w:lvl>
    <w:lvl w:ilvl="5">
      <w:numFmt w:val="bullet"/>
      <w:lvlText w:val="•"/>
      <w:lvlJc w:val="left"/>
      <w:pPr>
        <w:ind w:left="5067" w:hanging="586"/>
      </w:pPr>
      <w:rPr>
        <w:rFonts w:hint="default"/>
        <w:lang w:val="vi" w:eastAsia="en-US" w:bidi="ar-SA"/>
      </w:rPr>
    </w:lvl>
    <w:lvl w:ilvl="6">
      <w:numFmt w:val="bullet"/>
      <w:lvlText w:val="•"/>
      <w:lvlJc w:val="left"/>
      <w:pPr>
        <w:ind w:left="5958" w:hanging="586"/>
      </w:pPr>
      <w:rPr>
        <w:rFonts w:hint="default"/>
        <w:lang w:val="vi" w:eastAsia="en-US" w:bidi="ar-SA"/>
      </w:rPr>
    </w:lvl>
    <w:lvl w:ilvl="7">
      <w:numFmt w:val="bullet"/>
      <w:lvlText w:val="•"/>
      <w:lvlJc w:val="left"/>
      <w:pPr>
        <w:ind w:left="6850" w:hanging="586"/>
      </w:pPr>
      <w:rPr>
        <w:rFonts w:hint="default"/>
        <w:lang w:val="vi" w:eastAsia="en-US" w:bidi="ar-SA"/>
      </w:rPr>
    </w:lvl>
    <w:lvl w:ilvl="8">
      <w:numFmt w:val="bullet"/>
      <w:lvlText w:val="•"/>
      <w:lvlJc w:val="left"/>
      <w:pPr>
        <w:ind w:left="7742" w:hanging="586"/>
      </w:pPr>
      <w:rPr>
        <w:rFonts w:hint="default"/>
        <w:lang w:val="vi" w:eastAsia="en-US" w:bidi="ar-SA"/>
      </w:rPr>
    </w:lvl>
  </w:abstractNum>
  <w:abstractNum w:abstractNumId="19" w15:restartNumberingAfterBreak="0">
    <w:nsid w:val="181C1EAA"/>
    <w:multiLevelType w:val="multilevel"/>
    <w:tmpl w:val="47A88CDC"/>
    <w:lvl w:ilvl="0">
      <w:start w:val="2"/>
      <w:numFmt w:val="decimal"/>
      <w:lvlText w:val="%1."/>
      <w:lvlJc w:val="left"/>
      <w:pPr>
        <w:ind w:left="364"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start w:val="1"/>
      <w:numFmt w:val="decimal"/>
      <w:lvlText w:val="%1.%2"/>
      <w:lvlJc w:val="left"/>
      <w:pPr>
        <w:ind w:left="494" w:hanging="390"/>
      </w:pPr>
      <w:rPr>
        <w:rFonts w:ascii="Times New Roman" w:eastAsia="Times New Roman" w:hAnsi="Times New Roman" w:cs="Times New Roman" w:hint="default"/>
        <w:b w:val="0"/>
        <w:bCs w:val="0"/>
        <w:i w:val="0"/>
        <w:iCs w:val="0"/>
        <w:spacing w:val="-3"/>
        <w:w w:val="100"/>
        <w:sz w:val="26"/>
        <w:szCs w:val="26"/>
        <w:lang w:val="vi" w:eastAsia="en-US" w:bidi="ar-SA"/>
      </w:rPr>
    </w:lvl>
    <w:lvl w:ilvl="2">
      <w:numFmt w:val="bullet"/>
      <w:lvlText w:val="•"/>
      <w:lvlJc w:val="left"/>
      <w:pPr>
        <w:ind w:left="1390" w:hanging="390"/>
      </w:pPr>
      <w:rPr>
        <w:rFonts w:hint="default"/>
        <w:lang w:val="vi" w:eastAsia="en-US" w:bidi="ar-SA"/>
      </w:rPr>
    </w:lvl>
    <w:lvl w:ilvl="3">
      <w:numFmt w:val="bullet"/>
      <w:lvlText w:val="•"/>
      <w:lvlJc w:val="left"/>
      <w:pPr>
        <w:ind w:left="2280" w:hanging="390"/>
      </w:pPr>
      <w:rPr>
        <w:rFonts w:hint="default"/>
        <w:lang w:val="vi" w:eastAsia="en-US" w:bidi="ar-SA"/>
      </w:rPr>
    </w:lvl>
    <w:lvl w:ilvl="4">
      <w:numFmt w:val="bullet"/>
      <w:lvlText w:val="•"/>
      <w:lvlJc w:val="left"/>
      <w:pPr>
        <w:ind w:left="3170" w:hanging="390"/>
      </w:pPr>
      <w:rPr>
        <w:rFonts w:hint="default"/>
        <w:lang w:val="vi" w:eastAsia="en-US" w:bidi="ar-SA"/>
      </w:rPr>
    </w:lvl>
    <w:lvl w:ilvl="5">
      <w:numFmt w:val="bullet"/>
      <w:lvlText w:val="•"/>
      <w:lvlJc w:val="left"/>
      <w:pPr>
        <w:ind w:left="4060" w:hanging="390"/>
      </w:pPr>
      <w:rPr>
        <w:rFonts w:hint="default"/>
        <w:lang w:val="vi" w:eastAsia="en-US" w:bidi="ar-SA"/>
      </w:rPr>
    </w:lvl>
    <w:lvl w:ilvl="6">
      <w:numFmt w:val="bullet"/>
      <w:lvlText w:val="•"/>
      <w:lvlJc w:val="left"/>
      <w:pPr>
        <w:ind w:left="4951" w:hanging="390"/>
      </w:pPr>
      <w:rPr>
        <w:rFonts w:hint="default"/>
        <w:lang w:val="vi" w:eastAsia="en-US" w:bidi="ar-SA"/>
      </w:rPr>
    </w:lvl>
    <w:lvl w:ilvl="7">
      <w:numFmt w:val="bullet"/>
      <w:lvlText w:val="•"/>
      <w:lvlJc w:val="left"/>
      <w:pPr>
        <w:ind w:left="5841" w:hanging="390"/>
      </w:pPr>
      <w:rPr>
        <w:rFonts w:hint="default"/>
        <w:lang w:val="vi" w:eastAsia="en-US" w:bidi="ar-SA"/>
      </w:rPr>
    </w:lvl>
    <w:lvl w:ilvl="8">
      <w:numFmt w:val="bullet"/>
      <w:lvlText w:val="•"/>
      <w:lvlJc w:val="left"/>
      <w:pPr>
        <w:ind w:left="6731" w:hanging="390"/>
      </w:pPr>
      <w:rPr>
        <w:rFonts w:hint="default"/>
        <w:lang w:val="vi" w:eastAsia="en-US" w:bidi="ar-SA"/>
      </w:rPr>
    </w:lvl>
  </w:abstractNum>
  <w:abstractNum w:abstractNumId="20" w15:restartNumberingAfterBreak="0">
    <w:nsid w:val="18996591"/>
    <w:multiLevelType w:val="hybridMultilevel"/>
    <w:tmpl w:val="8F80B988"/>
    <w:lvl w:ilvl="0" w:tplc="3EF464AE">
      <w:numFmt w:val="bullet"/>
      <w:lvlText w:val="●"/>
      <w:lvlJc w:val="left"/>
      <w:pPr>
        <w:ind w:left="544" w:hanging="418"/>
      </w:pPr>
      <w:rPr>
        <w:rFonts w:ascii="DejaVu Sans" w:eastAsia="DejaVu Sans" w:hAnsi="DejaVu Sans" w:cs="DejaVu Sans" w:hint="default"/>
        <w:b w:val="0"/>
        <w:bCs w:val="0"/>
        <w:i w:val="0"/>
        <w:iCs w:val="0"/>
        <w:spacing w:val="0"/>
        <w:w w:val="100"/>
        <w:sz w:val="16"/>
        <w:szCs w:val="16"/>
        <w:lang w:val="vi" w:eastAsia="en-US" w:bidi="ar-SA"/>
      </w:rPr>
    </w:lvl>
    <w:lvl w:ilvl="1" w:tplc="D4764C82">
      <w:numFmt w:val="bullet"/>
      <w:lvlText w:val="■"/>
      <w:lvlJc w:val="left"/>
      <w:pPr>
        <w:ind w:left="964" w:hanging="418"/>
      </w:pPr>
      <w:rPr>
        <w:rFonts w:ascii="DejaVu Sans" w:eastAsia="DejaVu Sans" w:hAnsi="DejaVu Sans" w:cs="DejaVu Sans" w:hint="default"/>
        <w:b w:val="0"/>
        <w:bCs w:val="0"/>
        <w:i w:val="0"/>
        <w:iCs w:val="0"/>
        <w:spacing w:val="0"/>
        <w:w w:val="100"/>
        <w:sz w:val="14"/>
        <w:szCs w:val="14"/>
        <w:lang w:val="vi" w:eastAsia="en-US" w:bidi="ar-SA"/>
      </w:rPr>
    </w:lvl>
    <w:lvl w:ilvl="2" w:tplc="9F9EF1B4">
      <w:numFmt w:val="bullet"/>
      <w:lvlText w:val="•"/>
      <w:lvlJc w:val="left"/>
      <w:pPr>
        <w:ind w:left="1911" w:hanging="418"/>
      </w:pPr>
      <w:rPr>
        <w:rFonts w:hint="default"/>
        <w:lang w:val="vi" w:eastAsia="en-US" w:bidi="ar-SA"/>
      </w:rPr>
    </w:lvl>
    <w:lvl w:ilvl="3" w:tplc="1D56E5B8">
      <w:numFmt w:val="bullet"/>
      <w:lvlText w:val="•"/>
      <w:lvlJc w:val="left"/>
      <w:pPr>
        <w:ind w:left="2863" w:hanging="418"/>
      </w:pPr>
      <w:rPr>
        <w:rFonts w:hint="default"/>
        <w:lang w:val="vi" w:eastAsia="en-US" w:bidi="ar-SA"/>
      </w:rPr>
    </w:lvl>
    <w:lvl w:ilvl="4" w:tplc="7940236E">
      <w:numFmt w:val="bullet"/>
      <w:lvlText w:val="•"/>
      <w:lvlJc w:val="left"/>
      <w:pPr>
        <w:ind w:left="3815" w:hanging="418"/>
      </w:pPr>
      <w:rPr>
        <w:rFonts w:hint="default"/>
        <w:lang w:val="vi" w:eastAsia="en-US" w:bidi="ar-SA"/>
      </w:rPr>
    </w:lvl>
    <w:lvl w:ilvl="5" w:tplc="8C6C6F54">
      <w:numFmt w:val="bullet"/>
      <w:lvlText w:val="•"/>
      <w:lvlJc w:val="left"/>
      <w:pPr>
        <w:ind w:left="4767" w:hanging="418"/>
      </w:pPr>
      <w:rPr>
        <w:rFonts w:hint="default"/>
        <w:lang w:val="vi" w:eastAsia="en-US" w:bidi="ar-SA"/>
      </w:rPr>
    </w:lvl>
    <w:lvl w:ilvl="6" w:tplc="870EAEB0">
      <w:numFmt w:val="bullet"/>
      <w:lvlText w:val="•"/>
      <w:lvlJc w:val="left"/>
      <w:pPr>
        <w:ind w:left="5718" w:hanging="418"/>
      </w:pPr>
      <w:rPr>
        <w:rFonts w:hint="default"/>
        <w:lang w:val="vi" w:eastAsia="en-US" w:bidi="ar-SA"/>
      </w:rPr>
    </w:lvl>
    <w:lvl w:ilvl="7" w:tplc="11C61CC0">
      <w:numFmt w:val="bullet"/>
      <w:lvlText w:val="•"/>
      <w:lvlJc w:val="left"/>
      <w:pPr>
        <w:ind w:left="6670" w:hanging="418"/>
      </w:pPr>
      <w:rPr>
        <w:rFonts w:hint="default"/>
        <w:lang w:val="vi" w:eastAsia="en-US" w:bidi="ar-SA"/>
      </w:rPr>
    </w:lvl>
    <w:lvl w:ilvl="8" w:tplc="36D033B6">
      <w:numFmt w:val="bullet"/>
      <w:lvlText w:val="•"/>
      <w:lvlJc w:val="left"/>
      <w:pPr>
        <w:ind w:left="7622" w:hanging="418"/>
      </w:pPr>
      <w:rPr>
        <w:rFonts w:hint="default"/>
        <w:lang w:val="vi" w:eastAsia="en-US" w:bidi="ar-SA"/>
      </w:rPr>
    </w:lvl>
  </w:abstractNum>
  <w:abstractNum w:abstractNumId="21" w15:restartNumberingAfterBreak="0">
    <w:nsid w:val="1ABB2C02"/>
    <w:multiLevelType w:val="hybridMultilevel"/>
    <w:tmpl w:val="65608B02"/>
    <w:lvl w:ilvl="0" w:tplc="B090071A">
      <w:numFmt w:val="bullet"/>
      <w:lvlText w:val="-"/>
      <w:lvlJc w:val="left"/>
      <w:pPr>
        <w:ind w:left="720"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1AE04376"/>
    <w:multiLevelType w:val="multilevel"/>
    <w:tmpl w:val="8080348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3" w15:restartNumberingAfterBreak="0">
    <w:nsid w:val="1DD47F2F"/>
    <w:multiLevelType w:val="multilevel"/>
    <w:tmpl w:val="EC3C63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1E23596A"/>
    <w:multiLevelType w:val="hybridMultilevel"/>
    <w:tmpl w:val="FAD8C0A2"/>
    <w:lvl w:ilvl="0" w:tplc="C27235A0">
      <w:start w:val="1"/>
      <w:numFmt w:val="decimal"/>
      <w:lvlText w:val="%1."/>
      <w:lvlJc w:val="left"/>
      <w:pPr>
        <w:ind w:left="544" w:hanging="420"/>
      </w:pPr>
      <w:rPr>
        <w:rFonts w:ascii="Times New Roman" w:eastAsia="Times New Roman" w:hAnsi="Times New Roman" w:cs="Times New Roman" w:hint="default"/>
        <w:b/>
        <w:bCs/>
        <w:i w:val="0"/>
        <w:iCs w:val="0"/>
        <w:spacing w:val="-3"/>
        <w:w w:val="100"/>
        <w:sz w:val="26"/>
        <w:szCs w:val="26"/>
        <w:lang w:val="vi" w:eastAsia="en-US" w:bidi="ar-SA"/>
      </w:rPr>
    </w:lvl>
    <w:lvl w:ilvl="1" w:tplc="BE9E59D0">
      <w:numFmt w:val="bullet"/>
      <w:lvlText w:val="•"/>
      <w:lvlJc w:val="left"/>
      <w:pPr>
        <w:ind w:left="1438" w:hanging="420"/>
      </w:pPr>
      <w:rPr>
        <w:rFonts w:hint="default"/>
        <w:lang w:val="vi" w:eastAsia="en-US" w:bidi="ar-SA"/>
      </w:rPr>
    </w:lvl>
    <w:lvl w:ilvl="2" w:tplc="0D1ADEE0">
      <w:numFmt w:val="bullet"/>
      <w:lvlText w:val="•"/>
      <w:lvlJc w:val="left"/>
      <w:pPr>
        <w:ind w:left="2337" w:hanging="420"/>
      </w:pPr>
      <w:rPr>
        <w:rFonts w:hint="default"/>
        <w:lang w:val="vi" w:eastAsia="en-US" w:bidi="ar-SA"/>
      </w:rPr>
    </w:lvl>
    <w:lvl w:ilvl="3" w:tplc="DE1C7C9C">
      <w:numFmt w:val="bullet"/>
      <w:lvlText w:val="•"/>
      <w:lvlJc w:val="left"/>
      <w:pPr>
        <w:ind w:left="3235" w:hanging="420"/>
      </w:pPr>
      <w:rPr>
        <w:rFonts w:hint="default"/>
        <w:lang w:val="vi" w:eastAsia="en-US" w:bidi="ar-SA"/>
      </w:rPr>
    </w:lvl>
    <w:lvl w:ilvl="4" w:tplc="D8FA6AE0">
      <w:numFmt w:val="bullet"/>
      <w:lvlText w:val="•"/>
      <w:lvlJc w:val="left"/>
      <w:pPr>
        <w:ind w:left="4134" w:hanging="420"/>
      </w:pPr>
      <w:rPr>
        <w:rFonts w:hint="default"/>
        <w:lang w:val="vi" w:eastAsia="en-US" w:bidi="ar-SA"/>
      </w:rPr>
    </w:lvl>
    <w:lvl w:ilvl="5" w:tplc="AFC83E5E">
      <w:numFmt w:val="bullet"/>
      <w:lvlText w:val="•"/>
      <w:lvlJc w:val="left"/>
      <w:pPr>
        <w:ind w:left="5033" w:hanging="420"/>
      </w:pPr>
      <w:rPr>
        <w:rFonts w:hint="default"/>
        <w:lang w:val="vi" w:eastAsia="en-US" w:bidi="ar-SA"/>
      </w:rPr>
    </w:lvl>
    <w:lvl w:ilvl="6" w:tplc="175EF862">
      <w:numFmt w:val="bullet"/>
      <w:lvlText w:val="•"/>
      <w:lvlJc w:val="left"/>
      <w:pPr>
        <w:ind w:left="5931" w:hanging="420"/>
      </w:pPr>
      <w:rPr>
        <w:rFonts w:hint="default"/>
        <w:lang w:val="vi" w:eastAsia="en-US" w:bidi="ar-SA"/>
      </w:rPr>
    </w:lvl>
    <w:lvl w:ilvl="7" w:tplc="7CD43A44">
      <w:numFmt w:val="bullet"/>
      <w:lvlText w:val="•"/>
      <w:lvlJc w:val="left"/>
      <w:pPr>
        <w:ind w:left="6830" w:hanging="420"/>
      </w:pPr>
      <w:rPr>
        <w:rFonts w:hint="default"/>
        <w:lang w:val="vi" w:eastAsia="en-US" w:bidi="ar-SA"/>
      </w:rPr>
    </w:lvl>
    <w:lvl w:ilvl="8" w:tplc="A446BDF2">
      <w:numFmt w:val="bullet"/>
      <w:lvlText w:val="•"/>
      <w:lvlJc w:val="left"/>
      <w:pPr>
        <w:ind w:left="7728" w:hanging="420"/>
      </w:pPr>
      <w:rPr>
        <w:rFonts w:hint="default"/>
        <w:lang w:val="vi" w:eastAsia="en-US" w:bidi="ar-SA"/>
      </w:rPr>
    </w:lvl>
  </w:abstractNum>
  <w:abstractNum w:abstractNumId="25" w15:restartNumberingAfterBreak="0">
    <w:nsid w:val="1E4045AC"/>
    <w:multiLevelType w:val="hybridMultilevel"/>
    <w:tmpl w:val="3F002E86"/>
    <w:lvl w:ilvl="0" w:tplc="2336540E">
      <w:start w:val="1"/>
      <w:numFmt w:val="decimal"/>
      <w:lvlText w:val="%1."/>
      <w:lvlJc w:val="left"/>
      <w:pPr>
        <w:ind w:left="370"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EF52A900">
      <w:numFmt w:val="bullet"/>
      <w:lvlText w:val="•"/>
      <w:lvlJc w:val="left"/>
      <w:pPr>
        <w:ind w:left="1193" w:hanging="260"/>
      </w:pPr>
      <w:rPr>
        <w:rFonts w:hint="default"/>
        <w:lang w:val="vi" w:eastAsia="en-US" w:bidi="ar-SA"/>
      </w:rPr>
    </w:lvl>
    <w:lvl w:ilvl="2" w:tplc="F0C2D012">
      <w:numFmt w:val="bullet"/>
      <w:lvlText w:val="•"/>
      <w:lvlJc w:val="left"/>
      <w:pPr>
        <w:ind w:left="2006" w:hanging="260"/>
      </w:pPr>
      <w:rPr>
        <w:rFonts w:hint="default"/>
        <w:lang w:val="vi" w:eastAsia="en-US" w:bidi="ar-SA"/>
      </w:rPr>
    </w:lvl>
    <w:lvl w:ilvl="3" w:tplc="DED2A280">
      <w:numFmt w:val="bullet"/>
      <w:lvlText w:val="•"/>
      <w:lvlJc w:val="left"/>
      <w:pPr>
        <w:ind w:left="2819" w:hanging="260"/>
      </w:pPr>
      <w:rPr>
        <w:rFonts w:hint="default"/>
        <w:lang w:val="vi" w:eastAsia="en-US" w:bidi="ar-SA"/>
      </w:rPr>
    </w:lvl>
    <w:lvl w:ilvl="4" w:tplc="B680D262">
      <w:numFmt w:val="bullet"/>
      <w:lvlText w:val="•"/>
      <w:lvlJc w:val="left"/>
      <w:pPr>
        <w:ind w:left="3632" w:hanging="260"/>
      </w:pPr>
      <w:rPr>
        <w:rFonts w:hint="default"/>
        <w:lang w:val="vi" w:eastAsia="en-US" w:bidi="ar-SA"/>
      </w:rPr>
    </w:lvl>
    <w:lvl w:ilvl="5" w:tplc="A050B9FE">
      <w:numFmt w:val="bullet"/>
      <w:lvlText w:val="•"/>
      <w:lvlJc w:val="left"/>
      <w:pPr>
        <w:ind w:left="4446" w:hanging="260"/>
      </w:pPr>
      <w:rPr>
        <w:rFonts w:hint="default"/>
        <w:lang w:val="vi" w:eastAsia="en-US" w:bidi="ar-SA"/>
      </w:rPr>
    </w:lvl>
    <w:lvl w:ilvl="6" w:tplc="CC2AF348">
      <w:numFmt w:val="bullet"/>
      <w:lvlText w:val="•"/>
      <w:lvlJc w:val="left"/>
      <w:pPr>
        <w:ind w:left="5259" w:hanging="260"/>
      </w:pPr>
      <w:rPr>
        <w:rFonts w:hint="default"/>
        <w:lang w:val="vi" w:eastAsia="en-US" w:bidi="ar-SA"/>
      </w:rPr>
    </w:lvl>
    <w:lvl w:ilvl="7" w:tplc="A06E0A7A">
      <w:numFmt w:val="bullet"/>
      <w:lvlText w:val="•"/>
      <w:lvlJc w:val="left"/>
      <w:pPr>
        <w:ind w:left="6072" w:hanging="260"/>
      </w:pPr>
      <w:rPr>
        <w:rFonts w:hint="default"/>
        <w:lang w:val="vi" w:eastAsia="en-US" w:bidi="ar-SA"/>
      </w:rPr>
    </w:lvl>
    <w:lvl w:ilvl="8" w:tplc="4D308292">
      <w:numFmt w:val="bullet"/>
      <w:lvlText w:val="•"/>
      <w:lvlJc w:val="left"/>
      <w:pPr>
        <w:ind w:left="6885" w:hanging="260"/>
      </w:pPr>
      <w:rPr>
        <w:rFonts w:hint="default"/>
        <w:lang w:val="vi" w:eastAsia="en-US" w:bidi="ar-SA"/>
      </w:rPr>
    </w:lvl>
  </w:abstractNum>
  <w:abstractNum w:abstractNumId="26" w15:restartNumberingAfterBreak="0">
    <w:nsid w:val="1FBC1BB9"/>
    <w:multiLevelType w:val="hybridMultilevel"/>
    <w:tmpl w:val="24D2EE28"/>
    <w:lvl w:ilvl="0" w:tplc="FFFFFFFF">
      <w:start w:val="1"/>
      <w:numFmt w:val="decimal"/>
      <w:lvlText w:val="%1."/>
      <w:lvlJc w:val="left"/>
      <w:pPr>
        <w:ind w:left="860" w:hanging="360"/>
      </w:pPr>
    </w:lvl>
    <w:lvl w:ilvl="1" w:tplc="FFFFFFFF" w:tentative="1">
      <w:start w:val="1"/>
      <w:numFmt w:val="lowerLetter"/>
      <w:lvlText w:val="%2."/>
      <w:lvlJc w:val="left"/>
      <w:pPr>
        <w:ind w:left="1580" w:hanging="360"/>
      </w:pPr>
    </w:lvl>
    <w:lvl w:ilvl="2" w:tplc="042A000F">
      <w:start w:val="1"/>
      <w:numFmt w:val="decimal"/>
      <w:lvlText w:val="%3."/>
      <w:lvlJc w:val="left"/>
      <w:pPr>
        <w:ind w:left="2480" w:hanging="360"/>
      </w:pPr>
    </w:lvl>
    <w:lvl w:ilvl="3" w:tplc="FFFFFFFF" w:tentative="1">
      <w:start w:val="1"/>
      <w:numFmt w:val="decimal"/>
      <w:lvlText w:val="%4."/>
      <w:lvlJc w:val="left"/>
      <w:pPr>
        <w:ind w:left="3020" w:hanging="360"/>
      </w:pPr>
    </w:lvl>
    <w:lvl w:ilvl="4" w:tplc="FFFFFFFF" w:tentative="1">
      <w:start w:val="1"/>
      <w:numFmt w:val="lowerLetter"/>
      <w:lvlText w:val="%5."/>
      <w:lvlJc w:val="left"/>
      <w:pPr>
        <w:ind w:left="3740" w:hanging="360"/>
      </w:pPr>
    </w:lvl>
    <w:lvl w:ilvl="5" w:tplc="FFFFFFFF" w:tentative="1">
      <w:start w:val="1"/>
      <w:numFmt w:val="lowerRoman"/>
      <w:lvlText w:val="%6."/>
      <w:lvlJc w:val="right"/>
      <w:pPr>
        <w:ind w:left="4460" w:hanging="180"/>
      </w:pPr>
    </w:lvl>
    <w:lvl w:ilvl="6" w:tplc="FFFFFFFF" w:tentative="1">
      <w:start w:val="1"/>
      <w:numFmt w:val="decimal"/>
      <w:lvlText w:val="%7."/>
      <w:lvlJc w:val="left"/>
      <w:pPr>
        <w:ind w:left="5180" w:hanging="360"/>
      </w:pPr>
    </w:lvl>
    <w:lvl w:ilvl="7" w:tplc="FFFFFFFF" w:tentative="1">
      <w:start w:val="1"/>
      <w:numFmt w:val="lowerLetter"/>
      <w:lvlText w:val="%8."/>
      <w:lvlJc w:val="left"/>
      <w:pPr>
        <w:ind w:left="5900" w:hanging="360"/>
      </w:pPr>
    </w:lvl>
    <w:lvl w:ilvl="8" w:tplc="FFFFFFFF" w:tentative="1">
      <w:start w:val="1"/>
      <w:numFmt w:val="lowerRoman"/>
      <w:lvlText w:val="%9."/>
      <w:lvlJc w:val="right"/>
      <w:pPr>
        <w:ind w:left="6620" w:hanging="180"/>
      </w:pPr>
    </w:lvl>
  </w:abstractNum>
  <w:abstractNum w:abstractNumId="27" w15:restartNumberingAfterBreak="0">
    <w:nsid w:val="20D844CF"/>
    <w:multiLevelType w:val="multilevel"/>
    <w:tmpl w:val="F46EC35A"/>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213D4698"/>
    <w:multiLevelType w:val="hybridMultilevel"/>
    <w:tmpl w:val="F14EDB06"/>
    <w:lvl w:ilvl="0" w:tplc="B090071A">
      <w:numFmt w:val="bullet"/>
      <w:lvlText w:val="-"/>
      <w:lvlJc w:val="left"/>
      <w:pPr>
        <w:ind w:left="844"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042A0003" w:tentative="1">
      <w:start w:val="1"/>
      <w:numFmt w:val="bullet"/>
      <w:lvlText w:val="o"/>
      <w:lvlJc w:val="left"/>
      <w:pPr>
        <w:ind w:left="1564" w:hanging="360"/>
      </w:pPr>
      <w:rPr>
        <w:rFonts w:ascii="Courier New" w:hAnsi="Courier New" w:cs="Courier New" w:hint="default"/>
      </w:rPr>
    </w:lvl>
    <w:lvl w:ilvl="2" w:tplc="042A0005" w:tentative="1">
      <w:start w:val="1"/>
      <w:numFmt w:val="bullet"/>
      <w:lvlText w:val=""/>
      <w:lvlJc w:val="left"/>
      <w:pPr>
        <w:ind w:left="2284" w:hanging="360"/>
      </w:pPr>
      <w:rPr>
        <w:rFonts w:ascii="Wingdings" w:hAnsi="Wingdings" w:hint="default"/>
      </w:rPr>
    </w:lvl>
    <w:lvl w:ilvl="3" w:tplc="042A0001" w:tentative="1">
      <w:start w:val="1"/>
      <w:numFmt w:val="bullet"/>
      <w:lvlText w:val=""/>
      <w:lvlJc w:val="left"/>
      <w:pPr>
        <w:ind w:left="3004" w:hanging="360"/>
      </w:pPr>
      <w:rPr>
        <w:rFonts w:ascii="Symbol" w:hAnsi="Symbol" w:hint="default"/>
      </w:rPr>
    </w:lvl>
    <w:lvl w:ilvl="4" w:tplc="042A0003" w:tentative="1">
      <w:start w:val="1"/>
      <w:numFmt w:val="bullet"/>
      <w:lvlText w:val="o"/>
      <w:lvlJc w:val="left"/>
      <w:pPr>
        <w:ind w:left="3724" w:hanging="360"/>
      </w:pPr>
      <w:rPr>
        <w:rFonts w:ascii="Courier New" w:hAnsi="Courier New" w:cs="Courier New" w:hint="default"/>
      </w:rPr>
    </w:lvl>
    <w:lvl w:ilvl="5" w:tplc="042A0005" w:tentative="1">
      <w:start w:val="1"/>
      <w:numFmt w:val="bullet"/>
      <w:lvlText w:val=""/>
      <w:lvlJc w:val="left"/>
      <w:pPr>
        <w:ind w:left="4444" w:hanging="360"/>
      </w:pPr>
      <w:rPr>
        <w:rFonts w:ascii="Wingdings" w:hAnsi="Wingdings" w:hint="default"/>
      </w:rPr>
    </w:lvl>
    <w:lvl w:ilvl="6" w:tplc="042A0001" w:tentative="1">
      <w:start w:val="1"/>
      <w:numFmt w:val="bullet"/>
      <w:lvlText w:val=""/>
      <w:lvlJc w:val="left"/>
      <w:pPr>
        <w:ind w:left="5164" w:hanging="360"/>
      </w:pPr>
      <w:rPr>
        <w:rFonts w:ascii="Symbol" w:hAnsi="Symbol" w:hint="default"/>
      </w:rPr>
    </w:lvl>
    <w:lvl w:ilvl="7" w:tplc="042A0003" w:tentative="1">
      <w:start w:val="1"/>
      <w:numFmt w:val="bullet"/>
      <w:lvlText w:val="o"/>
      <w:lvlJc w:val="left"/>
      <w:pPr>
        <w:ind w:left="5884" w:hanging="360"/>
      </w:pPr>
      <w:rPr>
        <w:rFonts w:ascii="Courier New" w:hAnsi="Courier New" w:cs="Courier New" w:hint="default"/>
      </w:rPr>
    </w:lvl>
    <w:lvl w:ilvl="8" w:tplc="042A0005" w:tentative="1">
      <w:start w:val="1"/>
      <w:numFmt w:val="bullet"/>
      <w:lvlText w:val=""/>
      <w:lvlJc w:val="left"/>
      <w:pPr>
        <w:ind w:left="6604" w:hanging="360"/>
      </w:pPr>
      <w:rPr>
        <w:rFonts w:ascii="Wingdings" w:hAnsi="Wingdings" w:hint="default"/>
      </w:rPr>
    </w:lvl>
  </w:abstractNum>
  <w:abstractNum w:abstractNumId="29" w15:restartNumberingAfterBreak="0">
    <w:nsid w:val="214D35F6"/>
    <w:multiLevelType w:val="hybridMultilevel"/>
    <w:tmpl w:val="9F0E7314"/>
    <w:lvl w:ilvl="0" w:tplc="268AEB66">
      <w:start w:val="6"/>
      <w:numFmt w:val="decimal"/>
      <w:lvlText w:val="%1."/>
      <w:lvlJc w:val="left"/>
      <w:pPr>
        <w:ind w:left="365"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49E082B4">
      <w:numFmt w:val="bullet"/>
      <w:lvlText w:val="•"/>
      <w:lvlJc w:val="left"/>
      <w:pPr>
        <w:ind w:left="1175" w:hanging="260"/>
      </w:pPr>
      <w:rPr>
        <w:rFonts w:hint="default"/>
        <w:lang w:val="vi" w:eastAsia="en-US" w:bidi="ar-SA"/>
      </w:rPr>
    </w:lvl>
    <w:lvl w:ilvl="2" w:tplc="BF661F48">
      <w:numFmt w:val="bullet"/>
      <w:lvlText w:val="•"/>
      <w:lvlJc w:val="left"/>
      <w:pPr>
        <w:ind w:left="1990" w:hanging="260"/>
      </w:pPr>
      <w:rPr>
        <w:rFonts w:hint="default"/>
        <w:lang w:val="vi" w:eastAsia="en-US" w:bidi="ar-SA"/>
      </w:rPr>
    </w:lvl>
    <w:lvl w:ilvl="3" w:tplc="95349B5A">
      <w:numFmt w:val="bullet"/>
      <w:lvlText w:val="•"/>
      <w:lvlJc w:val="left"/>
      <w:pPr>
        <w:ind w:left="2805" w:hanging="260"/>
      </w:pPr>
      <w:rPr>
        <w:rFonts w:hint="default"/>
        <w:lang w:val="vi" w:eastAsia="en-US" w:bidi="ar-SA"/>
      </w:rPr>
    </w:lvl>
    <w:lvl w:ilvl="4" w:tplc="7828202E">
      <w:numFmt w:val="bullet"/>
      <w:lvlText w:val="•"/>
      <w:lvlJc w:val="left"/>
      <w:pPr>
        <w:ind w:left="3620" w:hanging="260"/>
      </w:pPr>
      <w:rPr>
        <w:rFonts w:hint="default"/>
        <w:lang w:val="vi" w:eastAsia="en-US" w:bidi="ar-SA"/>
      </w:rPr>
    </w:lvl>
    <w:lvl w:ilvl="5" w:tplc="D03E50D2">
      <w:numFmt w:val="bullet"/>
      <w:lvlText w:val="•"/>
      <w:lvlJc w:val="left"/>
      <w:pPr>
        <w:ind w:left="4436" w:hanging="260"/>
      </w:pPr>
      <w:rPr>
        <w:rFonts w:hint="default"/>
        <w:lang w:val="vi" w:eastAsia="en-US" w:bidi="ar-SA"/>
      </w:rPr>
    </w:lvl>
    <w:lvl w:ilvl="6" w:tplc="028E770C">
      <w:numFmt w:val="bullet"/>
      <w:lvlText w:val="•"/>
      <w:lvlJc w:val="left"/>
      <w:pPr>
        <w:ind w:left="5251" w:hanging="260"/>
      </w:pPr>
      <w:rPr>
        <w:rFonts w:hint="default"/>
        <w:lang w:val="vi" w:eastAsia="en-US" w:bidi="ar-SA"/>
      </w:rPr>
    </w:lvl>
    <w:lvl w:ilvl="7" w:tplc="77427AB8">
      <w:numFmt w:val="bullet"/>
      <w:lvlText w:val="•"/>
      <w:lvlJc w:val="left"/>
      <w:pPr>
        <w:ind w:left="6066" w:hanging="260"/>
      </w:pPr>
      <w:rPr>
        <w:rFonts w:hint="default"/>
        <w:lang w:val="vi" w:eastAsia="en-US" w:bidi="ar-SA"/>
      </w:rPr>
    </w:lvl>
    <w:lvl w:ilvl="8" w:tplc="4308E5A4">
      <w:numFmt w:val="bullet"/>
      <w:lvlText w:val="•"/>
      <w:lvlJc w:val="left"/>
      <w:pPr>
        <w:ind w:left="6881" w:hanging="260"/>
      </w:pPr>
      <w:rPr>
        <w:rFonts w:hint="default"/>
        <w:lang w:val="vi" w:eastAsia="en-US" w:bidi="ar-SA"/>
      </w:rPr>
    </w:lvl>
  </w:abstractNum>
  <w:abstractNum w:abstractNumId="30" w15:restartNumberingAfterBreak="0">
    <w:nsid w:val="21533373"/>
    <w:multiLevelType w:val="hybridMultilevel"/>
    <w:tmpl w:val="E1EA8AF8"/>
    <w:lvl w:ilvl="0" w:tplc="F5A66E76">
      <w:start w:val="1"/>
      <w:numFmt w:val="decimal"/>
      <w:lvlText w:val="%1."/>
      <w:lvlJc w:val="left"/>
      <w:pPr>
        <w:ind w:left="370"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0C821596">
      <w:numFmt w:val="bullet"/>
      <w:lvlText w:val="•"/>
      <w:lvlJc w:val="left"/>
      <w:pPr>
        <w:ind w:left="1193" w:hanging="260"/>
      </w:pPr>
      <w:rPr>
        <w:rFonts w:hint="default"/>
        <w:lang w:val="vi" w:eastAsia="en-US" w:bidi="ar-SA"/>
      </w:rPr>
    </w:lvl>
    <w:lvl w:ilvl="2" w:tplc="6F929ECC">
      <w:numFmt w:val="bullet"/>
      <w:lvlText w:val="•"/>
      <w:lvlJc w:val="left"/>
      <w:pPr>
        <w:ind w:left="2006" w:hanging="260"/>
      </w:pPr>
      <w:rPr>
        <w:rFonts w:hint="default"/>
        <w:lang w:val="vi" w:eastAsia="en-US" w:bidi="ar-SA"/>
      </w:rPr>
    </w:lvl>
    <w:lvl w:ilvl="3" w:tplc="7D8E0CA0">
      <w:numFmt w:val="bullet"/>
      <w:lvlText w:val="•"/>
      <w:lvlJc w:val="left"/>
      <w:pPr>
        <w:ind w:left="2819" w:hanging="260"/>
      </w:pPr>
      <w:rPr>
        <w:rFonts w:hint="default"/>
        <w:lang w:val="vi" w:eastAsia="en-US" w:bidi="ar-SA"/>
      </w:rPr>
    </w:lvl>
    <w:lvl w:ilvl="4" w:tplc="B67E775E">
      <w:numFmt w:val="bullet"/>
      <w:lvlText w:val="•"/>
      <w:lvlJc w:val="left"/>
      <w:pPr>
        <w:ind w:left="3632" w:hanging="260"/>
      </w:pPr>
      <w:rPr>
        <w:rFonts w:hint="default"/>
        <w:lang w:val="vi" w:eastAsia="en-US" w:bidi="ar-SA"/>
      </w:rPr>
    </w:lvl>
    <w:lvl w:ilvl="5" w:tplc="E78226B2">
      <w:numFmt w:val="bullet"/>
      <w:lvlText w:val="•"/>
      <w:lvlJc w:val="left"/>
      <w:pPr>
        <w:ind w:left="4446" w:hanging="260"/>
      </w:pPr>
      <w:rPr>
        <w:rFonts w:hint="default"/>
        <w:lang w:val="vi" w:eastAsia="en-US" w:bidi="ar-SA"/>
      </w:rPr>
    </w:lvl>
    <w:lvl w:ilvl="6" w:tplc="FE62BCA2">
      <w:numFmt w:val="bullet"/>
      <w:lvlText w:val="•"/>
      <w:lvlJc w:val="left"/>
      <w:pPr>
        <w:ind w:left="5259" w:hanging="260"/>
      </w:pPr>
      <w:rPr>
        <w:rFonts w:hint="default"/>
        <w:lang w:val="vi" w:eastAsia="en-US" w:bidi="ar-SA"/>
      </w:rPr>
    </w:lvl>
    <w:lvl w:ilvl="7" w:tplc="42DC52C0">
      <w:numFmt w:val="bullet"/>
      <w:lvlText w:val="•"/>
      <w:lvlJc w:val="left"/>
      <w:pPr>
        <w:ind w:left="6072" w:hanging="260"/>
      </w:pPr>
      <w:rPr>
        <w:rFonts w:hint="default"/>
        <w:lang w:val="vi" w:eastAsia="en-US" w:bidi="ar-SA"/>
      </w:rPr>
    </w:lvl>
    <w:lvl w:ilvl="8" w:tplc="FD24D2DC">
      <w:numFmt w:val="bullet"/>
      <w:lvlText w:val="•"/>
      <w:lvlJc w:val="left"/>
      <w:pPr>
        <w:ind w:left="6885" w:hanging="260"/>
      </w:pPr>
      <w:rPr>
        <w:rFonts w:hint="default"/>
        <w:lang w:val="vi" w:eastAsia="en-US" w:bidi="ar-SA"/>
      </w:rPr>
    </w:lvl>
  </w:abstractNum>
  <w:abstractNum w:abstractNumId="31" w15:restartNumberingAfterBreak="0">
    <w:nsid w:val="22537792"/>
    <w:multiLevelType w:val="multilevel"/>
    <w:tmpl w:val="F27625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237753FA"/>
    <w:multiLevelType w:val="hybridMultilevel"/>
    <w:tmpl w:val="EE9A3A12"/>
    <w:lvl w:ilvl="0" w:tplc="35009244">
      <w:start w:val="2"/>
      <w:numFmt w:val="decimal"/>
      <w:lvlText w:val="%1."/>
      <w:lvlJc w:val="left"/>
      <w:pPr>
        <w:ind w:left="365"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D5D01D2E">
      <w:numFmt w:val="bullet"/>
      <w:lvlText w:val="•"/>
      <w:lvlJc w:val="left"/>
      <w:pPr>
        <w:ind w:left="1175" w:hanging="260"/>
      </w:pPr>
      <w:rPr>
        <w:rFonts w:hint="default"/>
        <w:lang w:val="vi" w:eastAsia="en-US" w:bidi="ar-SA"/>
      </w:rPr>
    </w:lvl>
    <w:lvl w:ilvl="2" w:tplc="C50AAEF4">
      <w:numFmt w:val="bullet"/>
      <w:lvlText w:val="•"/>
      <w:lvlJc w:val="left"/>
      <w:pPr>
        <w:ind w:left="1990" w:hanging="260"/>
      </w:pPr>
      <w:rPr>
        <w:rFonts w:hint="default"/>
        <w:lang w:val="vi" w:eastAsia="en-US" w:bidi="ar-SA"/>
      </w:rPr>
    </w:lvl>
    <w:lvl w:ilvl="3" w:tplc="78467FCE">
      <w:numFmt w:val="bullet"/>
      <w:lvlText w:val="•"/>
      <w:lvlJc w:val="left"/>
      <w:pPr>
        <w:ind w:left="2805" w:hanging="260"/>
      </w:pPr>
      <w:rPr>
        <w:rFonts w:hint="default"/>
        <w:lang w:val="vi" w:eastAsia="en-US" w:bidi="ar-SA"/>
      </w:rPr>
    </w:lvl>
    <w:lvl w:ilvl="4" w:tplc="716490CC">
      <w:numFmt w:val="bullet"/>
      <w:lvlText w:val="•"/>
      <w:lvlJc w:val="left"/>
      <w:pPr>
        <w:ind w:left="3620" w:hanging="260"/>
      </w:pPr>
      <w:rPr>
        <w:rFonts w:hint="default"/>
        <w:lang w:val="vi" w:eastAsia="en-US" w:bidi="ar-SA"/>
      </w:rPr>
    </w:lvl>
    <w:lvl w:ilvl="5" w:tplc="7CECFE44">
      <w:numFmt w:val="bullet"/>
      <w:lvlText w:val="•"/>
      <w:lvlJc w:val="left"/>
      <w:pPr>
        <w:ind w:left="4436" w:hanging="260"/>
      </w:pPr>
      <w:rPr>
        <w:rFonts w:hint="default"/>
        <w:lang w:val="vi" w:eastAsia="en-US" w:bidi="ar-SA"/>
      </w:rPr>
    </w:lvl>
    <w:lvl w:ilvl="6" w:tplc="41166F64">
      <w:numFmt w:val="bullet"/>
      <w:lvlText w:val="•"/>
      <w:lvlJc w:val="left"/>
      <w:pPr>
        <w:ind w:left="5251" w:hanging="260"/>
      </w:pPr>
      <w:rPr>
        <w:rFonts w:hint="default"/>
        <w:lang w:val="vi" w:eastAsia="en-US" w:bidi="ar-SA"/>
      </w:rPr>
    </w:lvl>
    <w:lvl w:ilvl="7" w:tplc="F2069746">
      <w:numFmt w:val="bullet"/>
      <w:lvlText w:val="•"/>
      <w:lvlJc w:val="left"/>
      <w:pPr>
        <w:ind w:left="6066" w:hanging="260"/>
      </w:pPr>
      <w:rPr>
        <w:rFonts w:hint="default"/>
        <w:lang w:val="vi" w:eastAsia="en-US" w:bidi="ar-SA"/>
      </w:rPr>
    </w:lvl>
    <w:lvl w:ilvl="8" w:tplc="E6141B54">
      <w:numFmt w:val="bullet"/>
      <w:lvlText w:val="•"/>
      <w:lvlJc w:val="left"/>
      <w:pPr>
        <w:ind w:left="6881" w:hanging="260"/>
      </w:pPr>
      <w:rPr>
        <w:rFonts w:hint="default"/>
        <w:lang w:val="vi" w:eastAsia="en-US" w:bidi="ar-SA"/>
      </w:rPr>
    </w:lvl>
  </w:abstractNum>
  <w:abstractNum w:abstractNumId="33" w15:restartNumberingAfterBreak="0">
    <w:nsid w:val="23C57330"/>
    <w:multiLevelType w:val="hybridMultilevel"/>
    <w:tmpl w:val="74EE2D8C"/>
    <w:lvl w:ilvl="0" w:tplc="DD28FDBA">
      <w:start w:val="1"/>
      <w:numFmt w:val="decimal"/>
      <w:lvlText w:val="%1."/>
      <w:lvlJc w:val="left"/>
      <w:pPr>
        <w:ind w:left="370"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838C3790">
      <w:numFmt w:val="bullet"/>
      <w:lvlText w:val="•"/>
      <w:lvlJc w:val="left"/>
      <w:pPr>
        <w:ind w:left="1193" w:hanging="260"/>
      </w:pPr>
      <w:rPr>
        <w:rFonts w:hint="default"/>
        <w:lang w:val="vi" w:eastAsia="en-US" w:bidi="ar-SA"/>
      </w:rPr>
    </w:lvl>
    <w:lvl w:ilvl="2" w:tplc="1BA884F4">
      <w:numFmt w:val="bullet"/>
      <w:lvlText w:val="•"/>
      <w:lvlJc w:val="left"/>
      <w:pPr>
        <w:ind w:left="2006" w:hanging="260"/>
      </w:pPr>
      <w:rPr>
        <w:rFonts w:hint="default"/>
        <w:lang w:val="vi" w:eastAsia="en-US" w:bidi="ar-SA"/>
      </w:rPr>
    </w:lvl>
    <w:lvl w:ilvl="3" w:tplc="23421CAC">
      <w:numFmt w:val="bullet"/>
      <w:lvlText w:val="•"/>
      <w:lvlJc w:val="left"/>
      <w:pPr>
        <w:ind w:left="2819" w:hanging="260"/>
      </w:pPr>
      <w:rPr>
        <w:rFonts w:hint="default"/>
        <w:lang w:val="vi" w:eastAsia="en-US" w:bidi="ar-SA"/>
      </w:rPr>
    </w:lvl>
    <w:lvl w:ilvl="4" w:tplc="35C8897A">
      <w:numFmt w:val="bullet"/>
      <w:lvlText w:val="•"/>
      <w:lvlJc w:val="left"/>
      <w:pPr>
        <w:ind w:left="3632" w:hanging="260"/>
      </w:pPr>
      <w:rPr>
        <w:rFonts w:hint="default"/>
        <w:lang w:val="vi" w:eastAsia="en-US" w:bidi="ar-SA"/>
      </w:rPr>
    </w:lvl>
    <w:lvl w:ilvl="5" w:tplc="9FB8DD42">
      <w:numFmt w:val="bullet"/>
      <w:lvlText w:val="•"/>
      <w:lvlJc w:val="left"/>
      <w:pPr>
        <w:ind w:left="4446" w:hanging="260"/>
      </w:pPr>
      <w:rPr>
        <w:rFonts w:hint="default"/>
        <w:lang w:val="vi" w:eastAsia="en-US" w:bidi="ar-SA"/>
      </w:rPr>
    </w:lvl>
    <w:lvl w:ilvl="6" w:tplc="AFCA5980">
      <w:numFmt w:val="bullet"/>
      <w:lvlText w:val="•"/>
      <w:lvlJc w:val="left"/>
      <w:pPr>
        <w:ind w:left="5259" w:hanging="260"/>
      </w:pPr>
      <w:rPr>
        <w:rFonts w:hint="default"/>
        <w:lang w:val="vi" w:eastAsia="en-US" w:bidi="ar-SA"/>
      </w:rPr>
    </w:lvl>
    <w:lvl w:ilvl="7" w:tplc="19AC33B2">
      <w:numFmt w:val="bullet"/>
      <w:lvlText w:val="•"/>
      <w:lvlJc w:val="left"/>
      <w:pPr>
        <w:ind w:left="6072" w:hanging="260"/>
      </w:pPr>
      <w:rPr>
        <w:rFonts w:hint="default"/>
        <w:lang w:val="vi" w:eastAsia="en-US" w:bidi="ar-SA"/>
      </w:rPr>
    </w:lvl>
    <w:lvl w:ilvl="8" w:tplc="AF469B32">
      <w:numFmt w:val="bullet"/>
      <w:lvlText w:val="•"/>
      <w:lvlJc w:val="left"/>
      <w:pPr>
        <w:ind w:left="6885" w:hanging="260"/>
      </w:pPr>
      <w:rPr>
        <w:rFonts w:hint="default"/>
        <w:lang w:val="vi" w:eastAsia="en-US" w:bidi="ar-SA"/>
      </w:rPr>
    </w:lvl>
  </w:abstractNum>
  <w:abstractNum w:abstractNumId="34" w15:restartNumberingAfterBreak="0">
    <w:nsid w:val="25990DA2"/>
    <w:multiLevelType w:val="multilevel"/>
    <w:tmpl w:val="5170C3A2"/>
    <w:lvl w:ilvl="0">
      <w:start w:val="1"/>
      <w:numFmt w:val="decimal"/>
      <w:lvlText w:val="%1."/>
      <w:lvlJc w:val="left"/>
      <w:pPr>
        <w:ind w:left="548" w:hanging="424"/>
      </w:pPr>
      <w:rPr>
        <w:rFonts w:ascii="Times New Roman" w:eastAsia="Times New Roman" w:hAnsi="Times New Roman" w:cs="Times New Roman"/>
        <w:b/>
        <w:i w:val="0"/>
        <w:sz w:val="26"/>
        <w:szCs w:val="26"/>
      </w:rPr>
    </w:lvl>
    <w:lvl w:ilvl="1">
      <w:numFmt w:val="bullet"/>
      <w:lvlText w:val="•"/>
      <w:lvlJc w:val="left"/>
      <w:pPr>
        <w:ind w:left="1438" w:hanging="424"/>
      </w:pPr>
    </w:lvl>
    <w:lvl w:ilvl="2">
      <w:numFmt w:val="bullet"/>
      <w:lvlText w:val="•"/>
      <w:lvlJc w:val="left"/>
      <w:pPr>
        <w:ind w:left="2337" w:hanging="424"/>
      </w:pPr>
    </w:lvl>
    <w:lvl w:ilvl="3">
      <w:numFmt w:val="bullet"/>
      <w:lvlText w:val="•"/>
      <w:lvlJc w:val="left"/>
      <w:pPr>
        <w:ind w:left="3235" w:hanging="424"/>
      </w:pPr>
    </w:lvl>
    <w:lvl w:ilvl="4">
      <w:numFmt w:val="bullet"/>
      <w:lvlText w:val="•"/>
      <w:lvlJc w:val="left"/>
      <w:pPr>
        <w:ind w:left="4134" w:hanging="424"/>
      </w:pPr>
    </w:lvl>
    <w:lvl w:ilvl="5">
      <w:numFmt w:val="bullet"/>
      <w:lvlText w:val="•"/>
      <w:lvlJc w:val="left"/>
      <w:pPr>
        <w:ind w:left="5033" w:hanging="424"/>
      </w:pPr>
    </w:lvl>
    <w:lvl w:ilvl="6">
      <w:numFmt w:val="bullet"/>
      <w:lvlText w:val="•"/>
      <w:lvlJc w:val="left"/>
      <w:pPr>
        <w:ind w:left="5931" w:hanging="424"/>
      </w:pPr>
    </w:lvl>
    <w:lvl w:ilvl="7">
      <w:numFmt w:val="bullet"/>
      <w:lvlText w:val="•"/>
      <w:lvlJc w:val="left"/>
      <w:pPr>
        <w:ind w:left="6830" w:hanging="424"/>
      </w:pPr>
    </w:lvl>
    <w:lvl w:ilvl="8">
      <w:numFmt w:val="bullet"/>
      <w:lvlText w:val="•"/>
      <w:lvlJc w:val="left"/>
      <w:pPr>
        <w:ind w:left="7728" w:hanging="424"/>
      </w:pPr>
    </w:lvl>
  </w:abstractNum>
  <w:abstractNum w:abstractNumId="35" w15:restartNumberingAfterBreak="0">
    <w:nsid w:val="26567AB4"/>
    <w:multiLevelType w:val="hybridMultilevel"/>
    <w:tmpl w:val="29EA6CE8"/>
    <w:lvl w:ilvl="0" w:tplc="835847F8">
      <w:start w:val="1"/>
      <w:numFmt w:val="decimal"/>
      <w:lvlText w:val="%1."/>
      <w:lvlJc w:val="left"/>
      <w:pPr>
        <w:ind w:left="370"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8CDA341E">
      <w:numFmt w:val="bullet"/>
      <w:lvlText w:val="•"/>
      <w:lvlJc w:val="left"/>
      <w:pPr>
        <w:ind w:left="1193" w:hanging="260"/>
      </w:pPr>
      <w:rPr>
        <w:rFonts w:hint="default"/>
        <w:lang w:val="vi" w:eastAsia="en-US" w:bidi="ar-SA"/>
      </w:rPr>
    </w:lvl>
    <w:lvl w:ilvl="2" w:tplc="DC0090CA">
      <w:numFmt w:val="bullet"/>
      <w:lvlText w:val="•"/>
      <w:lvlJc w:val="left"/>
      <w:pPr>
        <w:ind w:left="2006" w:hanging="260"/>
      </w:pPr>
      <w:rPr>
        <w:rFonts w:hint="default"/>
        <w:lang w:val="vi" w:eastAsia="en-US" w:bidi="ar-SA"/>
      </w:rPr>
    </w:lvl>
    <w:lvl w:ilvl="3" w:tplc="FA6EEFDE">
      <w:numFmt w:val="bullet"/>
      <w:lvlText w:val="•"/>
      <w:lvlJc w:val="left"/>
      <w:pPr>
        <w:ind w:left="2819" w:hanging="260"/>
      </w:pPr>
      <w:rPr>
        <w:rFonts w:hint="default"/>
        <w:lang w:val="vi" w:eastAsia="en-US" w:bidi="ar-SA"/>
      </w:rPr>
    </w:lvl>
    <w:lvl w:ilvl="4" w:tplc="E1F28ED4">
      <w:numFmt w:val="bullet"/>
      <w:lvlText w:val="•"/>
      <w:lvlJc w:val="left"/>
      <w:pPr>
        <w:ind w:left="3632" w:hanging="260"/>
      </w:pPr>
      <w:rPr>
        <w:rFonts w:hint="default"/>
        <w:lang w:val="vi" w:eastAsia="en-US" w:bidi="ar-SA"/>
      </w:rPr>
    </w:lvl>
    <w:lvl w:ilvl="5" w:tplc="EFAA0CDC">
      <w:numFmt w:val="bullet"/>
      <w:lvlText w:val="•"/>
      <w:lvlJc w:val="left"/>
      <w:pPr>
        <w:ind w:left="4446" w:hanging="260"/>
      </w:pPr>
      <w:rPr>
        <w:rFonts w:hint="default"/>
        <w:lang w:val="vi" w:eastAsia="en-US" w:bidi="ar-SA"/>
      </w:rPr>
    </w:lvl>
    <w:lvl w:ilvl="6" w:tplc="B1629BEE">
      <w:numFmt w:val="bullet"/>
      <w:lvlText w:val="•"/>
      <w:lvlJc w:val="left"/>
      <w:pPr>
        <w:ind w:left="5259" w:hanging="260"/>
      </w:pPr>
      <w:rPr>
        <w:rFonts w:hint="default"/>
        <w:lang w:val="vi" w:eastAsia="en-US" w:bidi="ar-SA"/>
      </w:rPr>
    </w:lvl>
    <w:lvl w:ilvl="7" w:tplc="8A2E9E1E">
      <w:numFmt w:val="bullet"/>
      <w:lvlText w:val="•"/>
      <w:lvlJc w:val="left"/>
      <w:pPr>
        <w:ind w:left="6072" w:hanging="260"/>
      </w:pPr>
      <w:rPr>
        <w:rFonts w:hint="default"/>
        <w:lang w:val="vi" w:eastAsia="en-US" w:bidi="ar-SA"/>
      </w:rPr>
    </w:lvl>
    <w:lvl w:ilvl="8" w:tplc="5C883C6E">
      <w:numFmt w:val="bullet"/>
      <w:lvlText w:val="•"/>
      <w:lvlJc w:val="left"/>
      <w:pPr>
        <w:ind w:left="6885" w:hanging="260"/>
      </w:pPr>
      <w:rPr>
        <w:rFonts w:hint="default"/>
        <w:lang w:val="vi" w:eastAsia="en-US" w:bidi="ar-SA"/>
      </w:rPr>
    </w:lvl>
  </w:abstractNum>
  <w:abstractNum w:abstractNumId="36" w15:restartNumberingAfterBreak="0">
    <w:nsid w:val="26C46925"/>
    <w:multiLevelType w:val="multilevel"/>
    <w:tmpl w:val="D9E494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273A2761"/>
    <w:multiLevelType w:val="multilevel"/>
    <w:tmpl w:val="CD76A018"/>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27B21AA9"/>
    <w:multiLevelType w:val="hybridMultilevel"/>
    <w:tmpl w:val="D4D69966"/>
    <w:lvl w:ilvl="0" w:tplc="B090071A">
      <w:numFmt w:val="bullet"/>
      <w:lvlText w:val="-"/>
      <w:lvlJc w:val="left"/>
      <w:pPr>
        <w:ind w:left="844"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042A0003" w:tentative="1">
      <w:start w:val="1"/>
      <w:numFmt w:val="bullet"/>
      <w:lvlText w:val="o"/>
      <w:lvlJc w:val="left"/>
      <w:pPr>
        <w:ind w:left="1564" w:hanging="360"/>
      </w:pPr>
      <w:rPr>
        <w:rFonts w:ascii="Courier New" w:hAnsi="Courier New" w:cs="Courier New" w:hint="default"/>
      </w:rPr>
    </w:lvl>
    <w:lvl w:ilvl="2" w:tplc="042A0005" w:tentative="1">
      <w:start w:val="1"/>
      <w:numFmt w:val="bullet"/>
      <w:lvlText w:val=""/>
      <w:lvlJc w:val="left"/>
      <w:pPr>
        <w:ind w:left="2284" w:hanging="360"/>
      </w:pPr>
      <w:rPr>
        <w:rFonts w:ascii="Wingdings" w:hAnsi="Wingdings" w:hint="default"/>
      </w:rPr>
    </w:lvl>
    <w:lvl w:ilvl="3" w:tplc="042A0001" w:tentative="1">
      <w:start w:val="1"/>
      <w:numFmt w:val="bullet"/>
      <w:lvlText w:val=""/>
      <w:lvlJc w:val="left"/>
      <w:pPr>
        <w:ind w:left="3004" w:hanging="360"/>
      </w:pPr>
      <w:rPr>
        <w:rFonts w:ascii="Symbol" w:hAnsi="Symbol" w:hint="default"/>
      </w:rPr>
    </w:lvl>
    <w:lvl w:ilvl="4" w:tplc="042A0003" w:tentative="1">
      <w:start w:val="1"/>
      <w:numFmt w:val="bullet"/>
      <w:lvlText w:val="o"/>
      <w:lvlJc w:val="left"/>
      <w:pPr>
        <w:ind w:left="3724" w:hanging="360"/>
      </w:pPr>
      <w:rPr>
        <w:rFonts w:ascii="Courier New" w:hAnsi="Courier New" w:cs="Courier New" w:hint="default"/>
      </w:rPr>
    </w:lvl>
    <w:lvl w:ilvl="5" w:tplc="042A0005" w:tentative="1">
      <w:start w:val="1"/>
      <w:numFmt w:val="bullet"/>
      <w:lvlText w:val=""/>
      <w:lvlJc w:val="left"/>
      <w:pPr>
        <w:ind w:left="4444" w:hanging="360"/>
      </w:pPr>
      <w:rPr>
        <w:rFonts w:ascii="Wingdings" w:hAnsi="Wingdings" w:hint="default"/>
      </w:rPr>
    </w:lvl>
    <w:lvl w:ilvl="6" w:tplc="042A0001" w:tentative="1">
      <w:start w:val="1"/>
      <w:numFmt w:val="bullet"/>
      <w:lvlText w:val=""/>
      <w:lvlJc w:val="left"/>
      <w:pPr>
        <w:ind w:left="5164" w:hanging="360"/>
      </w:pPr>
      <w:rPr>
        <w:rFonts w:ascii="Symbol" w:hAnsi="Symbol" w:hint="default"/>
      </w:rPr>
    </w:lvl>
    <w:lvl w:ilvl="7" w:tplc="042A0003" w:tentative="1">
      <w:start w:val="1"/>
      <w:numFmt w:val="bullet"/>
      <w:lvlText w:val="o"/>
      <w:lvlJc w:val="left"/>
      <w:pPr>
        <w:ind w:left="5884" w:hanging="360"/>
      </w:pPr>
      <w:rPr>
        <w:rFonts w:ascii="Courier New" w:hAnsi="Courier New" w:cs="Courier New" w:hint="default"/>
      </w:rPr>
    </w:lvl>
    <w:lvl w:ilvl="8" w:tplc="042A0005" w:tentative="1">
      <w:start w:val="1"/>
      <w:numFmt w:val="bullet"/>
      <w:lvlText w:val=""/>
      <w:lvlJc w:val="left"/>
      <w:pPr>
        <w:ind w:left="6604" w:hanging="360"/>
      </w:pPr>
      <w:rPr>
        <w:rFonts w:ascii="Wingdings" w:hAnsi="Wingdings" w:hint="default"/>
      </w:rPr>
    </w:lvl>
  </w:abstractNum>
  <w:abstractNum w:abstractNumId="39" w15:restartNumberingAfterBreak="0">
    <w:nsid w:val="288E0EED"/>
    <w:multiLevelType w:val="multilevel"/>
    <w:tmpl w:val="8CAE7926"/>
    <w:lvl w:ilvl="0">
      <w:start w:val="1"/>
      <w:numFmt w:val="decimal"/>
      <w:lvlText w:val="%1"/>
      <w:lvlJc w:val="left"/>
      <w:pPr>
        <w:ind w:left="907" w:hanging="784"/>
      </w:pPr>
    </w:lvl>
    <w:lvl w:ilvl="1">
      <w:start w:val="3"/>
      <w:numFmt w:val="decimal"/>
      <w:lvlText w:val="%1.%2"/>
      <w:lvlJc w:val="left"/>
      <w:pPr>
        <w:ind w:left="907" w:hanging="784"/>
      </w:pPr>
      <w:rPr>
        <w:rFonts w:ascii="Times New Roman" w:eastAsia="Times New Roman" w:hAnsi="Times New Roman" w:cs="Times New Roman"/>
        <w:b/>
        <w:i w:val="0"/>
        <w:sz w:val="26"/>
        <w:szCs w:val="26"/>
      </w:rPr>
    </w:lvl>
    <w:lvl w:ilvl="2">
      <w:numFmt w:val="bullet"/>
      <w:lvlText w:val="•"/>
      <w:lvlJc w:val="left"/>
      <w:pPr>
        <w:ind w:left="2625" w:hanging="784"/>
      </w:pPr>
    </w:lvl>
    <w:lvl w:ilvl="3">
      <w:numFmt w:val="bullet"/>
      <w:lvlText w:val="•"/>
      <w:lvlJc w:val="left"/>
      <w:pPr>
        <w:ind w:left="3487" w:hanging="784"/>
      </w:pPr>
    </w:lvl>
    <w:lvl w:ilvl="4">
      <w:numFmt w:val="bullet"/>
      <w:lvlText w:val="•"/>
      <w:lvlJc w:val="left"/>
      <w:pPr>
        <w:ind w:left="4350" w:hanging="784"/>
      </w:pPr>
    </w:lvl>
    <w:lvl w:ilvl="5">
      <w:numFmt w:val="bullet"/>
      <w:lvlText w:val="•"/>
      <w:lvlJc w:val="left"/>
      <w:pPr>
        <w:ind w:left="5213" w:hanging="784"/>
      </w:pPr>
    </w:lvl>
    <w:lvl w:ilvl="6">
      <w:numFmt w:val="bullet"/>
      <w:lvlText w:val="•"/>
      <w:lvlJc w:val="left"/>
      <w:pPr>
        <w:ind w:left="6075" w:hanging="784"/>
      </w:pPr>
    </w:lvl>
    <w:lvl w:ilvl="7">
      <w:numFmt w:val="bullet"/>
      <w:lvlText w:val="•"/>
      <w:lvlJc w:val="left"/>
      <w:pPr>
        <w:ind w:left="6938" w:hanging="784"/>
      </w:pPr>
    </w:lvl>
    <w:lvl w:ilvl="8">
      <w:numFmt w:val="bullet"/>
      <w:lvlText w:val="•"/>
      <w:lvlJc w:val="left"/>
      <w:pPr>
        <w:ind w:left="7800" w:hanging="784"/>
      </w:pPr>
    </w:lvl>
  </w:abstractNum>
  <w:abstractNum w:abstractNumId="40" w15:restartNumberingAfterBreak="0">
    <w:nsid w:val="2A1D5BB9"/>
    <w:multiLevelType w:val="multilevel"/>
    <w:tmpl w:val="365CB6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2B7322B4"/>
    <w:multiLevelType w:val="hybridMultilevel"/>
    <w:tmpl w:val="32F41C46"/>
    <w:lvl w:ilvl="0" w:tplc="0D0A7F78">
      <w:start w:val="1"/>
      <w:numFmt w:val="decimal"/>
      <w:lvlText w:val="%1."/>
      <w:lvlJc w:val="left"/>
      <w:pPr>
        <w:ind w:left="370"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B978AAE2">
      <w:numFmt w:val="bullet"/>
      <w:lvlText w:val="•"/>
      <w:lvlJc w:val="left"/>
      <w:pPr>
        <w:ind w:left="1193" w:hanging="260"/>
      </w:pPr>
      <w:rPr>
        <w:rFonts w:hint="default"/>
        <w:lang w:val="vi" w:eastAsia="en-US" w:bidi="ar-SA"/>
      </w:rPr>
    </w:lvl>
    <w:lvl w:ilvl="2" w:tplc="3370A4BA">
      <w:numFmt w:val="bullet"/>
      <w:lvlText w:val="•"/>
      <w:lvlJc w:val="left"/>
      <w:pPr>
        <w:ind w:left="2006" w:hanging="260"/>
      </w:pPr>
      <w:rPr>
        <w:rFonts w:hint="default"/>
        <w:lang w:val="vi" w:eastAsia="en-US" w:bidi="ar-SA"/>
      </w:rPr>
    </w:lvl>
    <w:lvl w:ilvl="3" w:tplc="1436B062">
      <w:numFmt w:val="bullet"/>
      <w:lvlText w:val="•"/>
      <w:lvlJc w:val="left"/>
      <w:pPr>
        <w:ind w:left="2819" w:hanging="260"/>
      </w:pPr>
      <w:rPr>
        <w:rFonts w:hint="default"/>
        <w:lang w:val="vi" w:eastAsia="en-US" w:bidi="ar-SA"/>
      </w:rPr>
    </w:lvl>
    <w:lvl w:ilvl="4" w:tplc="11264464">
      <w:numFmt w:val="bullet"/>
      <w:lvlText w:val="•"/>
      <w:lvlJc w:val="left"/>
      <w:pPr>
        <w:ind w:left="3632" w:hanging="260"/>
      </w:pPr>
      <w:rPr>
        <w:rFonts w:hint="default"/>
        <w:lang w:val="vi" w:eastAsia="en-US" w:bidi="ar-SA"/>
      </w:rPr>
    </w:lvl>
    <w:lvl w:ilvl="5" w:tplc="08AADA74">
      <w:numFmt w:val="bullet"/>
      <w:lvlText w:val="•"/>
      <w:lvlJc w:val="left"/>
      <w:pPr>
        <w:ind w:left="4446" w:hanging="260"/>
      </w:pPr>
      <w:rPr>
        <w:rFonts w:hint="default"/>
        <w:lang w:val="vi" w:eastAsia="en-US" w:bidi="ar-SA"/>
      </w:rPr>
    </w:lvl>
    <w:lvl w:ilvl="6" w:tplc="416662FC">
      <w:numFmt w:val="bullet"/>
      <w:lvlText w:val="•"/>
      <w:lvlJc w:val="left"/>
      <w:pPr>
        <w:ind w:left="5259" w:hanging="260"/>
      </w:pPr>
      <w:rPr>
        <w:rFonts w:hint="default"/>
        <w:lang w:val="vi" w:eastAsia="en-US" w:bidi="ar-SA"/>
      </w:rPr>
    </w:lvl>
    <w:lvl w:ilvl="7" w:tplc="C4AEFAD6">
      <w:numFmt w:val="bullet"/>
      <w:lvlText w:val="•"/>
      <w:lvlJc w:val="left"/>
      <w:pPr>
        <w:ind w:left="6072" w:hanging="260"/>
      </w:pPr>
      <w:rPr>
        <w:rFonts w:hint="default"/>
        <w:lang w:val="vi" w:eastAsia="en-US" w:bidi="ar-SA"/>
      </w:rPr>
    </w:lvl>
    <w:lvl w:ilvl="8" w:tplc="6BBC8A92">
      <w:numFmt w:val="bullet"/>
      <w:lvlText w:val="•"/>
      <w:lvlJc w:val="left"/>
      <w:pPr>
        <w:ind w:left="6885" w:hanging="260"/>
      </w:pPr>
      <w:rPr>
        <w:rFonts w:hint="default"/>
        <w:lang w:val="vi" w:eastAsia="en-US" w:bidi="ar-SA"/>
      </w:rPr>
    </w:lvl>
  </w:abstractNum>
  <w:abstractNum w:abstractNumId="42" w15:restartNumberingAfterBreak="0">
    <w:nsid w:val="2BE816CD"/>
    <w:multiLevelType w:val="hybridMultilevel"/>
    <w:tmpl w:val="F50C93F4"/>
    <w:lvl w:ilvl="0" w:tplc="62B893E2">
      <w:start w:val="1"/>
      <w:numFmt w:val="upperRoman"/>
      <w:lvlText w:val="%1."/>
      <w:lvlJc w:val="left"/>
      <w:pPr>
        <w:ind w:left="356" w:hanging="233"/>
      </w:pPr>
      <w:rPr>
        <w:rFonts w:ascii="Times New Roman" w:eastAsia="Times New Roman" w:hAnsi="Times New Roman" w:cs="Times New Roman" w:hint="default"/>
        <w:b w:val="0"/>
        <w:bCs w:val="0"/>
        <w:i w:val="0"/>
        <w:iCs w:val="0"/>
        <w:spacing w:val="-2"/>
        <w:w w:val="100"/>
        <w:sz w:val="28"/>
        <w:szCs w:val="28"/>
        <w:lang w:val="vi" w:eastAsia="en-US" w:bidi="ar-SA"/>
      </w:rPr>
    </w:lvl>
    <w:lvl w:ilvl="1" w:tplc="F12A5734">
      <w:numFmt w:val="bullet"/>
      <w:lvlText w:val="•"/>
      <w:lvlJc w:val="left"/>
      <w:pPr>
        <w:ind w:left="1276" w:hanging="233"/>
      </w:pPr>
      <w:rPr>
        <w:rFonts w:hint="default"/>
        <w:lang w:val="vi" w:eastAsia="en-US" w:bidi="ar-SA"/>
      </w:rPr>
    </w:lvl>
    <w:lvl w:ilvl="2" w:tplc="E2A2F46A">
      <w:numFmt w:val="bullet"/>
      <w:lvlText w:val="•"/>
      <w:lvlJc w:val="left"/>
      <w:pPr>
        <w:ind w:left="2193" w:hanging="233"/>
      </w:pPr>
      <w:rPr>
        <w:rFonts w:hint="default"/>
        <w:lang w:val="vi" w:eastAsia="en-US" w:bidi="ar-SA"/>
      </w:rPr>
    </w:lvl>
    <w:lvl w:ilvl="3" w:tplc="3456473A">
      <w:numFmt w:val="bullet"/>
      <w:lvlText w:val="•"/>
      <w:lvlJc w:val="left"/>
      <w:pPr>
        <w:ind w:left="3109" w:hanging="233"/>
      </w:pPr>
      <w:rPr>
        <w:rFonts w:hint="default"/>
        <w:lang w:val="vi" w:eastAsia="en-US" w:bidi="ar-SA"/>
      </w:rPr>
    </w:lvl>
    <w:lvl w:ilvl="4" w:tplc="047A1A98">
      <w:numFmt w:val="bullet"/>
      <w:lvlText w:val="•"/>
      <w:lvlJc w:val="left"/>
      <w:pPr>
        <w:ind w:left="4026" w:hanging="233"/>
      </w:pPr>
      <w:rPr>
        <w:rFonts w:hint="default"/>
        <w:lang w:val="vi" w:eastAsia="en-US" w:bidi="ar-SA"/>
      </w:rPr>
    </w:lvl>
    <w:lvl w:ilvl="5" w:tplc="93A47BB2">
      <w:numFmt w:val="bullet"/>
      <w:lvlText w:val="•"/>
      <w:lvlJc w:val="left"/>
      <w:pPr>
        <w:ind w:left="4943" w:hanging="233"/>
      </w:pPr>
      <w:rPr>
        <w:rFonts w:hint="default"/>
        <w:lang w:val="vi" w:eastAsia="en-US" w:bidi="ar-SA"/>
      </w:rPr>
    </w:lvl>
    <w:lvl w:ilvl="6" w:tplc="CA5E28D8">
      <w:numFmt w:val="bullet"/>
      <w:lvlText w:val="•"/>
      <w:lvlJc w:val="left"/>
      <w:pPr>
        <w:ind w:left="5859" w:hanging="233"/>
      </w:pPr>
      <w:rPr>
        <w:rFonts w:hint="default"/>
        <w:lang w:val="vi" w:eastAsia="en-US" w:bidi="ar-SA"/>
      </w:rPr>
    </w:lvl>
    <w:lvl w:ilvl="7" w:tplc="31340418">
      <w:numFmt w:val="bullet"/>
      <w:lvlText w:val="•"/>
      <w:lvlJc w:val="left"/>
      <w:pPr>
        <w:ind w:left="6776" w:hanging="233"/>
      </w:pPr>
      <w:rPr>
        <w:rFonts w:hint="default"/>
        <w:lang w:val="vi" w:eastAsia="en-US" w:bidi="ar-SA"/>
      </w:rPr>
    </w:lvl>
    <w:lvl w:ilvl="8" w:tplc="460EEEDA">
      <w:numFmt w:val="bullet"/>
      <w:lvlText w:val="•"/>
      <w:lvlJc w:val="left"/>
      <w:pPr>
        <w:ind w:left="7692" w:hanging="233"/>
      </w:pPr>
      <w:rPr>
        <w:rFonts w:hint="default"/>
        <w:lang w:val="vi" w:eastAsia="en-US" w:bidi="ar-SA"/>
      </w:rPr>
    </w:lvl>
  </w:abstractNum>
  <w:abstractNum w:abstractNumId="43" w15:restartNumberingAfterBreak="0">
    <w:nsid w:val="2CFA2E00"/>
    <w:multiLevelType w:val="multilevel"/>
    <w:tmpl w:val="F4D680AE"/>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2D000922"/>
    <w:multiLevelType w:val="multilevel"/>
    <w:tmpl w:val="37761F62"/>
    <w:lvl w:ilvl="0">
      <w:start w:val="5"/>
      <w:numFmt w:val="decimal"/>
      <w:lvlText w:val="%1."/>
      <w:lvlJc w:val="left"/>
      <w:pPr>
        <w:ind w:left="370"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start w:val="1"/>
      <w:numFmt w:val="decimal"/>
      <w:lvlText w:val="%1.%2"/>
      <w:lvlJc w:val="left"/>
      <w:pPr>
        <w:ind w:left="499" w:hanging="390"/>
      </w:pPr>
      <w:rPr>
        <w:rFonts w:ascii="Times New Roman" w:eastAsia="Times New Roman" w:hAnsi="Times New Roman" w:cs="Times New Roman" w:hint="default"/>
        <w:b w:val="0"/>
        <w:bCs w:val="0"/>
        <w:i w:val="0"/>
        <w:iCs w:val="0"/>
        <w:spacing w:val="-3"/>
        <w:w w:val="100"/>
        <w:sz w:val="26"/>
        <w:szCs w:val="26"/>
        <w:lang w:val="vi" w:eastAsia="en-US" w:bidi="ar-SA"/>
      </w:rPr>
    </w:lvl>
    <w:lvl w:ilvl="2">
      <w:numFmt w:val="bullet"/>
      <w:lvlText w:val="•"/>
      <w:lvlJc w:val="left"/>
      <w:pPr>
        <w:ind w:left="1390" w:hanging="390"/>
      </w:pPr>
      <w:rPr>
        <w:rFonts w:hint="default"/>
        <w:lang w:val="vi" w:eastAsia="en-US" w:bidi="ar-SA"/>
      </w:rPr>
    </w:lvl>
    <w:lvl w:ilvl="3">
      <w:numFmt w:val="bullet"/>
      <w:lvlText w:val="•"/>
      <w:lvlJc w:val="left"/>
      <w:pPr>
        <w:ind w:left="2280" w:hanging="390"/>
      </w:pPr>
      <w:rPr>
        <w:rFonts w:hint="default"/>
        <w:lang w:val="vi" w:eastAsia="en-US" w:bidi="ar-SA"/>
      </w:rPr>
    </w:lvl>
    <w:lvl w:ilvl="4">
      <w:numFmt w:val="bullet"/>
      <w:lvlText w:val="•"/>
      <w:lvlJc w:val="left"/>
      <w:pPr>
        <w:ind w:left="3170" w:hanging="390"/>
      </w:pPr>
      <w:rPr>
        <w:rFonts w:hint="default"/>
        <w:lang w:val="vi" w:eastAsia="en-US" w:bidi="ar-SA"/>
      </w:rPr>
    </w:lvl>
    <w:lvl w:ilvl="5">
      <w:numFmt w:val="bullet"/>
      <w:lvlText w:val="•"/>
      <w:lvlJc w:val="left"/>
      <w:pPr>
        <w:ind w:left="4060" w:hanging="390"/>
      </w:pPr>
      <w:rPr>
        <w:rFonts w:hint="default"/>
        <w:lang w:val="vi" w:eastAsia="en-US" w:bidi="ar-SA"/>
      </w:rPr>
    </w:lvl>
    <w:lvl w:ilvl="6">
      <w:numFmt w:val="bullet"/>
      <w:lvlText w:val="•"/>
      <w:lvlJc w:val="left"/>
      <w:pPr>
        <w:ind w:left="4951" w:hanging="390"/>
      </w:pPr>
      <w:rPr>
        <w:rFonts w:hint="default"/>
        <w:lang w:val="vi" w:eastAsia="en-US" w:bidi="ar-SA"/>
      </w:rPr>
    </w:lvl>
    <w:lvl w:ilvl="7">
      <w:numFmt w:val="bullet"/>
      <w:lvlText w:val="•"/>
      <w:lvlJc w:val="left"/>
      <w:pPr>
        <w:ind w:left="5841" w:hanging="390"/>
      </w:pPr>
      <w:rPr>
        <w:rFonts w:hint="default"/>
        <w:lang w:val="vi" w:eastAsia="en-US" w:bidi="ar-SA"/>
      </w:rPr>
    </w:lvl>
    <w:lvl w:ilvl="8">
      <w:numFmt w:val="bullet"/>
      <w:lvlText w:val="•"/>
      <w:lvlJc w:val="left"/>
      <w:pPr>
        <w:ind w:left="6731" w:hanging="390"/>
      </w:pPr>
      <w:rPr>
        <w:rFonts w:hint="default"/>
        <w:lang w:val="vi" w:eastAsia="en-US" w:bidi="ar-SA"/>
      </w:rPr>
    </w:lvl>
  </w:abstractNum>
  <w:abstractNum w:abstractNumId="45" w15:restartNumberingAfterBreak="0">
    <w:nsid w:val="2D18353A"/>
    <w:multiLevelType w:val="hybridMultilevel"/>
    <w:tmpl w:val="8230D2B6"/>
    <w:lvl w:ilvl="0" w:tplc="B090071A">
      <w:numFmt w:val="bullet"/>
      <w:lvlText w:val="-"/>
      <w:lvlJc w:val="left"/>
      <w:pPr>
        <w:ind w:left="844"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042A0003" w:tentative="1">
      <w:start w:val="1"/>
      <w:numFmt w:val="bullet"/>
      <w:lvlText w:val="o"/>
      <w:lvlJc w:val="left"/>
      <w:pPr>
        <w:ind w:left="1564" w:hanging="360"/>
      </w:pPr>
      <w:rPr>
        <w:rFonts w:ascii="Courier New" w:hAnsi="Courier New" w:cs="Courier New" w:hint="default"/>
      </w:rPr>
    </w:lvl>
    <w:lvl w:ilvl="2" w:tplc="042A0005" w:tentative="1">
      <w:start w:val="1"/>
      <w:numFmt w:val="bullet"/>
      <w:lvlText w:val=""/>
      <w:lvlJc w:val="left"/>
      <w:pPr>
        <w:ind w:left="2284" w:hanging="360"/>
      </w:pPr>
      <w:rPr>
        <w:rFonts w:ascii="Wingdings" w:hAnsi="Wingdings" w:hint="default"/>
      </w:rPr>
    </w:lvl>
    <w:lvl w:ilvl="3" w:tplc="042A0001" w:tentative="1">
      <w:start w:val="1"/>
      <w:numFmt w:val="bullet"/>
      <w:lvlText w:val=""/>
      <w:lvlJc w:val="left"/>
      <w:pPr>
        <w:ind w:left="3004" w:hanging="360"/>
      </w:pPr>
      <w:rPr>
        <w:rFonts w:ascii="Symbol" w:hAnsi="Symbol" w:hint="default"/>
      </w:rPr>
    </w:lvl>
    <w:lvl w:ilvl="4" w:tplc="042A0003" w:tentative="1">
      <w:start w:val="1"/>
      <w:numFmt w:val="bullet"/>
      <w:lvlText w:val="o"/>
      <w:lvlJc w:val="left"/>
      <w:pPr>
        <w:ind w:left="3724" w:hanging="360"/>
      </w:pPr>
      <w:rPr>
        <w:rFonts w:ascii="Courier New" w:hAnsi="Courier New" w:cs="Courier New" w:hint="default"/>
      </w:rPr>
    </w:lvl>
    <w:lvl w:ilvl="5" w:tplc="042A0005" w:tentative="1">
      <w:start w:val="1"/>
      <w:numFmt w:val="bullet"/>
      <w:lvlText w:val=""/>
      <w:lvlJc w:val="left"/>
      <w:pPr>
        <w:ind w:left="4444" w:hanging="360"/>
      </w:pPr>
      <w:rPr>
        <w:rFonts w:ascii="Wingdings" w:hAnsi="Wingdings" w:hint="default"/>
      </w:rPr>
    </w:lvl>
    <w:lvl w:ilvl="6" w:tplc="042A0001" w:tentative="1">
      <w:start w:val="1"/>
      <w:numFmt w:val="bullet"/>
      <w:lvlText w:val=""/>
      <w:lvlJc w:val="left"/>
      <w:pPr>
        <w:ind w:left="5164" w:hanging="360"/>
      </w:pPr>
      <w:rPr>
        <w:rFonts w:ascii="Symbol" w:hAnsi="Symbol" w:hint="default"/>
      </w:rPr>
    </w:lvl>
    <w:lvl w:ilvl="7" w:tplc="042A0003" w:tentative="1">
      <w:start w:val="1"/>
      <w:numFmt w:val="bullet"/>
      <w:lvlText w:val="o"/>
      <w:lvlJc w:val="left"/>
      <w:pPr>
        <w:ind w:left="5884" w:hanging="360"/>
      </w:pPr>
      <w:rPr>
        <w:rFonts w:ascii="Courier New" w:hAnsi="Courier New" w:cs="Courier New" w:hint="default"/>
      </w:rPr>
    </w:lvl>
    <w:lvl w:ilvl="8" w:tplc="042A0005" w:tentative="1">
      <w:start w:val="1"/>
      <w:numFmt w:val="bullet"/>
      <w:lvlText w:val=""/>
      <w:lvlJc w:val="left"/>
      <w:pPr>
        <w:ind w:left="6604" w:hanging="360"/>
      </w:pPr>
      <w:rPr>
        <w:rFonts w:ascii="Wingdings" w:hAnsi="Wingdings" w:hint="default"/>
      </w:rPr>
    </w:lvl>
  </w:abstractNum>
  <w:abstractNum w:abstractNumId="46" w15:restartNumberingAfterBreak="0">
    <w:nsid w:val="2E524B2C"/>
    <w:multiLevelType w:val="hybridMultilevel"/>
    <w:tmpl w:val="266A2A24"/>
    <w:lvl w:ilvl="0" w:tplc="2EFE242E">
      <w:start w:val="1"/>
      <w:numFmt w:val="decimal"/>
      <w:lvlText w:val="%1."/>
      <w:lvlJc w:val="left"/>
      <w:pPr>
        <w:ind w:left="365"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792E5C0C">
      <w:numFmt w:val="bullet"/>
      <w:lvlText w:val="•"/>
      <w:lvlJc w:val="left"/>
      <w:pPr>
        <w:ind w:left="1175" w:hanging="260"/>
      </w:pPr>
      <w:rPr>
        <w:rFonts w:hint="default"/>
        <w:lang w:val="vi" w:eastAsia="en-US" w:bidi="ar-SA"/>
      </w:rPr>
    </w:lvl>
    <w:lvl w:ilvl="2" w:tplc="A9CC67F4">
      <w:numFmt w:val="bullet"/>
      <w:lvlText w:val="•"/>
      <w:lvlJc w:val="left"/>
      <w:pPr>
        <w:ind w:left="1990" w:hanging="260"/>
      </w:pPr>
      <w:rPr>
        <w:rFonts w:hint="default"/>
        <w:lang w:val="vi" w:eastAsia="en-US" w:bidi="ar-SA"/>
      </w:rPr>
    </w:lvl>
    <w:lvl w:ilvl="3" w:tplc="69E4D99E">
      <w:numFmt w:val="bullet"/>
      <w:lvlText w:val="•"/>
      <w:lvlJc w:val="left"/>
      <w:pPr>
        <w:ind w:left="2805" w:hanging="260"/>
      </w:pPr>
      <w:rPr>
        <w:rFonts w:hint="default"/>
        <w:lang w:val="vi" w:eastAsia="en-US" w:bidi="ar-SA"/>
      </w:rPr>
    </w:lvl>
    <w:lvl w:ilvl="4" w:tplc="0EF2E10C">
      <w:numFmt w:val="bullet"/>
      <w:lvlText w:val="•"/>
      <w:lvlJc w:val="left"/>
      <w:pPr>
        <w:ind w:left="3620" w:hanging="260"/>
      </w:pPr>
      <w:rPr>
        <w:rFonts w:hint="default"/>
        <w:lang w:val="vi" w:eastAsia="en-US" w:bidi="ar-SA"/>
      </w:rPr>
    </w:lvl>
    <w:lvl w:ilvl="5" w:tplc="3496DDD2">
      <w:numFmt w:val="bullet"/>
      <w:lvlText w:val="•"/>
      <w:lvlJc w:val="left"/>
      <w:pPr>
        <w:ind w:left="4436" w:hanging="260"/>
      </w:pPr>
      <w:rPr>
        <w:rFonts w:hint="default"/>
        <w:lang w:val="vi" w:eastAsia="en-US" w:bidi="ar-SA"/>
      </w:rPr>
    </w:lvl>
    <w:lvl w:ilvl="6" w:tplc="681C6F6A">
      <w:numFmt w:val="bullet"/>
      <w:lvlText w:val="•"/>
      <w:lvlJc w:val="left"/>
      <w:pPr>
        <w:ind w:left="5251" w:hanging="260"/>
      </w:pPr>
      <w:rPr>
        <w:rFonts w:hint="default"/>
        <w:lang w:val="vi" w:eastAsia="en-US" w:bidi="ar-SA"/>
      </w:rPr>
    </w:lvl>
    <w:lvl w:ilvl="7" w:tplc="9E0E00AA">
      <w:numFmt w:val="bullet"/>
      <w:lvlText w:val="•"/>
      <w:lvlJc w:val="left"/>
      <w:pPr>
        <w:ind w:left="6066" w:hanging="260"/>
      </w:pPr>
      <w:rPr>
        <w:rFonts w:hint="default"/>
        <w:lang w:val="vi" w:eastAsia="en-US" w:bidi="ar-SA"/>
      </w:rPr>
    </w:lvl>
    <w:lvl w:ilvl="8" w:tplc="EC529506">
      <w:numFmt w:val="bullet"/>
      <w:lvlText w:val="•"/>
      <w:lvlJc w:val="left"/>
      <w:pPr>
        <w:ind w:left="6881" w:hanging="260"/>
      </w:pPr>
      <w:rPr>
        <w:rFonts w:hint="default"/>
        <w:lang w:val="vi" w:eastAsia="en-US" w:bidi="ar-SA"/>
      </w:rPr>
    </w:lvl>
  </w:abstractNum>
  <w:abstractNum w:abstractNumId="47" w15:restartNumberingAfterBreak="0">
    <w:nsid w:val="2E721745"/>
    <w:multiLevelType w:val="multilevel"/>
    <w:tmpl w:val="E4CE33B8"/>
    <w:lvl w:ilvl="0">
      <w:start w:val="4"/>
      <w:numFmt w:val="decimal"/>
      <w:lvlText w:val="%1"/>
      <w:lvlJc w:val="left"/>
      <w:pPr>
        <w:ind w:left="693" w:hanging="584"/>
      </w:pPr>
      <w:rPr>
        <w:rFonts w:hint="default"/>
        <w:lang w:val="vi" w:eastAsia="en-US" w:bidi="ar-SA"/>
      </w:rPr>
    </w:lvl>
    <w:lvl w:ilvl="1">
      <w:start w:val="1"/>
      <w:numFmt w:val="decimal"/>
      <w:lvlText w:val="%1.%2"/>
      <w:lvlJc w:val="left"/>
      <w:pPr>
        <w:ind w:left="693" w:hanging="584"/>
      </w:pPr>
      <w:rPr>
        <w:rFonts w:hint="default"/>
        <w:lang w:val="vi" w:eastAsia="en-US" w:bidi="ar-SA"/>
      </w:rPr>
    </w:lvl>
    <w:lvl w:ilvl="2">
      <w:start w:val="1"/>
      <w:numFmt w:val="decimal"/>
      <w:lvlText w:val="%1.%2.%3"/>
      <w:lvlJc w:val="left"/>
      <w:pPr>
        <w:ind w:left="693" w:hanging="584"/>
      </w:pPr>
      <w:rPr>
        <w:rFonts w:ascii="Times New Roman" w:eastAsia="Times New Roman" w:hAnsi="Times New Roman" w:cs="Times New Roman" w:hint="default"/>
        <w:b w:val="0"/>
        <w:bCs w:val="0"/>
        <w:i w:val="0"/>
        <w:iCs w:val="0"/>
        <w:spacing w:val="-3"/>
        <w:w w:val="100"/>
        <w:sz w:val="26"/>
        <w:szCs w:val="26"/>
        <w:lang w:val="vi" w:eastAsia="en-US" w:bidi="ar-SA"/>
      </w:rPr>
    </w:lvl>
    <w:lvl w:ilvl="3">
      <w:numFmt w:val="bullet"/>
      <w:lvlText w:val="•"/>
      <w:lvlJc w:val="left"/>
      <w:pPr>
        <w:ind w:left="3043" w:hanging="584"/>
      </w:pPr>
      <w:rPr>
        <w:rFonts w:hint="default"/>
        <w:lang w:val="vi" w:eastAsia="en-US" w:bidi="ar-SA"/>
      </w:rPr>
    </w:lvl>
    <w:lvl w:ilvl="4">
      <w:numFmt w:val="bullet"/>
      <w:lvlText w:val="•"/>
      <w:lvlJc w:val="left"/>
      <w:pPr>
        <w:ind w:left="3824" w:hanging="584"/>
      </w:pPr>
      <w:rPr>
        <w:rFonts w:hint="default"/>
        <w:lang w:val="vi" w:eastAsia="en-US" w:bidi="ar-SA"/>
      </w:rPr>
    </w:lvl>
    <w:lvl w:ilvl="5">
      <w:numFmt w:val="bullet"/>
      <w:lvlText w:val="•"/>
      <w:lvlJc w:val="left"/>
      <w:pPr>
        <w:ind w:left="4606" w:hanging="584"/>
      </w:pPr>
      <w:rPr>
        <w:rFonts w:hint="default"/>
        <w:lang w:val="vi" w:eastAsia="en-US" w:bidi="ar-SA"/>
      </w:rPr>
    </w:lvl>
    <w:lvl w:ilvl="6">
      <w:numFmt w:val="bullet"/>
      <w:lvlText w:val="•"/>
      <w:lvlJc w:val="left"/>
      <w:pPr>
        <w:ind w:left="5387" w:hanging="584"/>
      </w:pPr>
      <w:rPr>
        <w:rFonts w:hint="default"/>
        <w:lang w:val="vi" w:eastAsia="en-US" w:bidi="ar-SA"/>
      </w:rPr>
    </w:lvl>
    <w:lvl w:ilvl="7">
      <w:numFmt w:val="bullet"/>
      <w:lvlText w:val="•"/>
      <w:lvlJc w:val="left"/>
      <w:pPr>
        <w:ind w:left="6168" w:hanging="584"/>
      </w:pPr>
      <w:rPr>
        <w:rFonts w:hint="default"/>
        <w:lang w:val="vi" w:eastAsia="en-US" w:bidi="ar-SA"/>
      </w:rPr>
    </w:lvl>
    <w:lvl w:ilvl="8">
      <w:numFmt w:val="bullet"/>
      <w:lvlText w:val="•"/>
      <w:lvlJc w:val="left"/>
      <w:pPr>
        <w:ind w:left="6949" w:hanging="584"/>
      </w:pPr>
      <w:rPr>
        <w:rFonts w:hint="default"/>
        <w:lang w:val="vi" w:eastAsia="en-US" w:bidi="ar-SA"/>
      </w:rPr>
    </w:lvl>
  </w:abstractNum>
  <w:abstractNum w:abstractNumId="48" w15:restartNumberingAfterBreak="0">
    <w:nsid w:val="2E7D225A"/>
    <w:multiLevelType w:val="hybridMultilevel"/>
    <w:tmpl w:val="393065FA"/>
    <w:lvl w:ilvl="0" w:tplc="A270360A">
      <w:start w:val="4"/>
      <w:numFmt w:val="decimal"/>
      <w:lvlText w:val="%1."/>
      <w:lvlJc w:val="left"/>
      <w:pPr>
        <w:ind w:left="365"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8674A580">
      <w:numFmt w:val="bullet"/>
      <w:lvlText w:val="•"/>
      <w:lvlJc w:val="left"/>
      <w:pPr>
        <w:ind w:left="1175" w:hanging="260"/>
      </w:pPr>
      <w:rPr>
        <w:rFonts w:hint="default"/>
        <w:lang w:val="vi" w:eastAsia="en-US" w:bidi="ar-SA"/>
      </w:rPr>
    </w:lvl>
    <w:lvl w:ilvl="2" w:tplc="B060FCCE">
      <w:numFmt w:val="bullet"/>
      <w:lvlText w:val="•"/>
      <w:lvlJc w:val="left"/>
      <w:pPr>
        <w:ind w:left="1990" w:hanging="260"/>
      </w:pPr>
      <w:rPr>
        <w:rFonts w:hint="default"/>
        <w:lang w:val="vi" w:eastAsia="en-US" w:bidi="ar-SA"/>
      </w:rPr>
    </w:lvl>
    <w:lvl w:ilvl="3" w:tplc="041AB7DC">
      <w:numFmt w:val="bullet"/>
      <w:lvlText w:val="•"/>
      <w:lvlJc w:val="left"/>
      <w:pPr>
        <w:ind w:left="2805" w:hanging="260"/>
      </w:pPr>
      <w:rPr>
        <w:rFonts w:hint="default"/>
        <w:lang w:val="vi" w:eastAsia="en-US" w:bidi="ar-SA"/>
      </w:rPr>
    </w:lvl>
    <w:lvl w:ilvl="4" w:tplc="F774B044">
      <w:numFmt w:val="bullet"/>
      <w:lvlText w:val="•"/>
      <w:lvlJc w:val="left"/>
      <w:pPr>
        <w:ind w:left="3620" w:hanging="260"/>
      </w:pPr>
      <w:rPr>
        <w:rFonts w:hint="default"/>
        <w:lang w:val="vi" w:eastAsia="en-US" w:bidi="ar-SA"/>
      </w:rPr>
    </w:lvl>
    <w:lvl w:ilvl="5" w:tplc="C76C2592">
      <w:numFmt w:val="bullet"/>
      <w:lvlText w:val="•"/>
      <w:lvlJc w:val="left"/>
      <w:pPr>
        <w:ind w:left="4436" w:hanging="260"/>
      </w:pPr>
      <w:rPr>
        <w:rFonts w:hint="default"/>
        <w:lang w:val="vi" w:eastAsia="en-US" w:bidi="ar-SA"/>
      </w:rPr>
    </w:lvl>
    <w:lvl w:ilvl="6" w:tplc="C1E89628">
      <w:numFmt w:val="bullet"/>
      <w:lvlText w:val="•"/>
      <w:lvlJc w:val="left"/>
      <w:pPr>
        <w:ind w:left="5251" w:hanging="260"/>
      </w:pPr>
      <w:rPr>
        <w:rFonts w:hint="default"/>
        <w:lang w:val="vi" w:eastAsia="en-US" w:bidi="ar-SA"/>
      </w:rPr>
    </w:lvl>
    <w:lvl w:ilvl="7" w:tplc="25D49F8C">
      <w:numFmt w:val="bullet"/>
      <w:lvlText w:val="•"/>
      <w:lvlJc w:val="left"/>
      <w:pPr>
        <w:ind w:left="6066" w:hanging="260"/>
      </w:pPr>
      <w:rPr>
        <w:rFonts w:hint="default"/>
        <w:lang w:val="vi" w:eastAsia="en-US" w:bidi="ar-SA"/>
      </w:rPr>
    </w:lvl>
    <w:lvl w:ilvl="8" w:tplc="4C908E1C">
      <w:numFmt w:val="bullet"/>
      <w:lvlText w:val="•"/>
      <w:lvlJc w:val="left"/>
      <w:pPr>
        <w:ind w:left="6881" w:hanging="260"/>
      </w:pPr>
      <w:rPr>
        <w:rFonts w:hint="default"/>
        <w:lang w:val="vi" w:eastAsia="en-US" w:bidi="ar-SA"/>
      </w:rPr>
    </w:lvl>
  </w:abstractNum>
  <w:abstractNum w:abstractNumId="49" w15:restartNumberingAfterBreak="0">
    <w:nsid w:val="2FCF63DF"/>
    <w:multiLevelType w:val="multilevel"/>
    <w:tmpl w:val="67B62EDE"/>
    <w:lvl w:ilvl="0">
      <w:start w:val="1"/>
      <w:numFmt w:val="upperRoman"/>
      <w:lvlText w:val="%1."/>
      <w:lvlJc w:val="left"/>
      <w:pPr>
        <w:ind w:left="356" w:hanging="233"/>
      </w:pPr>
      <w:rPr>
        <w:rFonts w:ascii="Times New Roman" w:eastAsia="Times New Roman" w:hAnsi="Times New Roman" w:cs="Times New Roman"/>
        <w:b w:val="0"/>
        <w:i w:val="0"/>
        <w:sz w:val="28"/>
        <w:szCs w:val="28"/>
      </w:rPr>
    </w:lvl>
    <w:lvl w:ilvl="1">
      <w:numFmt w:val="bullet"/>
      <w:lvlText w:val="•"/>
      <w:lvlJc w:val="left"/>
      <w:pPr>
        <w:ind w:left="1276" w:hanging="233"/>
      </w:pPr>
    </w:lvl>
    <w:lvl w:ilvl="2">
      <w:numFmt w:val="bullet"/>
      <w:lvlText w:val="•"/>
      <w:lvlJc w:val="left"/>
      <w:pPr>
        <w:ind w:left="2193" w:hanging="233"/>
      </w:pPr>
    </w:lvl>
    <w:lvl w:ilvl="3">
      <w:numFmt w:val="bullet"/>
      <w:lvlText w:val="•"/>
      <w:lvlJc w:val="left"/>
      <w:pPr>
        <w:ind w:left="3109" w:hanging="233"/>
      </w:pPr>
    </w:lvl>
    <w:lvl w:ilvl="4">
      <w:numFmt w:val="bullet"/>
      <w:lvlText w:val="•"/>
      <w:lvlJc w:val="left"/>
      <w:pPr>
        <w:ind w:left="4026" w:hanging="233"/>
      </w:pPr>
    </w:lvl>
    <w:lvl w:ilvl="5">
      <w:numFmt w:val="bullet"/>
      <w:lvlText w:val="•"/>
      <w:lvlJc w:val="left"/>
      <w:pPr>
        <w:ind w:left="4943" w:hanging="233"/>
      </w:pPr>
    </w:lvl>
    <w:lvl w:ilvl="6">
      <w:numFmt w:val="bullet"/>
      <w:lvlText w:val="•"/>
      <w:lvlJc w:val="left"/>
      <w:pPr>
        <w:ind w:left="5859" w:hanging="233"/>
      </w:pPr>
    </w:lvl>
    <w:lvl w:ilvl="7">
      <w:numFmt w:val="bullet"/>
      <w:lvlText w:val="•"/>
      <w:lvlJc w:val="left"/>
      <w:pPr>
        <w:ind w:left="6776" w:hanging="232"/>
      </w:pPr>
    </w:lvl>
    <w:lvl w:ilvl="8">
      <w:numFmt w:val="bullet"/>
      <w:lvlText w:val="•"/>
      <w:lvlJc w:val="left"/>
      <w:pPr>
        <w:ind w:left="7692" w:hanging="232"/>
      </w:pPr>
    </w:lvl>
  </w:abstractNum>
  <w:abstractNum w:abstractNumId="50" w15:restartNumberingAfterBreak="0">
    <w:nsid w:val="30352EF9"/>
    <w:multiLevelType w:val="hybridMultilevel"/>
    <w:tmpl w:val="86AE66F6"/>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310D7DED"/>
    <w:multiLevelType w:val="hybridMultilevel"/>
    <w:tmpl w:val="7D40A40C"/>
    <w:lvl w:ilvl="0" w:tplc="0C9C0652">
      <w:start w:val="1"/>
      <w:numFmt w:val="decimal"/>
      <w:lvlText w:val="%1."/>
      <w:lvlJc w:val="left"/>
      <w:pPr>
        <w:ind w:left="370"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D9B0B2F0">
      <w:numFmt w:val="bullet"/>
      <w:lvlText w:val="•"/>
      <w:lvlJc w:val="left"/>
      <w:pPr>
        <w:ind w:left="1193" w:hanging="260"/>
      </w:pPr>
      <w:rPr>
        <w:rFonts w:hint="default"/>
        <w:lang w:val="vi" w:eastAsia="en-US" w:bidi="ar-SA"/>
      </w:rPr>
    </w:lvl>
    <w:lvl w:ilvl="2" w:tplc="45D08FEE">
      <w:numFmt w:val="bullet"/>
      <w:lvlText w:val="•"/>
      <w:lvlJc w:val="left"/>
      <w:pPr>
        <w:ind w:left="2006" w:hanging="260"/>
      </w:pPr>
      <w:rPr>
        <w:rFonts w:hint="default"/>
        <w:lang w:val="vi" w:eastAsia="en-US" w:bidi="ar-SA"/>
      </w:rPr>
    </w:lvl>
    <w:lvl w:ilvl="3" w:tplc="2404118C">
      <w:numFmt w:val="bullet"/>
      <w:lvlText w:val="•"/>
      <w:lvlJc w:val="left"/>
      <w:pPr>
        <w:ind w:left="2819" w:hanging="260"/>
      </w:pPr>
      <w:rPr>
        <w:rFonts w:hint="default"/>
        <w:lang w:val="vi" w:eastAsia="en-US" w:bidi="ar-SA"/>
      </w:rPr>
    </w:lvl>
    <w:lvl w:ilvl="4" w:tplc="99AC019A">
      <w:numFmt w:val="bullet"/>
      <w:lvlText w:val="•"/>
      <w:lvlJc w:val="left"/>
      <w:pPr>
        <w:ind w:left="3632" w:hanging="260"/>
      </w:pPr>
      <w:rPr>
        <w:rFonts w:hint="default"/>
        <w:lang w:val="vi" w:eastAsia="en-US" w:bidi="ar-SA"/>
      </w:rPr>
    </w:lvl>
    <w:lvl w:ilvl="5" w:tplc="D21041EA">
      <w:numFmt w:val="bullet"/>
      <w:lvlText w:val="•"/>
      <w:lvlJc w:val="left"/>
      <w:pPr>
        <w:ind w:left="4446" w:hanging="260"/>
      </w:pPr>
      <w:rPr>
        <w:rFonts w:hint="default"/>
        <w:lang w:val="vi" w:eastAsia="en-US" w:bidi="ar-SA"/>
      </w:rPr>
    </w:lvl>
    <w:lvl w:ilvl="6" w:tplc="412A60FC">
      <w:numFmt w:val="bullet"/>
      <w:lvlText w:val="•"/>
      <w:lvlJc w:val="left"/>
      <w:pPr>
        <w:ind w:left="5259" w:hanging="260"/>
      </w:pPr>
      <w:rPr>
        <w:rFonts w:hint="default"/>
        <w:lang w:val="vi" w:eastAsia="en-US" w:bidi="ar-SA"/>
      </w:rPr>
    </w:lvl>
    <w:lvl w:ilvl="7" w:tplc="F90260E0">
      <w:numFmt w:val="bullet"/>
      <w:lvlText w:val="•"/>
      <w:lvlJc w:val="left"/>
      <w:pPr>
        <w:ind w:left="6072" w:hanging="260"/>
      </w:pPr>
      <w:rPr>
        <w:rFonts w:hint="default"/>
        <w:lang w:val="vi" w:eastAsia="en-US" w:bidi="ar-SA"/>
      </w:rPr>
    </w:lvl>
    <w:lvl w:ilvl="8" w:tplc="CC42AD30">
      <w:numFmt w:val="bullet"/>
      <w:lvlText w:val="•"/>
      <w:lvlJc w:val="left"/>
      <w:pPr>
        <w:ind w:left="6885" w:hanging="260"/>
      </w:pPr>
      <w:rPr>
        <w:rFonts w:hint="default"/>
        <w:lang w:val="vi" w:eastAsia="en-US" w:bidi="ar-SA"/>
      </w:rPr>
    </w:lvl>
  </w:abstractNum>
  <w:abstractNum w:abstractNumId="52" w15:restartNumberingAfterBreak="0">
    <w:nsid w:val="313F69C7"/>
    <w:multiLevelType w:val="multilevel"/>
    <w:tmpl w:val="7F60F9E0"/>
    <w:lvl w:ilvl="0">
      <w:start w:val="1"/>
      <w:numFmt w:val="decimal"/>
      <w:lvlText w:val="%1"/>
      <w:lvlJc w:val="left"/>
      <w:pPr>
        <w:ind w:left="907" w:hanging="784"/>
      </w:pPr>
    </w:lvl>
    <w:lvl w:ilvl="1">
      <w:start w:val="1"/>
      <w:numFmt w:val="decimal"/>
      <w:lvlText w:val="%1.%2"/>
      <w:lvlJc w:val="left"/>
      <w:pPr>
        <w:ind w:left="907" w:hanging="784"/>
      </w:pPr>
      <w:rPr>
        <w:rFonts w:ascii="Times New Roman" w:eastAsia="Times New Roman" w:hAnsi="Times New Roman" w:cs="Times New Roman"/>
        <w:b/>
        <w:i w:val="0"/>
        <w:sz w:val="26"/>
        <w:szCs w:val="26"/>
      </w:rPr>
    </w:lvl>
    <w:lvl w:ilvl="2">
      <w:start w:val="1"/>
      <w:numFmt w:val="decimal"/>
      <w:lvlText w:val="%1.%2.%3"/>
      <w:lvlJc w:val="left"/>
      <w:pPr>
        <w:ind w:left="907" w:hanging="784"/>
      </w:pPr>
      <w:rPr>
        <w:rFonts w:ascii="Times New Roman" w:eastAsia="Times New Roman" w:hAnsi="Times New Roman" w:cs="Times New Roman"/>
        <w:b/>
        <w:i w:val="0"/>
        <w:sz w:val="26"/>
        <w:szCs w:val="26"/>
      </w:rPr>
    </w:lvl>
    <w:lvl w:ilvl="3">
      <w:start w:val="1"/>
      <w:numFmt w:val="decimal"/>
      <w:lvlText w:val="%1.%2.%3.%4"/>
      <w:lvlJc w:val="left"/>
      <w:pPr>
        <w:ind w:left="907" w:hanging="784"/>
      </w:pPr>
      <w:rPr>
        <w:rFonts w:ascii="Times New Roman" w:eastAsia="Times New Roman" w:hAnsi="Times New Roman" w:cs="Times New Roman"/>
        <w:b/>
        <w:i w:val="0"/>
        <w:sz w:val="26"/>
        <w:szCs w:val="26"/>
      </w:rPr>
    </w:lvl>
    <w:lvl w:ilvl="4">
      <w:numFmt w:val="bullet"/>
      <w:lvlText w:val="●"/>
      <w:lvlJc w:val="left"/>
      <w:pPr>
        <w:ind w:left="544" w:hanging="420"/>
      </w:pPr>
      <w:rPr>
        <w:rFonts w:ascii="Verdana" w:eastAsia="Verdana" w:hAnsi="Verdana" w:cs="Verdana"/>
      </w:rPr>
    </w:lvl>
    <w:lvl w:ilvl="5">
      <w:numFmt w:val="bullet"/>
      <w:lvlText w:val="■"/>
      <w:lvlJc w:val="left"/>
      <w:pPr>
        <w:ind w:left="964" w:hanging="420"/>
      </w:pPr>
      <w:rPr>
        <w:rFonts w:ascii="Verdana" w:eastAsia="Verdana" w:hAnsi="Verdana" w:cs="Verdana"/>
        <w:b w:val="0"/>
        <w:i w:val="0"/>
        <w:sz w:val="14"/>
        <w:szCs w:val="14"/>
      </w:rPr>
    </w:lvl>
    <w:lvl w:ilvl="6">
      <w:numFmt w:val="bullet"/>
      <w:lvlText w:val="•"/>
      <w:lvlJc w:val="left"/>
      <w:pPr>
        <w:ind w:left="5243" w:hanging="420"/>
      </w:pPr>
    </w:lvl>
    <w:lvl w:ilvl="7">
      <w:numFmt w:val="bullet"/>
      <w:lvlText w:val="•"/>
      <w:lvlJc w:val="left"/>
      <w:pPr>
        <w:ind w:left="6313" w:hanging="420"/>
      </w:pPr>
    </w:lvl>
    <w:lvl w:ilvl="8">
      <w:numFmt w:val="bullet"/>
      <w:lvlText w:val="•"/>
      <w:lvlJc w:val="left"/>
      <w:pPr>
        <w:ind w:left="7384" w:hanging="420"/>
      </w:pPr>
    </w:lvl>
  </w:abstractNum>
  <w:abstractNum w:abstractNumId="53" w15:restartNumberingAfterBreak="0">
    <w:nsid w:val="3185709D"/>
    <w:multiLevelType w:val="hybridMultilevel"/>
    <w:tmpl w:val="EA46FE46"/>
    <w:lvl w:ilvl="0" w:tplc="75DE27C4">
      <w:start w:val="2"/>
      <w:numFmt w:val="decimal"/>
      <w:lvlText w:val="%1."/>
      <w:lvlJc w:val="left"/>
      <w:pPr>
        <w:ind w:left="369"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DF9025CA">
      <w:numFmt w:val="bullet"/>
      <w:lvlText w:val="•"/>
      <w:lvlJc w:val="left"/>
      <w:pPr>
        <w:ind w:left="1175" w:hanging="260"/>
      </w:pPr>
      <w:rPr>
        <w:rFonts w:hint="default"/>
        <w:lang w:val="vi" w:eastAsia="en-US" w:bidi="ar-SA"/>
      </w:rPr>
    </w:lvl>
    <w:lvl w:ilvl="2" w:tplc="3C76DF60">
      <w:numFmt w:val="bullet"/>
      <w:lvlText w:val="•"/>
      <w:lvlJc w:val="left"/>
      <w:pPr>
        <w:ind w:left="1990" w:hanging="260"/>
      </w:pPr>
      <w:rPr>
        <w:rFonts w:hint="default"/>
        <w:lang w:val="vi" w:eastAsia="en-US" w:bidi="ar-SA"/>
      </w:rPr>
    </w:lvl>
    <w:lvl w:ilvl="3" w:tplc="00144E36">
      <w:numFmt w:val="bullet"/>
      <w:lvlText w:val="•"/>
      <w:lvlJc w:val="left"/>
      <w:pPr>
        <w:ind w:left="2805" w:hanging="260"/>
      </w:pPr>
      <w:rPr>
        <w:rFonts w:hint="default"/>
        <w:lang w:val="vi" w:eastAsia="en-US" w:bidi="ar-SA"/>
      </w:rPr>
    </w:lvl>
    <w:lvl w:ilvl="4" w:tplc="C094877A">
      <w:numFmt w:val="bullet"/>
      <w:lvlText w:val="•"/>
      <w:lvlJc w:val="left"/>
      <w:pPr>
        <w:ind w:left="3620" w:hanging="260"/>
      </w:pPr>
      <w:rPr>
        <w:rFonts w:hint="default"/>
        <w:lang w:val="vi" w:eastAsia="en-US" w:bidi="ar-SA"/>
      </w:rPr>
    </w:lvl>
    <w:lvl w:ilvl="5" w:tplc="E74A8960">
      <w:numFmt w:val="bullet"/>
      <w:lvlText w:val="•"/>
      <w:lvlJc w:val="left"/>
      <w:pPr>
        <w:ind w:left="4436" w:hanging="260"/>
      </w:pPr>
      <w:rPr>
        <w:rFonts w:hint="default"/>
        <w:lang w:val="vi" w:eastAsia="en-US" w:bidi="ar-SA"/>
      </w:rPr>
    </w:lvl>
    <w:lvl w:ilvl="6" w:tplc="89F28842">
      <w:numFmt w:val="bullet"/>
      <w:lvlText w:val="•"/>
      <w:lvlJc w:val="left"/>
      <w:pPr>
        <w:ind w:left="5251" w:hanging="260"/>
      </w:pPr>
      <w:rPr>
        <w:rFonts w:hint="default"/>
        <w:lang w:val="vi" w:eastAsia="en-US" w:bidi="ar-SA"/>
      </w:rPr>
    </w:lvl>
    <w:lvl w:ilvl="7" w:tplc="E6D8706E">
      <w:numFmt w:val="bullet"/>
      <w:lvlText w:val="•"/>
      <w:lvlJc w:val="left"/>
      <w:pPr>
        <w:ind w:left="6066" w:hanging="260"/>
      </w:pPr>
      <w:rPr>
        <w:rFonts w:hint="default"/>
        <w:lang w:val="vi" w:eastAsia="en-US" w:bidi="ar-SA"/>
      </w:rPr>
    </w:lvl>
    <w:lvl w:ilvl="8" w:tplc="ACC22772">
      <w:numFmt w:val="bullet"/>
      <w:lvlText w:val="•"/>
      <w:lvlJc w:val="left"/>
      <w:pPr>
        <w:ind w:left="6881" w:hanging="260"/>
      </w:pPr>
      <w:rPr>
        <w:rFonts w:hint="default"/>
        <w:lang w:val="vi" w:eastAsia="en-US" w:bidi="ar-SA"/>
      </w:rPr>
    </w:lvl>
  </w:abstractNum>
  <w:abstractNum w:abstractNumId="54" w15:restartNumberingAfterBreak="0">
    <w:nsid w:val="333A66FA"/>
    <w:multiLevelType w:val="multilevel"/>
    <w:tmpl w:val="A048567E"/>
    <w:lvl w:ilvl="0">
      <w:numFmt w:val="bullet"/>
      <w:lvlText w:val="●"/>
      <w:lvlJc w:val="left"/>
      <w:pPr>
        <w:ind w:left="544" w:hanging="420"/>
      </w:pPr>
      <w:rPr>
        <w:rFonts w:ascii="Verdana" w:eastAsia="Verdana" w:hAnsi="Verdana" w:cs="Verdana"/>
        <w:b w:val="0"/>
        <w:i w:val="0"/>
        <w:sz w:val="16"/>
        <w:szCs w:val="16"/>
      </w:rPr>
    </w:lvl>
    <w:lvl w:ilvl="1">
      <w:numFmt w:val="bullet"/>
      <w:lvlText w:val="■"/>
      <w:lvlJc w:val="left"/>
      <w:pPr>
        <w:ind w:left="964" w:hanging="420"/>
      </w:pPr>
      <w:rPr>
        <w:rFonts w:ascii="Verdana" w:eastAsia="Verdana" w:hAnsi="Verdana" w:cs="Verdana"/>
        <w:b w:val="0"/>
        <w:i w:val="0"/>
        <w:sz w:val="14"/>
        <w:szCs w:val="14"/>
      </w:rPr>
    </w:lvl>
    <w:lvl w:ilvl="2">
      <w:numFmt w:val="bullet"/>
      <w:lvlText w:val="•"/>
      <w:lvlJc w:val="left"/>
      <w:pPr>
        <w:ind w:left="1911" w:hanging="420"/>
      </w:pPr>
    </w:lvl>
    <w:lvl w:ilvl="3">
      <w:numFmt w:val="bullet"/>
      <w:lvlText w:val="•"/>
      <w:lvlJc w:val="left"/>
      <w:pPr>
        <w:ind w:left="2863" w:hanging="420"/>
      </w:pPr>
    </w:lvl>
    <w:lvl w:ilvl="4">
      <w:numFmt w:val="bullet"/>
      <w:lvlText w:val="•"/>
      <w:lvlJc w:val="left"/>
      <w:pPr>
        <w:ind w:left="3815" w:hanging="420"/>
      </w:pPr>
    </w:lvl>
    <w:lvl w:ilvl="5">
      <w:numFmt w:val="bullet"/>
      <w:lvlText w:val="•"/>
      <w:lvlJc w:val="left"/>
      <w:pPr>
        <w:ind w:left="4767" w:hanging="420"/>
      </w:pPr>
    </w:lvl>
    <w:lvl w:ilvl="6">
      <w:numFmt w:val="bullet"/>
      <w:lvlText w:val="•"/>
      <w:lvlJc w:val="left"/>
      <w:pPr>
        <w:ind w:left="5718" w:hanging="420"/>
      </w:pPr>
    </w:lvl>
    <w:lvl w:ilvl="7">
      <w:numFmt w:val="bullet"/>
      <w:lvlText w:val="•"/>
      <w:lvlJc w:val="left"/>
      <w:pPr>
        <w:ind w:left="6670" w:hanging="420"/>
      </w:pPr>
    </w:lvl>
    <w:lvl w:ilvl="8">
      <w:numFmt w:val="bullet"/>
      <w:lvlText w:val="•"/>
      <w:lvlJc w:val="left"/>
      <w:pPr>
        <w:ind w:left="7622" w:hanging="420"/>
      </w:pPr>
    </w:lvl>
  </w:abstractNum>
  <w:abstractNum w:abstractNumId="55" w15:restartNumberingAfterBreak="0">
    <w:nsid w:val="352D4CC8"/>
    <w:multiLevelType w:val="hybridMultilevel"/>
    <w:tmpl w:val="8D42A660"/>
    <w:lvl w:ilvl="0" w:tplc="042A0001">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36132AF6"/>
    <w:multiLevelType w:val="multilevel"/>
    <w:tmpl w:val="A1A25C62"/>
    <w:lvl w:ilvl="0">
      <w:start w:val="1"/>
      <w:numFmt w:val="bullet"/>
      <w:lvlText w:val="▪"/>
      <w:lvlJc w:val="left"/>
      <w:pPr>
        <w:ind w:left="1429" w:hanging="360"/>
      </w:pPr>
      <w:rPr>
        <w:rFonts w:ascii="Noto Sans Symbols" w:eastAsia="Noto Sans Symbols" w:hAnsi="Noto Sans Symbols" w:cs="Noto Sans Symbols"/>
        <w:b w:val="0"/>
        <w:i w:val="0"/>
        <w:sz w:val="26"/>
        <w:szCs w:val="26"/>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57" w15:restartNumberingAfterBreak="0">
    <w:nsid w:val="37E05D22"/>
    <w:multiLevelType w:val="hybridMultilevel"/>
    <w:tmpl w:val="5B94981A"/>
    <w:lvl w:ilvl="0" w:tplc="B4B2A37E">
      <w:start w:val="1"/>
      <w:numFmt w:val="decimal"/>
      <w:lvlText w:val="%1."/>
      <w:lvlJc w:val="left"/>
      <w:pPr>
        <w:ind w:left="370"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8A568CCC">
      <w:numFmt w:val="bullet"/>
      <w:lvlText w:val="•"/>
      <w:lvlJc w:val="left"/>
      <w:pPr>
        <w:ind w:left="1193" w:hanging="260"/>
      </w:pPr>
      <w:rPr>
        <w:rFonts w:hint="default"/>
        <w:lang w:val="vi" w:eastAsia="en-US" w:bidi="ar-SA"/>
      </w:rPr>
    </w:lvl>
    <w:lvl w:ilvl="2" w:tplc="EF66A42E">
      <w:numFmt w:val="bullet"/>
      <w:lvlText w:val="•"/>
      <w:lvlJc w:val="left"/>
      <w:pPr>
        <w:ind w:left="2006" w:hanging="260"/>
      </w:pPr>
      <w:rPr>
        <w:rFonts w:hint="default"/>
        <w:lang w:val="vi" w:eastAsia="en-US" w:bidi="ar-SA"/>
      </w:rPr>
    </w:lvl>
    <w:lvl w:ilvl="3" w:tplc="11AE8C86">
      <w:numFmt w:val="bullet"/>
      <w:lvlText w:val="•"/>
      <w:lvlJc w:val="left"/>
      <w:pPr>
        <w:ind w:left="2819" w:hanging="260"/>
      </w:pPr>
      <w:rPr>
        <w:rFonts w:hint="default"/>
        <w:lang w:val="vi" w:eastAsia="en-US" w:bidi="ar-SA"/>
      </w:rPr>
    </w:lvl>
    <w:lvl w:ilvl="4" w:tplc="5810EA2C">
      <w:numFmt w:val="bullet"/>
      <w:lvlText w:val="•"/>
      <w:lvlJc w:val="left"/>
      <w:pPr>
        <w:ind w:left="3632" w:hanging="260"/>
      </w:pPr>
      <w:rPr>
        <w:rFonts w:hint="default"/>
        <w:lang w:val="vi" w:eastAsia="en-US" w:bidi="ar-SA"/>
      </w:rPr>
    </w:lvl>
    <w:lvl w:ilvl="5" w:tplc="5D8A00F8">
      <w:numFmt w:val="bullet"/>
      <w:lvlText w:val="•"/>
      <w:lvlJc w:val="left"/>
      <w:pPr>
        <w:ind w:left="4446" w:hanging="260"/>
      </w:pPr>
      <w:rPr>
        <w:rFonts w:hint="default"/>
        <w:lang w:val="vi" w:eastAsia="en-US" w:bidi="ar-SA"/>
      </w:rPr>
    </w:lvl>
    <w:lvl w:ilvl="6" w:tplc="7BAE33E6">
      <w:numFmt w:val="bullet"/>
      <w:lvlText w:val="•"/>
      <w:lvlJc w:val="left"/>
      <w:pPr>
        <w:ind w:left="5259" w:hanging="260"/>
      </w:pPr>
      <w:rPr>
        <w:rFonts w:hint="default"/>
        <w:lang w:val="vi" w:eastAsia="en-US" w:bidi="ar-SA"/>
      </w:rPr>
    </w:lvl>
    <w:lvl w:ilvl="7" w:tplc="758CEDEA">
      <w:numFmt w:val="bullet"/>
      <w:lvlText w:val="•"/>
      <w:lvlJc w:val="left"/>
      <w:pPr>
        <w:ind w:left="6072" w:hanging="260"/>
      </w:pPr>
      <w:rPr>
        <w:rFonts w:hint="default"/>
        <w:lang w:val="vi" w:eastAsia="en-US" w:bidi="ar-SA"/>
      </w:rPr>
    </w:lvl>
    <w:lvl w:ilvl="8" w:tplc="CB46FBC6">
      <w:numFmt w:val="bullet"/>
      <w:lvlText w:val="•"/>
      <w:lvlJc w:val="left"/>
      <w:pPr>
        <w:ind w:left="6885" w:hanging="260"/>
      </w:pPr>
      <w:rPr>
        <w:rFonts w:hint="default"/>
        <w:lang w:val="vi" w:eastAsia="en-US" w:bidi="ar-SA"/>
      </w:rPr>
    </w:lvl>
  </w:abstractNum>
  <w:abstractNum w:abstractNumId="58" w15:restartNumberingAfterBreak="0">
    <w:nsid w:val="382B19C2"/>
    <w:multiLevelType w:val="hybridMultilevel"/>
    <w:tmpl w:val="429833C0"/>
    <w:lvl w:ilvl="0" w:tplc="B090071A">
      <w:numFmt w:val="bullet"/>
      <w:lvlText w:val="-"/>
      <w:lvlJc w:val="left"/>
      <w:pPr>
        <w:ind w:left="720"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38997F3A"/>
    <w:multiLevelType w:val="multilevel"/>
    <w:tmpl w:val="2C843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3A773780"/>
    <w:multiLevelType w:val="multilevel"/>
    <w:tmpl w:val="B4C8E41C"/>
    <w:lvl w:ilvl="0">
      <w:start w:val="2"/>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544" w:hanging="420"/>
      </w:pPr>
      <w:rPr>
        <w:rFonts w:ascii="Verdana" w:eastAsia="Verdana" w:hAnsi="Verdana" w:cs="Verdana"/>
      </w:rPr>
    </w:lvl>
    <w:lvl w:ilvl="4">
      <w:numFmt w:val="bullet"/>
      <w:lvlText w:val="•"/>
      <w:lvlJc w:val="left"/>
      <w:pPr>
        <w:ind w:left="2906" w:hanging="420"/>
      </w:pPr>
    </w:lvl>
    <w:lvl w:ilvl="5">
      <w:numFmt w:val="bullet"/>
      <w:lvlText w:val="•"/>
      <w:lvlJc w:val="left"/>
      <w:pPr>
        <w:ind w:left="4009" w:hanging="420"/>
      </w:pPr>
    </w:lvl>
    <w:lvl w:ilvl="6">
      <w:numFmt w:val="bullet"/>
      <w:lvlText w:val="•"/>
      <w:lvlJc w:val="left"/>
      <w:pPr>
        <w:ind w:left="5113" w:hanging="420"/>
      </w:pPr>
    </w:lvl>
    <w:lvl w:ilvl="7">
      <w:numFmt w:val="bullet"/>
      <w:lvlText w:val="•"/>
      <w:lvlJc w:val="left"/>
      <w:pPr>
        <w:ind w:left="6216" w:hanging="420"/>
      </w:pPr>
    </w:lvl>
    <w:lvl w:ilvl="8">
      <w:numFmt w:val="bullet"/>
      <w:lvlText w:val="•"/>
      <w:lvlJc w:val="left"/>
      <w:pPr>
        <w:ind w:left="7319" w:hanging="420"/>
      </w:pPr>
    </w:lvl>
  </w:abstractNum>
  <w:abstractNum w:abstractNumId="61" w15:restartNumberingAfterBreak="0">
    <w:nsid w:val="3AB8702F"/>
    <w:multiLevelType w:val="hybridMultilevel"/>
    <w:tmpl w:val="0CE29190"/>
    <w:lvl w:ilvl="0" w:tplc="E2E89664">
      <w:start w:val="1"/>
      <w:numFmt w:val="decimal"/>
      <w:lvlText w:val="%1."/>
      <w:lvlJc w:val="left"/>
      <w:pPr>
        <w:ind w:left="370"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F126CAC2">
      <w:numFmt w:val="bullet"/>
      <w:lvlText w:val="•"/>
      <w:lvlJc w:val="left"/>
      <w:pPr>
        <w:ind w:left="1193" w:hanging="260"/>
      </w:pPr>
      <w:rPr>
        <w:rFonts w:hint="default"/>
        <w:lang w:val="vi" w:eastAsia="en-US" w:bidi="ar-SA"/>
      </w:rPr>
    </w:lvl>
    <w:lvl w:ilvl="2" w:tplc="0D4210DE">
      <w:numFmt w:val="bullet"/>
      <w:lvlText w:val="•"/>
      <w:lvlJc w:val="left"/>
      <w:pPr>
        <w:ind w:left="2006" w:hanging="260"/>
      </w:pPr>
      <w:rPr>
        <w:rFonts w:hint="default"/>
        <w:lang w:val="vi" w:eastAsia="en-US" w:bidi="ar-SA"/>
      </w:rPr>
    </w:lvl>
    <w:lvl w:ilvl="3" w:tplc="7E9C907E">
      <w:numFmt w:val="bullet"/>
      <w:lvlText w:val="•"/>
      <w:lvlJc w:val="left"/>
      <w:pPr>
        <w:ind w:left="2819" w:hanging="260"/>
      </w:pPr>
      <w:rPr>
        <w:rFonts w:hint="default"/>
        <w:lang w:val="vi" w:eastAsia="en-US" w:bidi="ar-SA"/>
      </w:rPr>
    </w:lvl>
    <w:lvl w:ilvl="4" w:tplc="DE32DF86">
      <w:numFmt w:val="bullet"/>
      <w:lvlText w:val="•"/>
      <w:lvlJc w:val="left"/>
      <w:pPr>
        <w:ind w:left="3632" w:hanging="260"/>
      </w:pPr>
      <w:rPr>
        <w:rFonts w:hint="default"/>
        <w:lang w:val="vi" w:eastAsia="en-US" w:bidi="ar-SA"/>
      </w:rPr>
    </w:lvl>
    <w:lvl w:ilvl="5" w:tplc="BA68D064">
      <w:numFmt w:val="bullet"/>
      <w:lvlText w:val="•"/>
      <w:lvlJc w:val="left"/>
      <w:pPr>
        <w:ind w:left="4446" w:hanging="260"/>
      </w:pPr>
      <w:rPr>
        <w:rFonts w:hint="default"/>
        <w:lang w:val="vi" w:eastAsia="en-US" w:bidi="ar-SA"/>
      </w:rPr>
    </w:lvl>
    <w:lvl w:ilvl="6" w:tplc="26085A36">
      <w:numFmt w:val="bullet"/>
      <w:lvlText w:val="•"/>
      <w:lvlJc w:val="left"/>
      <w:pPr>
        <w:ind w:left="5259" w:hanging="260"/>
      </w:pPr>
      <w:rPr>
        <w:rFonts w:hint="default"/>
        <w:lang w:val="vi" w:eastAsia="en-US" w:bidi="ar-SA"/>
      </w:rPr>
    </w:lvl>
    <w:lvl w:ilvl="7" w:tplc="37D8CA48">
      <w:numFmt w:val="bullet"/>
      <w:lvlText w:val="•"/>
      <w:lvlJc w:val="left"/>
      <w:pPr>
        <w:ind w:left="6072" w:hanging="260"/>
      </w:pPr>
      <w:rPr>
        <w:rFonts w:hint="default"/>
        <w:lang w:val="vi" w:eastAsia="en-US" w:bidi="ar-SA"/>
      </w:rPr>
    </w:lvl>
    <w:lvl w:ilvl="8" w:tplc="B7EC74F0">
      <w:numFmt w:val="bullet"/>
      <w:lvlText w:val="•"/>
      <w:lvlJc w:val="left"/>
      <w:pPr>
        <w:ind w:left="6885" w:hanging="260"/>
      </w:pPr>
      <w:rPr>
        <w:rFonts w:hint="default"/>
        <w:lang w:val="vi" w:eastAsia="en-US" w:bidi="ar-SA"/>
      </w:rPr>
    </w:lvl>
  </w:abstractNum>
  <w:abstractNum w:abstractNumId="62" w15:restartNumberingAfterBreak="0">
    <w:nsid w:val="3B833E5F"/>
    <w:multiLevelType w:val="hybridMultilevel"/>
    <w:tmpl w:val="126AAC52"/>
    <w:lvl w:ilvl="0" w:tplc="7688B42A">
      <w:start w:val="1"/>
      <w:numFmt w:val="decimal"/>
      <w:lvlText w:val="%1."/>
      <w:lvlJc w:val="left"/>
      <w:pPr>
        <w:ind w:left="370"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344A55CA">
      <w:numFmt w:val="bullet"/>
      <w:lvlText w:val="•"/>
      <w:lvlJc w:val="left"/>
      <w:pPr>
        <w:ind w:left="1193" w:hanging="260"/>
      </w:pPr>
      <w:rPr>
        <w:rFonts w:hint="default"/>
        <w:lang w:val="vi" w:eastAsia="en-US" w:bidi="ar-SA"/>
      </w:rPr>
    </w:lvl>
    <w:lvl w:ilvl="2" w:tplc="C088A9D8">
      <w:numFmt w:val="bullet"/>
      <w:lvlText w:val="•"/>
      <w:lvlJc w:val="left"/>
      <w:pPr>
        <w:ind w:left="2006" w:hanging="260"/>
      </w:pPr>
      <w:rPr>
        <w:rFonts w:hint="default"/>
        <w:lang w:val="vi" w:eastAsia="en-US" w:bidi="ar-SA"/>
      </w:rPr>
    </w:lvl>
    <w:lvl w:ilvl="3" w:tplc="2C8EB912">
      <w:numFmt w:val="bullet"/>
      <w:lvlText w:val="•"/>
      <w:lvlJc w:val="left"/>
      <w:pPr>
        <w:ind w:left="2819" w:hanging="260"/>
      </w:pPr>
      <w:rPr>
        <w:rFonts w:hint="default"/>
        <w:lang w:val="vi" w:eastAsia="en-US" w:bidi="ar-SA"/>
      </w:rPr>
    </w:lvl>
    <w:lvl w:ilvl="4" w:tplc="7160FAAE">
      <w:numFmt w:val="bullet"/>
      <w:lvlText w:val="•"/>
      <w:lvlJc w:val="left"/>
      <w:pPr>
        <w:ind w:left="3632" w:hanging="260"/>
      </w:pPr>
      <w:rPr>
        <w:rFonts w:hint="default"/>
        <w:lang w:val="vi" w:eastAsia="en-US" w:bidi="ar-SA"/>
      </w:rPr>
    </w:lvl>
    <w:lvl w:ilvl="5" w:tplc="673A8EB0">
      <w:numFmt w:val="bullet"/>
      <w:lvlText w:val="•"/>
      <w:lvlJc w:val="left"/>
      <w:pPr>
        <w:ind w:left="4446" w:hanging="260"/>
      </w:pPr>
      <w:rPr>
        <w:rFonts w:hint="default"/>
        <w:lang w:val="vi" w:eastAsia="en-US" w:bidi="ar-SA"/>
      </w:rPr>
    </w:lvl>
    <w:lvl w:ilvl="6" w:tplc="79287B96">
      <w:numFmt w:val="bullet"/>
      <w:lvlText w:val="•"/>
      <w:lvlJc w:val="left"/>
      <w:pPr>
        <w:ind w:left="5259" w:hanging="260"/>
      </w:pPr>
      <w:rPr>
        <w:rFonts w:hint="default"/>
        <w:lang w:val="vi" w:eastAsia="en-US" w:bidi="ar-SA"/>
      </w:rPr>
    </w:lvl>
    <w:lvl w:ilvl="7" w:tplc="A06002FC">
      <w:numFmt w:val="bullet"/>
      <w:lvlText w:val="•"/>
      <w:lvlJc w:val="left"/>
      <w:pPr>
        <w:ind w:left="6072" w:hanging="260"/>
      </w:pPr>
      <w:rPr>
        <w:rFonts w:hint="default"/>
        <w:lang w:val="vi" w:eastAsia="en-US" w:bidi="ar-SA"/>
      </w:rPr>
    </w:lvl>
    <w:lvl w:ilvl="8" w:tplc="BCD6F7C2">
      <w:numFmt w:val="bullet"/>
      <w:lvlText w:val="•"/>
      <w:lvlJc w:val="left"/>
      <w:pPr>
        <w:ind w:left="6885" w:hanging="260"/>
      </w:pPr>
      <w:rPr>
        <w:rFonts w:hint="default"/>
        <w:lang w:val="vi" w:eastAsia="en-US" w:bidi="ar-SA"/>
      </w:rPr>
    </w:lvl>
  </w:abstractNum>
  <w:abstractNum w:abstractNumId="63" w15:restartNumberingAfterBreak="0">
    <w:nsid w:val="3BBC5862"/>
    <w:multiLevelType w:val="hybridMultilevel"/>
    <w:tmpl w:val="D14877D6"/>
    <w:lvl w:ilvl="0" w:tplc="B090071A">
      <w:numFmt w:val="bullet"/>
      <w:lvlText w:val="-"/>
      <w:lvlJc w:val="left"/>
      <w:pPr>
        <w:ind w:left="1571"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64" w15:restartNumberingAfterBreak="0">
    <w:nsid w:val="3C5A783E"/>
    <w:multiLevelType w:val="hybridMultilevel"/>
    <w:tmpl w:val="5764E974"/>
    <w:lvl w:ilvl="0" w:tplc="A91ABD3E">
      <w:start w:val="1"/>
      <w:numFmt w:val="decimal"/>
      <w:lvlText w:val="%1."/>
      <w:lvlJc w:val="left"/>
      <w:pPr>
        <w:ind w:left="370"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9F14556C">
      <w:numFmt w:val="bullet"/>
      <w:lvlText w:val="•"/>
      <w:lvlJc w:val="left"/>
      <w:pPr>
        <w:ind w:left="1193" w:hanging="260"/>
      </w:pPr>
      <w:rPr>
        <w:rFonts w:hint="default"/>
        <w:lang w:val="vi" w:eastAsia="en-US" w:bidi="ar-SA"/>
      </w:rPr>
    </w:lvl>
    <w:lvl w:ilvl="2" w:tplc="956CC024">
      <w:numFmt w:val="bullet"/>
      <w:lvlText w:val="•"/>
      <w:lvlJc w:val="left"/>
      <w:pPr>
        <w:ind w:left="2006" w:hanging="260"/>
      </w:pPr>
      <w:rPr>
        <w:rFonts w:hint="default"/>
        <w:lang w:val="vi" w:eastAsia="en-US" w:bidi="ar-SA"/>
      </w:rPr>
    </w:lvl>
    <w:lvl w:ilvl="3" w:tplc="A30CA18A">
      <w:numFmt w:val="bullet"/>
      <w:lvlText w:val="•"/>
      <w:lvlJc w:val="left"/>
      <w:pPr>
        <w:ind w:left="2819" w:hanging="260"/>
      </w:pPr>
      <w:rPr>
        <w:rFonts w:hint="default"/>
        <w:lang w:val="vi" w:eastAsia="en-US" w:bidi="ar-SA"/>
      </w:rPr>
    </w:lvl>
    <w:lvl w:ilvl="4" w:tplc="D1AAF316">
      <w:numFmt w:val="bullet"/>
      <w:lvlText w:val="•"/>
      <w:lvlJc w:val="left"/>
      <w:pPr>
        <w:ind w:left="3632" w:hanging="260"/>
      </w:pPr>
      <w:rPr>
        <w:rFonts w:hint="default"/>
        <w:lang w:val="vi" w:eastAsia="en-US" w:bidi="ar-SA"/>
      </w:rPr>
    </w:lvl>
    <w:lvl w:ilvl="5" w:tplc="28F259F4">
      <w:numFmt w:val="bullet"/>
      <w:lvlText w:val="•"/>
      <w:lvlJc w:val="left"/>
      <w:pPr>
        <w:ind w:left="4446" w:hanging="260"/>
      </w:pPr>
      <w:rPr>
        <w:rFonts w:hint="default"/>
        <w:lang w:val="vi" w:eastAsia="en-US" w:bidi="ar-SA"/>
      </w:rPr>
    </w:lvl>
    <w:lvl w:ilvl="6" w:tplc="43EAE398">
      <w:numFmt w:val="bullet"/>
      <w:lvlText w:val="•"/>
      <w:lvlJc w:val="left"/>
      <w:pPr>
        <w:ind w:left="5259" w:hanging="260"/>
      </w:pPr>
      <w:rPr>
        <w:rFonts w:hint="default"/>
        <w:lang w:val="vi" w:eastAsia="en-US" w:bidi="ar-SA"/>
      </w:rPr>
    </w:lvl>
    <w:lvl w:ilvl="7" w:tplc="EF94B0AA">
      <w:numFmt w:val="bullet"/>
      <w:lvlText w:val="•"/>
      <w:lvlJc w:val="left"/>
      <w:pPr>
        <w:ind w:left="6072" w:hanging="260"/>
      </w:pPr>
      <w:rPr>
        <w:rFonts w:hint="default"/>
        <w:lang w:val="vi" w:eastAsia="en-US" w:bidi="ar-SA"/>
      </w:rPr>
    </w:lvl>
    <w:lvl w:ilvl="8" w:tplc="FD6E20A4">
      <w:numFmt w:val="bullet"/>
      <w:lvlText w:val="•"/>
      <w:lvlJc w:val="left"/>
      <w:pPr>
        <w:ind w:left="6885" w:hanging="260"/>
      </w:pPr>
      <w:rPr>
        <w:rFonts w:hint="default"/>
        <w:lang w:val="vi" w:eastAsia="en-US" w:bidi="ar-SA"/>
      </w:rPr>
    </w:lvl>
  </w:abstractNum>
  <w:abstractNum w:abstractNumId="65" w15:restartNumberingAfterBreak="0">
    <w:nsid w:val="3E407132"/>
    <w:multiLevelType w:val="multilevel"/>
    <w:tmpl w:val="CA5487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15:restartNumberingAfterBreak="0">
    <w:nsid w:val="3FCF2DFE"/>
    <w:multiLevelType w:val="multilevel"/>
    <w:tmpl w:val="36445134"/>
    <w:lvl w:ilvl="0">
      <w:start w:val="3"/>
      <w:numFmt w:val="decimal"/>
      <w:lvlText w:val="%1"/>
      <w:lvlJc w:val="left"/>
      <w:pPr>
        <w:ind w:left="909" w:hanging="390"/>
      </w:pPr>
      <w:rPr>
        <w:rFonts w:hint="default"/>
        <w:lang w:val="vi" w:eastAsia="en-US" w:bidi="ar-SA"/>
      </w:rPr>
    </w:lvl>
    <w:lvl w:ilvl="1">
      <w:start w:val="1"/>
      <w:numFmt w:val="decimal"/>
      <w:lvlText w:val="%1.%2"/>
      <w:lvlJc w:val="left"/>
      <w:pPr>
        <w:ind w:left="909" w:hanging="390"/>
      </w:pPr>
      <w:rPr>
        <w:rFonts w:ascii="Times New Roman" w:eastAsia="Times New Roman" w:hAnsi="Times New Roman" w:cs="Times New Roman" w:hint="default"/>
        <w:b w:val="0"/>
        <w:bCs w:val="0"/>
        <w:i w:val="0"/>
        <w:iCs w:val="0"/>
        <w:spacing w:val="-3"/>
        <w:w w:val="100"/>
        <w:sz w:val="26"/>
        <w:szCs w:val="26"/>
        <w:lang w:val="vi" w:eastAsia="en-US" w:bidi="ar-SA"/>
      </w:rPr>
    </w:lvl>
    <w:lvl w:ilvl="2">
      <w:start w:val="1"/>
      <w:numFmt w:val="decimal"/>
      <w:lvlText w:val="%1.%2.%3"/>
      <w:lvlJc w:val="left"/>
      <w:pPr>
        <w:ind w:left="1507" w:hanging="586"/>
      </w:pPr>
      <w:rPr>
        <w:rFonts w:ascii="Times New Roman" w:eastAsia="Times New Roman" w:hAnsi="Times New Roman" w:cs="Times New Roman" w:hint="default"/>
        <w:b w:val="0"/>
        <w:bCs w:val="0"/>
        <w:i w:val="0"/>
        <w:iCs w:val="0"/>
        <w:spacing w:val="-3"/>
        <w:w w:val="100"/>
        <w:sz w:val="26"/>
        <w:szCs w:val="26"/>
        <w:lang w:val="vi" w:eastAsia="en-US" w:bidi="ar-SA"/>
      </w:rPr>
    </w:lvl>
    <w:lvl w:ilvl="3">
      <w:numFmt w:val="bullet"/>
      <w:lvlText w:val="•"/>
      <w:lvlJc w:val="left"/>
      <w:pPr>
        <w:ind w:left="3283" w:hanging="586"/>
      </w:pPr>
      <w:rPr>
        <w:rFonts w:hint="default"/>
        <w:lang w:val="vi" w:eastAsia="en-US" w:bidi="ar-SA"/>
      </w:rPr>
    </w:lvl>
    <w:lvl w:ilvl="4">
      <w:numFmt w:val="bullet"/>
      <w:lvlText w:val="•"/>
      <w:lvlJc w:val="left"/>
      <w:pPr>
        <w:ind w:left="4175" w:hanging="586"/>
      </w:pPr>
      <w:rPr>
        <w:rFonts w:hint="default"/>
        <w:lang w:val="vi" w:eastAsia="en-US" w:bidi="ar-SA"/>
      </w:rPr>
    </w:lvl>
    <w:lvl w:ilvl="5">
      <w:numFmt w:val="bullet"/>
      <w:lvlText w:val="•"/>
      <w:lvlJc w:val="left"/>
      <w:pPr>
        <w:ind w:left="5067" w:hanging="586"/>
      </w:pPr>
      <w:rPr>
        <w:rFonts w:hint="default"/>
        <w:lang w:val="vi" w:eastAsia="en-US" w:bidi="ar-SA"/>
      </w:rPr>
    </w:lvl>
    <w:lvl w:ilvl="6">
      <w:numFmt w:val="bullet"/>
      <w:lvlText w:val="•"/>
      <w:lvlJc w:val="left"/>
      <w:pPr>
        <w:ind w:left="5958" w:hanging="586"/>
      </w:pPr>
      <w:rPr>
        <w:rFonts w:hint="default"/>
        <w:lang w:val="vi" w:eastAsia="en-US" w:bidi="ar-SA"/>
      </w:rPr>
    </w:lvl>
    <w:lvl w:ilvl="7">
      <w:numFmt w:val="bullet"/>
      <w:lvlText w:val="•"/>
      <w:lvlJc w:val="left"/>
      <w:pPr>
        <w:ind w:left="6850" w:hanging="586"/>
      </w:pPr>
      <w:rPr>
        <w:rFonts w:hint="default"/>
        <w:lang w:val="vi" w:eastAsia="en-US" w:bidi="ar-SA"/>
      </w:rPr>
    </w:lvl>
    <w:lvl w:ilvl="8">
      <w:numFmt w:val="bullet"/>
      <w:lvlText w:val="•"/>
      <w:lvlJc w:val="left"/>
      <w:pPr>
        <w:ind w:left="7742" w:hanging="586"/>
      </w:pPr>
      <w:rPr>
        <w:rFonts w:hint="default"/>
        <w:lang w:val="vi" w:eastAsia="en-US" w:bidi="ar-SA"/>
      </w:rPr>
    </w:lvl>
  </w:abstractNum>
  <w:abstractNum w:abstractNumId="67" w15:restartNumberingAfterBreak="0">
    <w:nsid w:val="41C43573"/>
    <w:multiLevelType w:val="multilevel"/>
    <w:tmpl w:val="5270F008"/>
    <w:lvl w:ilvl="0">
      <w:start w:val="2"/>
      <w:numFmt w:val="decimal"/>
      <w:lvlText w:val="%1"/>
      <w:lvlJc w:val="left"/>
      <w:pPr>
        <w:ind w:left="513" w:hanging="390"/>
      </w:pPr>
    </w:lvl>
    <w:lvl w:ilvl="1">
      <w:start w:val="6"/>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2661" w:hanging="584"/>
      </w:pPr>
    </w:lvl>
    <w:lvl w:ilvl="4">
      <w:numFmt w:val="bullet"/>
      <w:lvlText w:val="•"/>
      <w:lvlJc w:val="left"/>
      <w:pPr>
        <w:ind w:left="3642" w:hanging="584"/>
      </w:pPr>
    </w:lvl>
    <w:lvl w:ilvl="5">
      <w:numFmt w:val="bullet"/>
      <w:lvlText w:val="•"/>
      <w:lvlJc w:val="left"/>
      <w:pPr>
        <w:ind w:left="4622" w:hanging="584"/>
      </w:pPr>
    </w:lvl>
    <w:lvl w:ilvl="6">
      <w:numFmt w:val="bullet"/>
      <w:lvlText w:val="•"/>
      <w:lvlJc w:val="left"/>
      <w:pPr>
        <w:ind w:left="5603" w:hanging="584"/>
      </w:pPr>
    </w:lvl>
    <w:lvl w:ilvl="7">
      <w:numFmt w:val="bullet"/>
      <w:lvlText w:val="•"/>
      <w:lvlJc w:val="left"/>
      <w:pPr>
        <w:ind w:left="6584" w:hanging="584"/>
      </w:pPr>
    </w:lvl>
    <w:lvl w:ilvl="8">
      <w:numFmt w:val="bullet"/>
      <w:lvlText w:val="•"/>
      <w:lvlJc w:val="left"/>
      <w:pPr>
        <w:ind w:left="7564" w:hanging="584"/>
      </w:pPr>
    </w:lvl>
  </w:abstractNum>
  <w:abstractNum w:abstractNumId="68" w15:restartNumberingAfterBreak="0">
    <w:nsid w:val="423B020F"/>
    <w:multiLevelType w:val="multilevel"/>
    <w:tmpl w:val="3084A93E"/>
    <w:lvl w:ilvl="0">
      <w:start w:val="3"/>
      <w:numFmt w:val="decimal"/>
      <w:lvlText w:val="%1"/>
      <w:lvlJc w:val="left"/>
      <w:pPr>
        <w:ind w:left="844" w:hanging="720"/>
      </w:pPr>
      <w:rPr>
        <w:rFonts w:hint="default"/>
        <w:lang w:val="vi" w:eastAsia="en-US" w:bidi="ar-SA"/>
      </w:rPr>
    </w:lvl>
    <w:lvl w:ilvl="1">
      <w:start w:val="1"/>
      <w:numFmt w:val="decimal"/>
      <w:lvlText w:val="%1.%2"/>
      <w:lvlJc w:val="left"/>
      <w:pPr>
        <w:ind w:left="844" w:hanging="720"/>
      </w:pPr>
      <w:rPr>
        <w:rFonts w:ascii="Times New Roman" w:eastAsia="Times New Roman" w:hAnsi="Times New Roman" w:cs="Times New Roman" w:hint="default"/>
        <w:b/>
        <w:bCs/>
        <w:i w:val="0"/>
        <w:iCs w:val="0"/>
        <w:spacing w:val="-3"/>
        <w:w w:val="100"/>
        <w:sz w:val="26"/>
        <w:szCs w:val="26"/>
        <w:lang w:val="vi" w:eastAsia="en-US" w:bidi="ar-SA"/>
      </w:rPr>
    </w:lvl>
    <w:lvl w:ilvl="2">
      <w:start w:val="1"/>
      <w:numFmt w:val="decimal"/>
      <w:lvlText w:val="%1.%2.%3"/>
      <w:lvlJc w:val="left"/>
      <w:pPr>
        <w:ind w:left="707" w:hanging="584"/>
      </w:pPr>
      <w:rPr>
        <w:rFonts w:ascii="Times New Roman" w:eastAsia="Times New Roman" w:hAnsi="Times New Roman" w:cs="Times New Roman" w:hint="default"/>
        <w:b/>
        <w:bCs/>
        <w:i w:val="0"/>
        <w:iCs w:val="0"/>
        <w:spacing w:val="-3"/>
        <w:w w:val="100"/>
        <w:sz w:val="26"/>
        <w:szCs w:val="26"/>
        <w:lang w:val="vi" w:eastAsia="en-US" w:bidi="ar-SA"/>
      </w:rPr>
    </w:lvl>
    <w:lvl w:ilvl="3">
      <w:numFmt w:val="bullet"/>
      <w:lvlText w:val="-"/>
      <w:lvlJc w:val="left"/>
      <w:pPr>
        <w:ind w:left="275" w:hanging="152"/>
      </w:pPr>
      <w:rPr>
        <w:rFonts w:ascii="Times New Roman" w:eastAsia="Times New Roman" w:hAnsi="Times New Roman" w:cs="Times New Roman" w:hint="default"/>
        <w:b w:val="0"/>
        <w:bCs w:val="0"/>
        <w:i w:val="0"/>
        <w:iCs w:val="0"/>
        <w:spacing w:val="0"/>
        <w:w w:val="100"/>
        <w:sz w:val="26"/>
        <w:szCs w:val="26"/>
        <w:lang w:val="vi" w:eastAsia="en-US" w:bidi="ar-SA"/>
      </w:rPr>
    </w:lvl>
    <w:lvl w:ilvl="4">
      <w:numFmt w:val="bullet"/>
      <w:lvlText w:val="●"/>
      <w:lvlJc w:val="left"/>
      <w:pPr>
        <w:ind w:left="964" w:hanging="420"/>
      </w:pPr>
      <w:rPr>
        <w:rFonts w:ascii="OpenSymbol" w:eastAsia="OpenSymbol" w:hAnsi="OpenSymbol" w:cs="OpenSymbol" w:hint="default"/>
        <w:b w:val="0"/>
        <w:bCs w:val="0"/>
        <w:i w:val="0"/>
        <w:iCs w:val="0"/>
        <w:spacing w:val="0"/>
        <w:w w:val="125"/>
        <w:sz w:val="16"/>
        <w:szCs w:val="16"/>
        <w:lang w:val="vi" w:eastAsia="en-US" w:bidi="ar-SA"/>
      </w:rPr>
    </w:lvl>
    <w:lvl w:ilvl="5">
      <w:numFmt w:val="bullet"/>
      <w:lvlText w:val="•"/>
      <w:lvlJc w:val="left"/>
      <w:pPr>
        <w:ind w:left="2387" w:hanging="420"/>
      </w:pPr>
      <w:rPr>
        <w:rFonts w:hint="default"/>
        <w:lang w:val="vi" w:eastAsia="en-US" w:bidi="ar-SA"/>
      </w:rPr>
    </w:lvl>
    <w:lvl w:ilvl="6">
      <w:numFmt w:val="bullet"/>
      <w:lvlText w:val="•"/>
      <w:lvlJc w:val="left"/>
      <w:pPr>
        <w:ind w:left="3815" w:hanging="420"/>
      </w:pPr>
      <w:rPr>
        <w:rFonts w:hint="default"/>
        <w:lang w:val="vi" w:eastAsia="en-US" w:bidi="ar-SA"/>
      </w:rPr>
    </w:lvl>
    <w:lvl w:ilvl="7">
      <w:numFmt w:val="bullet"/>
      <w:lvlText w:val="•"/>
      <w:lvlJc w:val="left"/>
      <w:pPr>
        <w:ind w:left="5243" w:hanging="420"/>
      </w:pPr>
      <w:rPr>
        <w:rFonts w:hint="default"/>
        <w:lang w:val="vi" w:eastAsia="en-US" w:bidi="ar-SA"/>
      </w:rPr>
    </w:lvl>
    <w:lvl w:ilvl="8">
      <w:numFmt w:val="bullet"/>
      <w:lvlText w:val="•"/>
      <w:lvlJc w:val="left"/>
      <w:pPr>
        <w:ind w:left="6670" w:hanging="420"/>
      </w:pPr>
      <w:rPr>
        <w:rFonts w:hint="default"/>
        <w:lang w:val="vi" w:eastAsia="en-US" w:bidi="ar-SA"/>
      </w:rPr>
    </w:lvl>
  </w:abstractNum>
  <w:abstractNum w:abstractNumId="69" w15:restartNumberingAfterBreak="0">
    <w:nsid w:val="42F271AC"/>
    <w:multiLevelType w:val="hybridMultilevel"/>
    <w:tmpl w:val="60227120"/>
    <w:lvl w:ilvl="0" w:tplc="607E3B56">
      <w:start w:val="1"/>
      <w:numFmt w:val="upperRoman"/>
      <w:lvlText w:val="%1."/>
      <w:lvlJc w:val="left"/>
      <w:pPr>
        <w:ind w:left="339" w:hanging="216"/>
      </w:pPr>
      <w:rPr>
        <w:rFonts w:ascii="Times New Roman" w:eastAsia="Times New Roman" w:hAnsi="Times New Roman" w:cs="Times New Roman" w:hint="default"/>
        <w:b w:val="0"/>
        <w:bCs w:val="0"/>
        <w:i w:val="0"/>
        <w:iCs w:val="0"/>
        <w:spacing w:val="-1"/>
        <w:w w:val="100"/>
        <w:sz w:val="26"/>
        <w:szCs w:val="26"/>
        <w:lang w:val="vi" w:eastAsia="en-US" w:bidi="ar-SA"/>
      </w:rPr>
    </w:lvl>
    <w:lvl w:ilvl="1" w:tplc="E4A63C40">
      <w:numFmt w:val="bullet"/>
      <w:lvlText w:val="•"/>
      <w:lvlJc w:val="left"/>
      <w:pPr>
        <w:ind w:left="1258" w:hanging="216"/>
      </w:pPr>
      <w:rPr>
        <w:rFonts w:hint="default"/>
        <w:lang w:val="vi" w:eastAsia="en-US" w:bidi="ar-SA"/>
      </w:rPr>
    </w:lvl>
    <w:lvl w:ilvl="2" w:tplc="AD74B50E">
      <w:numFmt w:val="bullet"/>
      <w:lvlText w:val="•"/>
      <w:lvlJc w:val="left"/>
      <w:pPr>
        <w:ind w:left="2177" w:hanging="216"/>
      </w:pPr>
      <w:rPr>
        <w:rFonts w:hint="default"/>
        <w:lang w:val="vi" w:eastAsia="en-US" w:bidi="ar-SA"/>
      </w:rPr>
    </w:lvl>
    <w:lvl w:ilvl="3" w:tplc="5180150E">
      <w:numFmt w:val="bullet"/>
      <w:lvlText w:val="•"/>
      <w:lvlJc w:val="left"/>
      <w:pPr>
        <w:ind w:left="3095" w:hanging="216"/>
      </w:pPr>
      <w:rPr>
        <w:rFonts w:hint="default"/>
        <w:lang w:val="vi" w:eastAsia="en-US" w:bidi="ar-SA"/>
      </w:rPr>
    </w:lvl>
    <w:lvl w:ilvl="4" w:tplc="0540ECA0">
      <w:numFmt w:val="bullet"/>
      <w:lvlText w:val="•"/>
      <w:lvlJc w:val="left"/>
      <w:pPr>
        <w:ind w:left="4014" w:hanging="216"/>
      </w:pPr>
      <w:rPr>
        <w:rFonts w:hint="default"/>
        <w:lang w:val="vi" w:eastAsia="en-US" w:bidi="ar-SA"/>
      </w:rPr>
    </w:lvl>
    <w:lvl w:ilvl="5" w:tplc="77BE1854">
      <w:numFmt w:val="bullet"/>
      <w:lvlText w:val="•"/>
      <w:lvlJc w:val="left"/>
      <w:pPr>
        <w:ind w:left="4933" w:hanging="216"/>
      </w:pPr>
      <w:rPr>
        <w:rFonts w:hint="default"/>
        <w:lang w:val="vi" w:eastAsia="en-US" w:bidi="ar-SA"/>
      </w:rPr>
    </w:lvl>
    <w:lvl w:ilvl="6" w:tplc="C4FA2456">
      <w:numFmt w:val="bullet"/>
      <w:lvlText w:val="•"/>
      <w:lvlJc w:val="left"/>
      <w:pPr>
        <w:ind w:left="5851" w:hanging="216"/>
      </w:pPr>
      <w:rPr>
        <w:rFonts w:hint="default"/>
        <w:lang w:val="vi" w:eastAsia="en-US" w:bidi="ar-SA"/>
      </w:rPr>
    </w:lvl>
    <w:lvl w:ilvl="7" w:tplc="3E5E0188">
      <w:numFmt w:val="bullet"/>
      <w:lvlText w:val="•"/>
      <w:lvlJc w:val="left"/>
      <w:pPr>
        <w:ind w:left="6770" w:hanging="216"/>
      </w:pPr>
      <w:rPr>
        <w:rFonts w:hint="default"/>
        <w:lang w:val="vi" w:eastAsia="en-US" w:bidi="ar-SA"/>
      </w:rPr>
    </w:lvl>
    <w:lvl w:ilvl="8" w:tplc="0630A80E">
      <w:numFmt w:val="bullet"/>
      <w:lvlText w:val="•"/>
      <w:lvlJc w:val="left"/>
      <w:pPr>
        <w:ind w:left="7688" w:hanging="216"/>
      </w:pPr>
      <w:rPr>
        <w:rFonts w:hint="default"/>
        <w:lang w:val="vi" w:eastAsia="en-US" w:bidi="ar-SA"/>
      </w:rPr>
    </w:lvl>
  </w:abstractNum>
  <w:abstractNum w:abstractNumId="70" w15:restartNumberingAfterBreak="0">
    <w:nsid w:val="44640568"/>
    <w:multiLevelType w:val="multilevel"/>
    <w:tmpl w:val="2424F9BA"/>
    <w:lvl w:ilvl="0">
      <w:start w:val="2"/>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544" w:hanging="420"/>
      </w:pPr>
      <w:rPr>
        <w:rFonts w:ascii="Verdana" w:eastAsia="Verdana" w:hAnsi="Verdana" w:cs="Verdana"/>
      </w:rPr>
    </w:lvl>
    <w:lvl w:ilvl="4">
      <w:numFmt w:val="bullet"/>
      <w:lvlText w:val="•"/>
      <w:lvlJc w:val="left"/>
      <w:pPr>
        <w:ind w:left="2906" w:hanging="420"/>
      </w:pPr>
    </w:lvl>
    <w:lvl w:ilvl="5">
      <w:numFmt w:val="bullet"/>
      <w:lvlText w:val="•"/>
      <w:lvlJc w:val="left"/>
      <w:pPr>
        <w:ind w:left="4009" w:hanging="420"/>
      </w:pPr>
    </w:lvl>
    <w:lvl w:ilvl="6">
      <w:numFmt w:val="bullet"/>
      <w:lvlText w:val="•"/>
      <w:lvlJc w:val="left"/>
      <w:pPr>
        <w:ind w:left="5113" w:hanging="420"/>
      </w:pPr>
    </w:lvl>
    <w:lvl w:ilvl="7">
      <w:numFmt w:val="bullet"/>
      <w:lvlText w:val="•"/>
      <w:lvlJc w:val="left"/>
      <w:pPr>
        <w:ind w:left="6216" w:hanging="420"/>
      </w:pPr>
    </w:lvl>
    <w:lvl w:ilvl="8">
      <w:numFmt w:val="bullet"/>
      <w:lvlText w:val="•"/>
      <w:lvlJc w:val="left"/>
      <w:pPr>
        <w:ind w:left="7319" w:hanging="420"/>
      </w:pPr>
    </w:lvl>
  </w:abstractNum>
  <w:abstractNum w:abstractNumId="71" w15:restartNumberingAfterBreak="0">
    <w:nsid w:val="45115469"/>
    <w:multiLevelType w:val="hybridMultilevel"/>
    <w:tmpl w:val="E9A64D6E"/>
    <w:lvl w:ilvl="0" w:tplc="06F2B8B6">
      <w:start w:val="5"/>
      <w:numFmt w:val="decimal"/>
      <w:lvlText w:val="%1."/>
      <w:lvlJc w:val="left"/>
      <w:pPr>
        <w:ind w:left="370"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CB9C96FC">
      <w:numFmt w:val="bullet"/>
      <w:lvlText w:val="•"/>
      <w:lvlJc w:val="left"/>
      <w:pPr>
        <w:ind w:left="1193" w:hanging="260"/>
      </w:pPr>
      <w:rPr>
        <w:rFonts w:hint="default"/>
        <w:lang w:val="vi" w:eastAsia="en-US" w:bidi="ar-SA"/>
      </w:rPr>
    </w:lvl>
    <w:lvl w:ilvl="2" w:tplc="C33EB02E">
      <w:numFmt w:val="bullet"/>
      <w:lvlText w:val="•"/>
      <w:lvlJc w:val="left"/>
      <w:pPr>
        <w:ind w:left="2006" w:hanging="260"/>
      </w:pPr>
      <w:rPr>
        <w:rFonts w:hint="default"/>
        <w:lang w:val="vi" w:eastAsia="en-US" w:bidi="ar-SA"/>
      </w:rPr>
    </w:lvl>
    <w:lvl w:ilvl="3" w:tplc="6244696A">
      <w:numFmt w:val="bullet"/>
      <w:lvlText w:val="•"/>
      <w:lvlJc w:val="left"/>
      <w:pPr>
        <w:ind w:left="2819" w:hanging="260"/>
      </w:pPr>
      <w:rPr>
        <w:rFonts w:hint="default"/>
        <w:lang w:val="vi" w:eastAsia="en-US" w:bidi="ar-SA"/>
      </w:rPr>
    </w:lvl>
    <w:lvl w:ilvl="4" w:tplc="6182561E">
      <w:numFmt w:val="bullet"/>
      <w:lvlText w:val="•"/>
      <w:lvlJc w:val="left"/>
      <w:pPr>
        <w:ind w:left="3632" w:hanging="260"/>
      </w:pPr>
      <w:rPr>
        <w:rFonts w:hint="default"/>
        <w:lang w:val="vi" w:eastAsia="en-US" w:bidi="ar-SA"/>
      </w:rPr>
    </w:lvl>
    <w:lvl w:ilvl="5" w:tplc="45D2D4A2">
      <w:numFmt w:val="bullet"/>
      <w:lvlText w:val="•"/>
      <w:lvlJc w:val="left"/>
      <w:pPr>
        <w:ind w:left="4446" w:hanging="260"/>
      </w:pPr>
      <w:rPr>
        <w:rFonts w:hint="default"/>
        <w:lang w:val="vi" w:eastAsia="en-US" w:bidi="ar-SA"/>
      </w:rPr>
    </w:lvl>
    <w:lvl w:ilvl="6" w:tplc="E92CDF68">
      <w:numFmt w:val="bullet"/>
      <w:lvlText w:val="•"/>
      <w:lvlJc w:val="left"/>
      <w:pPr>
        <w:ind w:left="5259" w:hanging="260"/>
      </w:pPr>
      <w:rPr>
        <w:rFonts w:hint="default"/>
        <w:lang w:val="vi" w:eastAsia="en-US" w:bidi="ar-SA"/>
      </w:rPr>
    </w:lvl>
    <w:lvl w:ilvl="7" w:tplc="4D5AE2DC">
      <w:numFmt w:val="bullet"/>
      <w:lvlText w:val="•"/>
      <w:lvlJc w:val="left"/>
      <w:pPr>
        <w:ind w:left="6072" w:hanging="260"/>
      </w:pPr>
      <w:rPr>
        <w:rFonts w:hint="default"/>
        <w:lang w:val="vi" w:eastAsia="en-US" w:bidi="ar-SA"/>
      </w:rPr>
    </w:lvl>
    <w:lvl w:ilvl="8" w:tplc="91D87274">
      <w:numFmt w:val="bullet"/>
      <w:lvlText w:val="•"/>
      <w:lvlJc w:val="left"/>
      <w:pPr>
        <w:ind w:left="6885" w:hanging="260"/>
      </w:pPr>
      <w:rPr>
        <w:rFonts w:hint="default"/>
        <w:lang w:val="vi" w:eastAsia="en-US" w:bidi="ar-SA"/>
      </w:rPr>
    </w:lvl>
  </w:abstractNum>
  <w:abstractNum w:abstractNumId="72" w15:restartNumberingAfterBreak="0">
    <w:nsid w:val="45C13B8E"/>
    <w:multiLevelType w:val="hybridMultilevel"/>
    <w:tmpl w:val="049AC530"/>
    <w:lvl w:ilvl="0" w:tplc="7564FFB8">
      <w:start w:val="1"/>
      <w:numFmt w:val="decimal"/>
      <w:lvlText w:val="%1."/>
      <w:lvlJc w:val="left"/>
      <w:pPr>
        <w:ind w:left="365"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CA549012">
      <w:numFmt w:val="bullet"/>
      <w:lvlText w:val="•"/>
      <w:lvlJc w:val="left"/>
      <w:pPr>
        <w:ind w:left="1175" w:hanging="260"/>
      </w:pPr>
      <w:rPr>
        <w:rFonts w:hint="default"/>
        <w:lang w:val="vi" w:eastAsia="en-US" w:bidi="ar-SA"/>
      </w:rPr>
    </w:lvl>
    <w:lvl w:ilvl="2" w:tplc="7F5425DC">
      <w:numFmt w:val="bullet"/>
      <w:lvlText w:val="•"/>
      <w:lvlJc w:val="left"/>
      <w:pPr>
        <w:ind w:left="1990" w:hanging="260"/>
      </w:pPr>
      <w:rPr>
        <w:rFonts w:hint="default"/>
        <w:lang w:val="vi" w:eastAsia="en-US" w:bidi="ar-SA"/>
      </w:rPr>
    </w:lvl>
    <w:lvl w:ilvl="3" w:tplc="E8D038EC">
      <w:numFmt w:val="bullet"/>
      <w:lvlText w:val="•"/>
      <w:lvlJc w:val="left"/>
      <w:pPr>
        <w:ind w:left="2805" w:hanging="260"/>
      </w:pPr>
      <w:rPr>
        <w:rFonts w:hint="default"/>
        <w:lang w:val="vi" w:eastAsia="en-US" w:bidi="ar-SA"/>
      </w:rPr>
    </w:lvl>
    <w:lvl w:ilvl="4" w:tplc="116234A4">
      <w:numFmt w:val="bullet"/>
      <w:lvlText w:val="•"/>
      <w:lvlJc w:val="left"/>
      <w:pPr>
        <w:ind w:left="3620" w:hanging="260"/>
      </w:pPr>
      <w:rPr>
        <w:rFonts w:hint="default"/>
        <w:lang w:val="vi" w:eastAsia="en-US" w:bidi="ar-SA"/>
      </w:rPr>
    </w:lvl>
    <w:lvl w:ilvl="5" w:tplc="D16A75A2">
      <w:numFmt w:val="bullet"/>
      <w:lvlText w:val="•"/>
      <w:lvlJc w:val="left"/>
      <w:pPr>
        <w:ind w:left="4436" w:hanging="260"/>
      </w:pPr>
      <w:rPr>
        <w:rFonts w:hint="default"/>
        <w:lang w:val="vi" w:eastAsia="en-US" w:bidi="ar-SA"/>
      </w:rPr>
    </w:lvl>
    <w:lvl w:ilvl="6" w:tplc="423ED336">
      <w:numFmt w:val="bullet"/>
      <w:lvlText w:val="•"/>
      <w:lvlJc w:val="left"/>
      <w:pPr>
        <w:ind w:left="5251" w:hanging="260"/>
      </w:pPr>
      <w:rPr>
        <w:rFonts w:hint="default"/>
        <w:lang w:val="vi" w:eastAsia="en-US" w:bidi="ar-SA"/>
      </w:rPr>
    </w:lvl>
    <w:lvl w:ilvl="7" w:tplc="3D36B3CC">
      <w:numFmt w:val="bullet"/>
      <w:lvlText w:val="•"/>
      <w:lvlJc w:val="left"/>
      <w:pPr>
        <w:ind w:left="6066" w:hanging="260"/>
      </w:pPr>
      <w:rPr>
        <w:rFonts w:hint="default"/>
        <w:lang w:val="vi" w:eastAsia="en-US" w:bidi="ar-SA"/>
      </w:rPr>
    </w:lvl>
    <w:lvl w:ilvl="8" w:tplc="07161890">
      <w:numFmt w:val="bullet"/>
      <w:lvlText w:val="•"/>
      <w:lvlJc w:val="left"/>
      <w:pPr>
        <w:ind w:left="6881" w:hanging="260"/>
      </w:pPr>
      <w:rPr>
        <w:rFonts w:hint="default"/>
        <w:lang w:val="vi" w:eastAsia="en-US" w:bidi="ar-SA"/>
      </w:rPr>
    </w:lvl>
  </w:abstractNum>
  <w:abstractNum w:abstractNumId="73" w15:restartNumberingAfterBreak="0">
    <w:nsid w:val="45CB3465"/>
    <w:multiLevelType w:val="hybridMultilevel"/>
    <w:tmpl w:val="A5A06F5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4" w15:restartNumberingAfterBreak="0">
    <w:nsid w:val="481C23EE"/>
    <w:multiLevelType w:val="hybridMultilevel"/>
    <w:tmpl w:val="53E28F0A"/>
    <w:lvl w:ilvl="0" w:tplc="0AA6F248">
      <w:start w:val="1"/>
      <w:numFmt w:val="decimal"/>
      <w:lvlText w:val="%1."/>
      <w:lvlJc w:val="left"/>
      <w:pPr>
        <w:ind w:left="370"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39C8027E">
      <w:numFmt w:val="bullet"/>
      <w:lvlText w:val="•"/>
      <w:lvlJc w:val="left"/>
      <w:pPr>
        <w:ind w:left="1193" w:hanging="260"/>
      </w:pPr>
      <w:rPr>
        <w:rFonts w:hint="default"/>
        <w:lang w:val="vi" w:eastAsia="en-US" w:bidi="ar-SA"/>
      </w:rPr>
    </w:lvl>
    <w:lvl w:ilvl="2" w:tplc="EFCC04A0">
      <w:numFmt w:val="bullet"/>
      <w:lvlText w:val="•"/>
      <w:lvlJc w:val="left"/>
      <w:pPr>
        <w:ind w:left="2006" w:hanging="260"/>
      </w:pPr>
      <w:rPr>
        <w:rFonts w:hint="default"/>
        <w:lang w:val="vi" w:eastAsia="en-US" w:bidi="ar-SA"/>
      </w:rPr>
    </w:lvl>
    <w:lvl w:ilvl="3" w:tplc="E1EE1D52">
      <w:numFmt w:val="bullet"/>
      <w:lvlText w:val="•"/>
      <w:lvlJc w:val="left"/>
      <w:pPr>
        <w:ind w:left="2819" w:hanging="260"/>
      </w:pPr>
      <w:rPr>
        <w:rFonts w:hint="default"/>
        <w:lang w:val="vi" w:eastAsia="en-US" w:bidi="ar-SA"/>
      </w:rPr>
    </w:lvl>
    <w:lvl w:ilvl="4" w:tplc="220A611E">
      <w:numFmt w:val="bullet"/>
      <w:lvlText w:val="•"/>
      <w:lvlJc w:val="left"/>
      <w:pPr>
        <w:ind w:left="3632" w:hanging="260"/>
      </w:pPr>
      <w:rPr>
        <w:rFonts w:hint="default"/>
        <w:lang w:val="vi" w:eastAsia="en-US" w:bidi="ar-SA"/>
      </w:rPr>
    </w:lvl>
    <w:lvl w:ilvl="5" w:tplc="1C7044DE">
      <w:numFmt w:val="bullet"/>
      <w:lvlText w:val="•"/>
      <w:lvlJc w:val="left"/>
      <w:pPr>
        <w:ind w:left="4446" w:hanging="260"/>
      </w:pPr>
      <w:rPr>
        <w:rFonts w:hint="default"/>
        <w:lang w:val="vi" w:eastAsia="en-US" w:bidi="ar-SA"/>
      </w:rPr>
    </w:lvl>
    <w:lvl w:ilvl="6" w:tplc="754C566E">
      <w:numFmt w:val="bullet"/>
      <w:lvlText w:val="•"/>
      <w:lvlJc w:val="left"/>
      <w:pPr>
        <w:ind w:left="5259" w:hanging="260"/>
      </w:pPr>
      <w:rPr>
        <w:rFonts w:hint="default"/>
        <w:lang w:val="vi" w:eastAsia="en-US" w:bidi="ar-SA"/>
      </w:rPr>
    </w:lvl>
    <w:lvl w:ilvl="7" w:tplc="2C089562">
      <w:numFmt w:val="bullet"/>
      <w:lvlText w:val="•"/>
      <w:lvlJc w:val="left"/>
      <w:pPr>
        <w:ind w:left="6072" w:hanging="260"/>
      </w:pPr>
      <w:rPr>
        <w:rFonts w:hint="default"/>
        <w:lang w:val="vi" w:eastAsia="en-US" w:bidi="ar-SA"/>
      </w:rPr>
    </w:lvl>
    <w:lvl w:ilvl="8" w:tplc="42E482E2">
      <w:numFmt w:val="bullet"/>
      <w:lvlText w:val="•"/>
      <w:lvlJc w:val="left"/>
      <w:pPr>
        <w:ind w:left="6885" w:hanging="260"/>
      </w:pPr>
      <w:rPr>
        <w:rFonts w:hint="default"/>
        <w:lang w:val="vi" w:eastAsia="en-US" w:bidi="ar-SA"/>
      </w:rPr>
    </w:lvl>
  </w:abstractNum>
  <w:abstractNum w:abstractNumId="75" w15:restartNumberingAfterBreak="0">
    <w:nsid w:val="481E5849"/>
    <w:multiLevelType w:val="hybridMultilevel"/>
    <w:tmpl w:val="7D022CAA"/>
    <w:lvl w:ilvl="0" w:tplc="C3DE97C2">
      <w:start w:val="3"/>
      <w:numFmt w:val="decimal"/>
      <w:lvlText w:val="%1."/>
      <w:lvlJc w:val="left"/>
      <w:pPr>
        <w:ind w:left="365"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7476445E">
      <w:numFmt w:val="bullet"/>
      <w:lvlText w:val="•"/>
      <w:lvlJc w:val="left"/>
      <w:pPr>
        <w:ind w:left="1175" w:hanging="260"/>
      </w:pPr>
      <w:rPr>
        <w:rFonts w:hint="default"/>
        <w:lang w:val="vi" w:eastAsia="en-US" w:bidi="ar-SA"/>
      </w:rPr>
    </w:lvl>
    <w:lvl w:ilvl="2" w:tplc="3D66EAE2">
      <w:numFmt w:val="bullet"/>
      <w:lvlText w:val="•"/>
      <w:lvlJc w:val="left"/>
      <w:pPr>
        <w:ind w:left="1990" w:hanging="260"/>
      </w:pPr>
      <w:rPr>
        <w:rFonts w:hint="default"/>
        <w:lang w:val="vi" w:eastAsia="en-US" w:bidi="ar-SA"/>
      </w:rPr>
    </w:lvl>
    <w:lvl w:ilvl="3" w:tplc="75D2716E">
      <w:numFmt w:val="bullet"/>
      <w:lvlText w:val="•"/>
      <w:lvlJc w:val="left"/>
      <w:pPr>
        <w:ind w:left="2805" w:hanging="260"/>
      </w:pPr>
      <w:rPr>
        <w:rFonts w:hint="default"/>
        <w:lang w:val="vi" w:eastAsia="en-US" w:bidi="ar-SA"/>
      </w:rPr>
    </w:lvl>
    <w:lvl w:ilvl="4" w:tplc="05B4483E">
      <w:numFmt w:val="bullet"/>
      <w:lvlText w:val="•"/>
      <w:lvlJc w:val="left"/>
      <w:pPr>
        <w:ind w:left="3620" w:hanging="260"/>
      </w:pPr>
      <w:rPr>
        <w:rFonts w:hint="default"/>
        <w:lang w:val="vi" w:eastAsia="en-US" w:bidi="ar-SA"/>
      </w:rPr>
    </w:lvl>
    <w:lvl w:ilvl="5" w:tplc="EF841C04">
      <w:numFmt w:val="bullet"/>
      <w:lvlText w:val="•"/>
      <w:lvlJc w:val="left"/>
      <w:pPr>
        <w:ind w:left="4436" w:hanging="260"/>
      </w:pPr>
      <w:rPr>
        <w:rFonts w:hint="default"/>
        <w:lang w:val="vi" w:eastAsia="en-US" w:bidi="ar-SA"/>
      </w:rPr>
    </w:lvl>
    <w:lvl w:ilvl="6" w:tplc="1ED668D8">
      <w:numFmt w:val="bullet"/>
      <w:lvlText w:val="•"/>
      <w:lvlJc w:val="left"/>
      <w:pPr>
        <w:ind w:left="5251" w:hanging="260"/>
      </w:pPr>
      <w:rPr>
        <w:rFonts w:hint="default"/>
        <w:lang w:val="vi" w:eastAsia="en-US" w:bidi="ar-SA"/>
      </w:rPr>
    </w:lvl>
    <w:lvl w:ilvl="7" w:tplc="918E90A8">
      <w:numFmt w:val="bullet"/>
      <w:lvlText w:val="•"/>
      <w:lvlJc w:val="left"/>
      <w:pPr>
        <w:ind w:left="6066" w:hanging="260"/>
      </w:pPr>
      <w:rPr>
        <w:rFonts w:hint="default"/>
        <w:lang w:val="vi" w:eastAsia="en-US" w:bidi="ar-SA"/>
      </w:rPr>
    </w:lvl>
    <w:lvl w:ilvl="8" w:tplc="1C22C22C">
      <w:numFmt w:val="bullet"/>
      <w:lvlText w:val="•"/>
      <w:lvlJc w:val="left"/>
      <w:pPr>
        <w:ind w:left="6881" w:hanging="260"/>
      </w:pPr>
      <w:rPr>
        <w:rFonts w:hint="default"/>
        <w:lang w:val="vi" w:eastAsia="en-US" w:bidi="ar-SA"/>
      </w:rPr>
    </w:lvl>
  </w:abstractNum>
  <w:abstractNum w:abstractNumId="76" w15:restartNumberingAfterBreak="0">
    <w:nsid w:val="48F81806"/>
    <w:multiLevelType w:val="multilevel"/>
    <w:tmpl w:val="86F870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7" w15:restartNumberingAfterBreak="0">
    <w:nsid w:val="49101CC0"/>
    <w:multiLevelType w:val="hybridMultilevel"/>
    <w:tmpl w:val="541AD47E"/>
    <w:lvl w:ilvl="0" w:tplc="A57C17FA">
      <w:start w:val="1"/>
      <w:numFmt w:val="decimal"/>
      <w:lvlText w:val="[%1]"/>
      <w:lvlJc w:val="left"/>
      <w:pPr>
        <w:ind w:left="844" w:hanging="720"/>
      </w:pPr>
      <w:rPr>
        <w:rFonts w:ascii="Times New Roman" w:eastAsia="Times New Roman" w:hAnsi="Times New Roman" w:cs="Times New Roman" w:hint="default"/>
        <w:b w:val="0"/>
        <w:bCs w:val="0"/>
        <w:i w:val="0"/>
        <w:iCs w:val="0"/>
        <w:spacing w:val="-1"/>
        <w:w w:val="100"/>
        <w:sz w:val="26"/>
        <w:szCs w:val="26"/>
        <w:lang w:val="vi" w:eastAsia="en-US" w:bidi="ar-SA"/>
      </w:rPr>
    </w:lvl>
    <w:lvl w:ilvl="1" w:tplc="1A627272">
      <w:numFmt w:val="bullet"/>
      <w:lvlText w:val="•"/>
      <w:lvlJc w:val="left"/>
      <w:pPr>
        <w:ind w:left="1708" w:hanging="720"/>
      </w:pPr>
      <w:rPr>
        <w:rFonts w:hint="default"/>
        <w:lang w:val="vi" w:eastAsia="en-US" w:bidi="ar-SA"/>
      </w:rPr>
    </w:lvl>
    <w:lvl w:ilvl="2" w:tplc="E4402608">
      <w:numFmt w:val="bullet"/>
      <w:lvlText w:val="•"/>
      <w:lvlJc w:val="left"/>
      <w:pPr>
        <w:ind w:left="2577" w:hanging="720"/>
      </w:pPr>
      <w:rPr>
        <w:rFonts w:hint="default"/>
        <w:lang w:val="vi" w:eastAsia="en-US" w:bidi="ar-SA"/>
      </w:rPr>
    </w:lvl>
    <w:lvl w:ilvl="3" w:tplc="64F800F8">
      <w:numFmt w:val="bullet"/>
      <w:lvlText w:val="•"/>
      <w:lvlJc w:val="left"/>
      <w:pPr>
        <w:ind w:left="3445" w:hanging="720"/>
      </w:pPr>
      <w:rPr>
        <w:rFonts w:hint="default"/>
        <w:lang w:val="vi" w:eastAsia="en-US" w:bidi="ar-SA"/>
      </w:rPr>
    </w:lvl>
    <w:lvl w:ilvl="4" w:tplc="7B748236">
      <w:numFmt w:val="bullet"/>
      <w:lvlText w:val="•"/>
      <w:lvlJc w:val="left"/>
      <w:pPr>
        <w:ind w:left="4314" w:hanging="720"/>
      </w:pPr>
      <w:rPr>
        <w:rFonts w:hint="default"/>
        <w:lang w:val="vi" w:eastAsia="en-US" w:bidi="ar-SA"/>
      </w:rPr>
    </w:lvl>
    <w:lvl w:ilvl="5" w:tplc="B10A3F60">
      <w:numFmt w:val="bullet"/>
      <w:lvlText w:val="•"/>
      <w:lvlJc w:val="left"/>
      <w:pPr>
        <w:ind w:left="5183" w:hanging="720"/>
      </w:pPr>
      <w:rPr>
        <w:rFonts w:hint="default"/>
        <w:lang w:val="vi" w:eastAsia="en-US" w:bidi="ar-SA"/>
      </w:rPr>
    </w:lvl>
    <w:lvl w:ilvl="6" w:tplc="95A2DFEC">
      <w:numFmt w:val="bullet"/>
      <w:lvlText w:val="•"/>
      <w:lvlJc w:val="left"/>
      <w:pPr>
        <w:ind w:left="6051" w:hanging="720"/>
      </w:pPr>
      <w:rPr>
        <w:rFonts w:hint="default"/>
        <w:lang w:val="vi" w:eastAsia="en-US" w:bidi="ar-SA"/>
      </w:rPr>
    </w:lvl>
    <w:lvl w:ilvl="7" w:tplc="10723446">
      <w:numFmt w:val="bullet"/>
      <w:lvlText w:val="•"/>
      <w:lvlJc w:val="left"/>
      <w:pPr>
        <w:ind w:left="6920" w:hanging="720"/>
      </w:pPr>
      <w:rPr>
        <w:rFonts w:hint="default"/>
        <w:lang w:val="vi" w:eastAsia="en-US" w:bidi="ar-SA"/>
      </w:rPr>
    </w:lvl>
    <w:lvl w:ilvl="8" w:tplc="C49E8464">
      <w:numFmt w:val="bullet"/>
      <w:lvlText w:val="•"/>
      <w:lvlJc w:val="left"/>
      <w:pPr>
        <w:ind w:left="7788" w:hanging="720"/>
      </w:pPr>
      <w:rPr>
        <w:rFonts w:hint="default"/>
        <w:lang w:val="vi" w:eastAsia="en-US" w:bidi="ar-SA"/>
      </w:rPr>
    </w:lvl>
  </w:abstractNum>
  <w:abstractNum w:abstractNumId="78" w15:restartNumberingAfterBreak="0">
    <w:nsid w:val="4A1D71AA"/>
    <w:multiLevelType w:val="hybridMultilevel"/>
    <w:tmpl w:val="CC22BDE0"/>
    <w:lvl w:ilvl="0" w:tplc="D5B40FAA">
      <w:numFmt w:val="bullet"/>
      <w:lvlText w:val="■"/>
      <w:lvlJc w:val="left"/>
      <w:pPr>
        <w:ind w:left="544" w:hanging="420"/>
      </w:pPr>
      <w:rPr>
        <w:rFonts w:ascii="DejaVu Sans" w:eastAsia="DejaVu Sans" w:hAnsi="DejaVu Sans" w:cs="DejaVu Sans" w:hint="default"/>
        <w:b w:val="0"/>
        <w:bCs w:val="0"/>
        <w:i w:val="0"/>
        <w:iCs w:val="0"/>
        <w:spacing w:val="0"/>
        <w:w w:val="100"/>
        <w:sz w:val="14"/>
        <w:szCs w:val="14"/>
        <w:lang w:val="vi" w:eastAsia="en-US" w:bidi="ar-SA"/>
      </w:rPr>
    </w:lvl>
    <w:lvl w:ilvl="1" w:tplc="2ECE0B94">
      <w:numFmt w:val="bullet"/>
      <w:lvlText w:val="•"/>
      <w:lvlJc w:val="left"/>
      <w:pPr>
        <w:ind w:left="1438" w:hanging="420"/>
      </w:pPr>
      <w:rPr>
        <w:rFonts w:hint="default"/>
        <w:lang w:val="vi" w:eastAsia="en-US" w:bidi="ar-SA"/>
      </w:rPr>
    </w:lvl>
    <w:lvl w:ilvl="2" w:tplc="A4FABCD8">
      <w:numFmt w:val="bullet"/>
      <w:lvlText w:val="•"/>
      <w:lvlJc w:val="left"/>
      <w:pPr>
        <w:ind w:left="2337" w:hanging="420"/>
      </w:pPr>
      <w:rPr>
        <w:rFonts w:hint="default"/>
        <w:lang w:val="vi" w:eastAsia="en-US" w:bidi="ar-SA"/>
      </w:rPr>
    </w:lvl>
    <w:lvl w:ilvl="3" w:tplc="29AAB028">
      <w:numFmt w:val="bullet"/>
      <w:lvlText w:val="•"/>
      <w:lvlJc w:val="left"/>
      <w:pPr>
        <w:ind w:left="3235" w:hanging="420"/>
      </w:pPr>
      <w:rPr>
        <w:rFonts w:hint="default"/>
        <w:lang w:val="vi" w:eastAsia="en-US" w:bidi="ar-SA"/>
      </w:rPr>
    </w:lvl>
    <w:lvl w:ilvl="4" w:tplc="64D0D59C">
      <w:numFmt w:val="bullet"/>
      <w:lvlText w:val="•"/>
      <w:lvlJc w:val="left"/>
      <w:pPr>
        <w:ind w:left="4134" w:hanging="420"/>
      </w:pPr>
      <w:rPr>
        <w:rFonts w:hint="default"/>
        <w:lang w:val="vi" w:eastAsia="en-US" w:bidi="ar-SA"/>
      </w:rPr>
    </w:lvl>
    <w:lvl w:ilvl="5" w:tplc="386ACBCE">
      <w:numFmt w:val="bullet"/>
      <w:lvlText w:val="•"/>
      <w:lvlJc w:val="left"/>
      <w:pPr>
        <w:ind w:left="5033" w:hanging="420"/>
      </w:pPr>
      <w:rPr>
        <w:rFonts w:hint="default"/>
        <w:lang w:val="vi" w:eastAsia="en-US" w:bidi="ar-SA"/>
      </w:rPr>
    </w:lvl>
    <w:lvl w:ilvl="6" w:tplc="415CDE56">
      <w:numFmt w:val="bullet"/>
      <w:lvlText w:val="•"/>
      <w:lvlJc w:val="left"/>
      <w:pPr>
        <w:ind w:left="5931" w:hanging="420"/>
      </w:pPr>
      <w:rPr>
        <w:rFonts w:hint="default"/>
        <w:lang w:val="vi" w:eastAsia="en-US" w:bidi="ar-SA"/>
      </w:rPr>
    </w:lvl>
    <w:lvl w:ilvl="7" w:tplc="430EE892">
      <w:numFmt w:val="bullet"/>
      <w:lvlText w:val="•"/>
      <w:lvlJc w:val="left"/>
      <w:pPr>
        <w:ind w:left="6830" w:hanging="420"/>
      </w:pPr>
      <w:rPr>
        <w:rFonts w:hint="default"/>
        <w:lang w:val="vi" w:eastAsia="en-US" w:bidi="ar-SA"/>
      </w:rPr>
    </w:lvl>
    <w:lvl w:ilvl="8" w:tplc="BA6EA606">
      <w:numFmt w:val="bullet"/>
      <w:lvlText w:val="•"/>
      <w:lvlJc w:val="left"/>
      <w:pPr>
        <w:ind w:left="7728" w:hanging="420"/>
      </w:pPr>
      <w:rPr>
        <w:rFonts w:hint="default"/>
        <w:lang w:val="vi" w:eastAsia="en-US" w:bidi="ar-SA"/>
      </w:rPr>
    </w:lvl>
  </w:abstractNum>
  <w:abstractNum w:abstractNumId="79" w15:restartNumberingAfterBreak="0">
    <w:nsid w:val="4AE202FB"/>
    <w:multiLevelType w:val="multilevel"/>
    <w:tmpl w:val="0E68EF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0" w15:restartNumberingAfterBreak="0">
    <w:nsid w:val="4D9C19CC"/>
    <w:multiLevelType w:val="multilevel"/>
    <w:tmpl w:val="DCE6F5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15:restartNumberingAfterBreak="0">
    <w:nsid w:val="511A1F24"/>
    <w:multiLevelType w:val="multilevel"/>
    <w:tmpl w:val="C7024916"/>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2" w15:restartNumberingAfterBreak="0">
    <w:nsid w:val="51FF612F"/>
    <w:multiLevelType w:val="multilevel"/>
    <w:tmpl w:val="2DDCCB7C"/>
    <w:lvl w:ilvl="0">
      <w:start w:val="5"/>
      <w:numFmt w:val="decimal"/>
      <w:lvlText w:val="%1"/>
      <w:lvlJc w:val="left"/>
      <w:pPr>
        <w:ind w:left="494" w:hanging="390"/>
      </w:pPr>
      <w:rPr>
        <w:rFonts w:hint="default"/>
        <w:lang w:val="vi" w:eastAsia="en-US" w:bidi="ar-SA"/>
      </w:rPr>
    </w:lvl>
    <w:lvl w:ilvl="1">
      <w:start w:val="1"/>
      <w:numFmt w:val="decimal"/>
      <w:lvlText w:val="%1.%2"/>
      <w:lvlJc w:val="left"/>
      <w:pPr>
        <w:ind w:left="494" w:hanging="390"/>
      </w:pPr>
      <w:rPr>
        <w:rFonts w:ascii="Times New Roman" w:eastAsia="Times New Roman" w:hAnsi="Times New Roman" w:cs="Times New Roman" w:hint="default"/>
        <w:b w:val="0"/>
        <w:bCs w:val="0"/>
        <w:i w:val="0"/>
        <w:iCs w:val="0"/>
        <w:spacing w:val="-3"/>
        <w:w w:val="100"/>
        <w:sz w:val="26"/>
        <w:szCs w:val="26"/>
        <w:lang w:val="vi" w:eastAsia="en-US" w:bidi="ar-SA"/>
      </w:rPr>
    </w:lvl>
    <w:lvl w:ilvl="2">
      <w:numFmt w:val="bullet"/>
      <w:lvlText w:val="•"/>
      <w:lvlJc w:val="left"/>
      <w:pPr>
        <w:ind w:left="2102" w:hanging="390"/>
      </w:pPr>
      <w:rPr>
        <w:rFonts w:hint="default"/>
        <w:lang w:val="vi" w:eastAsia="en-US" w:bidi="ar-SA"/>
      </w:rPr>
    </w:lvl>
    <w:lvl w:ilvl="3">
      <w:numFmt w:val="bullet"/>
      <w:lvlText w:val="•"/>
      <w:lvlJc w:val="left"/>
      <w:pPr>
        <w:ind w:left="2903" w:hanging="390"/>
      </w:pPr>
      <w:rPr>
        <w:rFonts w:hint="default"/>
        <w:lang w:val="vi" w:eastAsia="en-US" w:bidi="ar-SA"/>
      </w:rPr>
    </w:lvl>
    <w:lvl w:ilvl="4">
      <w:numFmt w:val="bullet"/>
      <w:lvlText w:val="•"/>
      <w:lvlJc w:val="left"/>
      <w:pPr>
        <w:ind w:left="3704" w:hanging="390"/>
      </w:pPr>
      <w:rPr>
        <w:rFonts w:hint="default"/>
        <w:lang w:val="vi" w:eastAsia="en-US" w:bidi="ar-SA"/>
      </w:rPr>
    </w:lvl>
    <w:lvl w:ilvl="5">
      <w:numFmt w:val="bullet"/>
      <w:lvlText w:val="•"/>
      <w:lvlJc w:val="left"/>
      <w:pPr>
        <w:ind w:left="4506" w:hanging="390"/>
      </w:pPr>
      <w:rPr>
        <w:rFonts w:hint="default"/>
        <w:lang w:val="vi" w:eastAsia="en-US" w:bidi="ar-SA"/>
      </w:rPr>
    </w:lvl>
    <w:lvl w:ilvl="6">
      <w:numFmt w:val="bullet"/>
      <w:lvlText w:val="•"/>
      <w:lvlJc w:val="left"/>
      <w:pPr>
        <w:ind w:left="5307" w:hanging="390"/>
      </w:pPr>
      <w:rPr>
        <w:rFonts w:hint="default"/>
        <w:lang w:val="vi" w:eastAsia="en-US" w:bidi="ar-SA"/>
      </w:rPr>
    </w:lvl>
    <w:lvl w:ilvl="7">
      <w:numFmt w:val="bullet"/>
      <w:lvlText w:val="•"/>
      <w:lvlJc w:val="left"/>
      <w:pPr>
        <w:ind w:left="6108" w:hanging="390"/>
      </w:pPr>
      <w:rPr>
        <w:rFonts w:hint="default"/>
        <w:lang w:val="vi" w:eastAsia="en-US" w:bidi="ar-SA"/>
      </w:rPr>
    </w:lvl>
    <w:lvl w:ilvl="8">
      <w:numFmt w:val="bullet"/>
      <w:lvlText w:val="•"/>
      <w:lvlJc w:val="left"/>
      <w:pPr>
        <w:ind w:left="6909" w:hanging="390"/>
      </w:pPr>
      <w:rPr>
        <w:rFonts w:hint="default"/>
        <w:lang w:val="vi" w:eastAsia="en-US" w:bidi="ar-SA"/>
      </w:rPr>
    </w:lvl>
  </w:abstractNum>
  <w:abstractNum w:abstractNumId="83" w15:restartNumberingAfterBreak="0">
    <w:nsid w:val="522F0CE3"/>
    <w:multiLevelType w:val="multilevel"/>
    <w:tmpl w:val="357C4B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52B11ED7"/>
    <w:multiLevelType w:val="multilevel"/>
    <w:tmpl w:val="CD50ED18"/>
    <w:lvl w:ilvl="0">
      <w:start w:val="1"/>
      <w:numFmt w:val="decimal"/>
      <w:lvlText w:val="%1"/>
      <w:lvlJc w:val="left"/>
      <w:pPr>
        <w:ind w:left="907" w:hanging="784"/>
      </w:pPr>
      <w:rPr>
        <w:rFonts w:hint="default"/>
        <w:lang w:val="vi" w:eastAsia="en-US" w:bidi="ar-SA"/>
      </w:rPr>
    </w:lvl>
    <w:lvl w:ilvl="1">
      <w:start w:val="3"/>
      <w:numFmt w:val="decimal"/>
      <w:lvlText w:val="%1.%2"/>
      <w:lvlJc w:val="left"/>
      <w:pPr>
        <w:ind w:left="907" w:hanging="784"/>
      </w:pPr>
      <w:rPr>
        <w:rFonts w:ascii="Times New Roman" w:eastAsia="Times New Roman" w:hAnsi="Times New Roman" w:cs="Times New Roman" w:hint="default"/>
        <w:b/>
        <w:bCs/>
        <w:i w:val="0"/>
        <w:iCs w:val="0"/>
        <w:spacing w:val="-3"/>
        <w:w w:val="100"/>
        <w:sz w:val="26"/>
        <w:szCs w:val="26"/>
        <w:lang w:val="vi" w:eastAsia="en-US" w:bidi="ar-SA"/>
      </w:rPr>
    </w:lvl>
    <w:lvl w:ilvl="2">
      <w:numFmt w:val="bullet"/>
      <w:lvlText w:val="•"/>
      <w:lvlJc w:val="left"/>
      <w:pPr>
        <w:ind w:left="2625" w:hanging="784"/>
      </w:pPr>
      <w:rPr>
        <w:rFonts w:hint="default"/>
        <w:lang w:val="vi" w:eastAsia="en-US" w:bidi="ar-SA"/>
      </w:rPr>
    </w:lvl>
    <w:lvl w:ilvl="3">
      <w:numFmt w:val="bullet"/>
      <w:lvlText w:val="•"/>
      <w:lvlJc w:val="left"/>
      <w:pPr>
        <w:ind w:left="3487" w:hanging="784"/>
      </w:pPr>
      <w:rPr>
        <w:rFonts w:hint="default"/>
        <w:lang w:val="vi" w:eastAsia="en-US" w:bidi="ar-SA"/>
      </w:rPr>
    </w:lvl>
    <w:lvl w:ilvl="4">
      <w:numFmt w:val="bullet"/>
      <w:lvlText w:val="•"/>
      <w:lvlJc w:val="left"/>
      <w:pPr>
        <w:ind w:left="4350" w:hanging="784"/>
      </w:pPr>
      <w:rPr>
        <w:rFonts w:hint="default"/>
        <w:lang w:val="vi" w:eastAsia="en-US" w:bidi="ar-SA"/>
      </w:rPr>
    </w:lvl>
    <w:lvl w:ilvl="5">
      <w:numFmt w:val="bullet"/>
      <w:lvlText w:val="•"/>
      <w:lvlJc w:val="left"/>
      <w:pPr>
        <w:ind w:left="5213" w:hanging="784"/>
      </w:pPr>
      <w:rPr>
        <w:rFonts w:hint="default"/>
        <w:lang w:val="vi" w:eastAsia="en-US" w:bidi="ar-SA"/>
      </w:rPr>
    </w:lvl>
    <w:lvl w:ilvl="6">
      <w:numFmt w:val="bullet"/>
      <w:lvlText w:val="•"/>
      <w:lvlJc w:val="left"/>
      <w:pPr>
        <w:ind w:left="6075" w:hanging="784"/>
      </w:pPr>
      <w:rPr>
        <w:rFonts w:hint="default"/>
        <w:lang w:val="vi" w:eastAsia="en-US" w:bidi="ar-SA"/>
      </w:rPr>
    </w:lvl>
    <w:lvl w:ilvl="7">
      <w:numFmt w:val="bullet"/>
      <w:lvlText w:val="•"/>
      <w:lvlJc w:val="left"/>
      <w:pPr>
        <w:ind w:left="6938" w:hanging="784"/>
      </w:pPr>
      <w:rPr>
        <w:rFonts w:hint="default"/>
        <w:lang w:val="vi" w:eastAsia="en-US" w:bidi="ar-SA"/>
      </w:rPr>
    </w:lvl>
    <w:lvl w:ilvl="8">
      <w:numFmt w:val="bullet"/>
      <w:lvlText w:val="•"/>
      <w:lvlJc w:val="left"/>
      <w:pPr>
        <w:ind w:left="7800" w:hanging="784"/>
      </w:pPr>
      <w:rPr>
        <w:rFonts w:hint="default"/>
        <w:lang w:val="vi" w:eastAsia="en-US" w:bidi="ar-SA"/>
      </w:rPr>
    </w:lvl>
  </w:abstractNum>
  <w:abstractNum w:abstractNumId="85" w15:restartNumberingAfterBreak="0">
    <w:nsid w:val="53716DA3"/>
    <w:multiLevelType w:val="multilevel"/>
    <w:tmpl w:val="92CE96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53907469"/>
    <w:multiLevelType w:val="multilevel"/>
    <w:tmpl w:val="4698BDFC"/>
    <w:lvl w:ilvl="0">
      <w:start w:val="3"/>
      <w:numFmt w:val="decimal"/>
      <w:lvlText w:val="%1."/>
      <w:lvlJc w:val="left"/>
      <w:pPr>
        <w:ind w:left="369"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start w:val="1"/>
      <w:numFmt w:val="decimal"/>
      <w:lvlText w:val="%1.%2"/>
      <w:lvlJc w:val="left"/>
      <w:pPr>
        <w:ind w:left="499" w:hanging="390"/>
      </w:pPr>
      <w:rPr>
        <w:rFonts w:ascii="Times New Roman" w:eastAsia="Times New Roman" w:hAnsi="Times New Roman" w:cs="Times New Roman" w:hint="default"/>
        <w:b w:val="0"/>
        <w:bCs w:val="0"/>
        <w:i w:val="0"/>
        <w:iCs w:val="0"/>
        <w:spacing w:val="-3"/>
        <w:w w:val="100"/>
        <w:sz w:val="26"/>
        <w:szCs w:val="26"/>
        <w:lang w:val="vi" w:eastAsia="en-US" w:bidi="ar-SA"/>
      </w:rPr>
    </w:lvl>
    <w:lvl w:ilvl="2">
      <w:numFmt w:val="bullet"/>
      <w:lvlText w:val="•"/>
      <w:lvlJc w:val="left"/>
      <w:pPr>
        <w:ind w:left="1390" w:hanging="390"/>
      </w:pPr>
      <w:rPr>
        <w:rFonts w:hint="default"/>
        <w:lang w:val="vi" w:eastAsia="en-US" w:bidi="ar-SA"/>
      </w:rPr>
    </w:lvl>
    <w:lvl w:ilvl="3">
      <w:numFmt w:val="bullet"/>
      <w:lvlText w:val="•"/>
      <w:lvlJc w:val="left"/>
      <w:pPr>
        <w:ind w:left="2280" w:hanging="390"/>
      </w:pPr>
      <w:rPr>
        <w:rFonts w:hint="default"/>
        <w:lang w:val="vi" w:eastAsia="en-US" w:bidi="ar-SA"/>
      </w:rPr>
    </w:lvl>
    <w:lvl w:ilvl="4">
      <w:numFmt w:val="bullet"/>
      <w:lvlText w:val="•"/>
      <w:lvlJc w:val="left"/>
      <w:pPr>
        <w:ind w:left="3170" w:hanging="390"/>
      </w:pPr>
      <w:rPr>
        <w:rFonts w:hint="default"/>
        <w:lang w:val="vi" w:eastAsia="en-US" w:bidi="ar-SA"/>
      </w:rPr>
    </w:lvl>
    <w:lvl w:ilvl="5">
      <w:numFmt w:val="bullet"/>
      <w:lvlText w:val="•"/>
      <w:lvlJc w:val="left"/>
      <w:pPr>
        <w:ind w:left="4060" w:hanging="390"/>
      </w:pPr>
      <w:rPr>
        <w:rFonts w:hint="default"/>
        <w:lang w:val="vi" w:eastAsia="en-US" w:bidi="ar-SA"/>
      </w:rPr>
    </w:lvl>
    <w:lvl w:ilvl="6">
      <w:numFmt w:val="bullet"/>
      <w:lvlText w:val="•"/>
      <w:lvlJc w:val="left"/>
      <w:pPr>
        <w:ind w:left="4951" w:hanging="390"/>
      </w:pPr>
      <w:rPr>
        <w:rFonts w:hint="default"/>
        <w:lang w:val="vi" w:eastAsia="en-US" w:bidi="ar-SA"/>
      </w:rPr>
    </w:lvl>
    <w:lvl w:ilvl="7">
      <w:numFmt w:val="bullet"/>
      <w:lvlText w:val="•"/>
      <w:lvlJc w:val="left"/>
      <w:pPr>
        <w:ind w:left="5841" w:hanging="390"/>
      </w:pPr>
      <w:rPr>
        <w:rFonts w:hint="default"/>
        <w:lang w:val="vi" w:eastAsia="en-US" w:bidi="ar-SA"/>
      </w:rPr>
    </w:lvl>
    <w:lvl w:ilvl="8">
      <w:numFmt w:val="bullet"/>
      <w:lvlText w:val="•"/>
      <w:lvlJc w:val="left"/>
      <w:pPr>
        <w:ind w:left="6731" w:hanging="390"/>
      </w:pPr>
      <w:rPr>
        <w:rFonts w:hint="default"/>
        <w:lang w:val="vi" w:eastAsia="en-US" w:bidi="ar-SA"/>
      </w:rPr>
    </w:lvl>
  </w:abstractNum>
  <w:abstractNum w:abstractNumId="87" w15:restartNumberingAfterBreak="0">
    <w:nsid w:val="53A954E0"/>
    <w:multiLevelType w:val="hybridMultilevel"/>
    <w:tmpl w:val="A2F646BE"/>
    <w:lvl w:ilvl="0" w:tplc="4BB4C424">
      <w:start w:val="1"/>
      <w:numFmt w:val="decimal"/>
      <w:lvlText w:val="%1."/>
      <w:lvlJc w:val="left"/>
      <w:pPr>
        <w:ind w:left="370"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3CA8472E">
      <w:numFmt w:val="bullet"/>
      <w:lvlText w:val="•"/>
      <w:lvlJc w:val="left"/>
      <w:pPr>
        <w:ind w:left="1193" w:hanging="260"/>
      </w:pPr>
      <w:rPr>
        <w:rFonts w:hint="default"/>
        <w:lang w:val="vi" w:eastAsia="en-US" w:bidi="ar-SA"/>
      </w:rPr>
    </w:lvl>
    <w:lvl w:ilvl="2" w:tplc="11E28E84">
      <w:numFmt w:val="bullet"/>
      <w:lvlText w:val="•"/>
      <w:lvlJc w:val="left"/>
      <w:pPr>
        <w:ind w:left="2006" w:hanging="260"/>
      </w:pPr>
      <w:rPr>
        <w:rFonts w:hint="default"/>
        <w:lang w:val="vi" w:eastAsia="en-US" w:bidi="ar-SA"/>
      </w:rPr>
    </w:lvl>
    <w:lvl w:ilvl="3" w:tplc="ECF6623C">
      <w:numFmt w:val="bullet"/>
      <w:lvlText w:val="•"/>
      <w:lvlJc w:val="left"/>
      <w:pPr>
        <w:ind w:left="2819" w:hanging="260"/>
      </w:pPr>
      <w:rPr>
        <w:rFonts w:hint="default"/>
        <w:lang w:val="vi" w:eastAsia="en-US" w:bidi="ar-SA"/>
      </w:rPr>
    </w:lvl>
    <w:lvl w:ilvl="4" w:tplc="0FD80DD6">
      <w:numFmt w:val="bullet"/>
      <w:lvlText w:val="•"/>
      <w:lvlJc w:val="left"/>
      <w:pPr>
        <w:ind w:left="3632" w:hanging="260"/>
      </w:pPr>
      <w:rPr>
        <w:rFonts w:hint="default"/>
        <w:lang w:val="vi" w:eastAsia="en-US" w:bidi="ar-SA"/>
      </w:rPr>
    </w:lvl>
    <w:lvl w:ilvl="5" w:tplc="1B585340">
      <w:numFmt w:val="bullet"/>
      <w:lvlText w:val="•"/>
      <w:lvlJc w:val="left"/>
      <w:pPr>
        <w:ind w:left="4446" w:hanging="260"/>
      </w:pPr>
      <w:rPr>
        <w:rFonts w:hint="default"/>
        <w:lang w:val="vi" w:eastAsia="en-US" w:bidi="ar-SA"/>
      </w:rPr>
    </w:lvl>
    <w:lvl w:ilvl="6" w:tplc="4956C900">
      <w:numFmt w:val="bullet"/>
      <w:lvlText w:val="•"/>
      <w:lvlJc w:val="left"/>
      <w:pPr>
        <w:ind w:left="5259" w:hanging="260"/>
      </w:pPr>
      <w:rPr>
        <w:rFonts w:hint="default"/>
        <w:lang w:val="vi" w:eastAsia="en-US" w:bidi="ar-SA"/>
      </w:rPr>
    </w:lvl>
    <w:lvl w:ilvl="7" w:tplc="C35A0F28">
      <w:numFmt w:val="bullet"/>
      <w:lvlText w:val="•"/>
      <w:lvlJc w:val="left"/>
      <w:pPr>
        <w:ind w:left="6072" w:hanging="260"/>
      </w:pPr>
      <w:rPr>
        <w:rFonts w:hint="default"/>
        <w:lang w:val="vi" w:eastAsia="en-US" w:bidi="ar-SA"/>
      </w:rPr>
    </w:lvl>
    <w:lvl w:ilvl="8" w:tplc="CE5632A2">
      <w:numFmt w:val="bullet"/>
      <w:lvlText w:val="•"/>
      <w:lvlJc w:val="left"/>
      <w:pPr>
        <w:ind w:left="6885" w:hanging="260"/>
      </w:pPr>
      <w:rPr>
        <w:rFonts w:hint="default"/>
        <w:lang w:val="vi" w:eastAsia="en-US" w:bidi="ar-SA"/>
      </w:rPr>
    </w:lvl>
  </w:abstractNum>
  <w:abstractNum w:abstractNumId="88" w15:restartNumberingAfterBreak="0">
    <w:nsid w:val="54243A13"/>
    <w:multiLevelType w:val="hybridMultilevel"/>
    <w:tmpl w:val="61CC3032"/>
    <w:lvl w:ilvl="0" w:tplc="B090071A">
      <w:numFmt w:val="bullet"/>
      <w:lvlText w:val="-"/>
      <w:lvlJc w:val="left"/>
      <w:pPr>
        <w:ind w:left="844"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042A0003" w:tentative="1">
      <w:start w:val="1"/>
      <w:numFmt w:val="bullet"/>
      <w:lvlText w:val="o"/>
      <w:lvlJc w:val="left"/>
      <w:pPr>
        <w:ind w:left="1564" w:hanging="360"/>
      </w:pPr>
      <w:rPr>
        <w:rFonts w:ascii="Courier New" w:hAnsi="Courier New" w:cs="Courier New" w:hint="default"/>
      </w:rPr>
    </w:lvl>
    <w:lvl w:ilvl="2" w:tplc="042A0005" w:tentative="1">
      <w:start w:val="1"/>
      <w:numFmt w:val="bullet"/>
      <w:lvlText w:val=""/>
      <w:lvlJc w:val="left"/>
      <w:pPr>
        <w:ind w:left="2284" w:hanging="360"/>
      </w:pPr>
      <w:rPr>
        <w:rFonts w:ascii="Wingdings" w:hAnsi="Wingdings" w:hint="default"/>
      </w:rPr>
    </w:lvl>
    <w:lvl w:ilvl="3" w:tplc="042A0001" w:tentative="1">
      <w:start w:val="1"/>
      <w:numFmt w:val="bullet"/>
      <w:lvlText w:val=""/>
      <w:lvlJc w:val="left"/>
      <w:pPr>
        <w:ind w:left="3004" w:hanging="360"/>
      </w:pPr>
      <w:rPr>
        <w:rFonts w:ascii="Symbol" w:hAnsi="Symbol" w:hint="default"/>
      </w:rPr>
    </w:lvl>
    <w:lvl w:ilvl="4" w:tplc="042A0003" w:tentative="1">
      <w:start w:val="1"/>
      <w:numFmt w:val="bullet"/>
      <w:lvlText w:val="o"/>
      <w:lvlJc w:val="left"/>
      <w:pPr>
        <w:ind w:left="3724" w:hanging="360"/>
      </w:pPr>
      <w:rPr>
        <w:rFonts w:ascii="Courier New" w:hAnsi="Courier New" w:cs="Courier New" w:hint="default"/>
      </w:rPr>
    </w:lvl>
    <w:lvl w:ilvl="5" w:tplc="042A0005" w:tentative="1">
      <w:start w:val="1"/>
      <w:numFmt w:val="bullet"/>
      <w:lvlText w:val=""/>
      <w:lvlJc w:val="left"/>
      <w:pPr>
        <w:ind w:left="4444" w:hanging="360"/>
      </w:pPr>
      <w:rPr>
        <w:rFonts w:ascii="Wingdings" w:hAnsi="Wingdings" w:hint="default"/>
      </w:rPr>
    </w:lvl>
    <w:lvl w:ilvl="6" w:tplc="042A0001" w:tentative="1">
      <w:start w:val="1"/>
      <w:numFmt w:val="bullet"/>
      <w:lvlText w:val=""/>
      <w:lvlJc w:val="left"/>
      <w:pPr>
        <w:ind w:left="5164" w:hanging="360"/>
      </w:pPr>
      <w:rPr>
        <w:rFonts w:ascii="Symbol" w:hAnsi="Symbol" w:hint="default"/>
      </w:rPr>
    </w:lvl>
    <w:lvl w:ilvl="7" w:tplc="042A0003" w:tentative="1">
      <w:start w:val="1"/>
      <w:numFmt w:val="bullet"/>
      <w:lvlText w:val="o"/>
      <w:lvlJc w:val="left"/>
      <w:pPr>
        <w:ind w:left="5884" w:hanging="360"/>
      </w:pPr>
      <w:rPr>
        <w:rFonts w:ascii="Courier New" w:hAnsi="Courier New" w:cs="Courier New" w:hint="default"/>
      </w:rPr>
    </w:lvl>
    <w:lvl w:ilvl="8" w:tplc="042A0005" w:tentative="1">
      <w:start w:val="1"/>
      <w:numFmt w:val="bullet"/>
      <w:lvlText w:val=""/>
      <w:lvlJc w:val="left"/>
      <w:pPr>
        <w:ind w:left="6604" w:hanging="360"/>
      </w:pPr>
      <w:rPr>
        <w:rFonts w:ascii="Wingdings" w:hAnsi="Wingdings" w:hint="default"/>
      </w:rPr>
    </w:lvl>
  </w:abstractNum>
  <w:abstractNum w:abstractNumId="89" w15:restartNumberingAfterBreak="0">
    <w:nsid w:val="57EE1E36"/>
    <w:multiLevelType w:val="multilevel"/>
    <w:tmpl w:val="62A6F6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15:restartNumberingAfterBreak="0">
    <w:nsid w:val="595131C1"/>
    <w:multiLevelType w:val="hybridMultilevel"/>
    <w:tmpl w:val="AADE9BA0"/>
    <w:lvl w:ilvl="0" w:tplc="042A0005">
      <w:start w:val="1"/>
      <w:numFmt w:val="bullet"/>
      <w:lvlText w:val=""/>
      <w:lvlJc w:val="left"/>
      <w:pPr>
        <w:ind w:left="1429" w:hanging="360"/>
      </w:pPr>
      <w:rPr>
        <w:rFonts w:ascii="Wingdings" w:hAnsi="Wingdings" w:hint="default"/>
        <w:b w:val="0"/>
        <w:bCs w:val="0"/>
        <w:i w:val="0"/>
        <w:iCs w:val="0"/>
        <w:spacing w:val="0"/>
        <w:w w:val="100"/>
        <w:sz w:val="26"/>
        <w:szCs w:val="26"/>
        <w:lang w:val="vi" w:eastAsia="en-US" w:bidi="ar-SA"/>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91" w15:restartNumberingAfterBreak="0">
    <w:nsid w:val="59C5126F"/>
    <w:multiLevelType w:val="multilevel"/>
    <w:tmpl w:val="AA063ADC"/>
    <w:lvl w:ilvl="0">
      <w:numFmt w:val="bullet"/>
      <w:lvlText w:val="-"/>
      <w:lvlJc w:val="left"/>
      <w:pPr>
        <w:ind w:left="275" w:hanging="152"/>
      </w:pPr>
      <w:rPr>
        <w:rFonts w:ascii="Times New Roman" w:eastAsia="Times New Roman" w:hAnsi="Times New Roman" w:cs="Times New Roman"/>
        <w:b w:val="0"/>
        <w:i w:val="0"/>
        <w:sz w:val="26"/>
        <w:szCs w:val="26"/>
      </w:rPr>
    </w:lvl>
    <w:lvl w:ilvl="1">
      <w:numFmt w:val="bullet"/>
      <w:lvlText w:val="●"/>
      <w:lvlJc w:val="left"/>
      <w:pPr>
        <w:ind w:left="964" w:hanging="420"/>
      </w:pPr>
      <w:rPr>
        <w:rFonts w:ascii="Verdana" w:eastAsia="Verdana" w:hAnsi="Verdana" w:cs="Verdana"/>
        <w:b w:val="0"/>
        <w:i w:val="0"/>
        <w:sz w:val="16"/>
        <w:szCs w:val="16"/>
      </w:rPr>
    </w:lvl>
    <w:lvl w:ilvl="2">
      <w:numFmt w:val="bullet"/>
      <w:lvlText w:val="•"/>
      <w:lvlJc w:val="left"/>
      <w:pPr>
        <w:ind w:left="1911" w:hanging="420"/>
      </w:pPr>
    </w:lvl>
    <w:lvl w:ilvl="3">
      <w:numFmt w:val="bullet"/>
      <w:lvlText w:val="•"/>
      <w:lvlJc w:val="left"/>
      <w:pPr>
        <w:ind w:left="2863" w:hanging="420"/>
      </w:pPr>
    </w:lvl>
    <w:lvl w:ilvl="4">
      <w:numFmt w:val="bullet"/>
      <w:lvlText w:val="•"/>
      <w:lvlJc w:val="left"/>
      <w:pPr>
        <w:ind w:left="3815" w:hanging="420"/>
      </w:pPr>
    </w:lvl>
    <w:lvl w:ilvl="5">
      <w:numFmt w:val="bullet"/>
      <w:lvlText w:val="•"/>
      <w:lvlJc w:val="left"/>
      <w:pPr>
        <w:ind w:left="4767" w:hanging="420"/>
      </w:pPr>
    </w:lvl>
    <w:lvl w:ilvl="6">
      <w:numFmt w:val="bullet"/>
      <w:lvlText w:val="•"/>
      <w:lvlJc w:val="left"/>
      <w:pPr>
        <w:ind w:left="5718" w:hanging="420"/>
      </w:pPr>
    </w:lvl>
    <w:lvl w:ilvl="7">
      <w:numFmt w:val="bullet"/>
      <w:lvlText w:val="•"/>
      <w:lvlJc w:val="left"/>
      <w:pPr>
        <w:ind w:left="6670" w:hanging="420"/>
      </w:pPr>
    </w:lvl>
    <w:lvl w:ilvl="8">
      <w:numFmt w:val="bullet"/>
      <w:lvlText w:val="•"/>
      <w:lvlJc w:val="left"/>
      <w:pPr>
        <w:ind w:left="7622" w:hanging="420"/>
      </w:pPr>
    </w:lvl>
  </w:abstractNum>
  <w:abstractNum w:abstractNumId="92" w15:restartNumberingAfterBreak="0">
    <w:nsid w:val="5A721A40"/>
    <w:multiLevelType w:val="multilevel"/>
    <w:tmpl w:val="840AFD16"/>
    <w:lvl w:ilvl="0">
      <w:start w:val="3"/>
      <w:numFmt w:val="decimal"/>
      <w:lvlText w:val="%1."/>
      <w:lvlJc w:val="left"/>
      <w:pPr>
        <w:ind w:left="369"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start w:val="1"/>
      <w:numFmt w:val="decimal"/>
      <w:lvlText w:val="%1.%2"/>
      <w:lvlJc w:val="left"/>
      <w:pPr>
        <w:ind w:left="499" w:hanging="390"/>
      </w:pPr>
      <w:rPr>
        <w:rFonts w:ascii="Times New Roman" w:eastAsia="Times New Roman" w:hAnsi="Times New Roman" w:cs="Times New Roman" w:hint="default"/>
        <w:b w:val="0"/>
        <w:bCs w:val="0"/>
        <w:i w:val="0"/>
        <w:iCs w:val="0"/>
        <w:spacing w:val="-3"/>
        <w:w w:val="100"/>
        <w:sz w:val="26"/>
        <w:szCs w:val="26"/>
        <w:lang w:val="vi" w:eastAsia="en-US" w:bidi="ar-SA"/>
      </w:rPr>
    </w:lvl>
    <w:lvl w:ilvl="2">
      <w:numFmt w:val="bullet"/>
      <w:lvlText w:val="•"/>
      <w:lvlJc w:val="left"/>
      <w:pPr>
        <w:ind w:left="1390" w:hanging="390"/>
      </w:pPr>
      <w:rPr>
        <w:rFonts w:hint="default"/>
        <w:lang w:val="vi" w:eastAsia="en-US" w:bidi="ar-SA"/>
      </w:rPr>
    </w:lvl>
    <w:lvl w:ilvl="3">
      <w:numFmt w:val="bullet"/>
      <w:lvlText w:val="•"/>
      <w:lvlJc w:val="left"/>
      <w:pPr>
        <w:ind w:left="2280" w:hanging="390"/>
      </w:pPr>
      <w:rPr>
        <w:rFonts w:hint="default"/>
        <w:lang w:val="vi" w:eastAsia="en-US" w:bidi="ar-SA"/>
      </w:rPr>
    </w:lvl>
    <w:lvl w:ilvl="4">
      <w:numFmt w:val="bullet"/>
      <w:lvlText w:val="•"/>
      <w:lvlJc w:val="left"/>
      <w:pPr>
        <w:ind w:left="3170" w:hanging="390"/>
      </w:pPr>
      <w:rPr>
        <w:rFonts w:hint="default"/>
        <w:lang w:val="vi" w:eastAsia="en-US" w:bidi="ar-SA"/>
      </w:rPr>
    </w:lvl>
    <w:lvl w:ilvl="5">
      <w:numFmt w:val="bullet"/>
      <w:lvlText w:val="•"/>
      <w:lvlJc w:val="left"/>
      <w:pPr>
        <w:ind w:left="4060" w:hanging="390"/>
      </w:pPr>
      <w:rPr>
        <w:rFonts w:hint="default"/>
        <w:lang w:val="vi" w:eastAsia="en-US" w:bidi="ar-SA"/>
      </w:rPr>
    </w:lvl>
    <w:lvl w:ilvl="6">
      <w:numFmt w:val="bullet"/>
      <w:lvlText w:val="•"/>
      <w:lvlJc w:val="left"/>
      <w:pPr>
        <w:ind w:left="4951" w:hanging="390"/>
      </w:pPr>
      <w:rPr>
        <w:rFonts w:hint="default"/>
        <w:lang w:val="vi" w:eastAsia="en-US" w:bidi="ar-SA"/>
      </w:rPr>
    </w:lvl>
    <w:lvl w:ilvl="7">
      <w:numFmt w:val="bullet"/>
      <w:lvlText w:val="•"/>
      <w:lvlJc w:val="left"/>
      <w:pPr>
        <w:ind w:left="5841" w:hanging="390"/>
      </w:pPr>
      <w:rPr>
        <w:rFonts w:hint="default"/>
        <w:lang w:val="vi" w:eastAsia="en-US" w:bidi="ar-SA"/>
      </w:rPr>
    </w:lvl>
    <w:lvl w:ilvl="8">
      <w:numFmt w:val="bullet"/>
      <w:lvlText w:val="•"/>
      <w:lvlJc w:val="left"/>
      <w:pPr>
        <w:ind w:left="6731" w:hanging="390"/>
      </w:pPr>
      <w:rPr>
        <w:rFonts w:hint="default"/>
        <w:lang w:val="vi" w:eastAsia="en-US" w:bidi="ar-SA"/>
      </w:rPr>
    </w:lvl>
  </w:abstractNum>
  <w:abstractNum w:abstractNumId="93" w15:restartNumberingAfterBreak="0">
    <w:nsid w:val="5D9A357B"/>
    <w:multiLevelType w:val="hybridMultilevel"/>
    <w:tmpl w:val="00FE7872"/>
    <w:lvl w:ilvl="0" w:tplc="4C12BCC8">
      <w:start w:val="1"/>
      <w:numFmt w:val="decimal"/>
      <w:lvlText w:val="%1."/>
      <w:lvlJc w:val="left"/>
      <w:pPr>
        <w:ind w:left="370"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BFC0B00C">
      <w:numFmt w:val="bullet"/>
      <w:lvlText w:val="•"/>
      <w:lvlJc w:val="left"/>
      <w:pPr>
        <w:ind w:left="1193" w:hanging="260"/>
      </w:pPr>
      <w:rPr>
        <w:rFonts w:hint="default"/>
        <w:lang w:val="vi" w:eastAsia="en-US" w:bidi="ar-SA"/>
      </w:rPr>
    </w:lvl>
    <w:lvl w:ilvl="2" w:tplc="4A6C9CDA">
      <w:numFmt w:val="bullet"/>
      <w:lvlText w:val="•"/>
      <w:lvlJc w:val="left"/>
      <w:pPr>
        <w:ind w:left="2006" w:hanging="260"/>
      </w:pPr>
      <w:rPr>
        <w:rFonts w:hint="default"/>
        <w:lang w:val="vi" w:eastAsia="en-US" w:bidi="ar-SA"/>
      </w:rPr>
    </w:lvl>
    <w:lvl w:ilvl="3" w:tplc="E05CD28E">
      <w:numFmt w:val="bullet"/>
      <w:lvlText w:val="•"/>
      <w:lvlJc w:val="left"/>
      <w:pPr>
        <w:ind w:left="2819" w:hanging="260"/>
      </w:pPr>
      <w:rPr>
        <w:rFonts w:hint="default"/>
        <w:lang w:val="vi" w:eastAsia="en-US" w:bidi="ar-SA"/>
      </w:rPr>
    </w:lvl>
    <w:lvl w:ilvl="4" w:tplc="30A0E8E8">
      <w:numFmt w:val="bullet"/>
      <w:lvlText w:val="•"/>
      <w:lvlJc w:val="left"/>
      <w:pPr>
        <w:ind w:left="3632" w:hanging="260"/>
      </w:pPr>
      <w:rPr>
        <w:rFonts w:hint="default"/>
        <w:lang w:val="vi" w:eastAsia="en-US" w:bidi="ar-SA"/>
      </w:rPr>
    </w:lvl>
    <w:lvl w:ilvl="5" w:tplc="9B46535E">
      <w:numFmt w:val="bullet"/>
      <w:lvlText w:val="•"/>
      <w:lvlJc w:val="left"/>
      <w:pPr>
        <w:ind w:left="4446" w:hanging="260"/>
      </w:pPr>
      <w:rPr>
        <w:rFonts w:hint="default"/>
        <w:lang w:val="vi" w:eastAsia="en-US" w:bidi="ar-SA"/>
      </w:rPr>
    </w:lvl>
    <w:lvl w:ilvl="6" w:tplc="B9D23BC0">
      <w:numFmt w:val="bullet"/>
      <w:lvlText w:val="•"/>
      <w:lvlJc w:val="left"/>
      <w:pPr>
        <w:ind w:left="5259" w:hanging="260"/>
      </w:pPr>
      <w:rPr>
        <w:rFonts w:hint="default"/>
        <w:lang w:val="vi" w:eastAsia="en-US" w:bidi="ar-SA"/>
      </w:rPr>
    </w:lvl>
    <w:lvl w:ilvl="7" w:tplc="8482E10E">
      <w:numFmt w:val="bullet"/>
      <w:lvlText w:val="•"/>
      <w:lvlJc w:val="left"/>
      <w:pPr>
        <w:ind w:left="6072" w:hanging="260"/>
      </w:pPr>
      <w:rPr>
        <w:rFonts w:hint="default"/>
        <w:lang w:val="vi" w:eastAsia="en-US" w:bidi="ar-SA"/>
      </w:rPr>
    </w:lvl>
    <w:lvl w:ilvl="8" w:tplc="7D62B4E6">
      <w:numFmt w:val="bullet"/>
      <w:lvlText w:val="•"/>
      <w:lvlJc w:val="left"/>
      <w:pPr>
        <w:ind w:left="6885" w:hanging="260"/>
      </w:pPr>
      <w:rPr>
        <w:rFonts w:hint="default"/>
        <w:lang w:val="vi" w:eastAsia="en-US" w:bidi="ar-SA"/>
      </w:rPr>
    </w:lvl>
  </w:abstractNum>
  <w:abstractNum w:abstractNumId="94" w15:restartNumberingAfterBreak="0">
    <w:nsid w:val="5DF43526"/>
    <w:multiLevelType w:val="multilevel"/>
    <w:tmpl w:val="6FBA8B20"/>
    <w:lvl w:ilvl="0">
      <w:start w:val="1"/>
      <w:numFmt w:val="decimal"/>
      <w:lvlText w:val="%1."/>
      <w:lvlJc w:val="left"/>
      <w:pPr>
        <w:ind w:left="544" w:hanging="420"/>
      </w:pPr>
      <w:rPr>
        <w:rFonts w:ascii="Times New Roman" w:eastAsia="Times New Roman" w:hAnsi="Times New Roman" w:cs="Times New Roman"/>
        <w:b/>
        <w:i w:val="0"/>
        <w:sz w:val="26"/>
        <w:szCs w:val="26"/>
      </w:rPr>
    </w:lvl>
    <w:lvl w:ilvl="1">
      <w:numFmt w:val="bullet"/>
      <w:lvlText w:val="•"/>
      <w:lvlJc w:val="left"/>
      <w:pPr>
        <w:ind w:left="1438" w:hanging="419"/>
      </w:pPr>
    </w:lvl>
    <w:lvl w:ilvl="2">
      <w:numFmt w:val="bullet"/>
      <w:lvlText w:val="•"/>
      <w:lvlJc w:val="left"/>
      <w:pPr>
        <w:ind w:left="2337" w:hanging="420"/>
      </w:pPr>
    </w:lvl>
    <w:lvl w:ilvl="3">
      <w:numFmt w:val="bullet"/>
      <w:lvlText w:val="•"/>
      <w:lvlJc w:val="left"/>
      <w:pPr>
        <w:ind w:left="3235" w:hanging="420"/>
      </w:pPr>
    </w:lvl>
    <w:lvl w:ilvl="4">
      <w:numFmt w:val="bullet"/>
      <w:lvlText w:val="•"/>
      <w:lvlJc w:val="left"/>
      <w:pPr>
        <w:ind w:left="4134" w:hanging="420"/>
      </w:pPr>
    </w:lvl>
    <w:lvl w:ilvl="5">
      <w:numFmt w:val="bullet"/>
      <w:lvlText w:val="•"/>
      <w:lvlJc w:val="left"/>
      <w:pPr>
        <w:ind w:left="5033" w:hanging="420"/>
      </w:pPr>
    </w:lvl>
    <w:lvl w:ilvl="6">
      <w:numFmt w:val="bullet"/>
      <w:lvlText w:val="•"/>
      <w:lvlJc w:val="left"/>
      <w:pPr>
        <w:ind w:left="5931" w:hanging="420"/>
      </w:pPr>
    </w:lvl>
    <w:lvl w:ilvl="7">
      <w:numFmt w:val="bullet"/>
      <w:lvlText w:val="•"/>
      <w:lvlJc w:val="left"/>
      <w:pPr>
        <w:ind w:left="6830" w:hanging="420"/>
      </w:pPr>
    </w:lvl>
    <w:lvl w:ilvl="8">
      <w:numFmt w:val="bullet"/>
      <w:lvlText w:val="•"/>
      <w:lvlJc w:val="left"/>
      <w:pPr>
        <w:ind w:left="7728" w:hanging="420"/>
      </w:pPr>
    </w:lvl>
  </w:abstractNum>
  <w:abstractNum w:abstractNumId="95" w15:restartNumberingAfterBreak="0">
    <w:nsid w:val="604B717E"/>
    <w:multiLevelType w:val="hybridMultilevel"/>
    <w:tmpl w:val="98DCE034"/>
    <w:lvl w:ilvl="0" w:tplc="D76AAEF8">
      <w:start w:val="5"/>
      <w:numFmt w:val="decimal"/>
      <w:lvlText w:val="%1."/>
      <w:lvlJc w:val="left"/>
      <w:pPr>
        <w:ind w:left="369"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FBF0EAD8">
      <w:numFmt w:val="bullet"/>
      <w:lvlText w:val="•"/>
      <w:lvlJc w:val="left"/>
      <w:pPr>
        <w:ind w:left="1175" w:hanging="260"/>
      </w:pPr>
      <w:rPr>
        <w:rFonts w:hint="default"/>
        <w:lang w:val="vi" w:eastAsia="en-US" w:bidi="ar-SA"/>
      </w:rPr>
    </w:lvl>
    <w:lvl w:ilvl="2" w:tplc="F7EA66C4">
      <w:numFmt w:val="bullet"/>
      <w:lvlText w:val="•"/>
      <w:lvlJc w:val="left"/>
      <w:pPr>
        <w:ind w:left="1990" w:hanging="260"/>
      </w:pPr>
      <w:rPr>
        <w:rFonts w:hint="default"/>
        <w:lang w:val="vi" w:eastAsia="en-US" w:bidi="ar-SA"/>
      </w:rPr>
    </w:lvl>
    <w:lvl w:ilvl="3" w:tplc="C59A572A">
      <w:numFmt w:val="bullet"/>
      <w:lvlText w:val="•"/>
      <w:lvlJc w:val="left"/>
      <w:pPr>
        <w:ind w:left="2805" w:hanging="260"/>
      </w:pPr>
      <w:rPr>
        <w:rFonts w:hint="default"/>
        <w:lang w:val="vi" w:eastAsia="en-US" w:bidi="ar-SA"/>
      </w:rPr>
    </w:lvl>
    <w:lvl w:ilvl="4" w:tplc="52285616">
      <w:numFmt w:val="bullet"/>
      <w:lvlText w:val="•"/>
      <w:lvlJc w:val="left"/>
      <w:pPr>
        <w:ind w:left="3620" w:hanging="260"/>
      </w:pPr>
      <w:rPr>
        <w:rFonts w:hint="default"/>
        <w:lang w:val="vi" w:eastAsia="en-US" w:bidi="ar-SA"/>
      </w:rPr>
    </w:lvl>
    <w:lvl w:ilvl="5" w:tplc="1B86247C">
      <w:numFmt w:val="bullet"/>
      <w:lvlText w:val="•"/>
      <w:lvlJc w:val="left"/>
      <w:pPr>
        <w:ind w:left="4436" w:hanging="260"/>
      </w:pPr>
      <w:rPr>
        <w:rFonts w:hint="default"/>
        <w:lang w:val="vi" w:eastAsia="en-US" w:bidi="ar-SA"/>
      </w:rPr>
    </w:lvl>
    <w:lvl w:ilvl="6" w:tplc="09426CA8">
      <w:numFmt w:val="bullet"/>
      <w:lvlText w:val="•"/>
      <w:lvlJc w:val="left"/>
      <w:pPr>
        <w:ind w:left="5251" w:hanging="260"/>
      </w:pPr>
      <w:rPr>
        <w:rFonts w:hint="default"/>
        <w:lang w:val="vi" w:eastAsia="en-US" w:bidi="ar-SA"/>
      </w:rPr>
    </w:lvl>
    <w:lvl w:ilvl="7" w:tplc="C116E784">
      <w:numFmt w:val="bullet"/>
      <w:lvlText w:val="•"/>
      <w:lvlJc w:val="left"/>
      <w:pPr>
        <w:ind w:left="6066" w:hanging="260"/>
      </w:pPr>
      <w:rPr>
        <w:rFonts w:hint="default"/>
        <w:lang w:val="vi" w:eastAsia="en-US" w:bidi="ar-SA"/>
      </w:rPr>
    </w:lvl>
    <w:lvl w:ilvl="8" w:tplc="73C01A66">
      <w:numFmt w:val="bullet"/>
      <w:lvlText w:val="•"/>
      <w:lvlJc w:val="left"/>
      <w:pPr>
        <w:ind w:left="6881" w:hanging="260"/>
      </w:pPr>
      <w:rPr>
        <w:rFonts w:hint="default"/>
        <w:lang w:val="vi" w:eastAsia="en-US" w:bidi="ar-SA"/>
      </w:rPr>
    </w:lvl>
  </w:abstractNum>
  <w:abstractNum w:abstractNumId="96" w15:restartNumberingAfterBreak="0">
    <w:nsid w:val="60F13A6C"/>
    <w:multiLevelType w:val="hybridMultilevel"/>
    <w:tmpl w:val="E9948310"/>
    <w:lvl w:ilvl="0" w:tplc="042A000F">
      <w:start w:val="1"/>
      <w:numFmt w:val="decimal"/>
      <w:lvlText w:val="%1."/>
      <w:lvlJc w:val="left"/>
      <w:pPr>
        <w:ind w:left="860" w:hanging="360"/>
      </w:pPr>
    </w:lvl>
    <w:lvl w:ilvl="1" w:tplc="04090019" w:tentative="1">
      <w:start w:val="1"/>
      <w:numFmt w:val="lowerLetter"/>
      <w:lvlText w:val="%2."/>
      <w:lvlJc w:val="left"/>
      <w:pPr>
        <w:ind w:left="1580" w:hanging="360"/>
      </w:pPr>
    </w:lvl>
    <w:lvl w:ilvl="2" w:tplc="0409001B">
      <w:start w:val="1"/>
      <w:numFmt w:val="lowerRoman"/>
      <w:lvlText w:val="%3."/>
      <w:lvlJc w:val="right"/>
      <w:pPr>
        <w:ind w:left="2300" w:hanging="180"/>
      </w:pPr>
    </w:lvl>
    <w:lvl w:ilvl="3" w:tplc="0409000F" w:tentative="1">
      <w:start w:val="1"/>
      <w:numFmt w:val="decimal"/>
      <w:lvlText w:val="%4."/>
      <w:lvlJc w:val="left"/>
      <w:pPr>
        <w:ind w:left="3020" w:hanging="360"/>
      </w:pPr>
    </w:lvl>
    <w:lvl w:ilvl="4" w:tplc="04090019" w:tentative="1">
      <w:start w:val="1"/>
      <w:numFmt w:val="lowerLetter"/>
      <w:lvlText w:val="%5."/>
      <w:lvlJc w:val="left"/>
      <w:pPr>
        <w:ind w:left="3740" w:hanging="360"/>
      </w:pPr>
    </w:lvl>
    <w:lvl w:ilvl="5" w:tplc="0409001B" w:tentative="1">
      <w:start w:val="1"/>
      <w:numFmt w:val="lowerRoman"/>
      <w:lvlText w:val="%6."/>
      <w:lvlJc w:val="right"/>
      <w:pPr>
        <w:ind w:left="4460" w:hanging="180"/>
      </w:pPr>
    </w:lvl>
    <w:lvl w:ilvl="6" w:tplc="0409000F" w:tentative="1">
      <w:start w:val="1"/>
      <w:numFmt w:val="decimal"/>
      <w:lvlText w:val="%7."/>
      <w:lvlJc w:val="left"/>
      <w:pPr>
        <w:ind w:left="5180" w:hanging="360"/>
      </w:pPr>
    </w:lvl>
    <w:lvl w:ilvl="7" w:tplc="04090019" w:tentative="1">
      <w:start w:val="1"/>
      <w:numFmt w:val="lowerLetter"/>
      <w:lvlText w:val="%8."/>
      <w:lvlJc w:val="left"/>
      <w:pPr>
        <w:ind w:left="5900" w:hanging="360"/>
      </w:pPr>
    </w:lvl>
    <w:lvl w:ilvl="8" w:tplc="0409001B" w:tentative="1">
      <w:start w:val="1"/>
      <w:numFmt w:val="lowerRoman"/>
      <w:lvlText w:val="%9."/>
      <w:lvlJc w:val="right"/>
      <w:pPr>
        <w:ind w:left="6620" w:hanging="180"/>
      </w:pPr>
    </w:lvl>
  </w:abstractNum>
  <w:abstractNum w:abstractNumId="97" w15:restartNumberingAfterBreak="0">
    <w:nsid w:val="6177529B"/>
    <w:multiLevelType w:val="multilevel"/>
    <w:tmpl w:val="7A9C4912"/>
    <w:lvl w:ilvl="0">
      <w:start w:val="2"/>
      <w:numFmt w:val="decimal"/>
      <w:lvlText w:val="%1."/>
      <w:lvlJc w:val="left"/>
      <w:pPr>
        <w:ind w:left="369"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start w:val="1"/>
      <w:numFmt w:val="decimal"/>
      <w:lvlText w:val="%1.%2"/>
      <w:lvlJc w:val="left"/>
      <w:pPr>
        <w:ind w:left="499" w:hanging="390"/>
      </w:pPr>
      <w:rPr>
        <w:rFonts w:ascii="Times New Roman" w:eastAsia="Times New Roman" w:hAnsi="Times New Roman" w:cs="Times New Roman" w:hint="default"/>
        <w:b w:val="0"/>
        <w:bCs w:val="0"/>
        <w:i w:val="0"/>
        <w:iCs w:val="0"/>
        <w:spacing w:val="-3"/>
        <w:w w:val="100"/>
        <w:sz w:val="26"/>
        <w:szCs w:val="26"/>
        <w:lang w:val="vi" w:eastAsia="en-US" w:bidi="ar-SA"/>
      </w:rPr>
    </w:lvl>
    <w:lvl w:ilvl="2">
      <w:numFmt w:val="bullet"/>
      <w:lvlText w:val="•"/>
      <w:lvlJc w:val="left"/>
      <w:pPr>
        <w:ind w:left="1390" w:hanging="390"/>
      </w:pPr>
      <w:rPr>
        <w:rFonts w:hint="default"/>
        <w:lang w:val="vi" w:eastAsia="en-US" w:bidi="ar-SA"/>
      </w:rPr>
    </w:lvl>
    <w:lvl w:ilvl="3">
      <w:numFmt w:val="bullet"/>
      <w:lvlText w:val="•"/>
      <w:lvlJc w:val="left"/>
      <w:pPr>
        <w:ind w:left="2280" w:hanging="390"/>
      </w:pPr>
      <w:rPr>
        <w:rFonts w:hint="default"/>
        <w:lang w:val="vi" w:eastAsia="en-US" w:bidi="ar-SA"/>
      </w:rPr>
    </w:lvl>
    <w:lvl w:ilvl="4">
      <w:numFmt w:val="bullet"/>
      <w:lvlText w:val="•"/>
      <w:lvlJc w:val="left"/>
      <w:pPr>
        <w:ind w:left="3170" w:hanging="390"/>
      </w:pPr>
      <w:rPr>
        <w:rFonts w:hint="default"/>
        <w:lang w:val="vi" w:eastAsia="en-US" w:bidi="ar-SA"/>
      </w:rPr>
    </w:lvl>
    <w:lvl w:ilvl="5">
      <w:numFmt w:val="bullet"/>
      <w:lvlText w:val="•"/>
      <w:lvlJc w:val="left"/>
      <w:pPr>
        <w:ind w:left="4060" w:hanging="390"/>
      </w:pPr>
      <w:rPr>
        <w:rFonts w:hint="default"/>
        <w:lang w:val="vi" w:eastAsia="en-US" w:bidi="ar-SA"/>
      </w:rPr>
    </w:lvl>
    <w:lvl w:ilvl="6">
      <w:numFmt w:val="bullet"/>
      <w:lvlText w:val="•"/>
      <w:lvlJc w:val="left"/>
      <w:pPr>
        <w:ind w:left="4951" w:hanging="390"/>
      </w:pPr>
      <w:rPr>
        <w:rFonts w:hint="default"/>
        <w:lang w:val="vi" w:eastAsia="en-US" w:bidi="ar-SA"/>
      </w:rPr>
    </w:lvl>
    <w:lvl w:ilvl="7">
      <w:numFmt w:val="bullet"/>
      <w:lvlText w:val="•"/>
      <w:lvlJc w:val="left"/>
      <w:pPr>
        <w:ind w:left="5841" w:hanging="390"/>
      </w:pPr>
      <w:rPr>
        <w:rFonts w:hint="default"/>
        <w:lang w:val="vi" w:eastAsia="en-US" w:bidi="ar-SA"/>
      </w:rPr>
    </w:lvl>
    <w:lvl w:ilvl="8">
      <w:numFmt w:val="bullet"/>
      <w:lvlText w:val="•"/>
      <w:lvlJc w:val="left"/>
      <w:pPr>
        <w:ind w:left="6731" w:hanging="390"/>
      </w:pPr>
      <w:rPr>
        <w:rFonts w:hint="default"/>
        <w:lang w:val="vi" w:eastAsia="en-US" w:bidi="ar-SA"/>
      </w:rPr>
    </w:lvl>
  </w:abstractNum>
  <w:abstractNum w:abstractNumId="98" w15:restartNumberingAfterBreak="0">
    <w:nsid w:val="62022424"/>
    <w:multiLevelType w:val="multilevel"/>
    <w:tmpl w:val="710A2DBC"/>
    <w:lvl w:ilvl="0">
      <w:numFmt w:val="bullet"/>
      <w:lvlText w:val="●"/>
      <w:lvlJc w:val="left"/>
      <w:pPr>
        <w:ind w:left="544" w:hanging="420"/>
      </w:pPr>
      <w:rPr>
        <w:rFonts w:ascii="Verdana" w:eastAsia="Verdana" w:hAnsi="Verdana" w:cs="Verdana"/>
        <w:b w:val="0"/>
        <w:i w:val="0"/>
        <w:sz w:val="16"/>
        <w:szCs w:val="16"/>
      </w:rPr>
    </w:lvl>
    <w:lvl w:ilvl="1">
      <w:numFmt w:val="bullet"/>
      <w:lvlText w:val="•"/>
      <w:lvlJc w:val="left"/>
      <w:pPr>
        <w:ind w:left="1438" w:hanging="419"/>
      </w:pPr>
    </w:lvl>
    <w:lvl w:ilvl="2">
      <w:numFmt w:val="bullet"/>
      <w:lvlText w:val="•"/>
      <w:lvlJc w:val="left"/>
      <w:pPr>
        <w:ind w:left="2337" w:hanging="420"/>
      </w:pPr>
    </w:lvl>
    <w:lvl w:ilvl="3">
      <w:numFmt w:val="bullet"/>
      <w:lvlText w:val="•"/>
      <w:lvlJc w:val="left"/>
      <w:pPr>
        <w:ind w:left="3235" w:hanging="420"/>
      </w:pPr>
    </w:lvl>
    <w:lvl w:ilvl="4">
      <w:numFmt w:val="bullet"/>
      <w:lvlText w:val="•"/>
      <w:lvlJc w:val="left"/>
      <w:pPr>
        <w:ind w:left="4134" w:hanging="420"/>
      </w:pPr>
    </w:lvl>
    <w:lvl w:ilvl="5">
      <w:numFmt w:val="bullet"/>
      <w:lvlText w:val="•"/>
      <w:lvlJc w:val="left"/>
      <w:pPr>
        <w:ind w:left="5033" w:hanging="420"/>
      </w:pPr>
    </w:lvl>
    <w:lvl w:ilvl="6">
      <w:numFmt w:val="bullet"/>
      <w:lvlText w:val="•"/>
      <w:lvlJc w:val="left"/>
      <w:pPr>
        <w:ind w:left="5931" w:hanging="420"/>
      </w:pPr>
    </w:lvl>
    <w:lvl w:ilvl="7">
      <w:numFmt w:val="bullet"/>
      <w:lvlText w:val="•"/>
      <w:lvlJc w:val="left"/>
      <w:pPr>
        <w:ind w:left="6830" w:hanging="420"/>
      </w:pPr>
    </w:lvl>
    <w:lvl w:ilvl="8">
      <w:numFmt w:val="bullet"/>
      <w:lvlText w:val="•"/>
      <w:lvlJc w:val="left"/>
      <w:pPr>
        <w:ind w:left="7728" w:hanging="420"/>
      </w:pPr>
    </w:lvl>
  </w:abstractNum>
  <w:abstractNum w:abstractNumId="99" w15:restartNumberingAfterBreak="0">
    <w:nsid w:val="62F47628"/>
    <w:multiLevelType w:val="hybridMultilevel"/>
    <w:tmpl w:val="62302FAE"/>
    <w:lvl w:ilvl="0" w:tplc="78CEE5F8">
      <w:start w:val="1"/>
      <w:numFmt w:val="decimal"/>
      <w:lvlText w:val="%1."/>
      <w:lvlJc w:val="left"/>
      <w:pPr>
        <w:ind w:left="370"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1770AC6C">
      <w:numFmt w:val="bullet"/>
      <w:lvlText w:val="•"/>
      <w:lvlJc w:val="left"/>
      <w:pPr>
        <w:ind w:left="1193" w:hanging="260"/>
      </w:pPr>
      <w:rPr>
        <w:rFonts w:hint="default"/>
        <w:lang w:val="vi" w:eastAsia="en-US" w:bidi="ar-SA"/>
      </w:rPr>
    </w:lvl>
    <w:lvl w:ilvl="2" w:tplc="22A8D372">
      <w:numFmt w:val="bullet"/>
      <w:lvlText w:val="•"/>
      <w:lvlJc w:val="left"/>
      <w:pPr>
        <w:ind w:left="2006" w:hanging="260"/>
      </w:pPr>
      <w:rPr>
        <w:rFonts w:hint="default"/>
        <w:lang w:val="vi" w:eastAsia="en-US" w:bidi="ar-SA"/>
      </w:rPr>
    </w:lvl>
    <w:lvl w:ilvl="3" w:tplc="7416F338">
      <w:numFmt w:val="bullet"/>
      <w:lvlText w:val="•"/>
      <w:lvlJc w:val="left"/>
      <w:pPr>
        <w:ind w:left="2819" w:hanging="260"/>
      </w:pPr>
      <w:rPr>
        <w:rFonts w:hint="default"/>
        <w:lang w:val="vi" w:eastAsia="en-US" w:bidi="ar-SA"/>
      </w:rPr>
    </w:lvl>
    <w:lvl w:ilvl="4" w:tplc="5DC27496">
      <w:numFmt w:val="bullet"/>
      <w:lvlText w:val="•"/>
      <w:lvlJc w:val="left"/>
      <w:pPr>
        <w:ind w:left="3632" w:hanging="260"/>
      </w:pPr>
      <w:rPr>
        <w:rFonts w:hint="default"/>
        <w:lang w:val="vi" w:eastAsia="en-US" w:bidi="ar-SA"/>
      </w:rPr>
    </w:lvl>
    <w:lvl w:ilvl="5" w:tplc="F8EE58FA">
      <w:numFmt w:val="bullet"/>
      <w:lvlText w:val="•"/>
      <w:lvlJc w:val="left"/>
      <w:pPr>
        <w:ind w:left="4446" w:hanging="260"/>
      </w:pPr>
      <w:rPr>
        <w:rFonts w:hint="default"/>
        <w:lang w:val="vi" w:eastAsia="en-US" w:bidi="ar-SA"/>
      </w:rPr>
    </w:lvl>
    <w:lvl w:ilvl="6" w:tplc="C8920FEC">
      <w:numFmt w:val="bullet"/>
      <w:lvlText w:val="•"/>
      <w:lvlJc w:val="left"/>
      <w:pPr>
        <w:ind w:left="5259" w:hanging="260"/>
      </w:pPr>
      <w:rPr>
        <w:rFonts w:hint="default"/>
        <w:lang w:val="vi" w:eastAsia="en-US" w:bidi="ar-SA"/>
      </w:rPr>
    </w:lvl>
    <w:lvl w:ilvl="7" w:tplc="2014DF36">
      <w:numFmt w:val="bullet"/>
      <w:lvlText w:val="•"/>
      <w:lvlJc w:val="left"/>
      <w:pPr>
        <w:ind w:left="6072" w:hanging="260"/>
      </w:pPr>
      <w:rPr>
        <w:rFonts w:hint="default"/>
        <w:lang w:val="vi" w:eastAsia="en-US" w:bidi="ar-SA"/>
      </w:rPr>
    </w:lvl>
    <w:lvl w:ilvl="8" w:tplc="D32A9F36">
      <w:numFmt w:val="bullet"/>
      <w:lvlText w:val="•"/>
      <w:lvlJc w:val="left"/>
      <w:pPr>
        <w:ind w:left="6885" w:hanging="260"/>
      </w:pPr>
      <w:rPr>
        <w:rFonts w:hint="default"/>
        <w:lang w:val="vi" w:eastAsia="en-US" w:bidi="ar-SA"/>
      </w:rPr>
    </w:lvl>
  </w:abstractNum>
  <w:abstractNum w:abstractNumId="100" w15:restartNumberingAfterBreak="0">
    <w:nsid w:val="65AB2588"/>
    <w:multiLevelType w:val="multilevel"/>
    <w:tmpl w:val="10F84D78"/>
    <w:lvl w:ilvl="0">
      <w:start w:val="4"/>
      <w:numFmt w:val="decimal"/>
      <w:lvlText w:val="%1"/>
      <w:lvlJc w:val="left"/>
      <w:pPr>
        <w:ind w:left="693" w:hanging="584"/>
      </w:pPr>
      <w:rPr>
        <w:rFonts w:hint="default"/>
        <w:lang w:val="vi" w:eastAsia="en-US" w:bidi="ar-SA"/>
      </w:rPr>
    </w:lvl>
    <w:lvl w:ilvl="1">
      <w:start w:val="2"/>
      <w:numFmt w:val="decimal"/>
      <w:lvlText w:val="%1.%2"/>
      <w:lvlJc w:val="left"/>
      <w:pPr>
        <w:ind w:left="693" w:hanging="584"/>
      </w:pPr>
      <w:rPr>
        <w:rFonts w:hint="default"/>
        <w:lang w:val="vi" w:eastAsia="en-US" w:bidi="ar-SA"/>
      </w:rPr>
    </w:lvl>
    <w:lvl w:ilvl="2">
      <w:start w:val="1"/>
      <w:numFmt w:val="decimal"/>
      <w:lvlText w:val="%1.%2.%3"/>
      <w:lvlJc w:val="left"/>
      <w:pPr>
        <w:ind w:left="693" w:hanging="584"/>
      </w:pPr>
      <w:rPr>
        <w:rFonts w:ascii="Times New Roman" w:eastAsia="Times New Roman" w:hAnsi="Times New Roman" w:cs="Times New Roman" w:hint="default"/>
        <w:b w:val="0"/>
        <w:bCs w:val="0"/>
        <w:i w:val="0"/>
        <w:iCs w:val="0"/>
        <w:spacing w:val="-3"/>
        <w:w w:val="100"/>
        <w:sz w:val="26"/>
        <w:szCs w:val="26"/>
        <w:lang w:val="vi" w:eastAsia="en-US" w:bidi="ar-SA"/>
      </w:rPr>
    </w:lvl>
    <w:lvl w:ilvl="3">
      <w:numFmt w:val="bullet"/>
      <w:lvlText w:val="•"/>
      <w:lvlJc w:val="left"/>
      <w:pPr>
        <w:ind w:left="3043" w:hanging="584"/>
      </w:pPr>
      <w:rPr>
        <w:rFonts w:hint="default"/>
        <w:lang w:val="vi" w:eastAsia="en-US" w:bidi="ar-SA"/>
      </w:rPr>
    </w:lvl>
    <w:lvl w:ilvl="4">
      <w:numFmt w:val="bullet"/>
      <w:lvlText w:val="•"/>
      <w:lvlJc w:val="left"/>
      <w:pPr>
        <w:ind w:left="3824" w:hanging="584"/>
      </w:pPr>
      <w:rPr>
        <w:rFonts w:hint="default"/>
        <w:lang w:val="vi" w:eastAsia="en-US" w:bidi="ar-SA"/>
      </w:rPr>
    </w:lvl>
    <w:lvl w:ilvl="5">
      <w:numFmt w:val="bullet"/>
      <w:lvlText w:val="•"/>
      <w:lvlJc w:val="left"/>
      <w:pPr>
        <w:ind w:left="4606" w:hanging="584"/>
      </w:pPr>
      <w:rPr>
        <w:rFonts w:hint="default"/>
        <w:lang w:val="vi" w:eastAsia="en-US" w:bidi="ar-SA"/>
      </w:rPr>
    </w:lvl>
    <w:lvl w:ilvl="6">
      <w:numFmt w:val="bullet"/>
      <w:lvlText w:val="•"/>
      <w:lvlJc w:val="left"/>
      <w:pPr>
        <w:ind w:left="5387" w:hanging="584"/>
      </w:pPr>
      <w:rPr>
        <w:rFonts w:hint="default"/>
        <w:lang w:val="vi" w:eastAsia="en-US" w:bidi="ar-SA"/>
      </w:rPr>
    </w:lvl>
    <w:lvl w:ilvl="7">
      <w:numFmt w:val="bullet"/>
      <w:lvlText w:val="•"/>
      <w:lvlJc w:val="left"/>
      <w:pPr>
        <w:ind w:left="6168" w:hanging="584"/>
      </w:pPr>
      <w:rPr>
        <w:rFonts w:hint="default"/>
        <w:lang w:val="vi" w:eastAsia="en-US" w:bidi="ar-SA"/>
      </w:rPr>
    </w:lvl>
    <w:lvl w:ilvl="8">
      <w:numFmt w:val="bullet"/>
      <w:lvlText w:val="•"/>
      <w:lvlJc w:val="left"/>
      <w:pPr>
        <w:ind w:left="6949" w:hanging="584"/>
      </w:pPr>
      <w:rPr>
        <w:rFonts w:hint="default"/>
        <w:lang w:val="vi" w:eastAsia="en-US" w:bidi="ar-SA"/>
      </w:rPr>
    </w:lvl>
  </w:abstractNum>
  <w:abstractNum w:abstractNumId="101" w15:restartNumberingAfterBreak="0">
    <w:nsid w:val="65F651B9"/>
    <w:multiLevelType w:val="multilevel"/>
    <w:tmpl w:val="E780BABA"/>
    <w:lvl w:ilvl="0">
      <w:start w:val="2"/>
      <w:numFmt w:val="decimal"/>
      <w:lvlText w:val="%1"/>
      <w:lvlJc w:val="left"/>
      <w:pPr>
        <w:ind w:left="513" w:hanging="390"/>
      </w:pPr>
      <w:rPr>
        <w:rFonts w:hint="default"/>
        <w:lang w:val="vi" w:eastAsia="en-US" w:bidi="ar-SA"/>
      </w:rPr>
    </w:lvl>
    <w:lvl w:ilvl="1">
      <w:start w:val="1"/>
      <w:numFmt w:val="decimal"/>
      <w:lvlText w:val="%1.%2"/>
      <w:lvlJc w:val="left"/>
      <w:pPr>
        <w:ind w:left="513" w:hanging="390"/>
      </w:pPr>
      <w:rPr>
        <w:rFonts w:ascii="Times New Roman" w:eastAsia="Times New Roman" w:hAnsi="Times New Roman" w:cs="Times New Roman" w:hint="default"/>
        <w:b/>
        <w:bCs/>
        <w:i w:val="0"/>
        <w:iCs w:val="0"/>
        <w:spacing w:val="-3"/>
        <w:w w:val="100"/>
        <w:sz w:val="26"/>
        <w:szCs w:val="26"/>
        <w:lang w:val="vi" w:eastAsia="en-US" w:bidi="ar-SA"/>
      </w:rPr>
    </w:lvl>
    <w:lvl w:ilvl="2">
      <w:start w:val="1"/>
      <w:numFmt w:val="decimal"/>
      <w:lvlText w:val="%1.%2.%3"/>
      <w:lvlJc w:val="left"/>
      <w:pPr>
        <w:ind w:left="707" w:hanging="584"/>
      </w:pPr>
      <w:rPr>
        <w:rFonts w:ascii="Times New Roman" w:eastAsia="Times New Roman" w:hAnsi="Times New Roman" w:cs="Times New Roman" w:hint="default"/>
        <w:b/>
        <w:bCs/>
        <w:i w:val="0"/>
        <w:iCs w:val="0"/>
        <w:spacing w:val="-3"/>
        <w:w w:val="100"/>
        <w:sz w:val="26"/>
        <w:szCs w:val="26"/>
        <w:lang w:val="vi" w:eastAsia="en-US" w:bidi="ar-SA"/>
      </w:rPr>
    </w:lvl>
    <w:lvl w:ilvl="3">
      <w:numFmt w:val="bullet"/>
      <w:lvlText w:val="●"/>
      <w:lvlJc w:val="left"/>
      <w:pPr>
        <w:ind w:left="544" w:hanging="420"/>
      </w:pPr>
      <w:rPr>
        <w:rFonts w:ascii="OpenSymbol" w:eastAsia="OpenSymbol" w:hAnsi="OpenSymbol" w:cs="OpenSymbol" w:hint="default"/>
        <w:b w:val="0"/>
        <w:bCs w:val="0"/>
        <w:i w:val="0"/>
        <w:iCs w:val="0"/>
        <w:spacing w:val="0"/>
        <w:w w:val="125"/>
        <w:sz w:val="16"/>
        <w:szCs w:val="16"/>
        <w:lang w:val="vi" w:eastAsia="en-US" w:bidi="ar-SA"/>
      </w:rPr>
    </w:lvl>
    <w:lvl w:ilvl="4">
      <w:numFmt w:val="bullet"/>
      <w:lvlText w:val="■"/>
      <w:lvlJc w:val="left"/>
      <w:pPr>
        <w:ind w:left="964" w:hanging="420"/>
      </w:pPr>
      <w:rPr>
        <w:rFonts w:ascii="OpenSymbol" w:eastAsia="OpenSymbol" w:hAnsi="OpenSymbol" w:cs="OpenSymbol" w:hint="default"/>
        <w:b w:val="0"/>
        <w:bCs w:val="0"/>
        <w:i w:val="0"/>
        <w:iCs w:val="0"/>
        <w:spacing w:val="0"/>
        <w:w w:val="102"/>
        <w:sz w:val="14"/>
        <w:szCs w:val="14"/>
        <w:lang w:val="vi" w:eastAsia="en-US" w:bidi="ar-SA"/>
      </w:rPr>
    </w:lvl>
    <w:lvl w:ilvl="5">
      <w:numFmt w:val="bullet"/>
      <w:lvlText w:val="•"/>
      <w:lvlJc w:val="left"/>
      <w:pPr>
        <w:ind w:left="3407" w:hanging="420"/>
      </w:pPr>
      <w:rPr>
        <w:rFonts w:hint="default"/>
        <w:lang w:val="vi" w:eastAsia="en-US" w:bidi="ar-SA"/>
      </w:rPr>
    </w:lvl>
    <w:lvl w:ilvl="6">
      <w:numFmt w:val="bullet"/>
      <w:lvlText w:val="•"/>
      <w:lvlJc w:val="left"/>
      <w:pPr>
        <w:ind w:left="4631" w:hanging="420"/>
      </w:pPr>
      <w:rPr>
        <w:rFonts w:hint="default"/>
        <w:lang w:val="vi" w:eastAsia="en-US" w:bidi="ar-SA"/>
      </w:rPr>
    </w:lvl>
    <w:lvl w:ilvl="7">
      <w:numFmt w:val="bullet"/>
      <w:lvlText w:val="•"/>
      <w:lvlJc w:val="left"/>
      <w:pPr>
        <w:ind w:left="5854" w:hanging="420"/>
      </w:pPr>
      <w:rPr>
        <w:rFonts w:hint="default"/>
        <w:lang w:val="vi" w:eastAsia="en-US" w:bidi="ar-SA"/>
      </w:rPr>
    </w:lvl>
    <w:lvl w:ilvl="8">
      <w:numFmt w:val="bullet"/>
      <w:lvlText w:val="•"/>
      <w:lvlJc w:val="left"/>
      <w:pPr>
        <w:ind w:left="7078" w:hanging="420"/>
      </w:pPr>
      <w:rPr>
        <w:rFonts w:hint="default"/>
        <w:lang w:val="vi" w:eastAsia="en-US" w:bidi="ar-SA"/>
      </w:rPr>
    </w:lvl>
  </w:abstractNum>
  <w:abstractNum w:abstractNumId="102" w15:restartNumberingAfterBreak="0">
    <w:nsid w:val="67A61430"/>
    <w:multiLevelType w:val="multilevel"/>
    <w:tmpl w:val="4D8A3DB0"/>
    <w:lvl w:ilvl="0">
      <w:numFmt w:val="bullet"/>
      <w:lvlText w:val="-"/>
      <w:lvlJc w:val="left"/>
      <w:pPr>
        <w:ind w:left="1571" w:hanging="360"/>
      </w:pPr>
      <w:rPr>
        <w:rFonts w:ascii="Times New Roman" w:eastAsia="Times New Roman" w:hAnsi="Times New Roman" w:cs="Times New Roman"/>
        <w:b w:val="0"/>
        <w:i w:val="0"/>
        <w:sz w:val="26"/>
        <w:szCs w:val="26"/>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103" w15:restartNumberingAfterBreak="0">
    <w:nsid w:val="684149B2"/>
    <w:multiLevelType w:val="hybridMultilevel"/>
    <w:tmpl w:val="F376A74C"/>
    <w:lvl w:ilvl="0" w:tplc="B55C1826">
      <w:numFmt w:val="bullet"/>
      <w:lvlText w:val="-"/>
      <w:lvlJc w:val="left"/>
      <w:pPr>
        <w:ind w:left="124" w:hanging="152"/>
      </w:pPr>
      <w:rPr>
        <w:rFonts w:ascii="Times New Roman" w:eastAsia="Times New Roman" w:hAnsi="Times New Roman" w:cs="Times New Roman" w:hint="default"/>
        <w:b w:val="0"/>
        <w:bCs w:val="0"/>
        <w:i w:val="0"/>
        <w:iCs w:val="0"/>
        <w:spacing w:val="0"/>
        <w:w w:val="100"/>
        <w:sz w:val="26"/>
        <w:szCs w:val="26"/>
        <w:lang w:val="vi" w:eastAsia="en-US" w:bidi="ar-SA"/>
      </w:rPr>
    </w:lvl>
    <w:lvl w:ilvl="1" w:tplc="EDC8A58A">
      <w:numFmt w:val="bullet"/>
      <w:lvlText w:val="•"/>
      <w:lvlJc w:val="left"/>
      <w:pPr>
        <w:ind w:left="1060" w:hanging="152"/>
      </w:pPr>
      <w:rPr>
        <w:rFonts w:hint="default"/>
        <w:lang w:val="vi" w:eastAsia="en-US" w:bidi="ar-SA"/>
      </w:rPr>
    </w:lvl>
    <w:lvl w:ilvl="2" w:tplc="2464885A">
      <w:numFmt w:val="bullet"/>
      <w:lvlText w:val="•"/>
      <w:lvlJc w:val="left"/>
      <w:pPr>
        <w:ind w:left="2001" w:hanging="152"/>
      </w:pPr>
      <w:rPr>
        <w:rFonts w:hint="default"/>
        <w:lang w:val="vi" w:eastAsia="en-US" w:bidi="ar-SA"/>
      </w:rPr>
    </w:lvl>
    <w:lvl w:ilvl="3" w:tplc="8200BA56">
      <w:numFmt w:val="bullet"/>
      <w:lvlText w:val="•"/>
      <w:lvlJc w:val="left"/>
      <w:pPr>
        <w:ind w:left="2941" w:hanging="152"/>
      </w:pPr>
      <w:rPr>
        <w:rFonts w:hint="default"/>
        <w:lang w:val="vi" w:eastAsia="en-US" w:bidi="ar-SA"/>
      </w:rPr>
    </w:lvl>
    <w:lvl w:ilvl="4" w:tplc="0EAC2D20">
      <w:numFmt w:val="bullet"/>
      <w:lvlText w:val="•"/>
      <w:lvlJc w:val="left"/>
      <w:pPr>
        <w:ind w:left="3882" w:hanging="152"/>
      </w:pPr>
      <w:rPr>
        <w:rFonts w:hint="default"/>
        <w:lang w:val="vi" w:eastAsia="en-US" w:bidi="ar-SA"/>
      </w:rPr>
    </w:lvl>
    <w:lvl w:ilvl="5" w:tplc="6AF008D2">
      <w:numFmt w:val="bullet"/>
      <w:lvlText w:val="•"/>
      <w:lvlJc w:val="left"/>
      <w:pPr>
        <w:ind w:left="4823" w:hanging="152"/>
      </w:pPr>
      <w:rPr>
        <w:rFonts w:hint="default"/>
        <w:lang w:val="vi" w:eastAsia="en-US" w:bidi="ar-SA"/>
      </w:rPr>
    </w:lvl>
    <w:lvl w:ilvl="6" w:tplc="B5BA19EC">
      <w:numFmt w:val="bullet"/>
      <w:lvlText w:val="•"/>
      <w:lvlJc w:val="left"/>
      <w:pPr>
        <w:ind w:left="5763" w:hanging="152"/>
      </w:pPr>
      <w:rPr>
        <w:rFonts w:hint="default"/>
        <w:lang w:val="vi" w:eastAsia="en-US" w:bidi="ar-SA"/>
      </w:rPr>
    </w:lvl>
    <w:lvl w:ilvl="7" w:tplc="B3045474">
      <w:numFmt w:val="bullet"/>
      <w:lvlText w:val="•"/>
      <w:lvlJc w:val="left"/>
      <w:pPr>
        <w:ind w:left="6704" w:hanging="152"/>
      </w:pPr>
      <w:rPr>
        <w:rFonts w:hint="default"/>
        <w:lang w:val="vi" w:eastAsia="en-US" w:bidi="ar-SA"/>
      </w:rPr>
    </w:lvl>
    <w:lvl w:ilvl="8" w:tplc="471C61FE">
      <w:numFmt w:val="bullet"/>
      <w:lvlText w:val="•"/>
      <w:lvlJc w:val="left"/>
      <w:pPr>
        <w:ind w:left="7644" w:hanging="152"/>
      </w:pPr>
      <w:rPr>
        <w:rFonts w:hint="default"/>
        <w:lang w:val="vi" w:eastAsia="en-US" w:bidi="ar-SA"/>
      </w:rPr>
    </w:lvl>
  </w:abstractNum>
  <w:abstractNum w:abstractNumId="104" w15:restartNumberingAfterBreak="0">
    <w:nsid w:val="687B7134"/>
    <w:multiLevelType w:val="hybridMultilevel"/>
    <w:tmpl w:val="34C02A4C"/>
    <w:lvl w:ilvl="0" w:tplc="F9A845D2">
      <w:start w:val="1"/>
      <w:numFmt w:val="decimal"/>
      <w:lvlText w:val="%1."/>
      <w:lvlJc w:val="left"/>
      <w:pPr>
        <w:ind w:left="370"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E8127B56">
      <w:numFmt w:val="bullet"/>
      <w:lvlText w:val="•"/>
      <w:lvlJc w:val="left"/>
      <w:pPr>
        <w:ind w:left="1193" w:hanging="260"/>
      </w:pPr>
      <w:rPr>
        <w:rFonts w:hint="default"/>
        <w:lang w:val="vi" w:eastAsia="en-US" w:bidi="ar-SA"/>
      </w:rPr>
    </w:lvl>
    <w:lvl w:ilvl="2" w:tplc="35A8BA30">
      <w:numFmt w:val="bullet"/>
      <w:lvlText w:val="•"/>
      <w:lvlJc w:val="left"/>
      <w:pPr>
        <w:ind w:left="2006" w:hanging="260"/>
      </w:pPr>
      <w:rPr>
        <w:rFonts w:hint="default"/>
        <w:lang w:val="vi" w:eastAsia="en-US" w:bidi="ar-SA"/>
      </w:rPr>
    </w:lvl>
    <w:lvl w:ilvl="3" w:tplc="6BDC414A">
      <w:numFmt w:val="bullet"/>
      <w:lvlText w:val="•"/>
      <w:lvlJc w:val="left"/>
      <w:pPr>
        <w:ind w:left="2819" w:hanging="260"/>
      </w:pPr>
      <w:rPr>
        <w:rFonts w:hint="default"/>
        <w:lang w:val="vi" w:eastAsia="en-US" w:bidi="ar-SA"/>
      </w:rPr>
    </w:lvl>
    <w:lvl w:ilvl="4" w:tplc="45DC6654">
      <w:numFmt w:val="bullet"/>
      <w:lvlText w:val="•"/>
      <w:lvlJc w:val="left"/>
      <w:pPr>
        <w:ind w:left="3632" w:hanging="260"/>
      </w:pPr>
      <w:rPr>
        <w:rFonts w:hint="default"/>
        <w:lang w:val="vi" w:eastAsia="en-US" w:bidi="ar-SA"/>
      </w:rPr>
    </w:lvl>
    <w:lvl w:ilvl="5" w:tplc="292618C2">
      <w:numFmt w:val="bullet"/>
      <w:lvlText w:val="•"/>
      <w:lvlJc w:val="left"/>
      <w:pPr>
        <w:ind w:left="4446" w:hanging="260"/>
      </w:pPr>
      <w:rPr>
        <w:rFonts w:hint="default"/>
        <w:lang w:val="vi" w:eastAsia="en-US" w:bidi="ar-SA"/>
      </w:rPr>
    </w:lvl>
    <w:lvl w:ilvl="6" w:tplc="49941B48">
      <w:numFmt w:val="bullet"/>
      <w:lvlText w:val="•"/>
      <w:lvlJc w:val="left"/>
      <w:pPr>
        <w:ind w:left="5259" w:hanging="260"/>
      </w:pPr>
      <w:rPr>
        <w:rFonts w:hint="default"/>
        <w:lang w:val="vi" w:eastAsia="en-US" w:bidi="ar-SA"/>
      </w:rPr>
    </w:lvl>
    <w:lvl w:ilvl="7" w:tplc="E49E23A2">
      <w:numFmt w:val="bullet"/>
      <w:lvlText w:val="•"/>
      <w:lvlJc w:val="left"/>
      <w:pPr>
        <w:ind w:left="6072" w:hanging="260"/>
      </w:pPr>
      <w:rPr>
        <w:rFonts w:hint="default"/>
        <w:lang w:val="vi" w:eastAsia="en-US" w:bidi="ar-SA"/>
      </w:rPr>
    </w:lvl>
    <w:lvl w:ilvl="8" w:tplc="5ED808F6">
      <w:numFmt w:val="bullet"/>
      <w:lvlText w:val="•"/>
      <w:lvlJc w:val="left"/>
      <w:pPr>
        <w:ind w:left="6885" w:hanging="260"/>
      </w:pPr>
      <w:rPr>
        <w:rFonts w:hint="default"/>
        <w:lang w:val="vi" w:eastAsia="en-US" w:bidi="ar-SA"/>
      </w:rPr>
    </w:lvl>
  </w:abstractNum>
  <w:abstractNum w:abstractNumId="105" w15:restartNumberingAfterBreak="0">
    <w:nsid w:val="69CF6F66"/>
    <w:multiLevelType w:val="multilevel"/>
    <w:tmpl w:val="E91A4F26"/>
    <w:lvl w:ilvl="0">
      <w:start w:val="3"/>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numFmt w:val="bullet"/>
      <w:lvlText w:val="●"/>
      <w:lvlJc w:val="left"/>
      <w:pPr>
        <w:ind w:left="962" w:hanging="418"/>
      </w:pPr>
      <w:rPr>
        <w:rFonts w:ascii="Noto Sans Symbols" w:eastAsia="Noto Sans Symbols" w:hAnsi="Noto Sans Symbols" w:cs="Noto Sans Symbols"/>
      </w:rPr>
    </w:lvl>
    <w:lvl w:ilvl="3">
      <w:numFmt w:val="bullet"/>
      <w:lvlText w:val="•"/>
      <w:lvlJc w:val="left"/>
      <w:pPr>
        <w:ind w:left="2863" w:hanging="418"/>
      </w:pPr>
    </w:lvl>
    <w:lvl w:ilvl="4">
      <w:numFmt w:val="bullet"/>
      <w:lvlText w:val="•"/>
      <w:lvlJc w:val="left"/>
      <w:pPr>
        <w:ind w:left="3815" w:hanging="418"/>
      </w:pPr>
    </w:lvl>
    <w:lvl w:ilvl="5">
      <w:numFmt w:val="bullet"/>
      <w:lvlText w:val="•"/>
      <w:lvlJc w:val="left"/>
      <w:pPr>
        <w:ind w:left="4767" w:hanging="418"/>
      </w:pPr>
    </w:lvl>
    <w:lvl w:ilvl="6">
      <w:numFmt w:val="bullet"/>
      <w:lvlText w:val="•"/>
      <w:lvlJc w:val="left"/>
      <w:pPr>
        <w:ind w:left="5718" w:hanging="418"/>
      </w:pPr>
    </w:lvl>
    <w:lvl w:ilvl="7">
      <w:numFmt w:val="bullet"/>
      <w:lvlText w:val="•"/>
      <w:lvlJc w:val="left"/>
      <w:pPr>
        <w:ind w:left="6670" w:hanging="418"/>
      </w:pPr>
    </w:lvl>
    <w:lvl w:ilvl="8">
      <w:numFmt w:val="bullet"/>
      <w:lvlText w:val="•"/>
      <w:lvlJc w:val="left"/>
      <w:pPr>
        <w:ind w:left="7622" w:hanging="417"/>
      </w:pPr>
    </w:lvl>
  </w:abstractNum>
  <w:abstractNum w:abstractNumId="106" w15:restartNumberingAfterBreak="0">
    <w:nsid w:val="6AF5752F"/>
    <w:multiLevelType w:val="hybridMultilevel"/>
    <w:tmpl w:val="A014A09A"/>
    <w:lvl w:ilvl="0" w:tplc="D1483692">
      <w:start w:val="5"/>
      <w:numFmt w:val="decimal"/>
      <w:lvlText w:val="%1."/>
      <w:lvlJc w:val="left"/>
      <w:pPr>
        <w:ind w:left="364"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CB1ECA90">
      <w:numFmt w:val="bullet"/>
      <w:lvlText w:val="•"/>
      <w:lvlJc w:val="left"/>
      <w:pPr>
        <w:ind w:left="1175" w:hanging="260"/>
      </w:pPr>
      <w:rPr>
        <w:rFonts w:hint="default"/>
        <w:lang w:val="vi" w:eastAsia="en-US" w:bidi="ar-SA"/>
      </w:rPr>
    </w:lvl>
    <w:lvl w:ilvl="2" w:tplc="6AFEFC4E">
      <w:numFmt w:val="bullet"/>
      <w:lvlText w:val="•"/>
      <w:lvlJc w:val="left"/>
      <w:pPr>
        <w:ind w:left="1990" w:hanging="260"/>
      </w:pPr>
      <w:rPr>
        <w:rFonts w:hint="default"/>
        <w:lang w:val="vi" w:eastAsia="en-US" w:bidi="ar-SA"/>
      </w:rPr>
    </w:lvl>
    <w:lvl w:ilvl="3" w:tplc="D9C644C0">
      <w:numFmt w:val="bullet"/>
      <w:lvlText w:val="•"/>
      <w:lvlJc w:val="left"/>
      <w:pPr>
        <w:ind w:left="2805" w:hanging="260"/>
      </w:pPr>
      <w:rPr>
        <w:rFonts w:hint="default"/>
        <w:lang w:val="vi" w:eastAsia="en-US" w:bidi="ar-SA"/>
      </w:rPr>
    </w:lvl>
    <w:lvl w:ilvl="4" w:tplc="DACA0146">
      <w:numFmt w:val="bullet"/>
      <w:lvlText w:val="•"/>
      <w:lvlJc w:val="left"/>
      <w:pPr>
        <w:ind w:left="3620" w:hanging="260"/>
      </w:pPr>
      <w:rPr>
        <w:rFonts w:hint="default"/>
        <w:lang w:val="vi" w:eastAsia="en-US" w:bidi="ar-SA"/>
      </w:rPr>
    </w:lvl>
    <w:lvl w:ilvl="5" w:tplc="1CA2B5B8">
      <w:numFmt w:val="bullet"/>
      <w:lvlText w:val="•"/>
      <w:lvlJc w:val="left"/>
      <w:pPr>
        <w:ind w:left="4436" w:hanging="260"/>
      </w:pPr>
      <w:rPr>
        <w:rFonts w:hint="default"/>
        <w:lang w:val="vi" w:eastAsia="en-US" w:bidi="ar-SA"/>
      </w:rPr>
    </w:lvl>
    <w:lvl w:ilvl="6" w:tplc="C428EACE">
      <w:numFmt w:val="bullet"/>
      <w:lvlText w:val="•"/>
      <w:lvlJc w:val="left"/>
      <w:pPr>
        <w:ind w:left="5251" w:hanging="260"/>
      </w:pPr>
      <w:rPr>
        <w:rFonts w:hint="default"/>
        <w:lang w:val="vi" w:eastAsia="en-US" w:bidi="ar-SA"/>
      </w:rPr>
    </w:lvl>
    <w:lvl w:ilvl="7" w:tplc="7EF85544">
      <w:numFmt w:val="bullet"/>
      <w:lvlText w:val="•"/>
      <w:lvlJc w:val="left"/>
      <w:pPr>
        <w:ind w:left="6066" w:hanging="260"/>
      </w:pPr>
      <w:rPr>
        <w:rFonts w:hint="default"/>
        <w:lang w:val="vi" w:eastAsia="en-US" w:bidi="ar-SA"/>
      </w:rPr>
    </w:lvl>
    <w:lvl w:ilvl="8" w:tplc="A3E877E4">
      <w:numFmt w:val="bullet"/>
      <w:lvlText w:val="•"/>
      <w:lvlJc w:val="left"/>
      <w:pPr>
        <w:ind w:left="6881" w:hanging="260"/>
      </w:pPr>
      <w:rPr>
        <w:rFonts w:hint="default"/>
        <w:lang w:val="vi" w:eastAsia="en-US" w:bidi="ar-SA"/>
      </w:rPr>
    </w:lvl>
  </w:abstractNum>
  <w:abstractNum w:abstractNumId="107" w15:restartNumberingAfterBreak="0">
    <w:nsid w:val="6B1A078E"/>
    <w:multiLevelType w:val="hybridMultilevel"/>
    <w:tmpl w:val="2B0A7A14"/>
    <w:lvl w:ilvl="0" w:tplc="B6347940">
      <w:start w:val="1"/>
      <w:numFmt w:val="decimal"/>
      <w:lvlText w:val="%1."/>
      <w:lvlJc w:val="left"/>
      <w:pPr>
        <w:ind w:left="370"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21842EB2">
      <w:numFmt w:val="bullet"/>
      <w:lvlText w:val="•"/>
      <w:lvlJc w:val="left"/>
      <w:pPr>
        <w:ind w:left="1193" w:hanging="260"/>
      </w:pPr>
      <w:rPr>
        <w:rFonts w:hint="default"/>
        <w:lang w:val="vi" w:eastAsia="en-US" w:bidi="ar-SA"/>
      </w:rPr>
    </w:lvl>
    <w:lvl w:ilvl="2" w:tplc="DA2201F8">
      <w:numFmt w:val="bullet"/>
      <w:lvlText w:val="•"/>
      <w:lvlJc w:val="left"/>
      <w:pPr>
        <w:ind w:left="2006" w:hanging="260"/>
      </w:pPr>
      <w:rPr>
        <w:rFonts w:hint="default"/>
        <w:lang w:val="vi" w:eastAsia="en-US" w:bidi="ar-SA"/>
      </w:rPr>
    </w:lvl>
    <w:lvl w:ilvl="3" w:tplc="FA4AAA1E">
      <w:numFmt w:val="bullet"/>
      <w:lvlText w:val="•"/>
      <w:lvlJc w:val="left"/>
      <w:pPr>
        <w:ind w:left="2819" w:hanging="260"/>
      </w:pPr>
      <w:rPr>
        <w:rFonts w:hint="default"/>
        <w:lang w:val="vi" w:eastAsia="en-US" w:bidi="ar-SA"/>
      </w:rPr>
    </w:lvl>
    <w:lvl w:ilvl="4" w:tplc="D3060D18">
      <w:numFmt w:val="bullet"/>
      <w:lvlText w:val="•"/>
      <w:lvlJc w:val="left"/>
      <w:pPr>
        <w:ind w:left="3632" w:hanging="260"/>
      </w:pPr>
      <w:rPr>
        <w:rFonts w:hint="default"/>
        <w:lang w:val="vi" w:eastAsia="en-US" w:bidi="ar-SA"/>
      </w:rPr>
    </w:lvl>
    <w:lvl w:ilvl="5" w:tplc="D0F8345C">
      <w:numFmt w:val="bullet"/>
      <w:lvlText w:val="•"/>
      <w:lvlJc w:val="left"/>
      <w:pPr>
        <w:ind w:left="4446" w:hanging="260"/>
      </w:pPr>
      <w:rPr>
        <w:rFonts w:hint="default"/>
        <w:lang w:val="vi" w:eastAsia="en-US" w:bidi="ar-SA"/>
      </w:rPr>
    </w:lvl>
    <w:lvl w:ilvl="6" w:tplc="239A399A">
      <w:numFmt w:val="bullet"/>
      <w:lvlText w:val="•"/>
      <w:lvlJc w:val="left"/>
      <w:pPr>
        <w:ind w:left="5259" w:hanging="260"/>
      </w:pPr>
      <w:rPr>
        <w:rFonts w:hint="default"/>
        <w:lang w:val="vi" w:eastAsia="en-US" w:bidi="ar-SA"/>
      </w:rPr>
    </w:lvl>
    <w:lvl w:ilvl="7" w:tplc="36D272FC">
      <w:numFmt w:val="bullet"/>
      <w:lvlText w:val="•"/>
      <w:lvlJc w:val="left"/>
      <w:pPr>
        <w:ind w:left="6072" w:hanging="260"/>
      </w:pPr>
      <w:rPr>
        <w:rFonts w:hint="default"/>
        <w:lang w:val="vi" w:eastAsia="en-US" w:bidi="ar-SA"/>
      </w:rPr>
    </w:lvl>
    <w:lvl w:ilvl="8" w:tplc="92C079CC">
      <w:numFmt w:val="bullet"/>
      <w:lvlText w:val="•"/>
      <w:lvlJc w:val="left"/>
      <w:pPr>
        <w:ind w:left="6885" w:hanging="260"/>
      </w:pPr>
      <w:rPr>
        <w:rFonts w:hint="default"/>
        <w:lang w:val="vi" w:eastAsia="en-US" w:bidi="ar-SA"/>
      </w:rPr>
    </w:lvl>
  </w:abstractNum>
  <w:abstractNum w:abstractNumId="108" w15:restartNumberingAfterBreak="0">
    <w:nsid w:val="6DA357BD"/>
    <w:multiLevelType w:val="hybridMultilevel"/>
    <w:tmpl w:val="736A1B5A"/>
    <w:lvl w:ilvl="0" w:tplc="B090071A">
      <w:numFmt w:val="bullet"/>
      <w:lvlText w:val="-"/>
      <w:lvlJc w:val="left"/>
      <w:pPr>
        <w:ind w:left="275" w:hanging="152"/>
      </w:pPr>
      <w:rPr>
        <w:rFonts w:ascii="Times New Roman" w:eastAsia="Times New Roman" w:hAnsi="Times New Roman" w:cs="Times New Roman" w:hint="default"/>
        <w:b w:val="0"/>
        <w:bCs w:val="0"/>
        <w:i w:val="0"/>
        <w:iCs w:val="0"/>
        <w:spacing w:val="0"/>
        <w:w w:val="100"/>
        <w:sz w:val="26"/>
        <w:szCs w:val="26"/>
        <w:lang w:val="vi" w:eastAsia="en-US" w:bidi="ar-SA"/>
      </w:rPr>
    </w:lvl>
    <w:lvl w:ilvl="1" w:tplc="BFD621AA">
      <w:numFmt w:val="bullet"/>
      <w:lvlText w:val="●"/>
      <w:lvlJc w:val="left"/>
      <w:pPr>
        <w:ind w:left="964" w:hanging="420"/>
      </w:pPr>
      <w:rPr>
        <w:rFonts w:ascii="DejaVu Sans" w:eastAsia="DejaVu Sans" w:hAnsi="DejaVu Sans" w:cs="DejaVu Sans" w:hint="default"/>
        <w:b w:val="0"/>
        <w:bCs w:val="0"/>
        <w:i w:val="0"/>
        <w:iCs w:val="0"/>
        <w:spacing w:val="0"/>
        <w:w w:val="100"/>
        <w:sz w:val="16"/>
        <w:szCs w:val="16"/>
        <w:lang w:val="vi" w:eastAsia="en-US" w:bidi="ar-SA"/>
      </w:rPr>
    </w:lvl>
    <w:lvl w:ilvl="2" w:tplc="F15E2892">
      <w:numFmt w:val="bullet"/>
      <w:lvlText w:val="•"/>
      <w:lvlJc w:val="left"/>
      <w:pPr>
        <w:ind w:left="1911" w:hanging="420"/>
      </w:pPr>
      <w:rPr>
        <w:rFonts w:hint="default"/>
        <w:lang w:val="vi" w:eastAsia="en-US" w:bidi="ar-SA"/>
      </w:rPr>
    </w:lvl>
    <w:lvl w:ilvl="3" w:tplc="B81CAB56">
      <w:numFmt w:val="bullet"/>
      <w:lvlText w:val="•"/>
      <w:lvlJc w:val="left"/>
      <w:pPr>
        <w:ind w:left="2863" w:hanging="420"/>
      </w:pPr>
      <w:rPr>
        <w:rFonts w:hint="default"/>
        <w:lang w:val="vi" w:eastAsia="en-US" w:bidi="ar-SA"/>
      </w:rPr>
    </w:lvl>
    <w:lvl w:ilvl="4" w:tplc="A588E7C4">
      <w:numFmt w:val="bullet"/>
      <w:lvlText w:val="•"/>
      <w:lvlJc w:val="left"/>
      <w:pPr>
        <w:ind w:left="3815" w:hanging="420"/>
      </w:pPr>
      <w:rPr>
        <w:rFonts w:hint="default"/>
        <w:lang w:val="vi" w:eastAsia="en-US" w:bidi="ar-SA"/>
      </w:rPr>
    </w:lvl>
    <w:lvl w:ilvl="5" w:tplc="DD14E528">
      <w:numFmt w:val="bullet"/>
      <w:lvlText w:val="•"/>
      <w:lvlJc w:val="left"/>
      <w:pPr>
        <w:ind w:left="4767" w:hanging="420"/>
      </w:pPr>
      <w:rPr>
        <w:rFonts w:hint="default"/>
        <w:lang w:val="vi" w:eastAsia="en-US" w:bidi="ar-SA"/>
      </w:rPr>
    </w:lvl>
    <w:lvl w:ilvl="6" w:tplc="BA82A5C8">
      <w:numFmt w:val="bullet"/>
      <w:lvlText w:val="•"/>
      <w:lvlJc w:val="left"/>
      <w:pPr>
        <w:ind w:left="5718" w:hanging="420"/>
      </w:pPr>
      <w:rPr>
        <w:rFonts w:hint="default"/>
        <w:lang w:val="vi" w:eastAsia="en-US" w:bidi="ar-SA"/>
      </w:rPr>
    </w:lvl>
    <w:lvl w:ilvl="7" w:tplc="7AAEEDBC">
      <w:numFmt w:val="bullet"/>
      <w:lvlText w:val="•"/>
      <w:lvlJc w:val="left"/>
      <w:pPr>
        <w:ind w:left="6670" w:hanging="420"/>
      </w:pPr>
      <w:rPr>
        <w:rFonts w:hint="default"/>
        <w:lang w:val="vi" w:eastAsia="en-US" w:bidi="ar-SA"/>
      </w:rPr>
    </w:lvl>
    <w:lvl w:ilvl="8" w:tplc="01AA3A44">
      <w:numFmt w:val="bullet"/>
      <w:lvlText w:val="•"/>
      <w:lvlJc w:val="left"/>
      <w:pPr>
        <w:ind w:left="7622" w:hanging="420"/>
      </w:pPr>
      <w:rPr>
        <w:rFonts w:hint="default"/>
        <w:lang w:val="vi" w:eastAsia="en-US" w:bidi="ar-SA"/>
      </w:rPr>
    </w:lvl>
  </w:abstractNum>
  <w:abstractNum w:abstractNumId="109" w15:restartNumberingAfterBreak="0">
    <w:nsid w:val="6DF35FC0"/>
    <w:multiLevelType w:val="multilevel"/>
    <w:tmpl w:val="0D20E730"/>
    <w:lvl w:ilvl="0">
      <w:start w:val="2"/>
      <w:numFmt w:val="decimal"/>
      <w:lvlText w:val="%1"/>
      <w:lvlJc w:val="left"/>
      <w:pPr>
        <w:ind w:left="513" w:hanging="390"/>
      </w:pPr>
    </w:lvl>
    <w:lvl w:ilvl="1">
      <w:start w:val="1"/>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992" w:hanging="435"/>
      </w:pPr>
      <w:rPr>
        <w:rFonts w:ascii="Times New Roman" w:eastAsia="Times New Roman" w:hAnsi="Times New Roman" w:cs="Times New Roman"/>
        <w:b/>
        <w:i w:val="0"/>
        <w:sz w:val="26"/>
        <w:szCs w:val="26"/>
      </w:rPr>
    </w:lvl>
    <w:lvl w:ilvl="3">
      <w:numFmt w:val="bullet"/>
      <w:lvlText w:val="●"/>
      <w:lvlJc w:val="left"/>
      <w:pPr>
        <w:ind w:left="544" w:hanging="420"/>
      </w:pPr>
      <w:rPr>
        <w:rFonts w:ascii="Noto Sans Symbols" w:eastAsia="Noto Sans Symbols" w:hAnsi="Noto Sans Symbols" w:cs="Noto Sans Symbols"/>
        <w:b w:val="0"/>
        <w:i w:val="0"/>
        <w:sz w:val="16"/>
        <w:szCs w:val="16"/>
      </w:rPr>
    </w:lvl>
    <w:lvl w:ilvl="4">
      <w:numFmt w:val="bullet"/>
      <w:lvlText w:val="■"/>
      <w:lvlJc w:val="left"/>
      <w:pPr>
        <w:ind w:left="964" w:hanging="420"/>
      </w:pPr>
      <w:rPr>
        <w:rFonts w:ascii="Noto Sans Symbols" w:eastAsia="Noto Sans Symbols" w:hAnsi="Noto Sans Symbols" w:cs="Noto Sans Symbols"/>
        <w:b w:val="0"/>
        <w:i w:val="0"/>
        <w:sz w:val="14"/>
        <w:szCs w:val="14"/>
      </w:rPr>
    </w:lvl>
    <w:lvl w:ilvl="5">
      <w:numFmt w:val="bullet"/>
      <w:lvlText w:val="•"/>
      <w:lvlJc w:val="left"/>
      <w:pPr>
        <w:ind w:left="3407" w:hanging="420"/>
      </w:pPr>
    </w:lvl>
    <w:lvl w:ilvl="6">
      <w:numFmt w:val="bullet"/>
      <w:lvlText w:val="•"/>
      <w:lvlJc w:val="left"/>
      <w:pPr>
        <w:ind w:left="4631" w:hanging="420"/>
      </w:pPr>
    </w:lvl>
    <w:lvl w:ilvl="7">
      <w:numFmt w:val="bullet"/>
      <w:lvlText w:val="•"/>
      <w:lvlJc w:val="left"/>
      <w:pPr>
        <w:ind w:left="5854" w:hanging="420"/>
      </w:pPr>
    </w:lvl>
    <w:lvl w:ilvl="8">
      <w:numFmt w:val="bullet"/>
      <w:lvlText w:val="•"/>
      <w:lvlJc w:val="left"/>
      <w:pPr>
        <w:ind w:left="7078" w:hanging="420"/>
      </w:pPr>
    </w:lvl>
  </w:abstractNum>
  <w:abstractNum w:abstractNumId="110" w15:restartNumberingAfterBreak="0">
    <w:nsid w:val="6E015C81"/>
    <w:multiLevelType w:val="hybridMultilevel"/>
    <w:tmpl w:val="0608992E"/>
    <w:lvl w:ilvl="0" w:tplc="1770ACA4">
      <w:numFmt w:val="bullet"/>
      <w:lvlText w:val="●"/>
      <w:lvlJc w:val="left"/>
      <w:pPr>
        <w:ind w:left="544" w:hanging="420"/>
      </w:pPr>
      <w:rPr>
        <w:rFonts w:ascii="DejaVu Sans" w:eastAsia="DejaVu Sans" w:hAnsi="DejaVu Sans" w:cs="DejaVu Sans" w:hint="default"/>
        <w:b w:val="0"/>
        <w:bCs w:val="0"/>
        <w:i w:val="0"/>
        <w:iCs w:val="0"/>
        <w:spacing w:val="0"/>
        <w:w w:val="100"/>
        <w:sz w:val="16"/>
        <w:szCs w:val="16"/>
        <w:lang w:val="vi" w:eastAsia="en-US" w:bidi="ar-SA"/>
      </w:rPr>
    </w:lvl>
    <w:lvl w:ilvl="1" w:tplc="91666418">
      <w:numFmt w:val="bullet"/>
      <w:lvlText w:val="•"/>
      <w:lvlJc w:val="left"/>
      <w:pPr>
        <w:ind w:left="1438" w:hanging="420"/>
      </w:pPr>
      <w:rPr>
        <w:rFonts w:hint="default"/>
        <w:lang w:val="vi" w:eastAsia="en-US" w:bidi="ar-SA"/>
      </w:rPr>
    </w:lvl>
    <w:lvl w:ilvl="2" w:tplc="535ECB06">
      <w:numFmt w:val="bullet"/>
      <w:lvlText w:val="•"/>
      <w:lvlJc w:val="left"/>
      <w:pPr>
        <w:ind w:left="2337" w:hanging="420"/>
      </w:pPr>
      <w:rPr>
        <w:rFonts w:hint="default"/>
        <w:lang w:val="vi" w:eastAsia="en-US" w:bidi="ar-SA"/>
      </w:rPr>
    </w:lvl>
    <w:lvl w:ilvl="3" w:tplc="5C0A544A">
      <w:numFmt w:val="bullet"/>
      <w:lvlText w:val="•"/>
      <w:lvlJc w:val="left"/>
      <w:pPr>
        <w:ind w:left="3235" w:hanging="420"/>
      </w:pPr>
      <w:rPr>
        <w:rFonts w:hint="default"/>
        <w:lang w:val="vi" w:eastAsia="en-US" w:bidi="ar-SA"/>
      </w:rPr>
    </w:lvl>
    <w:lvl w:ilvl="4" w:tplc="F52C2602">
      <w:numFmt w:val="bullet"/>
      <w:lvlText w:val="•"/>
      <w:lvlJc w:val="left"/>
      <w:pPr>
        <w:ind w:left="4134" w:hanging="420"/>
      </w:pPr>
      <w:rPr>
        <w:rFonts w:hint="default"/>
        <w:lang w:val="vi" w:eastAsia="en-US" w:bidi="ar-SA"/>
      </w:rPr>
    </w:lvl>
    <w:lvl w:ilvl="5" w:tplc="883A9782">
      <w:numFmt w:val="bullet"/>
      <w:lvlText w:val="•"/>
      <w:lvlJc w:val="left"/>
      <w:pPr>
        <w:ind w:left="5033" w:hanging="420"/>
      </w:pPr>
      <w:rPr>
        <w:rFonts w:hint="default"/>
        <w:lang w:val="vi" w:eastAsia="en-US" w:bidi="ar-SA"/>
      </w:rPr>
    </w:lvl>
    <w:lvl w:ilvl="6" w:tplc="FBC6702A">
      <w:numFmt w:val="bullet"/>
      <w:lvlText w:val="•"/>
      <w:lvlJc w:val="left"/>
      <w:pPr>
        <w:ind w:left="5931" w:hanging="420"/>
      </w:pPr>
      <w:rPr>
        <w:rFonts w:hint="default"/>
        <w:lang w:val="vi" w:eastAsia="en-US" w:bidi="ar-SA"/>
      </w:rPr>
    </w:lvl>
    <w:lvl w:ilvl="7" w:tplc="9CBAF1D0">
      <w:numFmt w:val="bullet"/>
      <w:lvlText w:val="•"/>
      <w:lvlJc w:val="left"/>
      <w:pPr>
        <w:ind w:left="6830" w:hanging="420"/>
      </w:pPr>
      <w:rPr>
        <w:rFonts w:hint="default"/>
        <w:lang w:val="vi" w:eastAsia="en-US" w:bidi="ar-SA"/>
      </w:rPr>
    </w:lvl>
    <w:lvl w:ilvl="8" w:tplc="48E60598">
      <w:numFmt w:val="bullet"/>
      <w:lvlText w:val="•"/>
      <w:lvlJc w:val="left"/>
      <w:pPr>
        <w:ind w:left="7728" w:hanging="420"/>
      </w:pPr>
      <w:rPr>
        <w:rFonts w:hint="default"/>
        <w:lang w:val="vi" w:eastAsia="en-US" w:bidi="ar-SA"/>
      </w:rPr>
    </w:lvl>
  </w:abstractNum>
  <w:abstractNum w:abstractNumId="111" w15:restartNumberingAfterBreak="0">
    <w:nsid w:val="6E3077A5"/>
    <w:multiLevelType w:val="multilevel"/>
    <w:tmpl w:val="814479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2" w15:restartNumberingAfterBreak="0">
    <w:nsid w:val="6E7D0469"/>
    <w:multiLevelType w:val="multilevel"/>
    <w:tmpl w:val="BF5226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3" w15:restartNumberingAfterBreak="0">
    <w:nsid w:val="70500333"/>
    <w:multiLevelType w:val="hybridMultilevel"/>
    <w:tmpl w:val="B0F65992"/>
    <w:lvl w:ilvl="0" w:tplc="9B689352">
      <w:start w:val="1"/>
      <w:numFmt w:val="decimal"/>
      <w:lvlText w:val="%1."/>
      <w:lvlJc w:val="left"/>
      <w:pPr>
        <w:ind w:left="110"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5A7CCF20">
      <w:numFmt w:val="bullet"/>
      <w:lvlText w:val="•"/>
      <w:lvlJc w:val="left"/>
      <w:pPr>
        <w:ind w:left="959" w:hanging="260"/>
      </w:pPr>
      <w:rPr>
        <w:rFonts w:hint="default"/>
        <w:lang w:val="vi" w:eastAsia="en-US" w:bidi="ar-SA"/>
      </w:rPr>
    </w:lvl>
    <w:lvl w:ilvl="2" w:tplc="ACF0E5DE">
      <w:numFmt w:val="bullet"/>
      <w:lvlText w:val="•"/>
      <w:lvlJc w:val="left"/>
      <w:pPr>
        <w:ind w:left="1798" w:hanging="260"/>
      </w:pPr>
      <w:rPr>
        <w:rFonts w:hint="default"/>
        <w:lang w:val="vi" w:eastAsia="en-US" w:bidi="ar-SA"/>
      </w:rPr>
    </w:lvl>
    <w:lvl w:ilvl="3" w:tplc="30DCD79E">
      <w:numFmt w:val="bullet"/>
      <w:lvlText w:val="•"/>
      <w:lvlJc w:val="left"/>
      <w:pPr>
        <w:ind w:left="2637" w:hanging="260"/>
      </w:pPr>
      <w:rPr>
        <w:rFonts w:hint="default"/>
        <w:lang w:val="vi" w:eastAsia="en-US" w:bidi="ar-SA"/>
      </w:rPr>
    </w:lvl>
    <w:lvl w:ilvl="4" w:tplc="46326C1A">
      <w:numFmt w:val="bullet"/>
      <w:lvlText w:val="•"/>
      <w:lvlJc w:val="left"/>
      <w:pPr>
        <w:ind w:left="3476" w:hanging="260"/>
      </w:pPr>
      <w:rPr>
        <w:rFonts w:hint="default"/>
        <w:lang w:val="vi" w:eastAsia="en-US" w:bidi="ar-SA"/>
      </w:rPr>
    </w:lvl>
    <w:lvl w:ilvl="5" w:tplc="AD587C84">
      <w:numFmt w:val="bullet"/>
      <w:lvlText w:val="•"/>
      <w:lvlJc w:val="left"/>
      <w:pPr>
        <w:ind w:left="4316" w:hanging="260"/>
      </w:pPr>
      <w:rPr>
        <w:rFonts w:hint="default"/>
        <w:lang w:val="vi" w:eastAsia="en-US" w:bidi="ar-SA"/>
      </w:rPr>
    </w:lvl>
    <w:lvl w:ilvl="6" w:tplc="7B3418A8">
      <w:numFmt w:val="bullet"/>
      <w:lvlText w:val="•"/>
      <w:lvlJc w:val="left"/>
      <w:pPr>
        <w:ind w:left="5155" w:hanging="260"/>
      </w:pPr>
      <w:rPr>
        <w:rFonts w:hint="default"/>
        <w:lang w:val="vi" w:eastAsia="en-US" w:bidi="ar-SA"/>
      </w:rPr>
    </w:lvl>
    <w:lvl w:ilvl="7" w:tplc="44CEF086">
      <w:numFmt w:val="bullet"/>
      <w:lvlText w:val="•"/>
      <w:lvlJc w:val="left"/>
      <w:pPr>
        <w:ind w:left="5994" w:hanging="260"/>
      </w:pPr>
      <w:rPr>
        <w:rFonts w:hint="default"/>
        <w:lang w:val="vi" w:eastAsia="en-US" w:bidi="ar-SA"/>
      </w:rPr>
    </w:lvl>
    <w:lvl w:ilvl="8" w:tplc="0BA4EDF2">
      <w:numFmt w:val="bullet"/>
      <w:lvlText w:val="•"/>
      <w:lvlJc w:val="left"/>
      <w:pPr>
        <w:ind w:left="6833" w:hanging="260"/>
      </w:pPr>
      <w:rPr>
        <w:rFonts w:hint="default"/>
        <w:lang w:val="vi" w:eastAsia="en-US" w:bidi="ar-SA"/>
      </w:rPr>
    </w:lvl>
  </w:abstractNum>
  <w:abstractNum w:abstractNumId="114" w15:restartNumberingAfterBreak="0">
    <w:nsid w:val="70792BB1"/>
    <w:multiLevelType w:val="multilevel"/>
    <w:tmpl w:val="D4A2F8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5" w15:restartNumberingAfterBreak="0">
    <w:nsid w:val="710D5DA1"/>
    <w:multiLevelType w:val="multilevel"/>
    <w:tmpl w:val="823829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15:restartNumberingAfterBreak="0">
    <w:nsid w:val="72184906"/>
    <w:multiLevelType w:val="hybridMultilevel"/>
    <w:tmpl w:val="58A4F306"/>
    <w:lvl w:ilvl="0" w:tplc="B090071A">
      <w:numFmt w:val="bullet"/>
      <w:lvlText w:val="-"/>
      <w:lvlJc w:val="left"/>
      <w:pPr>
        <w:ind w:left="720"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7" w15:restartNumberingAfterBreak="0">
    <w:nsid w:val="75552082"/>
    <w:multiLevelType w:val="multilevel"/>
    <w:tmpl w:val="9CC83238"/>
    <w:lvl w:ilvl="0">
      <w:start w:val="2"/>
      <w:numFmt w:val="decimal"/>
      <w:lvlText w:val="%1"/>
      <w:lvlJc w:val="left"/>
      <w:pPr>
        <w:ind w:left="513" w:hanging="390"/>
      </w:pPr>
      <w:rPr>
        <w:rFonts w:hint="default"/>
        <w:lang w:val="vi" w:eastAsia="en-US" w:bidi="ar-SA"/>
      </w:rPr>
    </w:lvl>
    <w:lvl w:ilvl="1">
      <w:start w:val="3"/>
      <w:numFmt w:val="decimal"/>
      <w:lvlText w:val="%1.%2"/>
      <w:lvlJc w:val="left"/>
      <w:pPr>
        <w:ind w:left="513" w:hanging="390"/>
      </w:pPr>
      <w:rPr>
        <w:rFonts w:ascii="Times New Roman" w:eastAsia="Times New Roman" w:hAnsi="Times New Roman" w:cs="Times New Roman" w:hint="default"/>
        <w:b/>
        <w:bCs/>
        <w:i w:val="0"/>
        <w:iCs w:val="0"/>
        <w:spacing w:val="-3"/>
        <w:w w:val="100"/>
        <w:sz w:val="26"/>
        <w:szCs w:val="26"/>
        <w:lang w:val="vi" w:eastAsia="en-US" w:bidi="ar-SA"/>
      </w:rPr>
    </w:lvl>
    <w:lvl w:ilvl="2">
      <w:start w:val="1"/>
      <w:numFmt w:val="decimal"/>
      <w:lvlText w:val="%1.%2.%3"/>
      <w:lvlJc w:val="left"/>
      <w:pPr>
        <w:ind w:left="707" w:hanging="584"/>
      </w:pPr>
      <w:rPr>
        <w:rFonts w:ascii="Times New Roman" w:eastAsia="Times New Roman" w:hAnsi="Times New Roman" w:cs="Times New Roman" w:hint="default"/>
        <w:b/>
        <w:bCs/>
        <w:i w:val="0"/>
        <w:iCs w:val="0"/>
        <w:spacing w:val="-3"/>
        <w:w w:val="100"/>
        <w:sz w:val="26"/>
        <w:szCs w:val="26"/>
        <w:lang w:val="vi" w:eastAsia="en-US" w:bidi="ar-SA"/>
      </w:rPr>
    </w:lvl>
    <w:lvl w:ilvl="3">
      <w:numFmt w:val="bullet"/>
      <w:lvlText w:val="●"/>
      <w:lvlJc w:val="left"/>
      <w:pPr>
        <w:ind w:left="544" w:hanging="420"/>
      </w:pPr>
      <w:rPr>
        <w:rFonts w:ascii="DejaVu Sans" w:eastAsia="DejaVu Sans" w:hAnsi="DejaVu Sans" w:cs="DejaVu Sans" w:hint="default"/>
        <w:spacing w:val="0"/>
        <w:w w:val="100"/>
        <w:lang w:val="vi" w:eastAsia="en-US" w:bidi="ar-SA"/>
      </w:rPr>
    </w:lvl>
    <w:lvl w:ilvl="4">
      <w:numFmt w:val="bullet"/>
      <w:lvlText w:val="•"/>
      <w:lvlJc w:val="left"/>
      <w:pPr>
        <w:ind w:left="2906" w:hanging="420"/>
      </w:pPr>
      <w:rPr>
        <w:rFonts w:hint="default"/>
        <w:lang w:val="vi" w:eastAsia="en-US" w:bidi="ar-SA"/>
      </w:rPr>
    </w:lvl>
    <w:lvl w:ilvl="5">
      <w:numFmt w:val="bullet"/>
      <w:lvlText w:val="•"/>
      <w:lvlJc w:val="left"/>
      <w:pPr>
        <w:ind w:left="4009" w:hanging="420"/>
      </w:pPr>
      <w:rPr>
        <w:rFonts w:hint="default"/>
        <w:lang w:val="vi" w:eastAsia="en-US" w:bidi="ar-SA"/>
      </w:rPr>
    </w:lvl>
    <w:lvl w:ilvl="6">
      <w:numFmt w:val="bullet"/>
      <w:lvlText w:val="•"/>
      <w:lvlJc w:val="left"/>
      <w:pPr>
        <w:ind w:left="5113" w:hanging="420"/>
      </w:pPr>
      <w:rPr>
        <w:rFonts w:hint="default"/>
        <w:lang w:val="vi" w:eastAsia="en-US" w:bidi="ar-SA"/>
      </w:rPr>
    </w:lvl>
    <w:lvl w:ilvl="7">
      <w:numFmt w:val="bullet"/>
      <w:lvlText w:val="•"/>
      <w:lvlJc w:val="left"/>
      <w:pPr>
        <w:ind w:left="6216" w:hanging="420"/>
      </w:pPr>
      <w:rPr>
        <w:rFonts w:hint="default"/>
        <w:lang w:val="vi" w:eastAsia="en-US" w:bidi="ar-SA"/>
      </w:rPr>
    </w:lvl>
    <w:lvl w:ilvl="8">
      <w:numFmt w:val="bullet"/>
      <w:lvlText w:val="•"/>
      <w:lvlJc w:val="left"/>
      <w:pPr>
        <w:ind w:left="7319" w:hanging="420"/>
      </w:pPr>
      <w:rPr>
        <w:rFonts w:hint="default"/>
        <w:lang w:val="vi" w:eastAsia="en-US" w:bidi="ar-SA"/>
      </w:rPr>
    </w:lvl>
  </w:abstractNum>
  <w:abstractNum w:abstractNumId="118" w15:restartNumberingAfterBreak="0">
    <w:nsid w:val="77122FC5"/>
    <w:multiLevelType w:val="multilevel"/>
    <w:tmpl w:val="899CC3DA"/>
    <w:lvl w:ilvl="0">
      <w:start w:val="2"/>
      <w:numFmt w:val="decimal"/>
      <w:lvlText w:val="%1"/>
      <w:lvlJc w:val="left"/>
      <w:pPr>
        <w:ind w:left="513" w:hanging="390"/>
      </w:pPr>
      <w:rPr>
        <w:rFonts w:hint="default"/>
        <w:lang w:val="vi" w:eastAsia="en-US" w:bidi="ar-SA"/>
      </w:rPr>
    </w:lvl>
    <w:lvl w:ilvl="1">
      <w:start w:val="6"/>
      <w:numFmt w:val="decimal"/>
      <w:lvlText w:val="%1.%2"/>
      <w:lvlJc w:val="left"/>
      <w:pPr>
        <w:ind w:left="513" w:hanging="390"/>
      </w:pPr>
      <w:rPr>
        <w:rFonts w:ascii="Times New Roman" w:eastAsia="Times New Roman" w:hAnsi="Times New Roman" w:cs="Times New Roman" w:hint="default"/>
        <w:b/>
        <w:bCs/>
        <w:i w:val="0"/>
        <w:iCs w:val="0"/>
        <w:spacing w:val="-3"/>
        <w:w w:val="100"/>
        <w:sz w:val="26"/>
        <w:szCs w:val="26"/>
        <w:lang w:val="vi" w:eastAsia="en-US" w:bidi="ar-SA"/>
      </w:rPr>
    </w:lvl>
    <w:lvl w:ilvl="2">
      <w:start w:val="1"/>
      <w:numFmt w:val="decimal"/>
      <w:lvlText w:val="%1.%2.%3"/>
      <w:lvlJc w:val="left"/>
      <w:pPr>
        <w:ind w:left="707" w:hanging="584"/>
      </w:pPr>
      <w:rPr>
        <w:rFonts w:ascii="Times New Roman" w:eastAsia="Times New Roman" w:hAnsi="Times New Roman" w:cs="Times New Roman" w:hint="default"/>
        <w:b/>
        <w:bCs/>
        <w:i w:val="0"/>
        <w:iCs w:val="0"/>
        <w:spacing w:val="-3"/>
        <w:w w:val="100"/>
        <w:sz w:val="26"/>
        <w:szCs w:val="26"/>
        <w:lang w:val="vi" w:eastAsia="en-US" w:bidi="ar-SA"/>
      </w:rPr>
    </w:lvl>
    <w:lvl w:ilvl="3">
      <w:numFmt w:val="bullet"/>
      <w:lvlText w:val="•"/>
      <w:lvlJc w:val="left"/>
      <w:pPr>
        <w:ind w:left="2661" w:hanging="584"/>
      </w:pPr>
      <w:rPr>
        <w:rFonts w:hint="default"/>
        <w:lang w:val="vi" w:eastAsia="en-US" w:bidi="ar-SA"/>
      </w:rPr>
    </w:lvl>
    <w:lvl w:ilvl="4">
      <w:numFmt w:val="bullet"/>
      <w:lvlText w:val="•"/>
      <w:lvlJc w:val="left"/>
      <w:pPr>
        <w:ind w:left="3642" w:hanging="584"/>
      </w:pPr>
      <w:rPr>
        <w:rFonts w:hint="default"/>
        <w:lang w:val="vi" w:eastAsia="en-US" w:bidi="ar-SA"/>
      </w:rPr>
    </w:lvl>
    <w:lvl w:ilvl="5">
      <w:numFmt w:val="bullet"/>
      <w:lvlText w:val="•"/>
      <w:lvlJc w:val="left"/>
      <w:pPr>
        <w:ind w:left="4622" w:hanging="584"/>
      </w:pPr>
      <w:rPr>
        <w:rFonts w:hint="default"/>
        <w:lang w:val="vi" w:eastAsia="en-US" w:bidi="ar-SA"/>
      </w:rPr>
    </w:lvl>
    <w:lvl w:ilvl="6">
      <w:numFmt w:val="bullet"/>
      <w:lvlText w:val="•"/>
      <w:lvlJc w:val="left"/>
      <w:pPr>
        <w:ind w:left="5603" w:hanging="584"/>
      </w:pPr>
      <w:rPr>
        <w:rFonts w:hint="default"/>
        <w:lang w:val="vi" w:eastAsia="en-US" w:bidi="ar-SA"/>
      </w:rPr>
    </w:lvl>
    <w:lvl w:ilvl="7">
      <w:numFmt w:val="bullet"/>
      <w:lvlText w:val="•"/>
      <w:lvlJc w:val="left"/>
      <w:pPr>
        <w:ind w:left="6584" w:hanging="584"/>
      </w:pPr>
      <w:rPr>
        <w:rFonts w:hint="default"/>
        <w:lang w:val="vi" w:eastAsia="en-US" w:bidi="ar-SA"/>
      </w:rPr>
    </w:lvl>
    <w:lvl w:ilvl="8">
      <w:numFmt w:val="bullet"/>
      <w:lvlText w:val="•"/>
      <w:lvlJc w:val="left"/>
      <w:pPr>
        <w:ind w:left="7564" w:hanging="584"/>
      </w:pPr>
      <w:rPr>
        <w:rFonts w:hint="default"/>
        <w:lang w:val="vi" w:eastAsia="en-US" w:bidi="ar-SA"/>
      </w:rPr>
    </w:lvl>
  </w:abstractNum>
  <w:abstractNum w:abstractNumId="119" w15:restartNumberingAfterBreak="0">
    <w:nsid w:val="774C7BC6"/>
    <w:multiLevelType w:val="hybridMultilevel"/>
    <w:tmpl w:val="3E7A5D7A"/>
    <w:lvl w:ilvl="0" w:tplc="B090071A">
      <w:numFmt w:val="bullet"/>
      <w:lvlText w:val="-"/>
      <w:lvlJc w:val="left"/>
      <w:pPr>
        <w:ind w:left="1429"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20" w15:restartNumberingAfterBreak="0">
    <w:nsid w:val="787610DE"/>
    <w:multiLevelType w:val="hybridMultilevel"/>
    <w:tmpl w:val="8826BFCE"/>
    <w:lvl w:ilvl="0" w:tplc="DBF8669C">
      <w:start w:val="1"/>
      <w:numFmt w:val="decimal"/>
      <w:lvlText w:val="%1."/>
      <w:lvlJc w:val="left"/>
      <w:pPr>
        <w:ind w:left="370"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F3FA5CD8">
      <w:numFmt w:val="bullet"/>
      <w:lvlText w:val="•"/>
      <w:lvlJc w:val="left"/>
      <w:pPr>
        <w:ind w:left="1193" w:hanging="260"/>
      </w:pPr>
      <w:rPr>
        <w:rFonts w:hint="default"/>
        <w:lang w:val="vi" w:eastAsia="en-US" w:bidi="ar-SA"/>
      </w:rPr>
    </w:lvl>
    <w:lvl w:ilvl="2" w:tplc="2F868920">
      <w:numFmt w:val="bullet"/>
      <w:lvlText w:val="•"/>
      <w:lvlJc w:val="left"/>
      <w:pPr>
        <w:ind w:left="2006" w:hanging="260"/>
      </w:pPr>
      <w:rPr>
        <w:rFonts w:hint="default"/>
        <w:lang w:val="vi" w:eastAsia="en-US" w:bidi="ar-SA"/>
      </w:rPr>
    </w:lvl>
    <w:lvl w:ilvl="3" w:tplc="3294D9C8">
      <w:numFmt w:val="bullet"/>
      <w:lvlText w:val="•"/>
      <w:lvlJc w:val="left"/>
      <w:pPr>
        <w:ind w:left="2819" w:hanging="260"/>
      </w:pPr>
      <w:rPr>
        <w:rFonts w:hint="default"/>
        <w:lang w:val="vi" w:eastAsia="en-US" w:bidi="ar-SA"/>
      </w:rPr>
    </w:lvl>
    <w:lvl w:ilvl="4" w:tplc="66B251DC">
      <w:numFmt w:val="bullet"/>
      <w:lvlText w:val="•"/>
      <w:lvlJc w:val="left"/>
      <w:pPr>
        <w:ind w:left="3632" w:hanging="260"/>
      </w:pPr>
      <w:rPr>
        <w:rFonts w:hint="default"/>
        <w:lang w:val="vi" w:eastAsia="en-US" w:bidi="ar-SA"/>
      </w:rPr>
    </w:lvl>
    <w:lvl w:ilvl="5" w:tplc="E1ECB840">
      <w:numFmt w:val="bullet"/>
      <w:lvlText w:val="•"/>
      <w:lvlJc w:val="left"/>
      <w:pPr>
        <w:ind w:left="4446" w:hanging="260"/>
      </w:pPr>
      <w:rPr>
        <w:rFonts w:hint="default"/>
        <w:lang w:val="vi" w:eastAsia="en-US" w:bidi="ar-SA"/>
      </w:rPr>
    </w:lvl>
    <w:lvl w:ilvl="6" w:tplc="18BA0892">
      <w:numFmt w:val="bullet"/>
      <w:lvlText w:val="•"/>
      <w:lvlJc w:val="left"/>
      <w:pPr>
        <w:ind w:left="5259" w:hanging="260"/>
      </w:pPr>
      <w:rPr>
        <w:rFonts w:hint="default"/>
        <w:lang w:val="vi" w:eastAsia="en-US" w:bidi="ar-SA"/>
      </w:rPr>
    </w:lvl>
    <w:lvl w:ilvl="7" w:tplc="0224600C">
      <w:numFmt w:val="bullet"/>
      <w:lvlText w:val="•"/>
      <w:lvlJc w:val="left"/>
      <w:pPr>
        <w:ind w:left="6072" w:hanging="260"/>
      </w:pPr>
      <w:rPr>
        <w:rFonts w:hint="default"/>
        <w:lang w:val="vi" w:eastAsia="en-US" w:bidi="ar-SA"/>
      </w:rPr>
    </w:lvl>
    <w:lvl w:ilvl="8" w:tplc="0F6E4132">
      <w:numFmt w:val="bullet"/>
      <w:lvlText w:val="•"/>
      <w:lvlJc w:val="left"/>
      <w:pPr>
        <w:ind w:left="6885" w:hanging="260"/>
      </w:pPr>
      <w:rPr>
        <w:rFonts w:hint="default"/>
        <w:lang w:val="vi" w:eastAsia="en-US" w:bidi="ar-SA"/>
      </w:rPr>
    </w:lvl>
  </w:abstractNum>
  <w:abstractNum w:abstractNumId="121" w15:restartNumberingAfterBreak="0">
    <w:nsid w:val="7D1429AC"/>
    <w:multiLevelType w:val="hybridMultilevel"/>
    <w:tmpl w:val="D87EDC1A"/>
    <w:lvl w:ilvl="0" w:tplc="854C5410">
      <w:start w:val="1"/>
      <w:numFmt w:val="decimal"/>
      <w:lvlText w:val="%1."/>
      <w:lvlJc w:val="left"/>
      <w:pPr>
        <w:ind w:left="370"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4FACFBA8">
      <w:numFmt w:val="bullet"/>
      <w:lvlText w:val="•"/>
      <w:lvlJc w:val="left"/>
      <w:pPr>
        <w:ind w:left="1193" w:hanging="260"/>
      </w:pPr>
      <w:rPr>
        <w:rFonts w:hint="default"/>
        <w:lang w:val="vi" w:eastAsia="en-US" w:bidi="ar-SA"/>
      </w:rPr>
    </w:lvl>
    <w:lvl w:ilvl="2" w:tplc="E02A3510">
      <w:numFmt w:val="bullet"/>
      <w:lvlText w:val="•"/>
      <w:lvlJc w:val="left"/>
      <w:pPr>
        <w:ind w:left="2006" w:hanging="260"/>
      </w:pPr>
      <w:rPr>
        <w:rFonts w:hint="default"/>
        <w:lang w:val="vi" w:eastAsia="en-US" w:bidi="ar-SA"/>
      </w:rPr>
    </w:lvl>
    <w:lvl w:ilvl="3" w:tplc="F8CEAD30">
      <w:numFmt w:val="bullet"/>
      <w:lvlText w:val="•"/>
      <w:lvlJc w:val="left"/>
      <w:pPr>
        <w:ind w:left="2819" w:hanging="260"/>
      </w:pPr>
      <w:rPr>
        <w:rFonts w:hint="default"/>
        <w:lang w:val="vi" w:eastAsia="en-US" w:bidi="ar-SA"/>
      </w:rPr>
    </w:lvl>
    <w:lvl w:ilvl="4" w:tplc="ADD0A18C">
      <w:numFmt w:val="bullet"/>
      <w:lvlText w:val="•"/>
      <w:lvlJc w:val="left"/>
      <w:pPr>
        <w:ind w:left="3632" w:hanging="260"/>
      </w:pPr>
      <w:rPr>
        <w:rFonts w:hint="default"/>
        <w:lang w:val="vi" w:eastAsia="en-US" w:bidi="ar-SA"/>
      </w:rPr>
    </w:lvl>
    <w:lvl w:ilvl="5" w:tplc="EB7A3B24">
      <w:numFmt w:val="bullet"/>
      <w:lvlText w:val="•"/>
      <w:lvlJc w:val="left"/>
      <w:pPr>
        <w:ind w:left="4446" w:hanging="260"/>
      </w:pPr>
      <w:rPr>
        <w:rFonts w:hint="default"/>
        <w:lang w:val="vi" w:eastAsia="en-US" w:bidi="ar-SA"/>
      </w:rPr>
    </w:lvl>
    <w:lvl w:ilvl="6" w:tplc="450E9006">
      <w:numFmt w:val="bullet"/>
      <w:lvlText w:val="•"/>
      <w:lvlJc w:val="left"/>
      <w:pPr>
        <w:ind w:left="5259" w:hanging="260"/>
      </w:pPr>
      <w:rPr>
        <w:rFonts w:hint="default"/>
        <w:lang w:val="vi" w:eastAsia="en-US" w:bidi="ar-SA"/>
      </w:rPr>
    </w:lvl>
    <w:lvl w:ilvl="7" w:tplc="B416278C">
      <w:numFmt w:val="bullet"/>
      <w:lvlText w:val="•"/>
      <w:lvlJc w:val="left"/>
      <w:pPr>
        <w:ind w:left="6072" w:hanging="260"/>
      </w:pPr>
      <w:rPr>
        <w:rFonts w:hint="default"/>
        <w:lang w:val="vi" w:eastAsia="en-US" w:bidi="ar-SA"/>
      </w:rPr>
    </w:lvl>
    <w:lvl w:ilvl="8" w:tplc="96D60146">
      <w:numFmt w:val="bullet"/>
      <w:lvlText w:val="•"/>
      <w:lvlJc w:val="left"/>
      <w:pPr>
        <w:ind w:left="6885" w:hanging="260"/>
      </w:pPr>
      <w:rPr>
        <w:rFonts w:hint="default"/>
        <w:lang w:val="vi" w:eastAsia="en-US" w:bidi="ar-SA"/>
      </w:rPr>
    </w:lvl>
  </w:abstractNum>
  <w:abstractNum w:abstractNumId="122" w15:restartNumberingAfterBreak="0">
    <w:nsid w:val="7D550819"/>
    <w:multiLevelType w:val="hybridMultilevel"/>
    <w:tmpl w:val="D41CE1EA"/>
    <w:lvl w:ilvl="0" w:tplc="8DC2AFE6">
      <w:start w:val="1"/>
      <w:numFmt w:val="decimal"/>
      <w:lvlText w:val="%1."/>
      <w:lvlJc w:val="left"/>
      <w:pPr>
        <w:ind w:left="370"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B476AF1C">
      <w:numFmt w:val="bullet"/>
      <w:lvlText w:val="•"/>
      <w:lvlJc w:val="left"/>
      <w:pPr>
        <w:ind w:left="1193" w:hanging="260"/>
      </w:pPr>
      <w:rPr>
        <w:rFonts w:hint="default"/>
        <w:lang w:val="vi" w:eastAsia="en-US" w:bidi="ar-SA"/>
      </w:rPr>
    </w:lvl>
    <w:lvl w:ilvl="2" w:tplc="5C0CD01E">
      <w:numFmt w:val="bullet"/>
      <w:lvlText w:val="•"/>
      <w:lvlJc w:val="left"/>
      <w:pPr>
        <w:ind w:left="2006" w:hanging="260"/>
      </w:pPr>
      <w:rPr>
        <w:rFonts w:hint="default"/>
        <w:lang w:val="vi" w:eastAsia="en-US" w:bidi="ar-SA"/>
      </w:rPr>
    </w:lvl>
    <w:lvl w:ilvl="3" w:tplc="C29431FA">
      <w:numFmt w:val="bullet"/>
      <w:lvlText w:val="•"/>
      <w:lvlJc w:val="left"/>
      <w:pPr>
        <w:ind w:left="2819" w:hanging="260"/>
      </w:pPr>
      <w:rPr>
        <w:rFonts w:hint="default"/>
        <w:lang w:val="vi" w:eastAsia="en-US" w:bidi="ar-SA"/>
      </w:rPr>
    </w:lvl>
    <w:lvl w:ilvl="4" w:tplc="C292D72C">
      <w:numFmt w:val="bullet"/>
      <w:lvlText w:val="•"/>
      <w:lvlJc w:val="left"/>
      <w:pPr>
        <w:ind w:left="3632" w:hanging="260"/>
      </w:pPr>
      <w:rPr>
        <w:rFonts w:hint="default"/>
        <w:lang w:val="vi" w:eastAsia="en-US" w:bidi="ar-SA"/>
      </w:rPr>
    </w:lvl>
    <w:lvl w:ilvl="5" w:tplc="664845D6">
      <w:numFmt w:val="bullet"/>
      <w:lvlText w:val="•"/>
      <w:lvlJc w:val="left"/>
      <w:pPr>
        <w:ind w:left="4446" w:hanging="260"/>
      </w:pPr>
      <w:rPr>
        <w:rFonts w:hint="default"/>
        <w:lang w:val="vi" w:eastAsia="en-US" w:bidi="ar-SA"/>
      </w:rPr>
    </w:lvl>
    <w:lvl w:ilvl="6" w:tplc="8BACDA9C">
      <w:numFmt w:val="bullet"/>
      <w:lvlText w:val="•"/>
      <w:lvlJc w:val="left"/>
      <w:pPr>
        <w:ind w:left="5259" w:hanging="260"/>
      </w:pPr>
      <w:rPr>
        <w:rFonts w:hint="default"/>
        <w:lang w:val="vi" w:eastAsia="en-US" w:bidi="ar-SA"/>
      </w:rPr>
    </w:lvl>
    <w:lvl w:ilvl="7" w:tplc="2A9029B8">
      <w:numFmt w:val="bullet"/>
      <w:lvlText w:val="•"/>
      <w:lvlJc w:val="left"/>
      <w:pPr>
        <w:ind w:left="6072" w:hanging="260"/>
      </w:pPr>
      <w:rPr>
        <w:rFonts w:hint="default"/>
        <w:lang w:val="vi" w:eastAsia="en-US" w:bidi="ar-SA"/>
      </w:rPr>
    </w:lvl>
    <w:lvl w:ilvl="8" w:tplc="D7C42096">
      <w:numFmt w:val="bullet"/>
      <w:lvlText w:val="•"/>
      <w:lvlJc w:val="left"/>
      <w:pPr>
        <w:ind w:left="6885" w:hanging="260"/>
      </w:pPr>
      <w:rPr>
        <w:rFonts w:hint="default"/>
        <w:lang w:val="vi" w:eastAsia="en-US" w:bidi="ar-SA"/>
      </w:rPr>
    </w:lvl>
  </w:abstractNum>
  <w:abstractNum w:abstractNumId="123" w15:restartNumberingAfterBreak="0">
    <w:nsid w:val="7DAE53FA"/>
    <w:multiLevelType w:val="multilevel"/>
    <w:tmpl w:val="E3A49926"/>
    <w:lvl w:ilvl="0">
      <w:start w:val="1"/>
      <w:numFmt w:val="decimal"/>
      <w:lvlText w:val="%1"/>
      <w:lvlJc w:val="left"/>
      <w:pPr>
        <w:ind w:left="907" w:hanging="784"/>
      </w:pPr>
      <w:rPr>
        <w:rFonts w:hint="default"/>
        <w:lang w:val="vi" w:eastAsia="en-US" w:bidi="ar-SA"/>
      </w:rPr>
    </w:lvl>
    <w:lvl w:ilvl="1">
      <w:start w:val="1"/>
      <w:numFmt w:val="decimal"/>
      <w:lvlText w:val="%1.%2"/>
      <w:lvlJc w:val="left"/>
      <w:pPr>
        <w:ind w:left="907" w:hanging="784"/>
      </w:pPr>
      <w:rPr>
        <w:rFonts w:ascii="Times New Roman" w:eastAsia="Times New Roman" w:hAnsi="Times New Roman" w:cs="Times New Roman" w:hint="default"/>
        <w:b/>
        <w:bCs/>
        <w:i w:val="0"/>
        <w:iCs w:val="0"/>
        <w:spacing w:val="-3"/>
        <w:w w:val="100"/>
        <w:sz w:val="26"/>
        <w:szCs w:val="26"/>
        <w:lang w:val="vi" w:eastAsia="en-US" w:bidi="ar-SA"/>
      </w:rPr>
    </w:lvl>
    <w:lvl w:ilvl="2">
      <w:start w:val="1"/>
      <w:numFmt w:val="decimal"/>
      <w:lvlText w:val="%1.%2.%3"/>
      <w:lvlJc w:val="left"/>
      <w:pPr>
        <w:ind w:left="907" w:hanging="784"/>
      </w:pPr>
      <w:rPr>
        <w:rFonts w:ascii="Times New Roman" w:eastAsia="Times New Roman" w:hAnsi="Times New Roman" w:cs="Times New Roman" w:hint="default"/>
        <w:b/>
        <w:bCs/>
        <w:i w:val="0"/>
        <w:iCs w:val="0"/>
        <w:spacing w:val="-3"/>
        <w:w w:val="100"/>
        <w:sz w:val="26"/>
        <w:szCs w:val="26"/>
        <w:lang w:val="vi" w:eastAsia="en-US" w:bidi="ar-SA"/>
      </w:rPr>
    </w:lvl>
    <w:lvl w:ilvl="3">
      <w:start w:val="1"/>
      <w:numFmt w:val="decimal"/>
      <w:lvlText w:val="%1.%2.%3.%4"/>
      <w:lvlJc w:val="left"/>
      <w:pPr>
        <w:ind w:left="907" w:hanging="784"/>
      </w:pPr>
      <w:rPr>
        <w:rFonts w:ascii="Times New Roman" w:eastAsia="Times New Roman" w:hAnsi="Times New Roman" w:cs="Times New Roman" w:hint="default"/>
        <w:b/>
        <w:bCs/>
        <w:i w:val="0"/>
        <w:iCs w:val="0"/>
        <w:spacing w:val="-3"/>
        <w:w w:val="100"/>
        <w:sz w:val="26"/>
        <w:szCs w:val="26"/>
        <w:lang w:val="vi" w:eastAsia="en-US" w:bidi="ar-SA"/>
      </w:rPr>
    </w:lvl>
    <w:lvl w:ilvl="4">
      <w:numFmt w:val="bullet"/>
      <w:lvlText w:val="●"/>
      <w:lvlJc w:val="left"/>
      <w:pPr>
        <w:ind w:left="544" w:hanging="420"/>
      </w:pPr>
      <w:rPr>
        <w:rFonts w:ascii="DejaVu Sans" w:eastAsia="DejaVu Sans" w:hAnsi="DejaVu Sans" w:cs="DejaVu Sans" w:hint="default"/>
        <w:spacing w:val="0"/>
        <w:w w:val="100"/>
        <w:lang w:val="vi" w:eastAsia="en-US" w:bidi="ar-SA"/>
      </w:rPr>
    </w:lvl>
    <w:lvl w:ilvl="5">
      <w:numFmt w:val="bullet"/>
      <w:lvlText w:val="■"/>
      <w:lvlJc w:val="left"/>
      <w:pPr>
        <w:ind w:left="964" w:hanging="420"/>
      </w:pPr>
      <w:rPr>
        <w:rFonts w:ascii="DejaVu Sans" w:eastAsia="DejaVu Sans" w:hAnsi="DejaVu Sans" w:cs="DejaVu Sans" w:hint="default"/>
        <w:b w:val="0"/>
        <w:bCs w:val="0"/>
        <w:i w:val="0"/>
        <w:iCs w:val="0"/>
        <w:spacing w:val="0"/>
        <w:w w:val="100"/>
        <w:sz w:val="14"/>
        <w:szCs w:val="14"/>
        <w:lang w:val="vi" w:eastAsia="en-US" w:bidi="ar-SA"/>
      </w:rPr>
    </w:lvl>
    <w:lvl w:ilvl="6">
      <w:numFmt w:val="bullet"/>
      <w:lvlText w:val="•"/>
      <w:lvlJc w:val="left"/>
      <w:pPr>
        <w:ind w:left="5243" w:hanging="420"/>
      </w:pPr>
      <w:rPr>
        <w:rFonts w:hint="default"/>
        <w:lang w:val="vi" w:eastAsia="en-US" w:bidi="ar-SA"/>
      </w:rPr>
    </w:lvl>
    <w:lvl w:ilvl="7">
      <w:numFmt w:val="bullet"/>
      <w:lvlText w:val="•"/>
      <w:lvlJc w:val="left"/>
      <w:pPr>
        <w:ind w:left="6313" w:hanging="420"/>
      </w:pPr>
      <w:rPr>
        <w:rFonts w:hint="default"/>
        <w:lang w:val="vi" w:eastAsia="en-US" w:bidi="ar-SA"/>
      </w:rPr>
    </w:lvl>
    <w:lvl w:ilvl="8">
      <w:numFmt w:val="bullet"/>
      <w:lvlText w:val="•"/>
      <w:lvlJc w:val="left"/>
      <w:pPr>
        <w:ind w:left="7384" w:hanging="420"/>
      </w:pPr>
      <w:rPr>
        <w:rFonts w:hint="default"/>
        <w:lang w:val="vi" w:eastAsia="en-US" w:bidi="ar-SA"/>
      </w:rPr>
    </w:lvl>
  </w:abstractNum>
  <w:abstractNum w:abstractNumId="124" w15:restartNumberingAfterBreak="0">
    <w:nsid w:val="7DDD6D16"/>
    <w:multiLevelType w:val="multilevel"/>
    <w:tmpl w:val="60249C42"/>
    <w:lvl w:ilvl="0">
      <w:start w:val="2"/>
      <w:numFmt w:val="decimal"/>
      <w:lvlText w:val="%1."/>
      <w:lvlJc w:val="left"/>
      <w:pPr>
        <w:ind w:left="825" w:hanging="720"/>
      </w:pPr>
      <w:rPr>
        <w:rFonts w:ascii="Times New Roman" w:eastAsia="Times New Roman" w:hAnsi="Times New Roman" w:cs="Times New Roman" w:hint="default"/>
        <w:b w:val="0"/>
        <w:bCs w:val="0"/>
        <w:i w:val="0"/>
        <w:iCs w:val="0"/>
        <w:spacing w:val="-3"/>
        <w:w w:val="100"/>
        <w:sz w:val="26"/>
        <w:szCs w:val="26"/>
        <w:lang w:val="vi" w:eastAsia="en-US" w:bidi="ar-SA"/>
      </w:rPr>
    </w:lvl>
    <w:lvl w:ilvl="1">
      <w:start w:val="1"/>
      <w:numFmt w:val="decimal"/>
      <w:lvlText w:val="%1.%2"/>
      <w:lvlJc w:val="left"/>
      <w:pPr>
        <w:ind w:left="825" w:hanging="720"/>
      </w:pPr>
      <w:rPr>
        <w:rFonts w:ascii="Times New Roman" w:eastAsia="Times New Roman" w:hAnsi="Times New Roman" w:cs="Times New Roman" w:hint="default"/>
        <w:b w:val="0"/>
        <w:bCs w:val="0"/>
        <w:i w:val="0"/>
        <w:iCs w:val="0"/>
        <w:spacing w:val="-3"/>
        <w:w w:val="100"/>
        <w:sz w:val="26"/>
        <w:szCs w:val="26"/>
        <w:lang w:val="vi" w:eastAsia="en-US" w:bidi="ar-SA"/>
      </w:rPr>
    </w:lvl>
    <w:lvl w:ilvl="2">
      <w:numFmt w:val="bullet"/>
      <w:lvlText w:val="•"/>
      <w:lvlJc w:val="left"/>
      <w:pPr>
        <w:ind w:left="2358" w:hanging="720"/>
      </w:pPr>
      <w:rPr>
        <w:rFonts w:hint="default"/>
        <w:lang w:val="vi" w:eastAsia="en-US" w:bidi="ar-SA"/>
      </w:rPr>
    </w:lvl>
    <w:lvl w:ilvl="3">
      <w:numFmt w:val="bullet"/>
      <w:lvlText w:val="•"/>
      <w:lvlJc w:val="left"/>
      <w:pPr>
        <w:ind w:left="3127" w:hanging="720"/>
      </w:pPr>
      <w:rPr>
        <w:rFonts w:hint="default"/>
        <w:lang w:val="vi" w:eastAsia="en-US" w:bidi="ar-SA"/>
      </w:rPr>
    </w:lvl>
    <w:lvl w:ilvl="4">
      <w:numFmt w:val="bullet"/>
      <w:lvlText w:val="•"/>
      <w:lvlJc w:val="left"/>
      <w:pPr>
        <w:ind w:left="3896" w:hanging="720"/>
      </w:pPr>
      <w:rPr>
        <w:rFonts w:hint="default"/>
        <w:lang w:val="vi" w:eastAsia="en-US" w:bidi="ar-SA"/>
      </w:rPr>
    </w:lvl>
    <w:lvl w:ilvl="5">
      <w:numFmt w:val="bullet"/>
      <w:lvlText w:val="•"/>
      <w:lvlJc w:val="left"/>
      <w:pPr>
        <w:ind w:left="4666" w:hanging="720"/>
      </w:pPr>
      <w:rPr>
        <w:rFonts w:hint="default"/>
        <w:lang w:val="vi" w:eastAsia="en-US" w:bidi="ar-SA"/>
      </w:rPr>
    </w:lvl>
    <w:lvl w:ilvl="6">
      <w:numFmt w:val="bullet"/>
      <w:lvlText w:val="•"/>
      <w:lvlJc w:val="left"/>
      <w:pPr>
        <w:ind w:left="5435" w:hanging="720"/>
      </w:pPr>
      <w:rPr>
        <w:rFonts w:hint="default"/>
        <w:lang w:val="vi" w:eastAsia="en-US" w:bidi="ar-SA"/>
      </w:rPr>
    </w:lvl>
    <w:lvl w:ilvl="7">
      <w:numFmt w:val="bullet"/>
      <w:lvlText w:val="•"/>
      <w:lvlJc w:val="left"/>
      <w:pPr>
        <w:ind w:left="6204" w:hanging="720"/>
      </w:pPr>
      <w:rPr>
        <w:rFonts w:hint="default"/>
        <w:lang w:val="vi" w:eastAsia="en-US" w:bidi="ar-SA"/>
      </w:rPr>
    </w:lvl>
    <w:lvl w:ilvl="8">
      <w:numFmt w:val="bullet"/>
      <w:lvlText w:val="•"/>
      <w:lvlJc w:val="left"/>
      <w:pPr>
        <w:ind w:left="6973" w:hanging="720"/>
      </w:pPr>
      <w:rPr>
        <w:rFonts w:hint="default"/>
        <w:lang w:val="vi" w:eastAsia="en-US" w:bidi="ar-SA"/>
      </w:rPr>
    </w:lvl>
  </w:abstractNum>
  <w:abstractNum w:abstractNumId="125" w15:restartNumberingAfterBreak="0">
    <w:nsid w:val="7DE462EE"/>
    <w:multiLevelType w:val="hybridMultilevel"/>
    <w:tmpl w:val="FB56949A"/>
    <w:lvl w:ilvl="0" w:tplc="44C8349A">
      <w:start w:val="1"/>
      <w:numFmt w:val="decimal"/>
      <w:lvlText w:val="%1."/>
      <w:lvlJc w:val="left"/>
      <w:pPr>
        <w:ind w:left="370"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5074F01C">
      <w:numFmt w:val="bullet"/>
      <w:lvlText w:val="•"/>
      <w:lvlJc w:val="left"/>
      <w:pPr>
        <w:ind w:left="1193" w:hanging="260"/>
      </w:pPr>
      <w:rPr>
        <w:rFonts w:hint="default"/>
        <w:lang w:val="vi" w:eastAsia="en-US" w:bidi="ar-SA"/>
      </w:rPr>
    </w:lvl>
    <w:lvl w:ilvl="2" w:tplc="087C025E">
      <w:numFmt w:val="bullet"/>
      <w:lvlText w:val="•"/>
      <w:lvlJc w:val="left"/>
      <w:pPr>
        <w:ind w:left="2006" w:hanging="260"/>
      </w:pPr>
      <w:rPr>
        <w:rFonts w:hint="default"/>
        <w:lang w:val="vi" w:eastAsia="en-US" w:bidi="ar-SA"/>
      </w:rPr>
    </w:lvl>
    <w:lvl w:ilvl="3" w:tplc="48401E70">
      <w:numFmt w:val="bullet"/>
      <w:lvlText w:val="•"/>
      <w:lvlJc w:val="left"/>
      <w:pPr>
        <w:ind w:left="2819" w:hanging="260"/>
      </w:pPr>
      <w:rPr>
        <w:rFonts w:hint="default"/>
        <w:lang w:val="vi" w:eastAsia="en-US" w:bidi="ar-SA"/>
      </w:rPr>
    </w:lvl>
    <w:lvl w:ilvl="4" w:tplc="3992F1D2">
      <w:numFmt w:val="bullet"/>
      <w:lvlText w:val="•"/>
      <w:lvlJc w:val="left"/>
      <w:pPr>
        <w:ind w:left="3632" w:hanging="260"/>
      </w:pPr>
      <w:rPr>
        <w:rFonts w:hint="default"/>
        <w:lang w:val="vi" w:eastAsia="en-US" w:bidi="ar-SA"/>
      </w:rPr>
    </w:lvl>
    <w:lvl w:ilvl="5" w:tplc="84622ADC">
      <w:numFmt w:val="bullet"/>
      <w:lvlText w:val="•"/>
      <w:lvlJc w:val="left"/>
      <w:pPr>
        <w:ind w:left="4446" w:hanging="260"/>
      </w:pPr>
      <w:rPr>
        <w:rFonts w:hint="default"/>
        <w:lang w:val="vi" w:eastAsia="en-US" w:bidi="ar-SA"/>
      </w:rPr>
    </w:lvl>
    <w:lvl w:ilvl="6" w:tplc="A99AF640">
      <w:numFmt w:val="bullet"/>
      <w:lvlText w:val="•"/>
      <w:lvlJc w:val="left"/>
      <w:pPr>
        <w:ind w:left="5259" w:hanging="260"/>
      </w:pPr>
      <w:rPr>
        <w:rFonts w:hint="default"/>
        <w:lang w:val="vi" w:eastAsia="en-US" w:bidi="ar-SA"/>
      </w:rPr>
    </w:lvl>
    <w:lvl w:ilvl="7" w:tplc="8F20265E">
      <w:numFmt w:val="bullet"/>
      <w:lvlText w:val="•"/>
      <w:lvlJc w:val="left"/>
      <w:pPr>
        <w:ind w:left="6072" w:hanging="260"/>
      </w:pPr>
      <w:rPr>
        <w:rFonts w:hint="default"/>
        <w:lang w:val="vi" w:eastAsia="en-US" w:bidi="ar-SA"/>
      </w:rPr>
    </w:lvl>
    <w:lvl w:ilvl="8" w:tplc="3BAA3C8A">
      <w:numFmt w:val="bullet"/>
      <w:lvlText w:val="•"/>
      <w:lvlJc w:val="left"/>
      <w:pPr>
        <w:ind w:left="6885" w:hanging="260"/>
      </w:pPr>
      <w:rPr>
        <w:rFonts w:hint="default"/>
        <w:lang w:val="vi" w:eastAsia="en-US" w:bidi="ar-SA"/>
      </w:rPr>
    </w:lvl>
  </w:abstractNum>
  <w:abstractNum w:abstractNumId="126" w15:restartNumberingAfterBreak="0">
    <w:nsid w:val="7EAB27F7"/>
    <w:multiLevelType w:val="hybridMultilevel"/>
    <w:tmpl w:val="E98E7E46"/>
    <w:lvl w:ilvl="0" w:tplc="C7F0CF16">
      <w:start w:val="1"/>
      <w:numFmt w:val="decimal"/>
      <w:lvlText w:val="%1."/>
      <w:lvlJc w:val="left"/>
      <w:pPr>
        <w:ind w:left="370"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2DA20D0E">
      <w:numFmt w:val="bullet"/>
      <w:lvlText w:val="•"/>
      <w:lvlJc w:val="left"/>
      <w:pPr>
        <w:ind w:left="1193" w:hanging="260"/>
      </w:pPr>
      <w:rPr>
        <w:rFonts w:hint="default"/>
        <w:lang w:val="vi" w:eastAsia="en-US" w:bidi="ar-SA"/>
      </w:rPr>
    </w:lvl>
    <w:lvl w:ilvl="2" w:tplc="4114E68C">
      <w:numFmt w:val="bullet"/>
      <w:lvlText w:val="•"/>
      <w:lvlJc w:val="left"/>
      <w:pPr>
        <w:ind w:left="2006" w:hanging="260"/>
      </w:pPr>
      <w:rPr>
        <w:rFonts w:hint="default"/>
        <w:lang w:val="vi" w:eastAsia="en-US" w:bidi="ar-SA"/>
      </w:rPr>
    </w:lvl>
    <w:lvl w:ilvl="3" w:tplc="08AE7142">
      <w:numFmt w:val="bullet"/>
      <w:lvlText w:val="•"/>
      <w:lvlJc w:val="left"/>
      <w:pPr>
        <w:ind w:left="2819" w:hanging="260"/>
      </w:pPr>
      <w:rPr>
        <w:rFonts w:hint="default"/>
        <w:lang w:val="vi" w:eastAsia="en-US" w:bidi="ar-SA"/>
      </w:rPr>
    </w:lvl>
    <w:lvl w:ilvl="4" w:tplc="6EA4E49A">
      <w:numFmt w:val="bullet"/>
      <w:lvlText w:val="•"/>
      <w:lvlJc w:val="left"/>
      <w:pPr>
        <w:ind w:left="3632" w:hanging="260"/>
      </w:pPr>
      <w:rPr>
        <w:rFonts w:hint="default"/>
        <w:lang w:val="vi" w:eastAsia="en-US" w:bidi="ar-SA"/>
      </w:rPr>
    </w:lvl>
    <w:lvl w:ilvl="5" w:tplc="6DD641D0">
      <w:numFmt w:val="bullet"/>
      <w:lvlText w:val="•"/>
      <w:lvlJc w:val="left"/>
      <w:pPr>
        <w:ind w:left="4446" w:hanging="260"/>
      </w:pPr>
      <w:rPr>
        <w:rFonts w:hint="default"/>
        <w:lang w:val="vi" w:eastAsia="en-US" w:bidi="ar-SA"/>
      </w:rPr>
    </w:lvl>
    <w:lvl w:ilvl="6" w:tplc="48D6B426">
      <w:numFmt w:val="bullet"/>
      <w:lvlText w:val="•"/>
      <w:lvlJc w:val="left"/>
      <w:pPr>
        <w:ind w:left="5259" w:hanging="260"/>
      </w:pPr>
      <w:rPr>
        <w:rFonts w:hint="default"/>
        <w:lang w:val="vi" w:eastAsia="en-US" w:bidi="ar-SA"/>
      </w:rPr>
    </w:lvl>
    <w:lvl w:ilvl="7" w:tplc="A06CD888">
      <w:numFmt w:val="bullet"/>
      <w:lvlText w:val="•"/>
      <w:lvlJc w:val="left"/>
      <w:pPr>
        <w:ind w:left="6072" w:hanging="260"/>
      </w:pPr>
      <w:rPr>
        <w:rFonts w:hint="default"/>
        <w:lang w:val="vi" w:eastAsia="en-US" w:bidi="ar-SA"/>
      </w:rPr>
    </w:lvl>
    <w:lvl w:ilvl="8" w:tplc="732834F2">
      <w:numFmt w:val="bullet"/>
      <w:lvlText w:val="•"/>
      <w:lvlJc w:val="left"/>
      <w:pPr>
        <w:ind w:left="6885" w:hanging="260"/>
      </w:pPr>
      <w:rPr>
        <w:rFonts w:hint="default"/>
        <w:lang w:val="vi" w:eastAsia="en-US" w:bidi="ar-SA"/>
      </w:rPr>
    </w:lvl>
  </w:abstractNum>
  <w:abstractNum w:abstractNumId="127" w15:restartNumberingAfterBreak="0">
    <w:nsid w:val="7F2628CC"/>
    <w:multiLevelType w:val="multilevel"/>
    <w:tmpl w:val="C3900C98"/>
    <w:lvl w:ilvl="0">
      <w:start w:val="1"/>
      <w:numFmt w:val="decimal"/>
      <w:lvlText w:val="%1"/>
      <w:lvlJc w:val="left"/>
      <w:pPr>
        <w:ind w:left="909" w:hanging="390"/>
      </w:pPr>
      <w:rPr>
        <w:rFonts w:hint="default"/>
        <w:lang w:val="vi" w:eastAsia="en-US" w:bidi="ar-SA"/>
      </w:rPr>
    </w:lvl>
    <w:lvl w:ilvl="1">
      <w:start w:val="1"/>
      <w:numFmt w:val="decimal"/>
      <w:lvlText w:val="%1.%2"/>
      <w:lvlJc w:val="left"/>
      <w:pPr>
        <w:ind w:left="909" w:hanging="390"/>
      </w:pPr>
      <w:rPr>
        <w:rFonts w:ascii="Times New Roman" w:eastAsia="Times New Roman" w:hAnsi="Times New Roman" w:cs="Times New Roman" w:hint="default"/>
        <w:b w:val="0"/>
        <w:bCs w:val="0"/>
        <w:i w:val="0"/>
        <w:iCs w:val="0"/>
        <w:spacing w:val="-3"/>
        <w:w w:val="100"/>
        <w:sz w:val="26"/>
        <w:szCs w:val="26"/>
        <w:lang w:val="vi" w:eastAsia="en-US" w:bidi="ar-SA"/>
      </w:rPr>
    </w:lvl>
    <w:lvl w:ilvl="2">
      <w:start w:val="1"/>
      <w:numFmt w:val="decimal"/>
      <w:lvlText w:val="%1.%2.%3"/>
      <w:lvlJc w:val="left"/>
      <w:pPr>
        <w:ind w:left="1507" w:hanging="586"/>
      </w:pPr>
      <w:rPr>
        <w:rFonts w:ascii="Times New Roman" w:eastAsia="Times New Roman" w:hAnsi="Times New Roman" w:cs="Times New Roman" w:hint="default"/>
        <w:b w:val="0"/>
        <w:bCs w:val="0"/>
        <w:i w:val="0"/>
        <w:iCs w:val="0"/>
        <w:spacing w:val="-3"/>
        <w:w w:val="100"/>
        <w:sz w:val="26"/>
        <w:szCs w:val="26"/>
        <w:lang w:val="vi" w:eastAsia="en-US" w:bidi="ar-SA"/>
      </w:rPr>
    </w:lvl>
    <w:lvl w:ilvl="3">
      <w:numFmt w:val="bullet"/>
      <w:lvlText w:val="•"/>
      <w:lvlJc w:val="left"/>
      <w:pPr>
        <w:ind w:left="3283" w:hanging="586"/>
      </w:pPr>
      <w:rPr>
        <w:rFonts w:hint="default"/>
        <w:lang w:val="vi" w:eastAsia="en-US" w:bidi="ar-SA"/>
      </w:rPr>
    </w:lvl>
    <w:lvl w:ilvl="4">
      <w:numFmt w:val="bullet"/>
      <w:lvlText w:val="•"/>
      <w:lvlJc w:val="left"/>
      <w:pPr>
        <w:ind w:left="4175" w:hanging="586"/>
      </w:pPr>
      <w:rPr>
        <w:rFonts w:hint="default"/>
        <w:lang w:val="vi" w:eastAsia="en-US" w:bidi="ar-SA"/>
      </w:rPr>
    </w:lvl>
    <w:lvl w:ilvl="5">
      <w:numFmt w:val="bullet"/>
      <w:lvlText w:val="•"/>
      <w:lvlJc w:val="left"/>
      <w:pPr>
        <w:ind w:left="5067" w:hanging="586"/>
      </w:pPr>
      <w:rPr>
        <w:rFonts w:hint="default"/>
        <w:lang w:val="vi" w:eastAsia="en-US" w:bidi="ar-SA"/>
      </w:rPr>
    </w:lvl>
    <w:lvl w:ilvl="6">
      <w:numFmt w:val="bullet"/>
      <w:lvlText w:val="•"/>
      <w:lvlJc w:val="left"/>
      <w:pPr>
        <w:ind w:left="5958" w:hanging="586"/>
      </w:pPr>
      <w:rPr>
        <w:rFonts w:hint="default"/>
        <w:lang w:val="vi" w:eastAsia="en-US" w:bidi="ar-SA"/>
      </w:rPr>
    </w:lvl>
    <w:lvl w:ilvl="7">
      <w:numFmt w:val="bullet"/>
      <w:lvlText w:val="•"/>
      <w:lvlJc w:val="left"/>
      <w:pPr>
        <w:ind w:left="6850" w:hanging="586"/>
      </w:pPr>
      <w:rPr>
        <w:rFonts w:hint="default"/>
        <w:lang w:val="vi" w:eastAsia="en-US" w:bidi="ar-SA"/>
      </w:rPr>
    </w:lvl>
    <w:lvl w:ilvl="8">
      <w:numFmt w:val="bullet"/>
      <w:lvlText w:val="•"/>
      <w:lvlJc w:val="left"/>
      <w:pPr>
        <w:ind w:left="7742" w:hanging="586"/>
      </w:pPr>
      <w:rPr>
        <w:rFonts w:hint="default"/>
        <w:lang w:val="vi" w:eastAsia="en-US" w:bidi="ar-SA"/>
      </w:rPr>
    </w:lvl>
  </w:abstractNum>
  <w:num w:numId="1">
    <w:abstractNumId w:val="12"/>
  </w:num>
  <w:num w:numId="2">
    <w:abstractNumId w:val="83"/>
  </w:num>
  <w:num w:numId="3">
    <w:abstractNumId w:val="1"/>
  </w:num>
  <w:num w:numId="4">
    <w:abstractNumId w:val="16"/>
  </w:num>
  <w:num w:numId="5">
    <w:abstractNumId w:val="39"/>
  </w:num>
  <w:num w:numId="6">
    <w:abstractNumId w:val="2"/>
  </w:num>
  <w:num w:numId="7">
    <w:abstractNumId w:val="98"/>
  </w:num>
  <w:num w:numId="8">
    <w:abstractNumId w:val="54"/>
  </w:num>
  <w:num w:numId="9">
    <w:abstractNumId w:val="13"/>
  </w:num>
  <w:num w:numId="10">
    <w:abstractNumId w:val="52"/>
  </w:num>
  <w:num w:numId="11">
    <w:abstractNumId w:val="49"/>
  </w:num>
  <w:num w:numId="12">
    <w:abstractNumId w:val="4"/>
  </w:num>
  <w:num w:numId="13">
    <w:abstractNumId w:val="79"/>
  </w:num>
  <w:num w:numId="14">
    <w:abstractNumId w:val="105"/>
  </w:num>
  <w:num w:numId="15">
    <w:abstractNumId w:val="114"/>
  </w:num>
  <w:num w:numId="16">
    <w:abstractNumId w:val="27"/>
  </w:num>
  <w:num w:numId="17">
    <w:abstractNumId w:val="43"/>
  </w:num>
  <w:num w:numId="18">
    <w:abstractNumId w:val="81"/>
  </w:num>
  <w:num w:numId="19">
    <w:abstractNumId w:val="37"/>
  </w:num>
  <w:num w:numId="20">
    <w:abstractNumId w:val="56"/>
  </w:num>
  <w:num w:numId="21">
    <w:abstractNumId w:val="102"/>
  </w:num>
  <w:num w:numId="22">
    <w:abstractNumId w:val="76"/>
  </w:num>
  <w:num w:numId="23">
    <w:abstractNumId w:val="115"/>
  </w:num>
  <w:num w:numId="24">
    <w:abstractNumId w:val="23"/>
  </w:num>
  <w:num w:numId="25">
    <w:abstractNumId w:val="91"/>
  </w:num>
  <w:num w:numId="26">
    <w:abstractNumId w:val="31"/>
  </w:num>
  <w:num w:numId="27">
    <w:abstractNumId w:val="9"/>
  </w:num>
  <w:num w:numId="28">
    <w:abstractNumId w:val="111"/>
  </w:num>
  <w:num w:numId="29">
    <w:abstractNumId w:val="85"/>
  </w:num>
  <w:num w:numId="30">
    <w:abstractNumId w:val="65"/>
  </w:num>
  <w:num w:numId="31">
    <w:abstractNumId w:val="89"/>
  </w:num>
  <w:num w:numId="32">
    <w:abstractNumId w:val="70"/>
  </w:num>
  <w:num w:numId="33">
    <w:abstractNumId w:val="40"/>
  </w:num>
  <w:num w:numId="34">
    <w:abstractNumId w:val="17"/>
  </w:num>
  <w:num w:numId="35">
    <w:abstractNumId w:val="94"/>
  </w:num>
  <w:num w:numId="36">
    <w:abstractNumId w:val="67"/>
  </w:num>
  <w:num w:numId="37">
    <w:abstractNumId w:val="60"/>
  </w:num>
  <w:num w:numId="38">
    <w:abstractNumId w:val="34"/>
  </w:num>
  <w:num w:numId="39">
    <w:abstractNumId w:val="109"/>
  </w:num>
  <w:num w:numId="40">
    <w:abstractNumId w:val="80"/>
  </w:num>
  <w:num w:numId="41">
    <w:abstractNumId w:val="59"/>
  </w:num>
  <w:num w:numId="42">
    <w:abstractNumId w:val="36"/>
  </w:num>
  <w:num w:numId="43">
    <w:abstractNumId w:val="112"/>
  </w:num>
  <w:num w:numId="44">
    <w:abstractNumId w:val="96"/>
  </w:num>
  <w:num w:numId="45">
    <w:abstractNumId w:val="26"/>
  </w:num>
  <w:num w:numId="46">
    <w:abstractNumId w:val="77"/>
  </w:num>
  <w:num w:numId="47">
    <w:abstractNumId w:val="3"/>
  </w:num>
  <w:num w:numId="48">
    <w:abstractNumId w:val="108"/>
  </w:num>
  <w:num w:numId="49">
    <w:abstractNumId w:val="68"/>
  </w:num>
  <w:num w:numId="50">
    <w:abstractNumId w:val="24"/>
  </w:num>
  <w:num w:numId="51">
    <w:abstractNumId w:val="118"/>
  </w:num>
  <w:num w:numId="52">
    <w:abstractNumId w:val="44"/>
  </w:num>
  <w:num w:numId="53">
    <w:abstractNumId w:val="107"/>
  </w:num>
  <w:num w:numId="54">
    <w:abstractNumId w:val="32"/>
  </w:num>
  <w:num w:numId="55">
    <w:abstractNumId w:val="71"/>
  </w:num>
  <w:num w:numId="56">
    <w:abstractNumId w:val="7"/>
  </w:num>
  <w:num w:numId="57">
    <w:abstractNumId w:val="10"/>
  </w:num>
  <w:num w:numId="58">
    <w:abstractNumId w:val="93"/>
  </w:num>
  <w:num w:numId="59">
    <w:abstractNumId w:val="51"/>
  </w:num>
  <w:num w:numId="60">
    <w:abstractNumId w:val="41"/>
  </w:num>
  <w:num w:numId="61">
    <w:abstractNumId w:val="99"/>
  </w:num>
  <w:num w:numId="62">
    <w:abstractNumId w:val="61"/>
  </w:num>
  <w:num w:numId="63">
    <w:abstractNumId w:val="33"/>
  </w:num>
  <w:num w:numId="64">
    <w:abstractNumId w:val="95"/>
  </w:num>
  <w:num w:numId="65">
    <w:abstractNumId w:val="57"/>
  </w:num>
  <w:num w:numId="66">
    <w:abstractNumId w:val="92"/>
  </w:num>
  <w:num w:numId="67">
    <w:abstractNumId w:val="122"/>
  </w:num>
  <w:num w:numId="68">
    <w:abstractNumId w:val="86"/>
  </w:num>
  <w:num w:numId="69">
    <w:abstractNumId w:val="120"/>
  </w:num>
  <w:num w:numId="70">
    <w:abstractNumId w:val="46"/>
  </w:num>
  <w:num w:numId="71">
    <w:abstractNumId w:val="106"/>
  </w:num>
  <w:num w:numId="72">
    <w:abstractNumId w:val="15"/>
  </w:num>
  <w:num w:numId="73">
    <w:abstractNumId w:val="74"/>
  </w:num>
  <w:num w:numId="74">
    <w:abstractNumId w:val="82"/>
  </w:num>
  <w:num w:numId="75">
    <w:abstractNumId w:val="62"/>
  </w:num>
  <w:num w:numId="76">
    <w:abstractNumId w:val="104"/>
  </w:num>
  <w:num w:numId="77">
    <w:abstractNumId w:val="48"/>
  </w:num>
  <w:num w:numId="78">
    <w:abstractNumId w:val="126"/>
  </w:num>
  <w:num w:numId="79">
    <w:abstractNumId w:val="30"/>
  </w:num>
  <w:num w:numId="80">
    <w:abstractNumId w:val="29"/>
  </w:num>
  <w:num w:numId="81">
    <w:abstractNumId w:val="87"/>
  </w:num>
  <w:num w:numId="82">
    <w:abstractNumId w:val="25"/>
  </w:num>
  <w:num w:numId="83">
    <w:abstractNumId w:val="6"/>
  </w:num>
  <w:num w:numId="84">
    <w:abstractNumId w:val="100"/>
  </w:num>
  <w:num w:numId="85">
    <w:abstractNumId w:val="47"/>
  </w:num>
  <w:num w:numId="86">
    <w:abstractNumId w:val="125"/>
  </w:num>
  <w:num w:numId="87">
    <w:abstractNumId w:val="64"/>
  </w:num>
  <w:num w:numId="88">
    <w:abstractNumId w:val="53"/>
  </w:num>
  <w:num w:numId="89">
    <w:abstractNumId w:val="121"/>
  </w:num>
  <w:num w:numId="90">
    <w:abstractNumId w:val="72"/>
  </w:num>
  <w:num w:numId="91">
    <w:abstractNumId w:val="19"/>
  </w:num>
  <w:num w:numId="92">
    <w:abstractNumId w:val="97"/>
  </w:num>
  <w:num w:numId="93">
    <w:abstractNumId w:val="35"/>
  </w:num>
  <w:num w:numId="94">
    <w:abstractNumId w:val="75"/>
  </w:num>
  <w:num w:numId="95">
    <w:abstractNumId w:val="124"/>
  </w:num>
  <w:num w:numId="96">
    <w:abstractNumId w:val="113"/>
  </w:num>
  <w:num w:numId="97">
    <w:abstractNumId w:val="117"/>
  </w:num>
  <w:num w:numId="98">
    <w:abstractNumId w:val="0"/>
  </w:num>
  <w:num w:numId="99">
    <w:abstractNumId w:val="101"/>
  </w:num>
  <w:num w:numId="100">
    <w:abstractNumId w:val="84"/>
  </w:num>
  <w:num w:numId="101">
    <w:abstractNumId w:val="8"/>
  </w:num>
  <w:num w:numId="102">
    <w:abstractNumId w:val="20"/>
  </w:num>
  <w:num w:numId="103">
    <w:abstractNumId w:val="110"/>
  </w:num>
  <w:num w:numId="104">
    <w:abstractNumId w:val="14"/>
  </w:num>
  <w:num w:numId="105">
    <w:abstractNumId w:val="78"/>
  </w:num>
  <w:num w:numId="106">
    <w:abstractNumId w:val="11"/>
  </w:num>
  <w:num w:numId="107">
    <w:abstractNumId w:val="66"/>
  </w:num>
  <w:num w:numId="108">
    <w:abstractNumId w:val="18"/>
  </w:num>
  <w:num w:numId="109">
    <w:abstractNumId w:val="127"/>
  </w:num>
  <w:num w:numId="110">
    <w:abstractNumId w:val="42"/>
  </w:num>
  <w:num w:numId="111">
    <w:abstractNumId w:val="69"/>
  </w:num>
  <w:num w:numId="112">
    <w:abstractNumId w:val="103"/>
  </w:num>
  <w:num w:numId="113">
    <w:abstractNumId w:val="55"/>
  </w:num>
  <w:num w:numId="114">
    <w:abstractNumId w:val="119"/>
  </w:num>
  <w:num w:numId="115">
    <w:abstractNumId w:val="28"/>
  </w:num>
  <w:num w:numId="116">
    <w:abstractNumId w:val="38"/>
  </w:num>
  <w:num w:numId="117">
    <w:abstractNumId w:val="88"/>
  </w:num>
  <w:num w:numId="118">
    <w:abstractNumId w:val="45"/>
  </w:num>
  <w:num w:numId="119">
    <w:abstractNumId w:val="50"/>
  </w:num>
  <w:num w:numId="120">
    <w:abstractNumId w:val="21"/>
  </w:num>
  <w:num w:numId="121">
    <w:abstractNumId w:val="58"/>
  </w:num>
  <w:num w:numId="122">
    <w:abstractNumId w:val="116"/>
  </w:num>
  <w:num w:numId="123">
    <w:abstractNumId w:val="5"/>
  </w:num>
  <w:num w:numId="124">
    <w:abstractNumId w:val="90"/>
  </w:num>
  <w:num w:numId="125">
    <w:abstractNumId w:val="63"/>
  </w:num>
  <w:num w:numId="126">
    <w:abstractNumId w:val="22"/>
  </w:num>
  <w:num w:numId="127">
    <w:abstractNumId w:val="123"/>
  </w:num>
  <w:num w:numId="128">
    <w:abstractNumId w:val="73"/>
  </w:num>
  <w:numIdMacAtCleanup w:val="12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nhHieu">
    <w15:presenceInfo w15:providerId="None" w15:userId="MinhHie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embedTrueType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7D53"/>
    <w:rsid w:val="000076E4"/>
    <w:rsid w:val="00044BD3"/>
    <w:rsid w:val="00062B2F"/>
    <w:rsid w:val="00065A60"/>
    <w:rsid w:val="000E3F2A"/>
    <w:rsid w:val="001028DD"/>
    <w:rsid w:val="00111DC6"/>
    <w:rsid w:val="00114065"/>
    <w:rsid w:val="00124C50"/>
    <w:rsid w:val="00143EC7"/>
    <w:rsid w:val="001611A3"/>
    <w:rsid w:val="001D6B52"/>
    <w:rsid w:val="00207E7C"/>
    <w:rsid w:val="0022138B"/>
    <w:rsid w:val="0024372F"/>
    <w:rsid w:val="002F05EF"/>
    <w:rsid w:val="00336D3D"/>
    <w:rsid w:val="003411D3"/>
    <w:rsid w:val="00361660"/>
    <w:rsid w:val="00377556"/>
    <w:rsid w:val="00384C90"/>
    <w:rsid w:val="003941E3"/>
    <w:rsid w:val="003A211C"/>
    <w:rsid w:val="003B6142"/>
    <w:rsid w:val="004453AC"/>
    <w:rsid w:val="00464B7C"/>
    <w:rsid w:val="00471BE4"/>
    <w:rsid w:val="00480919"/>
    <w:rsid w:val="0052050F"/>
    <w:rsid w:val="00520579"/>
    <w:rsid w:val="0055254C"/>
    <w:rsid w:val="005B441E"/>
    <w:rsid w:val="005B5018"/>
    <w:rsid w:val="005C271E"/>
    <w:rsid w:val="00612DC6"/>
    <w:rsid w:val="00613007"/>
    <w:rsid w:val="00650DD0"/>
    <w:rsid w:val="00654695"/>
    <w:rsid w:val="00660082"/>
    <w:rsid w:val="0067122A"/>
    <w:rsid w:val="00677E30"/>
    <w:rsid w:val="006869FF"/>
    <w:rsid w:val="006A0CFE"/>
    <w:rsid w:val="006C2C4E"/>
    <w:rsid w:val="00707582"/>
    <w:rsid w:val="00711A5B"/>
    <w:rsid w:val="00717C01"/>
    <w:rsid w:val="007269D5"/>
    <w:rsid w:val="00743906"/>
    <w:rsid w:val="00764E82"/>
    <w:rsid w:val="007707C7"/>
    <w:rsid w:val="008266B9"/>
    <w:rsid w:val="00876D1B"/>
    <w:rsid w:val="008868BB"/>
    <w:rsid w:val="0089514C"/>
    <w:rsid w:val="008A2A97"/>
    <w:rsid w:val="008A2BA3"/>
    <w:rsid w:val="008A4CCD"/>
    <w:rsid w:val="008B58D0"/>
    <w:rsid w:val="00905EBD"/>
    <w:rsid w:val="0091480D"/>
    <w:rsid w:val="00917BA1"/>
    <w:rsid w:val="00925D36"/>
    <w:rsid w:val="009302C5"/>
    <w:rsid w:val="009A5CA6"/>
    <w:rsid w:val="00A27D53"/>
    <w:rsid w:val="00A90BD6"/>
    <w:rsid w:val="00AB7166"/>
    <w:rsid w:val="00AD223A"/>
    <w:rsid w:val="00AD5D82"/>
    <w:rsid w:val="00B01221"/>
    <w:rsid w:val="00B325E2"/>
    <w:rsid w:val="00B64A17"/>
    <w:rsid w:val="00BE0A84"/>
    <w:rsid w:val="00C40D5A"/>
    <w:rsid w:val="00C51BA8"/>
    <w:rsid w:val="00C566C7"/>
    <w:rsid w:val="00CB3BA0"/>
    <w:rsid w:val="00D07FBB"/>
    <w:rsid w:val="00D12788"/>
    <w:rsid w:val="00D33BC1"/>
    <w:rsid w:val="00D56F7E"/>
    <w:rsid w:val="00D9123E"/>
    <w:rsid w:val="00DB2D34"/>
    <w:rsid w:val="00DD03AB"/>
    <w:rsid w:val="00E141ED"/>
    <w:rsid w:val="00E37CB8"/>
    <w:rsid w:val="00E65696"/>
    <w:rsid w:val="00ED2CC4"/>
    <w:rsid w:val="00EE6A67"/>
    <w:rsid w:val="00F31FCB"/>
    <w:rsid w:val="00F6628E"/>
    <w:rsid w:val="00F876FE"/>
    <w:rsid w:val="00FA7CE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296B2"/>
  <w15:docId w15:val="{F375FE4C-D37A-45CC-A2B8-880EA874C4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color w:val="1A1A1A"/>
        <w:sz w:val="26"/>
        <w:szCs w:val="26"/>
        <w:lang w:val="vi" w:eastAsia="vi-VN" w:bidi="ar-SA"/>
      </w:rPr>
    </w:rPrDefault>
    <w:pPrDefault>
      <w:pPr>
        <w:widowControl w:val="0"/>
        <w:tabs>
          <w:tab w:val="left" w:pos="903"/>
        </w:tabs>
        <w:spacing w:before="81" w:line="276" w:lineRule="auto"/>
        <w:ind w:left="851" w:right="305"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082"/>
  </w:style>
  <w:style w:type="paragraph" w:styleId="Heading1">
    <w:name w:val="heading 1"/>
    <w:basedOn w:val="Normal"/>
    <w:link w:val="Heading1Char"/>
    <w:uiPriority w:val="9"/>
    <w:qFormat/>
    <w:pPr>
      <w:spacing w:before="101"/>
      <w:ind w:left="593"/>
      <w:outlineLvl w:val="0"/>
    </w:pPr>
    <w:rPr>
      <w:b/>
      <w:bCs/>
    </w:rPr>
  </w:style>
  <w:style w:type="paragraph" w:styleId="Heading2">
    <w:name w:val="heading 2"/>
    <w:basedOn w:val="Normal"/>
    <w:link w:val="Heading2Char"/>
    <w:uiPriority w:val="9"/>
    <w:unhideWhenUsed/>
    <w:qFormat/>
    <w:pPr>
      <w:ind w:left="704" w:hanging="580"/>
      <w:outlineLvl w:val="1"/>
    </w:pPr>
    <w:rPr>
      <w:b/>
      <w:bCs/>
    </w:rPr>
  </w:style>
  <w:style w:type="paragraph" w:styleId="Heading3">
    <w:name w:val="heading 3"/>
    <w:basedOn w:val="Normal"/>
    <w:next w:val="Normal"/>
    <w:link w:val="Heading3Char"/>
    <w:uiPriority w:val="9"/>
    <w:unhideWhenUsed/>
    <w:qFormat/>
    <w:rsid w:val="006B580E"/>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link w:val="TitleChar"/>
    <w:uiPriority w:val="10"/>
    <w:qFormat/>
    <w:pPr>
      <w:ind w:right="773"/>
      <w:jc w:val="center"/>
    </w:pPr>
    <w:rPr>
      <w:b/>
      <w:bCs/>
      <w:sz w:val="60"/>
      <w:szCs w:val="60"/>
    </w:rPr>
  </w:style>
  <w:style w:type="table" w:customStyle="1" w:styleId="TableNormal10">
    <w:name w:val="Table Normal1"/>
    <w:uiPriority w:val="2"/>
    <w:semiHidden/>
    <w:unhideWhenUsed/>
    <w:qFormat/>
    <w:tblPr>
      <w:tblInd w:w="0" w:type="dxa"/>
      <w:tblCellMar>
        <w:top w:w="0" w:type="dxa"/>
        <w:left w:w="0" w:type="dxa"/>
        <w:bottom w:w="0" w:type="dxa"/>
        <w:right w:w="0" w:type="dxa"/>
      </w:tblCellMar>
    </w:tblPr>
  </w:style>
  <w:style w:type="paragraph" w:styleId="TOC1">
    <w:name w:val="toc 1"/>
    <w:basedOn w:val="Normal"/>
    <w:uiPriority w:val="39"/>
    <w:qFormat/>
    <w:pPr>
      <w:tabs>
        <w:tab w:val="clear" w:pos="903"/>
      </w:tabs>
      <w:spacing w:before="120" w:after="120"/>
      <w:ind w:left="0"/>
    </w:pPr>
    <w:rPr>
      <w:rFonts w:asciiTheme="minorHAnsi" w:hAnsiTheme="minorHAnsi" w:cstheme="minorHAnsi"/>
      <w:b/>
      <w:bCs/>
      <w:caps/>
      <w:sz w:val="20"/>
      <w:szCs w:val="20"/>
    </w:rPr>
  </w:style>
  <w:style w:type="paragraph" w:styleId="TOC2">
    <w:name w:val="toc 2"/>
    <w:basedOn w:val="Normal"/>
    <w:uiPriority w:val="39"/>
    <w:qFormat/>
    <w:pPr>
      <w:tabs>
        <w:tab w:val="clear" w:pos="903"/>
      </w:tabs>
      <w:spacing w:before="0"/>
      <w:ind w:left="260"/>
    </w:pPr>
    <w:rPr>
      <w:rFonts w:asciiTheme="minorHAnsi" w:hAnsiTheme="minorHAnsi" w:cstheme="minorHAnsi"/>
      <w:smallCaps/>
      <w:sz w:val="20"/>
      <w:szCs w:val="20"/>
    </w:rPr>
  </w:style>
  <w:style w:type="paragraph" w:styleId="TOC3">
    <w:name w:val="toc 3"/>
    <w:basedOn w:val="Normal"/>
    <w:uiPriority w:val="39"/>
    <w:qFormat/>
    <w:pPr>
      <w:tabs>
        <w:tab w:val="clear" w:pos="903"/>
      </w:tabs>
      <w:spacing w:before="0"/>
      <w:ind w:left="520"/>
    </w:pPr>
    <w:rPr>
      <w:rFonts w:asciiTheme="minorHAnsi" w:hAnsiTheme="minorHAnsi" w:cstheme="minorHAnsi"/>
      <w:i/>
      <w:iCs/>
      <w:sz w:val="20"/>
      <w:szCs w:val="20"/>
    </w:rPr>
  </w:style>
  <w:style w:type="paragraph" w:styleId="TOC4">
    <w:name w:val="toc 4"/>
    <w:basedOn w:val="Normal"/>
    <w:uiPriority w:val="39"/>
    <w:qFormat/>
    <w:pPr>
      <w:tabs>
        <w:tab w:val="clear" w:pos="903"/>
      </w:tabs>
      <w:spacing w:before="0"/>
      <w:ind w:left="780"/>
    </w:pPr>
    <w:rPr>
      <w:rFonts w:asciiTheme="minorHAnsi" w:hAnsiTheme="minorHAnsi" w:cstheme="minorHAnsi"/>
      <w:sz w:val="18"/>
      <w:szCs w:val="18"/>
    </w:rPr>
  </w:style>
  <w:style w:type="paragraph" w:styleId="BodyText">
    <w:name w:val="Body Text"/>
    <w:basedOn w:val="Normal"/>
    <w:link w:val="BodyTextChar"/>
    <w:uiPriority w:val="1"/>
    <w:qFormat/>
    <w:pPr>
      <w:spacing w:before="149"/>
    </w:pPr>
  </w:style>
  <w:style w:type="paragraph" w:styleId="ListParagraph">
    <w:name w:val="List Paragraph"/>
    <w:basedOn w:val="Normal"/>
    <w:uiPriority w:val="1"/>
    <w:qFormat/>
    <w:pPr>
      <w:spacing w:before="149"/>
      <w:ind w:left="275" w:hanging="151"/>
    </w:pPr>
  </w:style>
  <w:style w:type="paragraph" w:customStyle="1" w:styleId="TableParagraph">
    <w:name w:val="Table Paragraph"/>
    <w:basedOn w:val="Normal"/>
    <w:uiPriority w:val="1"/>
    <w:qFormat/>
    <w:pPr>
      <w:spacing w:before="1"/>
      <w:ind w:left="110"/>
    </w:pPr>
  </w:style>
  <w:style w:type="paragraph" w:styleId="Header">
    <w:name w:val="header"/>
    <w:basedOn w:val="Normal"/>
    <w:link w:val="HeaderChar"/>
    <w:uiPriority w:val="99"/>
    <w:unhideWhenUsed/>
    <w:rsid w:val="006B3FD1"/>
    <w:pPr>
      <w:tabs>
        <w:tab w:val="center" w:pos="4513"/>
        <w:tab w:val="right" w:pos="9026"/>
      </w:tabs>
    </w:pPr>
  </w:style>
  <w:style w:type="character" w:customStyle="1" w:styleId="HeaderChar">
    <w:name w:val="Header Char"/>
    <w:basedOn w:val="DefaultParagraphFont"/>
    <w:link w:val="Header"/>
    <w:uiPriority w:val="99"/>
    <w:rsid w:val="006B3FD1"/>
    <w:rPr>
      <w:rFonts w:ascii="Times New Roman" w:eastAsia="Times New Roman" w:hAnsi="Times New Roman" w:cs="Times New Roman"/>
      <w:lang w:val="vi"/>
    </w:rPr>
  </w:style>
  <w:style w:type="paragraph" w:styleId="Footer">
    <w:name w:val="footer"/>
    <w:basedOn w:val="Normal"/>
    <w:link w:val="FooterChar"/>
    <w:uiPriority w:val="99"/>
    <w:unhideWhenUsed/>
    <w:rsid w:val="006B3FD1"/>
    <w:pPr>
      <w:tabs>
        <w:tab w:val="center" w:pos="4513"/>
        <w:tab w:val="right" w:pos="9026"/>
      </w:tabs>
    </w:pPr>
  </w:style>
  <w:style w:type="character" w:customStyle="1" w:styleId="FooterChar">
    <w:name w:val="Footer Char"/>
    <w:basedOn w:val="DefaultParagraphFont"/>
    <w:link w:val="Footer"/>
    <w:uiPriority w:val="99"/>
    <w:rsid w:val="006B3FD1"/>
    <w:rPr>
      <w:rFonts w:ascii="Times New Roman" w:eastAsia="Times New Roman" w:hAnsi="Times New Roman" w:cs="Times New Roman"/>
      <w:lang w:val="vi"/>
    </w:rPr>
  </w:style>
  <w:style w:type="character" w:customStyle="1" w:styleId="BodyTextChar">
    <w:name w:val="Body Text Char"/>
    <w:basedOn w:val="DefaultParagraphFont"/>
    <w:link w:val="BodyText"/>
    <w:uiPriority w:val="1"/>
    <w:rsid w:val="008D310E"/>
    <w:rPr>
      <w:rFonts w:ascii="Times New Roman" w:eastAsia="Times New Roman" w:hAnsi="Times New Roman" w:cs="Times New Roman"/>
      <w:sz w:val="26"/>
      <w:szCs w:val="26"/>
      <w:lang w:val="vi"/>
    </w:rPr>
  </w:style>
  <w:style w:type="paragraph" w:styleId="TOCHeading">
    <w:name w:val="TOC Heading"/>
    <w:basedOn w:val="Heading1"/>
    <w:next w:val="Normal"/>
    <w:uiPriority w:val="39"/>
    <w:unhideWhenUsed/>
    <w:qFormat/>
    <w:rsid w:val="00C24199"/>
    <w:pPr>
      <w:keepNext/>
      <w:keepLines/>
      <w:widowControl/>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vi-VN"/>
    </w:rPr>
  </w:style>
  <w:style w:type="paragraph" w:styleId="TOC5">
    <w:name w:val="toc 5"/>
    <w:basedOn w:val="Normal"/>
    <w:next w:val="Normal"/>
    <w:autoRedefine/>
    <w:uiPriority w:val="39"/>
    <w:unhideWhenUsed/>
    <w:rsid w:val="00C24199"/>
    <w:pPr>
      <w:tabs>
        <w:tab w:val="clear" w:pos="903"/>
      </w:tabs>
      <w:spacing w:before="0"/>
      <w:ind w:left="1040"/>
    </w:pPr>
    <w:rPr>
      <w:rFonts w:asciiTheme="minorHAnsi" w:hAnsiTheme="minorHAnsi" w:cstheme="minorHAnsi"/>
      <w:sz w:val="18"/>
      <w:szCs w:val="18"/>
    </w:rPr>
  </w:style>
  <w:style w:type="paragraph" w:styleId="TOC6">
    <w:name w:val="toc 6"/>
    <w:basedOn w:val="Normal"/>
    <w:next w:val="Normal"/>
    <w:autoRedefine/>
    <w:uiPriority w:val="39"/>
    <w:unhideWhenUsed/>
    <w:rsid w:val="00C24199"/>
    <w:pPr>
      <w:tabs>
        <w:tab w:val="clear" w:pos="903"/>
      </w:tabs>
      <w:spacing w:before="0"/>
      <w:ind w:left="1300"/>
    </w:pPr>
    <w:rPr>
      <w:rFonts w:asciiTheme="minorHAnsi" w:hAnsiTheme="minorHAnsi" w:cstheme="minorHAnsi"/>
      <w:sz w:val="18"/>
      <w:szCs w:val="18"/>
    </w:rPr>
  </w:style>
  <w:style w:type="paragraph" w:styleId="TOC7">
    <w:name w:val="toc 7"/>
    <w:basedOn w:val="Normal"/>
    <w:next w:val="Normal"/>
    <w:autoRedefine/>
    <w:uiPriority w:val="39"/>
    <w:unhideWhenUsed/>
    <w:rsid w:val="00C24199"/>
    <w:pPr>
      <w:tabs>
        <w:tab w:val="clear" w:pos="903"/>
      </w:tabs>
      <w:spacing w:before="0"/>
      <w:ind w:left="1560"/>
    </w:pPr>
    <w:rPr>
      <w:rFonts w:asciiTheme="minorHAnsi" w:hAnsiTheme="minorHAnsi" w:cstheme="minorHAnsi"/>
      <w:sz w:val="18"/>
      <w:szCs w:val="18"/>
    </w:rPr>
  </w:style>
  <w:style w:type="paragraph" w:styleId="TOC8">
    <w:name w:val="toc 8"/>
    <w:basedOn w:val="Normal"/>
    <w:next w:val="Normal"/>
    <w:autoRedefine/>
    <w:uiPriority w:val="39"/>
    <w:unhideWhenUsed/>
    <w:rsid w:val="00C24199"/>
    <w:pPr>
      <w:tabs>
        <w:tab w:val="clear" w:pos="903"/>
      </w:tabs>
      <w:spacing w:before="0"/>
      <w:ind w:left="1820"/>
    </w:pPr>
    <w:rPr>
      <w:rFonts w:asciiTheme="minorHAnsi" w:hAnsiTheme="minorHAnsi" w:cstheme="minorHAnsi"/>
      <w:sz w:val="18"/>
      <w:szCs w:val="18"/>
    </w:rPr>
  </w:style>
  <w:style w:type="paragraph" w:styleId="TOC9">
    <w:name w:val="toc 9"/>
    <w:basedOn w:val="Normal"/>
    <w:next w:val="Normal"/>
    <w:autoRedefine/>
    <w:uiPriority w:val="39"/>
    <w:unhideWhenUsed/>
    <w:rsid w:val="00C24199"/>
    <w:pPr>
      <w:tabs>
        <w:tab w:val="clear" w:pos="903"/>
      </w:tabs>
      <w:spacing w:before="0"/>
      <w:ind w:left="2080"/>
    </w:pPr>
    <w:rPr>
      <w:rFonts w:asciiTheme="minorHAnsi" w:hAnsiTheme="minorHAnsi" w:cstheme="minorHAnsi"/>
      <w:sz w:val="18"/>
      <w:szCs w:val="18"/>
    </w:rPr>
  </w:style>
  <w:style w:type="character" w:styleId="Hyperlink">
    <w:name w:val="Hyperlink"/>
    <w:basedOn w:val="DefaultParagraphFont"/>
    <w:uiPriority w:val="99"/>
    <w:unhideWhenUsed/>
    <w:rsid w:val="00C24199"/>
    <w:rPr>
      <w:color w:val="0000FF" w:themeColor="hyperlink"/>
      <w:u w:val="single"/>
    </w:rPr>
  </w:style>
  <w:style w:type="character" w:customStyle="1" w:styleId="UnresolvedMention1">
    <w:name w:val="Unresolved Mention1"/>
    <w:basedOn w:val="DefaultParagraphFont"/>
    <w:uiPriority w:val="99"/>
    <w:semiHidden/>
    <w:unhideWhenUsed/>
    <w:rsid w:val="00C24199"/>
    <w:rPr>
      <w:color w:val="605E5C"/>
      <w:shd w:val="clear" w:color="auto" w:fill="E1DFDD"/>
    </w:rPr>
  </w:style>
  <w:style w:type="paragraph" w:styleId="NormalWeb">
    <w:name w:val="Normal (Web)"/>
    <w:basedOn w:val="Normal"/>
    <w:uiPriority w:val="99"/>
    <w:semiHidden/>
    <w:unhideWhenUsed/>
    <w:rsid w:val="00593606"/>
    <w:pPr>
      <w:widowControl/>
      <w:spacing w:before="100" w:beforeAutospacing="1" w:after="100" w:afterAutospacing="1"/>
    </w:pPr>
    <w:rPr>
      <w:sz w:val="24"/>
      <w:szCs w:val="24"/>
      <w:lang w:val="vi-VN"/>
    </w:rPr>
  </w:style>
  <w:style w:type="character" w:customStyle="1" w:styleId="overflow-hidden">
    <w:name w:val="overflow-hidden"/>
    <w:basedOn w:val="DefaultParagraphFont"/>
    <w:rsid w:val="00593606"/>
  </w:style>
  <w:style w:type="character" w:customStyle="1" w:styleId="Heading2Char">
    <w:name w:val="Heading 2 Char"/>
    <w:basedOn w:val="DefaultParagraphFont"/>
    <w:link w:val="Heading2"/>
    <w:uiPriority w:val="9"/>
    <w:rsid w:val="006B580E"/>
    <w:rPr>
      <w:rFonts w:ascii="Times New Roman" w:eastAsia="Times New Roman" w:hAnsi="Times New Roman" w:cs="Times New Roman"/>
      <w:b/>
      <w:bCs/>
      <w:sz w:val="26"/>
      <w:szCs w:val="26"/>
      <w:lang w:val="vi"/>
    </w:rPr>
  </w:style>
  <w:style w:type="character" w:customStyle="1" w:styleId="Heading3Char">
    <w:name w:val="Heading 3 Char"/>
    <w:basedOn w:val="DefaultParagraphFont"/>
    <w:link w:val="Heading3"/>
    <w:uiPriority w:val="9"/>
    <w:semiHidden/>
    <w:rsid w:val="006B580E"/>
    <w:rPr>
      <w:rFonts w:asciiTheme="majorHAnsi" w:eastAsiaTheme="majorEastAsia" w:hAnsiTheme="majorHAnsi" w:cstheme="majorBidi"/>
      <w:color w:val="243F60" w:themeColor="accent1" w:themeShade="7F"/>
      <w:sz w:val="24"/>
      <w:szCs w:val="24"/>
      <w:lang w:val="vi"/>
    </w:rPr>
  </w:style>
  <w:style w:type="character" w:styleId="Emphasis">
    <w:name w:val="Emphasis"/>
    <w:basedOn w:val="DefaultParagraphFont"/>
    <w:uiPriority w:val="20"/>
    <w:qFormat/>
    <w:rsid w:val="006B580E"/>
    <w:rPr>
      <w:i/>
      <w:i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tblPr>
      <w:tblStyleRowBandSize w:val="1"/>
      <w:tblStyleColBandSize w:val="1"/>
      <w:tblCellMar>
        <w:left w:w="115" w:type="dxa"/>
        <w:right w:w="115" w:type="dxa"/>
      </w:tblCellMar>
    </w:tblPr>
  </w:style>
  <w:style w:type="table" w:customStyle="1" w:styleId="afffffff1">
    <w:basedOn w:val="TableNormal"/>
    <w:tblPr>
      <w:tblStyleRowBandSize w:val="1"/>
      <w:tblStyleColBandSize w:val="1"/>
      <w:tblCellMar>
        <w:left w:w="115" w:type="dxa"/>
        <w:right w:w="115" w:type="dxa"/>
      </w:tblCellMar>
    </w:tblPr>
  </w:style>
  <w:style w:type="table" w:customStyle="1" w:styleId="afffffff2">
    <w:basedOn w:val="TableNormal"/>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tblPr>
      <w:tblStyleRowBandSize w:val="1"/>
      <w:tblStyleColBandSize w:val="1"/>
      <w:tblCellMar>
        <w:left w:w="115" w:type="dxa"/>
        <w:right w:w="115" w:type="dxa"/>
      </w:tblCellMar>
    </w:tblPr>
  </w:style>
  <w:style w:type="table" w:customStyle="1" w:styleId="afffffff7">
    <w:basedOn w:val="TableNormal"/>
    <w:tblPr>
      <w:tblStyleRowBandSize w:val="1"/>
      <w:tblStyleColBandSize w:val="1"/>
      <w:tblCellMar>
        <w:left w:w="115" w:type="dxa"/>
        <w:right w:w="115" w:type="dxa"/>
      </w:tblCellMar>
    </w:tblPr>
  </w:style>
  <w:style w:type="table" w:customStyle="1" w:styleId="afffffff8">
    <w:basedOn w:val="TableNormal"/>
    <w:tblPr>
      <w:tblStyleRowBandSize w:val="1"/>
      <w:tblStyleColBandSize w:val="1"/>
      <w:tblCellMar>
        <w:left w:w="115" w:type="dxa"/>
        <w:right w:w="115" w:type="dxa"/>
      </w:tblCellMar>
    </w:tblPr>
  </w:style>
  <w:style w:type="table" w:customStyle="1" w:styleId="afffffff9">
    <w:basedOn w:val="TableNormal"/>
    <w:tblPr>
      <w:tblStyleRowBandSize w:val="1"/>
      <w:tblStyleColBandSize w:val="1"/>
      <w:tblCellMar>
        <w:left w:w="115" w:type="dxa"/>
        <w:right w:w="115" w:type="dxa"/>
      </w:tblCellMar>
    </w:tbl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left w:w="115" w:type="dxa"/>
        <w:right w:w="115" w:type="dxa"/>
      </w:tblCellMar>
    </w:tblPr>
  </w:style>
  <w:style w:type="table" w:customStyle="1" w:styleId="afffffffc">
    <w:basedOn w:val="TableNormal"/>
    <w:tblPr>
      <w:tblStyleRowBandSize w:val="1"/>
      <w:tblStyleColBandSize w:val="1"/>
      <w:tblCellMar>
        <w:left w:w="115" w:type="dxa"/>
        <w:right w:w="115" w:type="dxa"/>
      </w:tblCellMar>
    </w:tblPr>
  </w:style>
  <w:style w:type="table" w:customStyle="1" w:styleId="afffffffd">
    <w:basedOn w:val="TableNormal"/>
    <w:tblPr>
      <w:tblStyleRowBandSize w:val="1"/>
      <w:tblStyleColBandSize w:val="1"/>
      <w:tblCellMar>
        <w:left w:w="115" w:type="dxa"/>
        <w:right w:w="115" w:type="dxa"/>
      </w:tblCellMar>
    </w:tblPr>
  </w:style>
  <w:style w:type="table" w:customStyle="1" w:styleId="afffffffe">
    <w:basedOn w:val="TableNormal"/>
    <w:tblPr>
      <w:tblStyleRowBandSize w:val="1"/>
      <w:tblStyleColBandSize w:val="1"/>
      <w:tblCellMar>
        <w:left w:w="115" w:type="dxa"/>
        <w:right w:w="115"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tblPr>
      <w:tblStyleRowBandSize w:val="1"/>
      <w:tblStyleColBandSize w:val="1"/>
      <w:tblCellMar>
        <w:left w:w="115" w:type="dxa"/>
        <w:right w:w="115" w:type="dxa"/>
      </w:tblCellMar>
    </w:tblPr>
  </w:style>
  <w:style w:type="table" w:customStyle="1" w:styleId="affffffff1">
    <w:basedOn w:val="TableNormal"/>
    <w:tblPr>
      <w:tblStyleRowBandSize w:val="1"/>
      <w:tblStyleColBandSize w:val="1"/>
      <w:tblCellMar>
        <w:left w:w="115" w:type="dxa"/>
        <w:right w:w="115" w:type="dxa"/>
      </w:tblCellMar>
    </w:tblPr>
  </w:style>
  <w:style w:type="table" w:customStyle="1" w:styleId="affffffff2">
    <w:basedOn w:val="TableNormal"/>
    <w:tblPr>
      <w:tblStyleRowBandSize w:val="1"/>
      <w:tblStyleColBandSize w:val="1"/>
      <w:tblCellMar>
        <w:left w:w="115" w:type="dxa"/>
        <w:right w:w="115" w:type="dxa"/>
      </w:tblCellMar>
    </w:tblPr>
  </w:style>
  <w:style w:type="table" w:customStyle="1" w:styleId="affffffff3">
    <w:basedOn w:val="TableNormal"/>
    <w:tblPr>
      <w:tblStyleRowBandSize w:val="1"/>
      <w:tblStyleColBandSize w:val="1"/>
      <w:tblCellMar>
        <w:left w:w="115" w:type="dxa"/>
        <w:right w:w="115" w:type="dxa"/>
      </w:tblCellMar>
    </w:tblPr>
  </w:style>
  <w:style w:type="table" w:customStyle="1" w:styleId="affffffff4">
    <w:basedOn w:val="TableNormal"/>
    <w:tblPr>
      <w:tblStyleRowBandSize w:val="1"/>
      <w:tblStyleColBandSize w:val="1"/>
      <w:tblCellMar>
        <w:left w:w="115" w:type="dxa"/>
        <w:right w:w="115" w:type="dxa"/>
      </w:tblCellMar>
    </w:tblPr>
  </w:style>
  <w:style w:type="table" w:customStyle="1" w:styleId="affffffff5">
    <w:basedOn w:val="TableNormal"/>
    <w:tblPr>
      <w:tblStyleRowBandSize w:val="1"/>
      <w:tblStyleColBandSize w:val="1"/>
      <w:tblCellMar>
        <w:left w:w="115" w:type="dxa"/>
        <w:right w:w="115" w:type="dxa"/>
      </w:tblCellMar>
    </w:tblPr>
  </w:style>
  <w:style w:type="table" w:customStyle="1" w:styleId="affffffff6">
    <w:basedOn w:val="TableNormal"/>
    <w:tblPr>
      <w:tblStyleRowBandSize w:val="1"/>
      <w:tblStyleColBandSize w:val="1"/>
      <w:tblCellMar>
        <w:left w:w="115" w:type="dxa"/>
        <w:right w:w="115" w:type="dxa"/>
      </w:tblCellMar>
    </w:tblPr>
  </w:style>
  <w:style w:type="table" w:customStyle="1" w:styleId="affffffff7">
    <w:basedOn w:val="TableNormal"/>
    <w:tblPr>
      <w:tblStyleRowBandSize w:val="1"/>
      <w:tblStyleColBandSize w:val="1"/>
      <w:tblCellMar>
        <w:left w:w="115" w:type="dxa"/>
        <w:right w:w="115" w:type="dxa"/>
      </w:tblCellMar>
    </w:tblPr>
  </w:style>
  <w:style w:type="table" w:customStyle="1" w:styleId="affffffff8">
    <w:basedOn w:val="TableNormal"/>
    <w:tblPr>
      <w:tblStyleRowBandSize w:val="1"/>
      <w:tblStyleColBandSize w:val="1"/>
      <w:tblCellMar>
        <w:left w:w="115" w:type="dxa"/>
        <w:right w:w="115" w:type="dxa"/>
      </w:tblCellMar>
    </w:tblPr>
  </w:style>
  <w:style w:type="table" w:customStyle="1" w:styleId="affffffff9">
    <w:basedOn w:val="TableNormal"/>
    <w:tblPr>
      <w:tblStyleRowBandSize w:val="1"/>
      <w:tblStyleColBandSize w:val="1"/>
      <w:tblCellMar>
        <w:left w:w="115" w:type="dxa"/>
        <w:right w:w="115" w:type="dxa"/>
      </w:tblCellMar>
    </w:tblPr>
  </w:style>
  <w:style w:type="table" w:customStyle="1" w:styleId="affffffffa">
    <w:basedOn w:val="TableNormal"/>
    <w:tblPr>
      <w:tblStyleRowBandSize w:val="1"/>
      <w:tblStyleColBandSize w:val="1"/>
      <w:tblCellMar>
        <w:left w:w="115" w:type="dxa"/>
        <w:right w:w="115"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left w:w="115" w:type="dxa"/>
        <w:right w:w="115" w:type="dxa"/>
      </w:tblCellMar>
    </w:tblPr>
  </w:style>
  <w:style w:type="table" w:customStyle="1" w:styleId="affffffffd">
    <w:basedOn w:val="TableNormal"/>
    <w:tblPr>
      <w:tblStyleRowBandSize w:val="1"/>
      <w:tblStyleColBandSize w:val="1"/>
      <w:tblCellMar>
        <w:left w:w="115" w:type="dxa"/>
        <w:right w:w="115" w:type="dxa"/>
      </w:tblCellMar>
    </w:tblPr>
  </w:style>
  <w:style w:type="table" w:customStyle="1" w:styleId="affffffffe">
    <w:basedOn w:val="TableNormal"/>
    <w:tblPr>
      <w:tblStyleRowBandSize w:val="1"/>
      <w:tblStyleColBandSize w:val="1"/>
      <w:tblCellMar>
        <w:left w:w="115" w:type="dxa"/>
        <w:right w:w="115" w:type="dxa"/>
      </w:tblCellMar>
    </w:tblPr>
  </w:style>
  <w:style w:type="table" w:customStyle="1" w:styleId="afffffffff">
    <w:basedOn w:val="TableNormal"/>
    <w:tblPr>
      <w:tblStyleRowBandSize w:val="1"/>
      <w:tblStyleColBandSize w:val="1"/>
      <w:tblCellMar>
        <w:left w:w="115" w:type="dxa"/>
        <w:right w:w="115" w:type="dxa"/>
      </w:tblCellMar>
    </w:tblPr>
  </w:style>
  <w:style w:type="table" w:customStyle="1" w:styleId="afffffffff0">
    <w:basedOn w:val="TableNormal"/>
    <w:tblPr>
      <w:tblStyleRowBandSize w:val="1"/>
      <w:tblStyleColBandSize w:val="1"/>
      <w:tblCellMar>
        <w:left w:w="115" w:type="dxa"/>
        <w:right w:w="115" w:type="dxa"/>
      </w:tblCellMar>
    </w:tblPr>
  </w:style>
  <w:style w:type="table" w:customStyle="1" w:styleId="afffffffff1">
    <w:basedOn w:val="TableNormal"/>
    <w:tblPr>
      <w:tblStyleRowBandSize w:val="1"/>
      <w:tblStyleColBandSize w:val="1"/>
      <w:tblCellMar>
        <w:left w:w="115" w:type="dxa"/>
        <w:right w:w="115" w:type="dxa"/>
      </w:tblCellMar>
    </w:tblPr>
  </w:style>
  <w:style w:type="table" w:customStyle="1" w:styleId="afffffffff2">
    <w:basedOn w:val="TableNormal"/>
    <w:tblPr>
      <w:tblStyleRowBandSize w:val="1"/>
      <w:tblStyleColBandSize w:val="1"/>
      <w:tblCellMar>
        <w:left w:w="115" w:type="dxa"/>
        <w:right w:w="115" w:type="dxa"/>
      </w:tblCellMar>
    </w:tblPr>
  </w:style>
  <w:style w:type="table" w:customStyle="1" w:styleId="afffffffff3">
    <w:basedOn w:val="TableNormal"/>
    <w:tblPr>
      <w:tblStyleRowBandSize w:val="1"/>
      <w:tblStyleColBandSize w:val="1"/>
      <w:tblCellMar>
        <w:left w:w="115" w:type="dxa"/>
        <w:right w:w="115" w:type="dxa"/>
      </w:tblCellMar>
    </w:tblPr>
  </w:style>
  <w:style w:type="table" w:customStyle="1" w:styleId="afffffffff4">
    <w:basedOn w:val="TableNormal"/>
    <w:tblPr>
      <w:tblStyleRowBandSize w:val="1"/>
      <w:tblStyleColBandSize w:val="1"/>
      <w:tblCellMar>
        <w:left w:w="115" w:type="dxa"/>
        <w:right w:w="115" w:type="dxa"/>
      </w:tblCellMar>
    </w:tblPr>
  </w:style>
  <w:style w:type="table" w:customStyle="1" w:styleId="afffffffff5">
    <w:basedOn w:val="TableNormal"/>
    <w:tblPr>
      <w:tblStyleRowBandSize w:val="1"/>
      <w:tblStyleColBandSize w:val="1"/>
      <w:tblCellMar>
        <w:left w:w="115" w:type="dxa"/>
        <w:right w:w="115" w:type="dxa"/>
      </w:tblCellMar>
    </w:tblPr>
  </w:style>
  <w:style w:type="table" w:customStyle="1" w:styleId="afffffffff6">
    <w:basedOn w:val="TableNormal"/>
    <w:tblPr>
      <w:tblStyleRowBandSize w:val="1"/>
      <w:tblStyleColBandSize w:val="1"/>
      <w:tblCellMar>
        <w:left w:w="115" w:type="dxa"/>
        <w:right w:w="115" w:type="dxa"/>
      </w:tblCellMar>
    </w:tblPr>
  </w:style>
  <w:style w:type="table" w:customStyle="1" w:styleId="afffffffff7">
    <w:basedOn w:val="TableNormal"/>
    <w:tblPr>
      <w:tblStyleRowBandSize w:val="1"/>
      <w:tblStyleColBandSize w:val="1"/>
      <w:tblCellMar>
        <w:left w:w="115" w:type="dxa"/>
        <w:right w:w="115" w:type="dxa"/>
      </w:tblCellMar>
    </w:tblPr>
  </w:style>
  <w:style w:type="table" w:customStyle="1" w:styleId="afffffffff8">
    <w:basedOn w:val="TableNormal"/>
    <w:tblPr>
      <w:tblStyleRowBandSize w:val="1"/>
      <w:tblStyleColBandSize w:val="1"/>
      <w:tblCellMar>
        <w:left w:w="115" w:type="dxa"/>
        <w:right w:w="115" w:type="dxa"/>
      </w:tblCellMar>
    </w:tblPr>
  </w:style>
  <w:style w:type="table" w:customStyle="1" w:styleId="afffffffff9">
    <w:basedOn w:val="TableNormal"/>
    <w:tblPr>
      <w:tblStyleRowBandSize w:val="1"/>
      <w:tblStyleColBandSize w:val="1"/>
      <w:tblCellMar>
        <w:left w:w="115" w:type="dxa"/>
        <w:right w:w="115" w:type="dxa"/>
      </w:tblCellMar>
    </w:tblPr>
  </w:style>
  <w:style w:type="table" w:customStyle="1" w:styleId="afffffffffa">
    <w:basedOn w:val="TableNormal"/>
    <w:tblPr>
      <w:tblStyleRowBandSize w:val="1"/>
      <w:tblStyleColBandSize w:val="1"/>
      <w:tblCellMar>
        <w:left w:w="115" w:type="dxa"/>
        <w:right w:w="115" w:type="dxa"/>
      </w:tblCellMar>
    </w:tblPr>
  </w:style>
  <w:style w:type="table" w:customStyle="1" w:styleId="afffffffffb">
    <w:basedOn w:val="TableNormal"/>
    <w:tblPr>
      <w:tblStyleRowBandSize w:val="1"/>
      <w:tblStyleColBandSize w:val="1"/>
      <w:tblCellMar>
        <w:left w:w="115" w:type="dxa"/>
        <w:right w:w="115" w:type="dxa"/>
      </w:tblCellMar>
    </w:tblPr>
  </w:style>
  <w:style w:type="table" w:customStyle="1" w:styleId="afffffffffc">
    <w:basedOn w:val="TableNormal"/>
    <w:tblPr>
      <w:tblStyleRowBandSize w:val="1"/>
      <w:tblStyleColBandSize w:val="1"/>
      <w:tblCellMar>
        <w:left w:w="115" w:type="dxa"/>
        <w:right w:w="115" w:type="dxa"/>
      </w:tblCellMar>
    </w:tblPr>
  </w:style>
  <w:style w:type="table" w:customStyle="1" w:styleId="afffffffffd">
    <w:basedOn w:val="TableNormal"/>
    <w:tblPr>
      <w:tblStyleRowBandSize w:val="1"/>
      <w:tblStyleColBandSize w:val="1"/>
      <w:tblCellMar>
        <w:left w:w="115" w:type="dxa"/>
        <w:right w:w="115" w:type="dxa"/>
      </w:tblCellMar>
    </w:tblPr>
  </w:style>
  <w:style w:type="table" w:customStyle="1" w:styleId="afffffffffe">
    <w:basedOn w:val="TableNormal"/>
    <w:tblPr>
      <w:tblStyleRowBandSize w:val="1"/>
      <w:tblStyleColBandSize w:val="1"/>
      <w:tblCellMar>
        <w:left w:w="115" w:type="dxa"/>
        <w:right w:w="115" w:type="dxa"/>
      </w:tblCellMar>
    </w:tblPr>
  </w:style>
  <w:style w:type="table" w:customStyle="1" w:styleId="affffffffff">
    <w:basedOn w:val="TableNormal"/>
    <w:tblPr>
      <w:tblStyleRowBandSize w:val="1"/>
      <w:tblStyleColBandSize w:val="1"/>
      <w:tblCellMar>
        <w:left w:w="115" w:type="dxa"/>
        <w:right w:w="115" w:type="dxa"/>
      </w:tblCellMar>
    </w:tblPr>
  </w:style>
  <w:style w:type="table" w:customStyle="1" w:styleId="affffffffff0">
    <w:basedOn w:val="TableNormal"/>
    <w:tblPr>
      <w:tblStyleRowBandSize w:val="1"/>
      <w:tblStyleColBandSize w:val="1"/>
      <w:tblCellMar>
        <w:left w:w="115" w:type="dxa"/>
        <w:right w:w="115" w:type="dxa"/>
      </w:tblCellMar>
    </w:tblPr>
  </w:style>
  <w:style w:type="table" w:customStyle="1" w:styleId="affffffffff1">
    <w:basedOn w:val="TableNormal"/>
    <w:tblPr>
      <w:tblStyleRowBandSize w:val="1"/>
      <w:tblStyleColBandSize w:val="1"/>
      <w:tblCellMar>
        <w:left w:w="115" w:type="dxa"/>
        <w:right w:w="115" w:type="dxa"/>
      </w:tblCellMar>
    </w:tblPr>
  </w:style>
  <w:style w:type="table" w:customStyle="1" w:styleId="affffffffff2">
    <w:basedOn w:val="TableNormal"/>
    <w:tblPr>
      <w:tblStyleRowBandSize w:val="1"/>
      <w:tblStyleColBandSize w:val="1"/>
      <w:tblCellMar>
        <w:left w:w="115" w:type="dxa"/>
        <w:right w:w="115" w:type="dxa"/>
      </w:tblCellMar>
    </w:tblPr>
  </w:style>
  <w:style w:type="table" w:customStyle="1" w:styleId="affffffffff3">
    <w:basedOn w:val="TableNormal"/>
    <w:tblPr>
      <w:tblStyleRowBandSize w:val="1"/>
      <w:tblStyleColBandSize w:val="1"/>
      <w:tblCellMar>
        <w:left w:w="115" w:type="dxa"/>
        <w:right w:w="115" w:type="dxa"/>
      </w:tblCellMar>
    </w:tblPr>
  </w:style>
  <w:style w:type="table" w:customStyle="1" w:styleId="affffffffff4">
    <w:basedOn w:val="TableNormal"/>
    <w:tblPr>
      <w:tblStyleRowBandSize w:val="1"/>
      <w:tblStyleColBandSize w:val="1"/>
      <w:tblCellMar>
        <w:left w:w="115" w:type="dxa"/>
        <w:right w:w="115" w:type="dxa"/>
      </w:tblCellMar>
    </w:tblPr>
  </w:style>
  <w:style w:type="table" w:customStyle="1" w:styleId="affffffffff5">
    <w:basedOn w:val="TableNormal"/>
    <w:tblPr>
      <w:tblStyleRowBandSize w:val="1"/>
      <w:tblStyleColBandSize w:val="1"/>
      <w:tblCellMar>
        <w:left w:w="115" w:type="dxa"/>
        <w:right w:w="115" w:type="dxa"/>
      </w:tblCellMar>
    </w:tblPr>
  </w:style>
  <w:style w:type="table" w:customStyle="1" w:styleId="affffffffff6">
    <w:basedOn w:val="TableNormal"/>
    <w:tblPr>
      <w:tblStyleRowBandSize w:val="1"/>
      <w:tblStyleColBandSize w:val="1"/>
      <w:tblCellMar>
        <w:left w:w="115" w:type="dxa"/>
        <w:right w:w="115" w:type="dxa"/>
      </w:tblCellMar>
    </w:tblPr>
  </w:style>
  <w:style w:type="table" w:customStyle="1" w:styleId="affffffffff7">
    <w:basedOn w:val="TableNormal"/>
    <w:tblPr>
      <w:tblStyleRowBandSize w:val="1"/>
      <w:tblStyleColBandSize w:val="1"/>
      <w:tblCellMar>
        <w:left w:w="115" w:type="dxa"/>
        <w:right w:w="115" w:type="dxa"/>
      </w:tblCellMar>
    </w:tblPr>
  </w:style>
  <w:style w:type="table" w:customStyle="1" w:styleId="affffffffff8">
    <w:basedOn w:val="TableNormal"/>
    <w:tblPr>
      <w:tblStyleRowBandSize w:val="1"/>
      <w:tblStyleColBandSize w:val="1"/>
      <w:tblCellMar>
        <w:left w:w="115" w:type="dxa"/>
        <w:right w:w="115" w:type="dxa"/>
      </w:tblCellMar>
    </w:tblPr>
  </w:style>
  <w:style w:type="table" w:customStyle="1" w:styleId="affffffffff9">
    <w:basedOn w:val="TableNormal"/>
    <w:tblPr>
      <w:tblStyleRowBandSize w:val="1"/>
      <w:tblStyleColBandSize w:val="1"/>
      <w:tblCellMar>
        <w:left w:w="115" w:type="dxa"/>
        <w:right w:w="115" w:type="dxa"/>
      </w:tblCellMar>
    </w:tblPr>
  </w:style>
  <w:style w:type="table" w:customStyle="1" w:styleId="affffffffffa">
    <w:basedOn w:val="TableNormal"/>
    <w:tblPr>
      <w:tblStyleRowBandSize w:val="1"/>
      <w:tblStyleColBandSize w:val="1"/>
      <w:tblCellMar>
        <w:left w:w="115" w:type="dxa"/>
        <w:right w:w="115" w:type="dxa"/>
      </w:tblCellMar>
    </w:tblPr>
  </w:style>
  <w:style w:type="table" w:customStyle="1" w:styleId="affffffffffb">
    <w:basedOn w:val="TableNormal"/>
    <w:tblPr>
      <w:tblStyleRowBandSize w:val="1"/>
      <w:tblStyleColBandSize w:val="1"/>
      <w:tblCellMar>
        <w:left w:w="115" w:type="dxa"/>
        <w:right w:w="115" w:type="dxa"/>
      </w:tblCellMar>
    </w:tblPr>
  </w:style>
  <w:style w:type="table" w:customStyle="1" w:styleId="affffffffffc">
    <w:basedOn w:val="TableNormal"/>
    <w:tblPr>
      <w:tblStyleRowBandSize w:val="1"/>
      <w:tblStyleColBandSize w:val="1"/>
      <w:tblCellMar>
        <w:left w:w="115" w:type="dxa"/>
        <w:right w:w="115" w:type="dxa"/>
      </w:tblCellMar>
    </w:tblPr>
  </w:style>
  <w:style w:type="table" w:customStyle="1" w:styleId="affffffffffd">
    <w:basedOn w:val="TableNormal"/>
    <w:tblPr>
      <w:tblStyleRowBandSize w:val="1"/>
      <w:tblStyleColBandSize w:val="1"/>
      <w:tblCellMar>
        <w:left w:w="115" w:type="dxa"/>
        <w:right w:w="115" w:type="dxa"/>
      </w:tblCellMar>
    </w:tblPr>
  </w:style>
  <w:style w:type="table" w:customStyle="1" w:styleId="affffffffffe">
    <w:basedOn w:val="TableNormal"/>
    <w:tblPr>
      <w:tblStyleRowBandSize w:val="1"/>
      <w:tblStyleColBandSize w:val="1"/>
      <w:tblCellMar>
        <w:left w:w="115" w:type="dxa"/>
        <w:right w:w="115" w:type="dxa"/>
      </w:tblCellMar>
    </w:tblPr>
  </w:style>
  <w:style w:type="table" w:customStyle="1" w:styleId="afffffffffff">
    <w:basedOn w:val="TableNormal"/>
    <w:tblPr>
      <w:tblStyleRowBandSize w:val="1"/>
      <w:tblStyleColBandSize w:val="1"/>
      <w:tblCellMar>
        <w:left w:w="115" w:type="dxa"/>
        <w:right w:w="115" w:type="dxa"/>
      </w:tblCellMar>
    </w:tblPr>
  </w:style>
  <w:style w:type="table" w:customStyle="1" w:styleId="afffffffffff0">
    <w:basedOn w:val="TableNormal"/>
    <w:tblPr>
      <w:tblStyleRowBandSize w:val="1"/>
      <w:tblStyleColBandSize w:val="1"/>
      <w:tblCellMar>
        <w:left w:w="115" w:type="dxa"/>
        <w:right w:w="115" w:type="dxa"/>
      </w:tblCellMar>
    </w:tblPr>
  </w:style>
  <w:style w:type="table" w:customStyle="1" w:styleId="afffffffffff1">
    <w:basedOn w:val="TableNormal"/>
    <w:tblPr>
      <w:tblStyleRowBandSize w:val="1"/>
      <w:tblStyleColBandSize w:val="1"/>
      <w:tblCellMar>
        <w:left w:w="115" w:type="dxa"/>
        <w:right w:w="115" w:type="dxa"/>
      </w:tblCellMar>
    </w:tblPr>
  </w:style>
  <w:style w:type="table" w:customStyle="1" w:styleId="afffffffffff2">
    <w:basedOn w:val="TableNormal"/>
    <w:tblPr>
      <w:tblStyleRowBandSize w:val="1"/>
      <w:tblStyleColBandSize w:val="1"/>
      <w:tblCellMar>
        <w:left w:w="115" w:type="dxa"/>
        <w:right w:w="115" w:type="dxa"/>
      </w:tblCellMar>
    </w:tblPr>
  </w:style>
  <w:style w:type="table" w:customStyle="1" w:styleId="afffffffffff3">
    <w:basedOn w:val="TableNormal"/>
    <w:tblPr>
      <w:tblStyleRowBandSize w:val="1"/>
      <w:tblStyleColBandSize w:val="1"/>
      <w:tblCellMar>
        <w:left w:w="115" w:type="dxa"/>
        <w:right w:w="115" w:type="dxa"/>
      </w:tblCellMar>
    </w:tblPr>
  </w:style>
  <w:style w:type="table" w:customStyle="1" w:styleId="afffffffffff4">
    <w:basedOn w:val="TableNormal"/>
    <w:tblPr>
      <w:tblStyleRowBandSize w:val="1"/>
      <w:tblStyleColBandSize w:val="1"/>
      <w:tblCellMar>
        <w:left w:w="115" w:type="dxa"/>
        <w:right w:w="115" w:type="dxa"/>
      </w:tblCellMar>
    </w:tblPr>
  </w:style>
  <w:style w:type="table" w:customStyle="1" w:styleId="afffffffffff5">
    <w:basedOn w:val="TableNormal"/>
    <w:tblPr>
      <w:tblStyleRowBandSize w:val="1"/>
      <w:tblStyleColBandSize w:val="1"/>
      <w:tblCellMar>
        <w:left w:w="115" w:type="dxa"/>
        <w:right w:w="115" w:type="dxa"/>
      </w:tblCellMar>
    </w:tblPr>
  </w:style>
  <w:style w:type="table" w:customStyle="1" w:styleId="afffffffffff6">
    <w:basedOn w:val="TableNormal"/>
    <w:tblPr>
      <w:tblStyleRowBandSize w:val="1"/>
      <w:tblStyleColBandSize w:val="1"/>
      <w:tblCellMar>
        <w:left w:w="115" w:type="dxa"/>
        <w:right w:w="115" w:type="dxa"/>
      </w:tblCellMar>
    </w:tblPr>
  </w:style>
  <w:style w:type="table" w:customStyle="1" w:styleId="afffffffffff7">
    <w:basedOn w:val="TableNormal"/>
    <w:tblPr>
      <w:tblStyleRowBandSize w:val="1"/>
      <w:tblStyleColBandSize w:val="1"/>
      <w:tblCellMar>
        <w:left w:w="115" w:type="dxa"/>
        <w:right w:w="115" w:type="dxa"/>
      </w:tblCellMar>
    </w:tblPr>
  </w:style>
  <w:style w:type="table" w:customStyle="1" w:styleId="afffffffffff8">
    <w:basedOn w:val="TableNormal"/>
    <w:tblPr>
      <w:tblStyleRowBandSize w:val="1"/>
      <w:tblStyleColBandSize w:val="1"/>
      <w:tblCellMar>
        <w:left w:w="115" w:type="dxa"/>
        <w:right w:w="115" w:type="dxa"/>
      </w:tblCellMar>
    </w:tblPr>
  </w:style>
  <w:style w:type="table" w:customStyle="1" w:styleId="afffffffffff9">
    <w:basedOn w:val="TableNormal"/>
    <w:tblPr>
      <w:tblStyleRowBandSize w:val="1"/>
      <w:tblStyleColBandSize w:val="1"/>
      <w:tblCellMar>
        <w:left w:w="115" w:type="dxa"/>
        <w:right w:w="115" w:type="dxa"/>
      </w:tblCellMar>
    </w:tblPr>
  </w:style>
  <w:style w:type="table" w:customStyle="1" w:styleId="afffffffffffa">
    <w:basedOn w:val="TableNormal"/>
    <w:tblPr>
      <w:tblStyleRowBandSize w:val="1"/>
      <w:tblStyleColBandSize w:val="1"/>
      <w:tblCellMar>
        <w:left w:w="115" w:type="dxa"/>
        <w:right w:w="115" w:type="dxa"/>
      </w:tblCellMar>
    </w:tblPr>
  </w:style>
  <w:style w:type="table" w:customStyle="1" w:styleId="afffffffffffb">
    <w:basedOn w:val="TableNormal"/>
    <w:tblPr>
      <w:tblStyleRowBandSize w:val="1"/>
      <w:tblStyleColBandSize w:val="1"/>
      <w:tblCellMar>
        <w:left w:w="115" w:type="dxa"/>
        <w:right w:w="115" w:type="dxa"/>
      </w:tblCellMar>
    </w:tblPr>
  </w:style>
  <w:style w:type="table" w:customStyle="1" w:styleId="afffffffffffc">
    <w:basedOn w:val="TableNormal"/>
    <w:tblPr>
      <w:tblStyleRowBandSize w:val="1"/>
      <w:tblStyleColBandSize w:val="1"/>
      <w:tblCellMar>
        <w:left w:w="115" w:type="dxa"/>
        <w:right w:w="115" w:type="dxa"/>
      </w:tblCellMar>
    </w:tblPr>
  </w:style>
  <w:style w:type="table" w:customStyle="1" w:styleId="afffffffffffd">
    <w:basedOn w:val="TableNormal"/>
    <w:tblPr>
      <w:tblStyleRowBandSize w:val="1"/>
      <w:tblStyleColBandSize w:val="1"/>
      <w:tblCellMar>
        <w:left w:w="115" w:type="dxa"/>
        <w:right w:w="115" w:type="dxa"/>
      </w:tblCellMar>
    </w:tblPr>
  </w:style>
  <w:style w:type="table" w:customStyle="1" w:styleId="afffffffffffe">
    <w:basedOn w:val="TableNormal"/>
    <w:tblPr>
      <w:tblStyleRowBandSize w:val="1"/>
      <w:tblStyleColBandSize w:val="1"/>
      <w:tblCellMar>
        <w:left w:w="115" w:type="dxa"/>
        <w:right w:w="115" w:type="dxa"/>
      </w:tblCellMar>
    </w:tblPr>
  </w:style>
  <w:style w:type="table" w:customStyle="1" w:styleId="affffffffffff">
    <w:basedOn w:val="TableNormal"/>
    <w:tblPr>
      <w:tblStyleRowBandSize w:val="1"/>
      <w:tblStyleColBandSize w:val="1"/>
      <w:tblCellMar>
        <w:left w:w="115" w:type="dxa"/>
        <w:right w:w="115" w:type="dxa"/>
      </w:tblCellMar>
    </w:tblPr>
  </w:style>
  <w:style w:type="table" w:customStyle="1" w:styleId="affffffffffff0">
    <w:basedOn w:val="TableNormal"/>
    <w:tblPr>
      <w:tblStyleRowBandSize w:val="1"/>
      <w:tblStyleColBandSize w:val="1"/>
      <w:tblCellMar>
        <w:left w:w="115" w:type="dxa"/>
        <w:right w:w="115" w:type="dxa"/>
      </w:tblCellMar>
    </w:tblPr>
  </w:style>
  <w:style w:type="table" w:customStyle="1" w:styleId="affffffffffff1">
    <w:basedOn w:val="TableNormal"/>
    <w:tblPr>
      <w:tblStyleRowBandSize w:val="1"/>
      <w:tblStyleColBandSize w:val="1"/>
      <w:tblCellMar>
        <w:left w:w="115" w:type="dxa"/>
        <w:right w:w="115" w:type="dxa"/>
      </w:tblCellMar>
    </w:tblPr>
  </w:style>
  <w:style w:type="table" w:customStyle="1" w:styleId="affffffffffff2">
    <w:basedOn w:val="TableNormal"/>
    <w:tblPr>
      <w:tblStyleRowBandSize w:val="1"/>
      <w:tblStyleColBandSize w:val="1"/>
      <w:tblCellMar>
        <w:left w:w="115" w:type="dxa"/>
        <w:right w:w="115" w:type="dxa"/>
      </w:tblCellMar>
    </w:tblPr>
  </w:style>
  <w:style w:type="table" w:customStyle="1" w:styleId="affffffffffff3">
    <w:basedOn w:val="TableNormal"/>
    <w:tblPr>
      <w:tblStyleRowBandSize w:val="1"/>
      <w:tblStyleColBandSize w:val="1"/>
      <w:tblCellMar>
        <w:left w:w="115" w:type="dxa"/>
        <w:right w:w="115" w:type="dxa"/>
      </w:tblCellMar>
    </w:tblPr>
  </w:style>
  <w:style w:type="table" w:customStyle="1" w:styleId="affffffffffff4">
    <w:basedOn w:val="TableNormal"/>
    <w:tblPr>
      <w:tblStyleRowBandSize w:val="1"/>
      <w:tblStyleColBandSize w:val="1"/>
      <w:tblCellMar>
        <w:left w:w="115" w:type="dxa"/>
        <w:right w:w="115" w:type="dxa"/>
      </w:tblCellMar>
    </w:tblPr>
  </w:style>
  <w:style w:type="table" w:customStyle="1" w:styleId="affffffffffff5">
    <w:basedOn w:val="TableNormal"/>
    <w:tblPr>
      <w:tblStyleRowBandSize w:val="1"/>
      <w:tblStyleColBandSize w:val="1"/>
      <w:tblCellMar>
        <w:left w:w="115" w:type="dxa"/>
        <w:right w:w="115" w:type="dxa"/>
      </w:tblCellMar>
    </w:tblPr>
  </w:style>
  <w:style w:type="table" w:customStyle="1" w:styleId="affffffffffff6">
    <w:basedOn w:val="TableNormal"/>
    <w:tblPr>
      <w:tblStyleRowBandSize w:val="1"/>
      <w:tblStyleColBandSize w:val="1"/>
      <w:tblCellMar>
        <w:left w:w="115" w:type="dxa"/>
        <w:right w:w="115" w:type="dxa"/>
      </w:tblCellMar>
    </w:tblPr>
  </w:style>
  <w:style w:type="table" w:customStyle="1" w:styleId="affffffffffff7">
    <w:basedOn w:val="TableNormal"/>
    <w:tblPr>
      <w:tblStyleRowBandSize w:val="1"/>
      <w:tblStyleColBandSize w:val="1"/>
      <w:tblCellMar>
        <w:left w:w="115" w:type="dxa"/>
        <w:right w:w="115" w:type="dxa"/>
      </w:tblCellMar>
    </w:tblPr>
  </w:style>
  <w:style w:type="table" w:customStyle="1" w:styleId="affffffffffff8">
    <w:basedOn w:val="TableNormal"/>
    <w:tblPr>
      <w:tblStyleRowBandSize w:val="1"/>
      <w:tblStyleColBandSize w:val="1"/>
      <w:tblCellMar>
        <w:left w:w="115" w:type="dxa"/>
        <w:right w:w="115" w:type="dxa"/>
      </w:tblCellMar>
    </w:tblPr>
  </w:style>
  <w:style w:type="table" w:customStyle="1" w:styleId="affffffffffff9">
    <w:basedOn w:val="TableNormal"/>
    <w:tblPr>
      <w:tblStyleRowBandSize w:val="1"/>
      <w:tblStyleColBandSize w:val="1"/>
      <w:tblCellMar>
        <w:left w:w="115" w:type="dxa"/>
        <w:right w:w="115" w:type="dxa"/>
      </w:tblCellMar>
    </w:tblPr>
  </w:style>
  <w:style w:type="table" w:customStyle="1" w:styleId="affffffffffffa">
    <w:basedOn w:val="TableNormal"/>
    <w:tblPr>
      <w:tblStyleRowBandSize w:val="1"/>
      <w:tblStyleColBandSize w:val="1"/>
      <w:tblCellMar>
        <w:left w:w="115" w:type="dxa"/>
        <w:right w:w="115" w:type="dxa"/>
      </w:tblCellMar>
    </w:tblPr>
  </w:style>
  <w:style w:type="table" w:customStyle="1" w:styleId="affffffffffffb">
    <w:basedOn w:val="TableNormal"/>
    <w:tblPr>
      <w:tblStyleRowBandSize w:val="1"/>
      <w:tblStyleColBandSize w:val="1"/>
      <w:tblCellMar>
        <w:left w:w="115" w:type="dxa"/>
        <w:right w:w="115" w:type="dxa"/>
      </w:tblCellMar>
    </w:tblPr>
  </w:style>
  <w:style w:type="table" w:customStyle="1" w:styleId="affffffffffffc">
    <w:basedOn w:val="TableNormal"/>
    <w:tblPr>
      <w:tblStyleRowBandSize w:val="1"/>
      <w:tblStyleColBandSize w:val="1"/>
      <w:tblCellMar>
        <w:left w:w="115" w:type="dxa"/>
        <w:right w:w="115" w:type="dxa"/>
      </w:tblCellMar>
    </w:tblPr>
  </w:style>
  <w:style w:type="table" w:customStyle="1" w:styleId="affffffffffffd">
    <w:basedOn w:val="TableNormal"/>
    <w:tblPr>
      <w:tblStyleRowBandSize w:val="1"/>
      <w:tblStyleColBandSize w:val="1"/>
      <w:tblCellMar>
        <w:left w:w="115" w:type="dxa"/>
        <w:right w:w="115" w:type="dxa"/>
      </w:tblCellMar>
    </w:tblPr>
  </w:style>
  <w:style w:type="table" w:customStyle="1" w:styleId="affffffffffffe">
    <w:basedOn w:val="TableNormal"/>
    <w:tblPr>
      <w:tblStyleRowBandSize w:val="1"/>
      <w:tblStyleColBandSize w:val="1"/>
      <w:tblCellMar>
        <w:left w:w="115" w:type="dxa"/>
        <w:right w:w="115" w:type="dxa"/>
      </w:tblCellMar>
    </w:tblPr>
  </w:style>
  <w:style w:type="table" w:customStyle="1" w:styleId="afffffffffffff">
    <w:basedOn w:val="TableNormal"/>
    <w:tblPr>
      <w:tblStyleRowBandSize w:val="1"/>
      <w:tblStyleColBandSize w:val="1"/>
      <w:tblCellMar>
        <w:left w:w="115" w:type="dxa"/>
        <w:right w:w="115" w:type="dxa"/>
      </w:tblCellMar>
    </w:tblPr>
  </w:style>
  <w:style w:type="table" w:customStyle="1" w:styleId="afffffffffffff0">
    <w:basedOn w:val="TableNormal"/>
    <w:tblPr>
      <w:tblStyleRowBandSize w:val="1"/>
      <w:tblStyleColBandSize w:val="1"/>
      <w:tblCellMar>
        <w:left w:w="115" w:type="dxa"/>
        <w:right w:w="115" w:type="dxa"/>
      </w:tblCellMar>
    </w:tblPr>
  </w:style>
  <w:style w:type="table" w:customStyle="1" w:styleId="afffffffffffff1">
    <w:basedOn w:val="TableNormal"/>
    <w:tblPr>
      <w:tblStyleRowBandSize w:val="1"/>
      <w:tblStyleColBandSize w:val="1"/>
      <w:tblCellMar>
        <w:left w:w="115" w:type="dxa"/>
        <w:right w:w="115" w:type="dxa"/>
      </w:tblCellMar>
    </w:tblPr>
  </w:style>
  <w:style w:type="table" w:customStyle="1" w:styleId="afffffffffffff2">
    <w:basedOn w:val="TableNormal"/>
    <w:tblPr>
      <w:tblStyleRowBandSize w:val="1"/>
      <w:tblStyleColBandSize w:val="1"/>
      <w:tblCellMar>
        <w:left w:w="115" w:type="dxa"/>
        <w:right w:w="115" w:type="dxa"/>
      </w:tblCellMar>
    </w:tblPr>
  </w:style>
  <w:style w:type="table" w:customStyle="1" w:styleId="afffffffffffff3">
    <w:basedOn w:val="TableNormal"/>
    <w:tblPr>
      <w:tblStyleRowBandSize w:val="1"/>
      <w:tblStyleColBandSize w:val="1"/>
      <w:tblCellMar>
        <w:left w:w="115" w:type="dxa"/>
        <w:right w:w="115" w:type="dxa"/>
      </w:tblCellMar>
    </w:tblPr>
  </w:style>
  <w:style w:type="table" w:customStyle="1" w:styleId="afffffffffffff4">
    <w:basedOn w:val="TableNormal"/>
    <w:tblPr>
      <w:tblStyleRowBandSize w:val="1"/>
      <w:tblStyleColBandSize w:val="1"/>
      <w:tblCellMar>
        <w:left w:w="115" w:type="dxa"/>
        <w:right w:w="115" w:type="dxa"/>
      </w:tblCellMar>
    </w:tblPr>
  </w:style>
  <w:style w:type="table" w:customStyle="1" w:styleId="afffffffffffff5">
    <w:basedOn w:val="TableNormal"/>
    <w:tblPr>
      <w:tblStyleRowBandSize w:val="1"/>
      <w:tblStyleColBandSize w:val="1"/>
      <w:tblCellMar>
        <w:left w:w="115" w:type="dxa"/>
        <w:right w:w="115" w:type="dxa"/>
      </w:tblCellMar>
    </w:tblPr>
  </w:style>
  <w:style w:type="table" w:customStyle="1" w:styleId="afffffffffffff6">
    <w:basedOn w:val="TableNormal"/>
    <w:tblPr>
      <w:tblStyleRowBandSize w:val="1"/>
      <w:tblStyleColBandSize w:val="1"/>
      <w:tblCellMar>
        <w:left w:w="115" w:type="dxa"/>
        <w:right w:w="115" w:type="dxa"/>
      </w:tblCellMar>
    </w:tblPr>
  </w:style>
  <w:style w:type="table" w:customStyle="1" w:styleId="afffffffffffff7">
    <w:basedOn w:val="TableNormal"/>
    <w:tblPr>
      <w:tblStyleRowBandSize w:val="1"/>
      <w:tblStyleColBandSize w:val="1"/>
      <w:tblCellMar>
        <w:left w:w="115" w:type="dxa"/>
        <w:right w:w="115" w:type="dxa"/>
      </w:tblCellMar>
    </w:tblPr>
  </w:style>
  <w:style w:type="table" w:customStyle="1" w:styleId="afffffffffffff8">
    <w:basedOn w:val="TableNormal"/>
    <w:tblPr>
      <w:tblStyleRowBandSize w:val="1"/>
      <w:tblStyleColBandSize w:val="1"/>
      <w:tblCellMar>
        <w:left w:w="115" w:type="dxa"/>
        <w:right w:w="115" w:type="dxa"/>
      </w:tblCellMar>
    </w:tblPr>
  </w:style>
  <w:style w:type="table" w:customStyle="1" w:styleId="afffffffffffff9">
    <w:basedOn w:val="TableNormal"/>
    <w:tblPr>
      <w:tblStyleRowBandSize w:val="1"/>
      <w:tblStyleColBandSize w:val="1"/>
      <w:tblCellMar>
        <w:left w:w="115" w:type="dxa"/>
        <w:right w:w="115" w:type="dxa"/>
      </w:tblCellMar>
    </w:tblPr>
  </w:style>
  <w:style w:type="table" w:customStyle="1" w:styleId="afffffffffffffa">
    <w:basedOn w:val="TableNormal"/>
    <w:tblPr>
      <w:tblStyleRowBandSize w:val="1"/>
      <w:tblStyleColBandSize w:val="1"/>
      <w:tblCellMar>
        <w:left w:w="115" w:type="dxa"/>
        <w:right w:w="115" w:type="dxa"/>
      </w:tblCellMar>
    </w:tblPr>
  </w:style>
  <w:style w:type="table" w:customStyle="1" w:styleId="afffffffffffffb">
    <w:basedOn w:val="TableNormal"/>
    <w:tblPr>
      <w:tblStyleRowBandSize w:val="1"/>
      <w:tblStyleColBandSize w:val="1"/>
      <w:tblCellMar>
        <w:left w:w="0" w:type="dxa"/>
        <w:right w:w="0" w:type="dxa"/>
      </w:tblCellMar>
    </w:tblPr>
  </w:style>
  <w:style w:type="table" w:customStyle="1" w:styleId="afffffffffffffc">
    <w:basedOn w:val="TableNormal"/>
    <w:tblPr>
      <w:tblStyleRowBandSize w:val="1"/>
      <w:tblStyleColBandSize w:val="1"/>
      <w:tblCellMar>
        <w:left w:w="0" w:type="dxa"/>
        <w:right w:w="0" w:type="dxa"/>
      </w:tblCellMar>
    </w:tblPr>
  </w:style>
  <w:style w:type="table" w:customStyle="1" w:styleId="afffffffffffffd">
    <w:basedOn w:val="TableNormal"/>
    <w:tblPr>
      <w:tblStyleRowBandSize w:val="1"/>
      <w:tblStyleColBandSize w:val="1"/>
      <w:tblCellMar>
        <w:left w:w="0" w:type="dxa"/>
        <w:right w:w="0" w:type="dxa"/>
      </w:tblCellMar>
    </w:tblPr>
  </w:style>
  <w:style w:type="table" w:customStyle="1" w:styleId="afffffffffffffe">
    <w:basedOn w:val="TableNormal"/>
    <w:tblPr>
      <w:tblStyleRowBandSize w:val="1"/>
      <w:tblStyleColBandSize w:val="1"/>
      <w:tblCellMar>
        <w:left w:w="0" w:type="dxa"/>
        <w:right w:w="0" w:type="dxa"/>
      </w:tblCellMar>
    </w:tblPr>
  </w:style>
  <w:style w:type="table" w:customStyle="1" w:styleId="affffffffffffff">
    <w:basedOn w:val="TableNormal"/>
    <w:tblPr>
      <w:tblStyleRowBandSize w:val="1"/>
      <w:tblStyleColBandSize w:val="1"/>
      <w:tblCellMar>
        <w:left w:w="0" w:type="dxa"/>
        <w:right w:w="0" w:type="dxa"/>
      </w:tblCellMar>
    </w:tblPr>
  </w:style>
  <w:style w:type="table" w:customStyle="1" w:styleId="affffffffffffff0">
    <w:basedOn w:val="TableNormal"/>
    <w:tblPr>
      <w:tblStyleRowBandSize w:val="1"/>
      <w:tblStyleColBandSize w:val="1"/>
      <w:tblCellMar>
        <w:left w:w="0" w:type="dxa"/>
        <w:right w:w="0" w:type="dxa"/>
      </w:tblCellMar>
    </w:tblPr>
  </w:style>
  <w:style w:type="table" w:customStyle="1" w:styleId="affffffffffffff1">
    <w:basedOn w:val="TableNormal"/>
    <w:tblPr>
      <w:tblStyleRowBandSize w:val="1"/>
      <w:tblStyleColBandSize w:val="1"/>
      <w:tblCellMar>
        <w:left w:w="0" w:type="dxa"/>
        <w:right w:w="0" w:type="dxa"/>
      </w:tblCellMar>
    </w:tblPr>
  </w:style>
  <w:style w:type="table" w:customStyle="1" w:styleId="affffffffffffff2">
    <w:basedOn w:val="TableNormal"/>
    <w:tblPr>
      <w:tblStyleRowBandSize w:val="1"/>
      <w:tblStyleColBandSize w:val="1"/>
      <w:tblCellMar>
        <w:left w:w="0" w:type="dxa"/>
        <w:right w:w="0" w:type="dxa"/>
      </w:tblCellMar>
    </w:tblPr>
  </w:style>
  <w:style w:type="table" w:customStyle="1" w:styleId="affffffffffffff3">
    <w:basedOn w:val="TableNormal"/>
    <w:tblPr>
      <w:tblStyleRowBandSize w:val="1"/>
      <w:tblStyleColBandSize w:val="1"/>
      <w:tblCellMar>
        <w:left w:w="0" w:type="dxa"/>
        <w:right w:w="0" w:type="dxa"/>
      </w:tblCellMar>
    </w:tblPr>
  </w:style>
  <w:style w:type="table" w:customStyle="1" w:styleId="affffffffffffff4">
    <w:basedOn w:val="TableNormal"/>
    <w:tblPr>
      <w:tblStyleRowBandSize w:val="1"/>
      <w:tblStyleColBandSize w:val="1"/>
      <w:tblCellMar>
        <w:left w:w="0" w:type="dxa"/>
        <w:right w:w="0" w:type="dxa"/>
      </w:tblCellMar>
    </w:tblPr>
  </w:style>
  <w:style w:type="table" w:customStyle="1" w:styleId="affffffffffffff5">
    <w:basedOn w:val="TableNormal"/>
    <w:tblPr>
      <w:tblStyleRowBandSize w:val="1"/>
      <w:tblStyleColBandSize w:val="1"/>
      <w:tblCellMar>
        <w:left w:w="0" w:type="dxa"/>
        <w:right w:w="0" w:type="dxa"/>
      </w:tblCellMar>
    </w:tblPr>
  </w:style>
  <w:style w:type="character" w:styleId="UnresolvedMention">
    <w:name w:val="Unresolved Mention"/>
    <w:basedOn w:val="DefaultParagraphFont"/>
    <w:uiPriority w:val="99"/>
    <w:semiHidden/>
    <w:unhideWhenUsed/>
    <w:rsid w:val="008A2A97"/>
    <w:rPr>
      <w:color w:val="605E5C"/>
      <w:shd w:val="clear" w:color="auto" w:fill="E1DFDD"/>
    </w:rPr>
  </w:style>
  <w:style w:type="paragraph" w:styleId="Revision">
    <w:name w:val="Revision"/>
    <w:hidden/>
    <w:uiPriority w:val="99"/>
    <w:semiHidden/>
    <w:rsid w:val="006A0CFE"/>
    <w:pPr>
      <w:widowControl/>
      <w:tabs>
        <w:tab w:val="clear" w:pos="903"/>
      </w:tabs>
      <w:spacing w:before="0" w:line="240" w:lineRule="auto"/>
      <w:ind w:left="0" w:right="0" w:firstLine="0"/>
    </w:pPr>
  </w:style>
  <w:style w:type="paragraph" w:styleId="Caption">
    <w:name w:val="caption"/>
    <w:basedOn w:val="Normal"/>
    <w:next w:val="Normal"/>
    <w:uiPriority w:val="35"/>
    <w:unhideWhenUsed/>
    <w:qFormat/>
    <w:rsid w:val="00FA7CED"/>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6869FF"/>
    <w:pPr>
      <w:tabs>
        <w:tab w:val="clear" w:pos="903"/>
      </w:tabs>
      <w:ind w:left="0"/>
    </w:pPr>
  </w:style>
  <w:style w:type="table" w:styleId="TableGrid">
    <w:name w:val="Table Grid"/>
    <w:basedOn w:val="TableNormal"/>
    <w:uiPriority w:val="39"/>
    <w:rsid w:val="00905EBD"/>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07FBB"/>
    <w:rPr>
      <w:b/>
      <w:bCs/>
    </w:rPr>
  </w:style>
  <w:style w:type="table" w:customStyle="1" w:styleId="TableNormal2">
    <w:name w:val="Table Normal2"/>
    <w:uiPriority w:val="2"/>
    <w:semiHidden/>
    <w:unhideWhenUsed/>
    <w:qFormat/>
    <w:rsid w:val="00D07FBB"/>
    <w:pPr>
      <w:tabs>
        <w:tab w:val="clear" w:pos="903"/>
      </w:tabs>
      <w:autoSpaceDE w:val="0"/>
      <w:autoSpaceDN w:val="0"/>
      <w:spacing w:before="0" w:line="240" w:lineRule="auto"/>
      <w:ind w:left="0" w:right="0" w:firstLine="0"/>
    </w:pPr>
    <w:rPr>
      <w:rFonts w:asciiTheme="minorHAnsi" w:eastAsiaTheme="minorHAnsi" w:hAnsiTheme="minorHAnsi" w:cstheme="minorBidi"/>
      <w:color w:val="auto"/>
      <w:sz w:val="22"/>
      <w:szCs w:val="22"/>
      <w:lang w:val="en-US" w:eastAsia="en-US"/>
    </w:rPr>
    <w:tblPr>
      <w:tblInd w:w="0" w:type="dxa"/>
      <w:tblCellMar>
        <w:top w:w="0" w:type="dxa"/>
        <w:left w:w="0" w:type="dxa"/>
        <w:bottom w:w="0" w:type="dxa"/>
        <w:right w:w="0" w:type="dxa"/>
      </w:tblCellMar>
    </w:tblPr>
  </w:style>
  <w:style w:type="character" w:customStyle="1" w:styleId="TitleChar">
    <w:name w:val="Title Char"/>
    <w:basedOn w:val="DefaultParagraphFont"/>
    <w:link w:val="Title"/>
    <w:uiPriority w:val="10"/>
    <w:rsid w:val="00D07FBB"/>
    <w:rPr>
      <w:b/>
      <w:bCs/>
      <w:sz w:val="60"/>
      <w:szCs w:val="6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5943838">
      <w:bodyDiv w:val="1"/>
      <w:marLeft w:val="0"/>
      <w:marRight w:val="0"/>
      <w:marTop w:val="0"/>
      <w:marBottom w:val="0"/>
      <w:divBdr>
        <w:top w:val="none" w:sz="0" w:space="0" w:color="auto"/>
        <w:left w:val="none" w:sz="0" w:space="0" w:color="auto"/>
        <w:bottom w:val="none" w:sz="0" w:space="0" w:color="auto"/>
        <w:right w:val="none" w:sz="0" w:space="0" w:color="auto"/>
      </w:divBdr>
    </w:div>
    <w:div w:id="697006780">
      <w:bodyDiv w:val="1"/>
      <w:marLeft w:val="0"/>
      <w:marRight w:val="0"/>
      <w:marTop w:val="0"/>
      <w:marBottom w:val="0"/>
      <w:divBdr>
        <w:top w:val="none" w:sz="0" w:space="0" w:color="auto"/>
        <w:left w:val="none" w:sz="0" w:space="0" w:color="auto"/>
        <w:bottom w:val="none" w:sz="0" w:space="0" w:color="auto"/>
        <w:right w:val="none" w:sz="0" w:space="0" w:color="auto"/>
      </w:divBdr>
    </w:div>
    <w:div w:id="1307006452">
      <w:bodyDiv w:val="1"/>
      <w:marLeft w:val="0"/>
      <w:marRight w:val="0"/>
      <w:marTop w:val="0"/>
      <w:marBottom w:val="0"/>
      <w:divBdr>
        <w:top w:val="none" w:sz="0" w:space="0" w:color="auto"/>
        <w:left w:val="none" w:sz="0" w:space="0" w:color="auto"/>
        <w:bottom w:val="none" w:sz="0" w:space="0" w:color="auto"/>
        <w:right w:val="none" w:sz="0" w:space="0" w:color="auto"/>
      </w:divBdr>
    </w:div>
    <w:div w:id="19919822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6.xml"/><Relationship Id="rId21" Type="http://schemas.openxmlformats.org/officeDocument/2006/relationships/header" Target="header5.xml"/><Relationship Id="rId42" Type="http://schemas.openxmlformats.org/officeDocument/2006/relationships/image" Target="media/image8.jpg"/><Relationship Id="rId47" Type="http://schemas.openxmlformats.org/officeDocument/2006/relationships/image" Target="media/image12.png"/><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hyperlink" Target="https://react.dev/" TargetMode="External"/><Relationship Id="rId89" Type="http://schemas.openxmlformats.org/officeDocument/2006/relationships/hyperlink" Target="https://cloudinary.com/documentation/image_upload_api_reference" TargetMode="External"/><Relationship Id="rId16" Type="http://schemas.openxmlformats.org/officeDocument/2006/relationships/footer" Target="footer2.xml"/><Relationship Id="rId11" Type="http://schemas.openxmlformats.org/officeDocument/2006/relationships/image" Target="media/image3.jpeg"/><Relationship Id="rId32" Type="http://schemas.openxmlformats.org/officeDocument/2006/relationships/header" Target="header8.xml"/><Relationship Id="rId37" Type="http://schemas.openxmlformats.org/officeDocument/2006/relationships/header" Target="header11.xml"/><Relationship Id="rId53" Type="http://schemas.openxmlformats.org/officeDocument/2006/relationships/image" Target="media/image17.png"/><Relationship Id="rId58" Type="http://schemas.openxmlformats.org/officeDocument/2006/relationships/image" Target="media/image22.png"/><Relationship Id="rId74" Type="http://schemas.openxmlformats.org/officeDocument/2006/relationships/image" Target="media/image39.png"/><Relationship Id="rId79" Type="http://schemas.openxmlformats.org/officeDocument/2006/relationships/image" Target="media/image44.png"/><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header" Target="header2.xml"/><Relationship Id="rId22" Type="http://schemas.openxmlformats.org/officeDocument/2006/relationships/footer" Target="footer5.xml"/><Relationship Id="rId27" Type="http://schemas.openxmlformats.org/officeDocument/2006/relationships/header" Target="header6.xml"/><Relationship Id="rId30" Type="http://schemas.openxmlformats.org/officeDocument/2006/relationships/header" Target="header7.xml"/><Relationship Id="rId35" Type="http://schemas.openxmlformats.org/officeDocument/2006/relationships/header" Target="header10.xml"/><Relationship Id="rId43" Type="http://schemas.openxmlformats.org/officeDocument/2006/relationships/image" Target="media/image9.png"/><Relationship Id="rId48" Type="http://schemas.openxmlformats.org/officeDocument/2006/relationships/image" Target="media/image13.png"/><Relationship Id="rId56" Type="http://schemas.openxmlformats.org/officeDocument/2006/relationships/image" Target="media/image20.png"/><Relationship Id="rId64" Type="http://schemas.openxmlformats.org/officeDocument/2006/relationships/image" Target="media/image29.png"/><Relationship Id="rId69" Type="http://schemas.openxmlformats.org/officeDocument/2006/relationships/image" Target="media/image34.png"/><Relationship Id="rId77"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image" Target="media/image15.png"/><Relationship Id="rId72"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hyperlink" Target="https://expressjs.com/"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eader" Target="header3.xml"/><Relationship Id="rId25" Type="http://schemas.openxmlformats.org/officeDocument/2006/relationships/image" Target="media/image5.png"/><Relationship Id="rId33" Type="http://schemas.openxmlformats.org/officeDocument/2006/relationships/footer" Target="footer9.xml"/><Relationship Id="rId38" Type="http://schemas.openxmlformats.org/officeDocument/2006/relationships/footer" Target="footer10.xml"/><Relationship Id="rId46" Type="http://schemas.openxmlformats.org/officeDocument/2006/relationships/header" Target="header13.xml"/><Relationship Id="rId59" Type="http://schemas.openxmlformats.org/officeDocument/2006/relationships/image" Target="media/image24.png"/><Relationship Id="rId67" Type="http://schemas.openxmlformats.org/officeDocument/2006/relationships/image" Target="media/image32.png"/><Relationship Id="rId20" Type="http://schemas.openxmlformats.org/officeDocument/2006/relationships/footer" Target="footer4.xml"/><Relationship Id="rId41" Type="http://schemas.openxmlformats.org/officeDocument/2006/relationships/image" Target="media/image7.png"/><Relationship Id="rId54" Type="http://schemas.openxmlformats.org/officeDocument/2006/relationships/image" Target="media/image18.png"/><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7.png"/><Relationship Id="rId88" Type="http://schemas.openxmlformats.org/officeDocument/2006/relationships/hyperlink" Target="https://developer.mozilla.org/en-US/docs/Web/JavaScript" TargetMode="External"/><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3.png"/><Relationship Id="rId28" Type="http://schemas.openxmlformats.org/officeDocument/2006/relationships/footer" Target="footer7.xml"/><Relationship Id="rId36" Type="http://schemas.openxmlformats.org/officeDocument/2006/relationships/image" Target="media/image6.png"/><Relationship Id="rId49" Type="http://schemas.openxmlformats.org/officeDocument/2006/relationships/header" Target="header14.xml"/><Relationship Id="rId57" Type="http://schemas.openxmlformats.org/officeDocument/2006/relationships/image" Target="media/image21.png"/><Relationship Id="rId10" Type="http://schemas.openxmlformats.org/officeDocument/2006/relationships/image" Target="media/image2.png"/><Relationship Id="rId31" Type="http://schemas.openxmlformats.org/officeDocument/2006/relationships/footer" Target="footer8.xml"/><Relationship Id="rId44" Type="http://schemas.openxmlformats.org/officeDocument/2006/relationships/image" Target="media/image10.png"/><Relationship Id="rId52" Type="http://schemas.openxmlformats.org/officeDocument/2006/relationships/image" Target="media/image16.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hyperlink" Target="https://redux-toolkit.js.org/"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header" Target="header12.xml"/><Relationship Id="rId34" Type="http://schemas.openxmlformats.org/officeDocument/2006/relationships/header" Target="header9.xml"/><Relationship Id="rId50" Type="http://schemas.openxmlformats.org/officeDocument/2006/relationships/image" Target="media/image14.png"/><Relationship Id="rId55" Type="http://schemas.openxmlformats.org/officeDocument/2006/relationships/image" Target="media/image19.png"/><Relationship Id="rId76" Type="http://schemas.openxmlformats.org/officeDocument/2006/relationships/image" Target="media/image41.png"/><Relationship Id="rId7" Type="http://schemas.openxmlformats.org/officeDocument/2006/relationships/footnotes" Target="footnotes.xml"/><Relationship Id="rId71" Type="http://schemas.openxmlformats.org/officeDocument/2006/relationships/image" Target="media/image36.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62.png"/><Relationship Id="rId24" Type="http://schemas.openxmlformats.org/officeDocument/2006/relationships/image" Target="media/image4.jpeg"/><Relationship Id="rId40" Type="http://schemas.openxmlformats.org/officeDocument/2006/relationships/footer" Target="footer11.xml"/><Relationship Id="rId45" Type="http://schemas.openxmlformats.org/officeDocument/2006/relationships/image" Target="media/image11.png"/><Relationship Id="rId66" Type="http://schemas.openxmlformats.org/officeDocument/2006/relationships/image" Target="media/image31.png"/><Relationship Id="rId87" Type="http://schemas.openxmlformats.org/officeDocument/2006/relationships/hyperlink" Target="https://www.w3schools.com/nodejs/nodejs_intro.asp" TargetMode="External"/><Relationship Id="rId61" Type="http://schemas.openxmlformats.org/officeDocument/2006/relationships/image" Target="media/image26.png"/><Relationship Id="rId82" Type="http://schemas.openxmlformats.org/officeDocument/2006/relationships/header" Target="header15.xml"/><Relationship Id="rId19" Type="http://schemas.openxmlformats.org/officeDocument/2006/relationships/header" Target="header4.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10.xml.rels><?xml version="1.0" encoding="UTF-8" standalone="yes"?>
<Relationships xmlns="http://schemas.openxmlformats.org/package/2006/relationships"><Relationship Id="rId1" Type="http://schemas.openxmlformats.org/officeDocument/2006/relationships/image" Target="media/image57.png"/></Relationships>
</file>

<file path=word/_rels/header14.xml.rels><?xml version="1.0" encoding="UTF-8" standalone="yes"?>
<Relationships xmlns="http://schemas.openxmlformats.org/package/2006/relationships"><Relationship Id="rId1" Type="http://schemas.openxmlformats.org/officeDocument/2006/relationships/image" Target="media/image23.png"/></Relationships>
</file>

<file path=word/_rels/header15.xml.rels><?xml version="1.0" encoding="UTF-8" standalone="yes"?>
<Relationships xmlns="http://schemas.openxmlformats.org/package/2006/relationships"><Relationship Id="rId1" Type="http://schemas.openxmlformats.org/officeDocument/2006/relationships/image" Target="media/image66.png"/></Relationships>
</file>

<file path=word/_rels/header6.xml.rels><?xml version="1.0" encoding="UTF-8" standalone="yes"?>
<Relationships xmlns="http://schemas.openxmlformats.org/package/2006/relationships"><Relationship Id="rId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eTxAd1qz7Xn50GAdy/1iBCl4VA==">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</go:docsCustomData>
</go:gDocsCustomXmlDataStorage>
</file>

<file path=customXml/itemProps1.xml><?xml version="1.0" encoding="utf-8"?>
<ds:datastoreItem xmlns:ds="http://schemas.openxmlformats.org/officeDocument/2006/customXml" ds:itemID="{640D2024-A205-438A-905A-F5E178D5A9F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355</TotalTime>
  <Pages>110</Pages>
  <Words>12239</Words>
  <Characters>69764</Characters>
  <Application>Microsoft Office Word</Application>
  <DocSecurity>0</DocSecurity>
  <Lines>581</Lines>
  <Paragraphs>163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81840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Ralph</cp:lastModifiedBy>
  <cp:revision>42</cp:revision>
  <dcterms:created xsi:type="dcterms:W3CDTF">2024-12-16T23:59:00Z</dcterms:created>
  <dcterms:modified xsi:type="dcterms:W3CDTF">2024-12-20T08:19:00Z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2024-01-20T00:00:00Z</vt:filetime>
  </property>
  <property fmtid="{D5CDD505-2E9C-101B-9397-08002B2CF9AE}" pid="3" name="Creator">
    <vt:lpwstr>Writer</vt:lpwstr>
  </property>
  <property fmtid="{D5CDD505-2E9C-101B-9397-08002B2CF9AE}" pid="4" name="LastSaved">
    <vt:filetime>2024-12-12T00:00:00Z</vt:filetime>
  </property>
  <property fmtid="{D5CDD505-2E9C-101B-9397-08002B2CF9AE}" pid="5" name="Producer">
    <vt:lpwstr>3-Heights(TM) PDF Security Shell 4.8.25.2 (http://www.pdf-tools.com)</vt:lpwstr>
  </property>
</Properties>
</file>